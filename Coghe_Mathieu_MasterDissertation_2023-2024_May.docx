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header1.xml" ContentType="application/vnd.openxmlformats-officedocument.wordprocessingml.head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CellMar>
          <w:left w:w="0" w:type="dxa"/>
          <w:right w:w="0" w:type="dxa"/>
        </w:tblCellMar>
        <w:tblLook w:val="04A0" w:firstRow="1" w:lastRow="0" w:firstColumn="1" w:lastColumn="0" w:noHBand="0" w:noVBand="1"/>
      </w:tblPr>
      <w:tblGrid>
        <w:gridCol w:w="9010"/>
      </w:tblGrid>
      <w:tr w:rsidR="006643B7" w:rsidRPr="007C69CE" w14:paraId="4B625B9C" w14:textId="77777777" w:rsidTr="001A1EB8">
        <w:trPr>
          <w:trHeight w:val="280"/>
        </w:trPr>
        <w:tc>
          <w:tcPr>
            <w:tcW w:w="9010" w:type="dxa"/>
          </w:tcPr>
          <w:p w14:paraId="21A17DC3" w14:textId="3E4E6933" w:rsidR="006643B7" w:rsidRPr="00D85FCC" w:rsidRDefault="00561638" w:rsidP="001A0223">
            <w:pPr>
              <w:pStyle w:val="Titel"/>
              <w:rPr>
                <w:sz w:val="54"/>
                <w:szCs w:val="54"/>
              </w:rPr>
            </w:pPr>
            <w:r w:rsidRPr="00D85FCC">
              <w:rPr>
                <w:sz w:val="54"/>
                <w:szCs w:val="54"/>
              </w:rPr>
              <w:t>model</w:t>
            </w:r>
            <w:r w:rsidR="0062651E" w:rsidRPr="00D85FCC">
              <w:rPr>
                <w:sz w:val="54"/>
                <w:szCs w:val="54"/>
              </w:rPr>
              <w:t>l</w:t>
            </w:r>
            <w:r w:rsidRPr="00D85FCC">
              <w:rPr>
                <w:sz w:val="54"/>
                <w:szCs w:val="54"/>
              </w:rPr>
              <w:t>ing activated carbon adsorption</w:t>
            </w:r>
            <w:r w:rsidR="0062651E" w:rsidRPr="00D85FCC">
              <w:rPr>
                <w:sz w:val="54"/>
                <w:szCs w:val="54"/>
              </w:rPr>
              <w:t xml:space="preserve"> kinetics for removal of </w:t>
            </w:r>
            <w:r w:rsidR="00D85FCC" w:rsidRPr="00D85FCC">
              <w:rPr>
                <w:sz w:val="54"/>
                <w:szCs w:val="54"/>
              </w:rPr>
              <w:t>M</w:t>
            </w:r>
            <w:r w:rsidR="0062651E" w:rsidRPr="00D85FCC">
              <w:rPr>
                <w:sz w:val="54"/>
                <w:szCs w:val="54"/>
              </w:rPr>
              <w:t xml:space="preserve">icropollutants </w:t>
            </w:r>
            <w:r w:rsidR="00D85FCC" w:rsidRPr="00D85FCC">
              <w:rPr>
                <w:sz w:val="54"/>
                <w:szCs w:val="54"/>
              </w:rPr>
              <w:br/>
            </w:r>
            <w:r w:rsidR="0062651E" w:rsidRPr="00D85FCC">
              <w:rPr>
                <w:sz w:val="54"/>
                <w:szCs w:val="54"/>
              </w:rPr>
              <w:t>from wastewater</w:t>
            </w:r>
          </w:p>
        </w:tc>
      </w:tr>
      <w:tr w:rsidR="006643B7" w:rsidRPr="007C69CE" w14:paraId="0A90154A" w14:textId="77777777" w:rsidTr="001A1EB8">
        <w:trPr>
          <w:trHeight w:val="280"/>
        </w:trPr>
        <w:tc>
          <w:tcPr>
            <w:tcW w:w="9010" w:type="dxa"/>
            <w:tcMar>
              <w:bottom w:w="600" w:type="dxa"/>
            </w:tcMar>
          </w:tcPr>
          <w:p w14:paraId="17614B3D" w14:textId="7CA21FF4" w:rsidR="006643B7" w:rsidRPr="007C69CE" w:rsidRDefault="006643B7" w:rsidP="006643B7">
            <w:pPr>
              <w:pStyle w:val="Ondertitel"/>
              <w:tabs>
                <w:tab w:val="clear" w:pos="284"/>
              </w:tabs>
              <w:ind w:left="0" w:firstLine="0"/>
            </w:pPr>
          </w:p>
        </w:tc>
      </w:tr>
    </w:tbl>
    <w:p w14:paraId="3A3BB62F" w14:textId="75399B8F" w:rsidR="00B40C96" w:rsidRPr="003F7688" w:rsidRDefault="00AF0637" w:rsidP="00B40C96">
      <w:pPr>
        <w:pStyle w:val="NaamAuteur"/>
        <w:rPr>
          <w:rFonts w:ascii="UGent Panno Text" w:hAnsi="UGent Panno Text"/>
          <w:sz w:val="32"/>
          <w:szCs w:val="40"/>
          <w:lang w:val="en-GB"/>
        </w:rPr>
      </w:pPr>
      <w:r w:rsidRPr="003F7688">
        <w:rPr>
          <w:rFonts w:ascii="UGent Panno Text" w:hAnsi="UGent Panno Text"/>
          <w:sz w:val="32"/>
          <w:szCs w:val="40"/>
          <w:lang w:val="en-GB"/>
        </w:rPr>
        <w:t>Mathieu Coghe</w:t>
      </w:r>
    </w:p>
    <w:p w14:paraId="1FC8F6DA" w14:textId="34EBE5B1" w:rsidR="00B40C96" w:rsidRPr="00CE1250" w:rsidRDefault="00B40C96" w:rsidP="00B40C96">
      <w:pPr>
        <w:rPr>
          <w:rFonts w:ascii="UGent Panno Text" w:hAnsi="UGent Panno Text"/>
          <w:sz w:val="24"/>
          <w:szCs w:val="24"/>
          <w:lang w:val="en-US"/>
        </w:rPr>
      </w:pPr>
      <w:r w:rsidRPr="00CE1250">
        <w:rPr>
          <w:rFonts w:ascii="UGent Panno Text" w:hAnsi="UGent Panno Text"/>
          <w:sz w:val="24"/>
          <w:szCs w:val="24"/>
          <w:lang w:val="en-US"/>
        </w:rPr>
        <w:t xml:space="preserve">Student number: </w:t>
      </w:r>
      <w:r w:rsidR="00B75967">
        <w:rPr>
          <w:rFonts w:ascii="UGent Panno Text" w:hAnsi="UGent Panno Text"/>
          <w:sz w:val="24"/>
          <w:szCs w:val="24"/>
          <w:lang w:val="en-US"/>
        </w:rPr>
        <w:t>02207820</w:t>
      </w:r>
    </w:p>
    <w:p w14:paraId="7BB2D17F" w14:textId="77777777" w:rsidR="00B40C96" w:rsidRPr="00CE1250" w:rsidRDefault="00B40C96" w:rsidP="00B40C96">
      <w:pPr>
        <w:rPr>
          <w:rFonts w:ascii="UGent Panno Text" w:hAnsi="UGent Panno Text"/>
          <w:lang w:val="en-US"/>
        </w:rPr>
      </w:pPr>
    </w:p>
    <w:p w14:paraId="161C0035" w14:textId="4D1F45F3" w:rsidR="00B40C96" w:rsidRPr="00CE1250" w:rsidRDefault="00B40C96" w:rsidP="00B40C96">
      <w:pPr>
        <w:pStyle w:val="Normal12pt"/>
        <w:rPr>
          <w:rFonts w:ascii="UGent Panno Text" w:hAnsi="UGent Panno Text"/>
          <w:sz w:val="28"/>
          <w:szCs w:val="32"/>
          <w:lang w:val="en-US"/>
        </w:rPr>
      </w:pPr>
      <w:r w:rsidRPr="00CE1250">
        <w:rPr>
          <w:rFonts w:ascii="UGent Panno Text" w:hAnsi="UGent Panno Text"/>
          <w:sz w:val="28"/>
          <w:szCs w:val="32"/>
          <w:lang w:val="en-US"/>
        </w:rPr>
        <w:t xml:space="preserve">Promotors: </w:t>
      </w:r>
      <w:r w:rsidR="00C469B0">
        <w:rPr>
          <w:rFonts w:ascii="UGent Panno Text" w:hAnsi="UGent Panno Text"/>
          <w:sz w:val="28"/>
          <w:szCs w:val="32"/>
          <w:lang w:val="en-US"/>
        </w:rPr>
        <w:t xml:space="preserve">Dr. Ir. </w:t>
      </w:r>
      <w:r w:rsidR="00860725">
        <w:rPr>
          <w:rFonts w:ascii="UGent Panno Text" w:hAnsi="UGent Panno Text"/>
          <w:sz w:val="28"/>
          <w:szCs w:val="32"/>
          <w:lang w:val="en-US"/>
        </w:rPr>
        <w:t>Saba Daneshgar</w:t>
      </w:r>
      <w:r w:rsidRPr="00CE1250">
        <w:rPr>
          <w:rFonts w:ascii="UGent Panno Text" w:hAnsi="UGent Panno Text"/>
          <w:sz w:val="28"/>
          <w:szCs w:val="32"/>
          <w:lang w:val="en-US"/>
        </w:rPr>
        <w:t xml:space="preserve">, </w:t>
      </w:r>
      <w:r w:rsidR="007B55D4">
        <w:rPr>
          <w:rFonts w:ascii="UGent Panno Text" w:hAnsi="UGent Panno Text"/>
          <w:sz w:val="28"/>
          <w:szCs w:val="32"/>
          <w:lang w:val="en-US"/>
        </w:rPr>
        <w:t>Dr. Ir. Giacomo Bellandi</w:t>
      </w:r>
    </w:p>
    <w:p w14:paraId="4B40A986" w14:textId="5D6AC785" w:rsidR="00B40C96" w:rsidRPr="00CE1250" w:rsidRDefault="00B40C96" w:rsidP="00B40C96">
      <w:pPr>
        <w:pStyle w:val="Normal12pt"/>
        <w:rPr>
          <w:rFonts w:ascii="UGent Panno Text" w:hAnsi="UGent Panno Text"/>
          <w:sz w:val="28"/>
          <w:szCs w:val="32"/>
          <w:lang w:val="en-US"/>
        </w:rPr>
      </w:pPr>
      <w:r w:rsidRPr="00CE1250">
        <w:rPr>
          <w:rFonts w:ascii="UGent Panno Text" w:hAnsi="UGent Panno Text"/>
          <w:sz w:val="28"/>
          <w:szCs w:val="32"/>
          <w:lang w:val="en-US"/>
        </w:rPr>
        <w:t>Tutors</w:t>
      </w:r>
      <w:r w:rsidR="00E60190">
        <w:rPr>
          <w:rFonts w:ascii="UGent Panno Text" w:hAnsi="UGent Panno Text"/>
          <w:sz w:val="28"/>
          <w:szCs w:val="32"/>
          <w:lang w:val="en-US"/>
        </w:rPr>
        <w:t>:</w:t>
      </w:r>
      <w:r w:rsidR="007D17D8">
        <w:rPr>
          <w:rFonts w:ascii="UGent Panno Text" w:hAnsi="UGent Panno Text"/>
          <w:sz w:val="28"/>
          <w:szCs w:val="32"/>
          <w:lang w:val="en-US"/>
        </w:rPr>
        <w:t xml:space="preserve"> </w:t>
      </w:r>
      <w:r w:rsidR="00AF6E06">
        <w:rPr>
          <w:rFonts w:ascii="UGent Panno Text" w:hAnsi="UGent Panno Text"/>
          <w:sz w:val="28"/>
          <w:szCs w:val="32"/>
          <w:lang w:val="en-US"/>
        </w:rPr>
        <w:t xml:space="preserve">Ir. </w:t>
      </w:r>
      <w:r w:rsidR="00AF6E06" w:rsidRPr="00AF6E06">
        <w:rPr>
          <w:rFonts w:ascii="UGent Panno Text" w:hAnsi="UGent Panno Text"/>
          <w:sz w:val="28"/>
          <w:szCs w:val="32"/>
          <w:lang w:val="en-US"/>
        </w:rPr>
        <w:t>Daniel Illana González</w:t>
      </w:r>
      <w:r w:rsidR="00AF6E06">
        <w:rPr>
          <w:rFonts w:ascii="UGent Panno Text" w:hAnsi="UGent Panno Text"/>
          <w:sz w:val="28"/>
          <w:szCs w:val="32"/>
          <w:lang w:val="en-US"/>
        </w:rPr>
        <w:t>,</w:t>
      </w:r>
      <w:r w:rsidR="00E60190">
        <w:rPr>
          <w:rFonts w:ascii="UGent Panno Text" w:hAnsi="UGent Panno Text"/>
          <w:sz w:val="28"/>
          <w:szCs w:val="32"/>
          <w:lang w:val="en-US"/>
        </w:rPr>
        <w:t xml:space="preserve"> </w:t>
      </w:r>
      <w:r w:rsidR="009D52A3">
        <w:rPr>
          <w:rFonts w:ascii="UGent Panno Text" w:hAnsi="UGent Panno Text"/>
          <w:sz w:val="28"/>
          <w:szCs w:val="32"/>
          <w:lang w:val="en-US"/>
        </w:rPr>
        <w:t>Ir. Simon Duchi</w:t>
      </w:r>
    </w:p>
    <w:p w14:paraId="0AB46355" w14:textId="77777777" w:rsidR="00B40C96" w:rsidRPr="00CE1250" w:rsidRDefault="00B40C96" w:rsidP="00B40C96">
      <w:pPr>
        <w:rPr>
          <w:rFonts w:ascii="UGent Panno Text" w:hAnsi="UGent Panno Text"/>
          <w:sz w:val="22"/>
          <w:lang w:val="en-US"/>
        </w:rPr>
      </w:pPr>
    </w:p>
    <w:p w14:paraId="45536BB3" w14:textId="5A33B664" w:rsidR="00B40C96" w:rsidRPr="00CE1250" w:rsidRDefault="00B40C96" w:rsidP="00B40C96">
      <w:pPr>
        <w:rPr>
          <w:rFonts w:ascii="UGent Panno Text" w:hAnsi="UGent Panno Text"/>
          <w:sz w:val="24"/>
          <w:szCs w:val="24"/>
          <w:lang w:val="en-US"/>
        </w:rPr>
      </w:pPr>
      <w:r w:rsidRPr="00CE1250">
        <w:rPr>
          <w:rFonts w:ascii="UGent Panno Text" w:hAnsi="UGent Panno Text"/>
          <w:sz w:val="24"/>
          <w:szCs w:val="24"/>
          <w:lang w:val="en-US"/>
        </w:rPr>
        <w:t xml:space="preserve">Master’s Dissertation submitted to Ghent University in partial fulfilment of the requirements for the degree of </w:t>
      </w:r>
      <w:sdt>
        <w:sdtPr>
          <w:rPr>
            <w:rStyle w:val="Stijl1"/>
            <w:rFonts w:ascii="UGent Panno Text" w:hAnsi="UGent Panno Text"/>
            <w:sz w:val="24"/>
            <w:szCs w:val="24"/>
            <w:lang w:val="en-US"/>
          </w:rPr>
          <w:alias w:val="Master Programme"/>
          <w:tag w:val="Master Programme"/>
          <w:id w:val="-289515595"/>
          <w:placeholder>
            <w:docPart w:val="529081C5092346C9A0211FFCC2252BF4"/>
          </w:placeholder>
          <w:dropDownList>
            <w:listItem w:displayText="&lt;select master programme&gt;" w:value="&lt;select master programme&gt;"/>
            <w:listItem w:displayText="Master of Science in Bioscience Engineering: Forest and Nature Management " w:value="Master of Science in Bioscience Engineering: Forest and Nature Management "/>
            <w:listItem w:displayText="Master of Science in Bioscience Engineering: Cell and Gene Biotechnology " w:value="Master of Science in Bioscience Engineering: Cell and Gene Biotechnology "/>
            <w:listItem w:displayText="Master of Science in Bioscience Engineering: Chemistry and Bioprocess Technology" w:value="Master of Science in Bioscience Engineering: Chemistry and Bioprocess Technology"/>
            <w:listItem w:displayText="Master of Science in Bioscience Engineering: Agricultural Sciences " w:value="Master of Science in Bioscience Engineering: Agricultural Sciences "/>
            <w:listItem w:displayText="Master of Science in Bioscience Engineering: Land, Water and Climate" w:value="Master of Science in Bioscience Engineering: Land, Water and Climate"/>
            <w:listItem w:displayText="Master of Science in Bioscience Engineering: Food Science and Nutrition " w:value="Master of Science in Bioscience Engineering: Food Science and Nutrition "/>
            <w:listItem w:displayText="Master of Science in Bioscience Engineering: Environmental Technology " w:value="Master of Science in Bioscience Engineering: Environmental Technology "/>
            <w:listItem w:displayText="Master of Science in Bioinformatics (Bioscience Engineering)" w:value="Master of Science in Bioinformatics (Bioscience Engineering)"/>
            <w:listItem w:displayText="Master of Science in Biochemical Engineering Technology" w:value="Master of Science in Biochemical Engineering Technology"/>
            <w:listItem w:displayText="Master of Science in Bioscience Engineering Technology: Agriculture and Horticulture - main subject Plant and Animal Production " w:value="Master of Science in Bioscience Engineering Technology: Agriculture and Horticulture - main subject Plant and Animal Production "/>
            <w:listItem w:displayText="Master of Science in Bioscience Engineering Technology: Agriculture and Horticulture - main subject Horticulture " w:value="Master of Science in Bioscience Engineering Technology: Agriculture and Horticulture - main subject Horticulture "/>
            <w:listItem w:displayText="Master of Science in Bioscience Engineering Technology: Food Industry " w:value="Master of Science in Bioscience Engineering Technology: Food Industry "/>
            <w:listItem w:displayText="Master of Science in Bioindustrial Sciences: Circular Bioprocesstechnology" w:value="Master of Science in Bioindustrial Sciences: Circular Bioprocesstechnology"/>
            <w:listItem w:displayText="Master of Science in Aquaculture" w:value="Master of Science in Aquaculture"/>
            <w:listItem w:displayText="Master of Science in Environmental Science and Technology" w:value="Master of Science in Environmental Science and Technology"/>
            <w:listItem w:displayText="Master of Science in Nutrition and Food Systems" w:value="Master of Science in Nutrition and Food Systems"/>
          </w:dropDownList>
        </w:sdtPr>
        <w:sdtContent>
          <w:r w:rsidR="00CF3017">
            <w:rPr>
              <w:rStyle w:val="Stijl1"/>
              <w:rFonts w:ascii="UGent Panno Text" w:hAnsi="UGent Panno Text"/>
              <w:sz w:val="24"/>
              <w:szCs w:val="24"/>
              <w:lang w:val="en-US"/>
            </w:rPr>
            <w:t>Master of Science in Environmental Science and Technology</w:t>
          </w:r>
        </w:sdtContent>
      </w:sdt>
    </w:p>
    <w:p w14:paraId="2C57983B" w14:textId="77777777" w:rsidR="00B40C96" w:rsidRPr="00CE1250" w:rsidRDefault="00B40C96" w:rsidP="00B40C96">
      <w:pPr>
        <w:rPr>
          <w:rFonts w:ascii="UGent Panno Text" w:hAnsi="UGent Panno Text"/>
          <w:sz w:val="22"/>
          <w:lang w:val="en-US"/>
        </w:rPr>
      </w:pPr>
    </w:p>
    <w:p w14:paraId="3777DFFB" w14:textId="044D5437" w:rsidR="00B40C96" w:rsidRPr="00CE1250" w:rsidRDefault="00B40C96" w:rsidP="00B40C96">
      <w:pPr>
        <w:rPr>
          <w:rFonts w:ascii="UGent Panno Text" w:hAnsi="UGent Panno Text"/>
          <w:sz w:val="24"/>
          <w:szCs w:val="24"/>
          <w:lang w:val="en-US"/>
        </w:rPr>
      </w:pPr>
      <w:r w:rsidRPr="00CE1250">
        <w:rPr>
          <w:rFonts w:ascii="UGent Panno Text" w:hAnsi="UGent Panno Text"/>
          <w:sz w:val="24"/>
          <w:szCs w:val="24"/>
          <w:lang w:val="en-US"/>
        </w:rPr>
        <w:t>Academi</w:t>
      </w:r>
      <w:r>
        <w:rPr>
          <w:rFonts w:ascii="UGent Panno Text" w:hAnsi="UGent Panno Text"/>
          <w:sz w:val="24"/>
          <w:szCs w:val="24"/>
          <w:lang w:val="en-US"/>
        </w:rPr>
        <w:t>c year</w:t>
      </w:r>
      <w:r w:rsidRPr="00CE1250">
        <w:rPr>
          <w:rFonts w:ascii="UGent Panno Text" w:hAnsi="UGent Panno Text"/>
          <w:sz w:val="24"/>
          <w:szCs w:val="24"/>
          <w:lang w:val="en-US"/>
        </w:rPr>
        <w:t>: 20</w:t>
      </w:r>
      <w:r w:rsidR="002E1C3F">
        <w:rPr>
          <w:rFonts w:ascii="UGent Panno Text" w:hAnsi="UGent Panno Text"/>
          <w:sz w:val="24"/>
          <w:szCs w:val="24"/>
        </w:rPr>
        <w:t>23</w:t>
      </w:r>
      <w:r w:rsidRPr="00CE1250">
        <w:rPr>
          <w:rFonts w:ascii="UGent Panno Text" w:hAnsi="UGent Panno Text"/>
          <w:sz w:val="24"/>
          <w:szCs w:val="24"/>
          <w:lang w:val="en-US"/>
        </w:rPr>
        <w:t xml:space="preserve"> - 20</w:t>
      </w:r>
      <w:r w:rsidR="002E1C3F">
        <w:rPr>
          <w:rFonts w:ascii="UGent Panno Text" w:hAnsi="UGent Panno Text"/>
          <w:sz w:val="24"/>
          <w:szCs w:val="24"/>
          <w:lang w:val="en-US"/>
        </w:rPr>
        <w:t>24</w:t>
      </w:r>
    </w:p>
    <w:p w14:paraId="2DA86123" w14:textId="77777777" w:rsidR="00183880" w:rsidRPr="007C69CE" w:rsidRDefault="00183880" w:rsidP="0078516D">
      <w:pPr>
        <w:spacing w:line="259" w:lineRule="auto"/>
      </w:pPr>
    </w:p>
    <w:p w14:paraId="18D5F4A3" w14:textId="1133743A" w:rsidR="009B1D3D" w:rsidRPr="007C69CE" w:rsidRDefault="00183880" w:rsidP="0078516D">
      <w:r w:rsidRPr="007C69CE">
        <w:br w:type="page"/>
      </w:r>
    </w:p>
    <w:p w14:paraId="55C0424B" w14:textId="77777777" w:rsidR="00B743D8" w:rsidRPr="007C69CE" w:rsidRDefault="00B743D8" w:rsidP="00B743D8">
      <w:pPr>
        <w:pBdr>
          <w:bottom w:val="single" w:sz="8" w:space="4" w:color="4F81BD"/>
        </w:pBdr>
        <w:spacing w:after="300" w:line="240" w:lineRule="auto"/>
        <w:contextualSpacing/>
        <w:jc w:val="both"/>
        <w:rPr>
          <w:rFonts w:eastAsia="Times New Roman" w:cstheme="minorHAnsi"/>
          <w:color w:val="17365D"/>
          <w:spacing w:val="5"/>
          <w:kern w:val="28"/>
          <w:lang w:eastAsia="x-none"/>
        </w:rPr>
      </w:pPr>
      <w:bookmarkStart w:id="0" w:name="_Toc358646495"/>
      <w:r w:rsidRPr="007C69CE">
        <w:rPr>
          <w:rFonts w:eastAsia="Times New Roman" w:cstheme="minorHAnsi"/>
          <w:color w:val="17365D"/>
          <w:spacing w:val="5"/>
          <w:kern w:val="28"/>
          <w:lang w:eastAsia="x-none"/>
        </w:rPr>
        <w:lastRenderedPageBreak/>
        <w:t>Copyright</w:t>
      </w:r>
      <w:bookmarkEnd w:id="0"/>
    </w:p>
    <w:p w14:paraId="4BBC1821" w14:textId="77777777" w:rsidR="00B743D8" w:rsidRPr="007C69CE" w:rsidRDefault="00B743D8" w:rsidP="00B743D8">
      <w:pPr>
        <w:spacing w:line="360" w:lineRule="auto"/>
        <w:jc w:val="both"/>
        <w:rPr>
          <w:rFonts w:eastAsia="Times New Roman" w:cstheme="minorHAnsi"/>
          <w:color w:val="000000"/>
          <w:lang w:eastAsia="nl-BE"/>
        </w:rPr>
      </w:pPr>
    </w:p>
    <w:p w14:paraId="09F67E83" w14:textId="77777777" w:rsidR="00B743D8" w:rsidRPr="007C69CE" w:rsidRDefault="00B743D8" w:rsidP="00B743D8">
      <w:pPr>
        <w:autoSpaceDE w:val="0"/>
        <w:autoSpaceDN w:val="0"/>
        <w:adjustRightInd w:val="0"/>
        <w:spacing w:after="200" w:line="276" w:lineRule="auto"/>
        <w:rPr>
          <w:rFonts w:cstheme="minorHAnsi"/>
        </w:rPr>
      </w:pPr>
      <w:r w:rsidRPr="007C69CE">
        <w:rPr>
          <w:rFonts w:cstheme="minorHAnsi"/>
        </w:rPr>
        <w:t>The author and the promoter give the permission to use this master dissertation for consultation and to copy parts of it for personal use. Every other use is subject to the copyright laws, more specifically the source must be extensively stated when using from this thesis.</w:t>
      </w:r>
    </w:p>
    <w:p w14:paraId="506016DE" w14:textId="77777777" w:rsidR="00B743D8" w:rsidRPr="000E4696" w:rsidRDefault="00B743D8" w:rsidP="00B743D8">
      <w:pPr>
        <w:autoSpaceDE w:val="0"/>
        <w:autoSpaceDN w:val="0"/>
        <w:adjustRightInd w:val="0"/>
        <w:spacing w:after="200" w:line="276" w:lineRule="auto"/>
        <w:rPr>
          <w:rFonts w:eastAsia="Calibri" w:cstheme="minorHAnsi"/>
          <w:bCs/>
          <w:color w:val="000000"/>
          <w:lang w:val="nl-BE" w:eastAsia="nl-BE"/>
        </w:rPr>
      </w:pPr>
      <w:r w:rsidRPr="000E4696">
        <w:rPr>
          <w:rFonts w:eastAsia="Calibri" w:cstheme="minorHAnsi"/>
          <w:bCs/>
          <w:color w:val="000000"/>
          <w:lang w:val="nl-BE" w:eastAsia="nl-BE"/>
        </w:rPr>
        <w:t>De auteur en de promotor geven de toelating deze masterproef voor consultatie beschikbaar te stellen en delen van de masterproef te kopiëren voor persoonlijk gebruik. Elk ander gebruik valt onder de beperkingen van het auteursrecht, in het bijzonder met betrekking tot de verplichting de bron uitdrukkelijk te vermelden bij het aanhalen van resultaten uit deze masterproef.</w:t>
      </w:r>
    </w:p>
    <w:p w14:paraId="115A3418" w14:textId="77777777" w:rsidR="00B743D8" w:rsidRPr="000E4696" w:rsidRDefault="00B743D8" w:rsidP="00B743D8">
      <w:pPr>
        <w:autoSpaceDE w:val="0"/>
        <w:autoSpaceDN w:val="0"/>
        <w:adjustRightInd w:val="0"/>
        <w:spacing w:after="200" w:line="276" w:lineRule="auto"/>
        <w:rPr>
          <w:rFonts w:eastAsia="Calibri" w:cstheme="minorHAnsi"/>
          <w:b/>
          <w:bCs/>
          <w:color w:val="000000"/>
          <w:lang w:val="nl-BE" w:eastAsia="nl-BE"/>
        </w:rPr>
      </w:pPr>
    </w:p>
    <w:p w14:paraId="4C8D3058" w14:textId="77777777" w:rsidR="00B743D8" w:rsidRPr="000E4696" w:rsidRDefault="00B743D8" w:rsidP="00B743D8">
      <w:pPr>
        <w:autoSpaceDE w:val="0"/>
        <w:autoSpaceDN w:val="0"/>
        <w:adjustRightInd w:val="0"/>
        <w:spacing w:after="200" w:line="276" w:lineRule="auto"/>
        <w:rPr>
          <w:rFonts w:eastAsia="Calibri" w:cstheme="minorHAnsi"/>
          <w:b/>
          <w:bCs/>
          <w:color w:val="000000"/>
          <w:lang w:val="nl-BE" w:eastAsia="nl-BE"/>
        </w:rPr>
      </w:pPr>
    </w:p>
    <w:p w14:paraId="5F847F93" w14:textId="7ED7B351"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r w:rsidRPr="007C69CE">
        <w:rPr>
          <w:rFonts w:eastAsia="Calibri" w:cstheme="minorHAnsi"/>
          <w:bCs/>
          <w:color w:val="000000"/>
          <w:lang w:eastAsia="nl-BE"/>
        </w:rPr>
        <w:t xml:space="preserve">Gent, </w:t>
      </w:r>
      <w:r w:rsidRPr="007C69CE">
        <w:rPr>
          <w:rFonts w:eastAsia="Calibri" w:cstheme="minorHAnsi"/>
          <w:bCs/>
          <w:color w:val="000000"/>
          <w:lang w:eastAsia="nl-BE"/>
        </w:rPr>
        <w:fldChar w:fldCharType="begin"/>
      </w:r>
      <w:r w:rsidRPr="007C69CE">
        <w:rPr>
          <w:rFonts w:eastAsia="Calibri" w:cstheme="minorHAnsi"/>
          <w:bCs/>
          <w:color w:val="000000"/>
          <w:lang w:eastAsia="nl-BE"/>
        </w:rPr>
        <w:instrText xml:space="preserve"> TIME \@ "d MMMM yyyy" </w:instrText>
      </w:r>
      <w:r w:rsidRPr="007C69CE">
        <w:rPr>
          <w:rFonts w:eastAsia="Calibri" w:cstheme="minorHAnsi"/>
          <w:bCs/>
          <w:color w:val="000000"/>
          <w:lang w:eastAsia="nl-BE"/>
        </w:rPr>
        <w:fldChar w:fldCharType="separate"/>
      </w:r>
      <w:r w:rsidR="00221AAC">
        <w:rPr>
          <w:rFonts w:eastAsia="Calibri" w:cstheme="minorHAnsi"/>
          <w:bCs/>
          <w:noProof/>
          <w:color w:val="000000"/>
          <w:lang w:eastAsia="nl-BE"/>
        </w:rPr>
        <w:t>29 May 2024</w:t>
      </w:r>
      <w:r w:rsidRPr="007C69CE">
        <w:rPr>
          <w:rFonts w:eastAsia="Calibri" w:cstheme="minorHAnsi"/>
          <w:bCs/>
          <w:color w:val="000000"/>
          <w:lang w:eastAsia="nl-BE"/>
        </w:rPr>
        <w:fldChar w:fldCharType="end"/>
      </w:r>
    </w:p>
    <w:p w14:paraId="791F21E9"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3A64DCFC" w14:textId="77777777"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r w:rsidRPr="007C69CE">
        <w:rPr>
          <w:rFonts w:eastAsia="Calibri" w:cstheme="minorHAnsi"/>
          <w:bCs/>
          <w:color w:val="000000"/>
          <w:lang w:eastAsia="nl-BE"/>
        </w:rPr>
        <w:t>The promoter(s),</w:t>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r>
      <w:r w:rsidRPr="007C69CE">
        <w:rPr>
          <w:rFonts w:eastAsia="Calibri" w:cstheme="minorHAnsi"/>
          <w:bCs/>
          <w:color w:val="000000"/>
          <w:lang w:eastAsia="nl-BE"/>
        </w:rPr>
        <w:tab/>
        <w:t>The author,</w:t>
      </w:r>
    </w:p>
    <w:p w14:paraId="4A7E7468" w14:textId="77777777"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p>
    <w:p w14:paraId="704490D8" w14:textId="77777777" w:rsidR="00B743D8" w:rsidRPr="007C69CE" w:rsidRDefault="00B743D8" w:rsidP="00B743D8">
      <w:pPr>
        <w:autoSpaceDE w:val="0"/>
        <w:autoSpaceDN w:val="0"/>
        <w:adjustRightInd w:val="0"/>
        <w:spacing w:after="200" w:line="276" w:lineRule="auto"/>
        <w:rPr>
          <w:rFonts w:eastAsia="Calibri" w:cstheme="minorHAnsi"/>
          <w:bCs/>
          <w:color w:val="000000"/>
          <w:lang w:eastAsia="nl-BE"/>
        </w:rPr>
      </w:pPr>
    </w:p>
    <w:p w14:paraId="1175B139" w14:textId="77777777" w:rsidR="00B743D8" w:rsidRPr="007C69CE" w:rsidRDefault="00B743D8" w:rsidP="00B743D8">
      <w:pPr>
        <w:autoSpaceDE w:val="0"/>
        <w:autoSpaceDN w:val="0"/>
        <w:adjustRightInd w:val="0"/>
        <w:spacing w:after="200" w:line="276" w:lineRule="auto"/>
        <w:rPr>
          <w:rFonts w:eastAsia="Calibri" w:cstheme="minorHAnsi"/>
          <w:bCs/>
          <w:i/>
          <w:color w:val="000000"/>
          <w:lang w:eastAsia="nl-BE"/>
        </w:rPr>
      </w:pPr>
      <w:r w:rsidRPr="007C69CE">
        <w:rPr>
          <w:rFonts w:eastAsia="Calibri" w:cstheme="minorHAnsi"/>
          <w:bCs/>
          <w:i/>
          <w:color w:val="000000"/>
          <w:lang w:eastAsia="nl-BE"/>
        </w:rPr>
        <w:t>‘Signature’</w:t>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t>‘Signature’</w:t>
      </w:r>
    </w:p>
    <w:p w14:paraId="6B1C89D5" w14:textId="77777777" w:rsidR="00B743D8" w:rsidRPr="007C69CE" w:rsidRDefault="00B743D8" w:rsidP="00B743D8">
      <w:pPr>
        <w:autoSpaceDE w:val="0"/>
        <w:autoSpaceDN w:val="0"/>
        <w:adjustRightInd w:val="0"/>
        <w:spacing w:after="200" w:line="276" w:lineRule="auto"/>
        <w:rPr>
          <w:rFonts w:eastAsia="Calibri" w:cstheme="minorHAnsi"/>
          <w:bCs/>
          <w:i/>
          <w:color w:val="000000"/>
          <w:lang w:eastAsia="nl-BE"/>
        </w:rPr>
      </w:pPr>
      <w:r w:rsidRPr="007C69CE">
        <w:rPr>
          <w:rFonts w:eastAsia="Calibri" w:cstheme="minorHAnsi"/>
          <w:bCs/>
          <w:i/>
          <w:color w:val="000000"/>
          <w:lang w:eastAsia="nl-BE"/>
        </w:rPr>
        <w:t>Prof. + ‘Name’</w:t>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r>
      <w:r w:rsidRPr="007C69CE">
        <w:rPr>
          <w:rFonts w:eastAsia="Calibri" w:cstheme="minorHAnsi"/>
          <w:bCs/>
          <w:i/>
          <w:color w:val="000000"/>
          <w:lang w:eastAsia="nl-BE"/>
        </w:rPr>
        <w:tab/>
        <w:t>‘Name’</w:t>
      </w:r>
    </w:p>
    <w:p w14:paraId="40E09E13"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041D15C0"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6AD807DE"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7CB2B46C"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6EC09F46" w14:textId="77777777" w:rsidR="00B743D8" w:rsidRPr="007C69CE" w:rsidRDefault="00B743D8" w:rsidP="00B743D8">
      <w:pPr>
        <w:autoSpaceDE w:val="0"/>
        <w:autoSpaceDN w:val="0"/>
        <w:adjustRightInd w:val="0"/>
        <w:spacing w:after="200" w:line="276" w:lineRule="auto"/>
        <w:rPr>
          <w:rFonts w:eastAsia="Calibri" w:cstheme="minorHAnsi"/>
          <w:b/>
          <w:bCs/>
          <w:color w:val="000000"/>
          <w:lang w:eastAsia="nl-BE"/>
        </w:rPr>
      </w:pPr>
    </w:p>
    <w:p w14:paraId="6EAB2D00" w14:textId="77777777" w:rsidR="00B743D8" w:rsidRPr="007C69CE" w:rsidRDefault="00B743D8" w:rsidP="00B743D8">
      <w:pPr>
        <w:autoSpaceDE w:val="0"/>
        <w:autoSpaceDN w:val="0"/>
        <w:adjustRightInd w:val="0"/>
        <w:spacing w:after="200" w:line="276" w:lineRule="auto"/>
        <w:rPr>
          <w:rFonts w:ascii="Times New Roman" w:eastAsia="Calibri" w:hAnsi="Times New Roman" w:cs="Times New Roman"/>
          <w:b/>
          <w:bCs/>
          <w:i/>
          <w:iCs/>
          <w:color w:val="000000"/>
          <w:sz w:val="23"/>
          <w:szCs w:val="23"/>
          <w:lang w:eastAsia="nl-BE"/>
        </w:rPr>
      </w:pPr>
    </w:p>
    <w:p w14:paraId="37EA3A7C" w14:textId="77777777" w:rsidR="00B743D8" w:rsidRPr="007C69CE" w:rsidRDefault="00B743D8" w:rsidP="00B743D8">
      <w:pPr>
        <w:autoSpaceDE w:val="0"/>
        <w:autoSpaceDN w:val="0"/>
        <w:adjustRightInd w:val="0"/>
        <w:spacing w:after="200" w:line="276" w:lineRule="auto"/>
        <w:rPr>
          <w:rFonts w:ascii="Times New Roman" w:eastAsia="Calibri" w:hAnsi="Times New Roman" w:cs="Times New Roman"/>
          <w:b/>
          <w:bCs/>
          <w:i/>
          <w:iCs/>
          <w:color w:val="000000"/>
          <w:sz w:val="23"/>
          <w:szCs w:val="23"/>
          <w:lang w:eastAsia="nl-BE"/>
        </w:rPr>
      </w:pPr>
    </w:p>
    <w:p w14:paraId="2FD266AA" w14:textId="77777777" w:rsidR="00B743D8" w:rsidRPr="007C69CE" w:rsidRDefault="00B743D8" w:rsidP="00B743D8">
      <w:pPr>
        <w:autoSpaceDE w:val="0"/>
        <w:autoSpaceDN w:val="0"/>
        <w:adjustRightInd w:val="0"/>
        <w:spacing w:after="200" w:line="276" w:lineRule="auto"/>
        <w:jc w:val="center"/>
        <w:rPr>
          <w:rFonts w:ascii="Times New Roman" w:eastAsia="Calibri" w:hAnsi="Times New Roman" w:cs="Times New Roman"/>
          <w:b/>
          <w:bCs/>
          <w:i/>
          <w:iCs/>
          <w:color w:val="000000"/>
          <w:sz w:val="23"/>
          <w:szCs w:val="23"/>
          <w:lang w:eastAsia="nl-BE"/>
        </w:rPr>
      </w:pPr>
    </w:p>
    <w:p w14:paraId="35B94367" w14:textId="77777777" w:rsidR="00B743D8" w:rsidRPr="007C69CE" w:rsidRDefault="00B743D8" w:rsidP="00B743D8">
      <w:pPr>
        <w:autoSpaceDE w:val="0"/>
        <w:autoSpaceDN w:val="0"/>
        <w:adjustRightInd w:val="0"/>
        <w:spacing w:after="200" w:line="276" w:lineRule="auto"/>
        <w:jc w:val="center"/>
        <w:rPr>
          <w:rFonts w:ascii="Times New Roman" w:eastAsia="Calibri" w:hAnsi="Times New Roman" w:cs="Times New Roman"/>
          <w:b/>
          <w:bCs/>
          <w:i/>
          <w:iCs/>
          <w:color w:val="000000"/>
          <w:sz w:val="23"/>
          <w:szCs w:val="23"/>
          <w:lang w:eastAsia="nl-BE"/>
        </w:rPr>
      </w:pPr>
    </w:p>
    <w:p w14:paraId="1F5B9060" w14:textId="77777777" w:rsidR="00B743D8" w:rsidRPr="007C69CE" w:rsidRDefault="00B743D8" w:rsidP="00B743D8">
      <w:pPr>
        <w:autoSpaceDE w:val="0"/>
        <w:autoSpaceDN w:val="0"/>
        <w:adjustRightInd w:val="0"/>
        <w:spacing w:after="200" w:line="276" w:lineRule="auto"/>
        <w:rPr>
          <w:rFonts w:ascii="Times New Roman" w:eastAsia="Calibri" w:hAnsi="Times New Roman" w:cs="Times New Roman"/>
          <w:b/>
          <w:bCs/>
          <w:i/>
          <w:iCs/>
          <w:color w:val="000000"/>
          <w:sz w:val="23"/>
          <w:szCs w:val="23"/>
          <w:lang w:eastAsia="nl-BE"/>
        </w:rPr>
      </w:pPr>
    </w:p>
    <w:p w14:paraId="16BE7111" w14:textId="77777777" w:rsidR="00B743D8" w:rsidRPr="007C69CE" w:rsidRDefault="00B743D8" w:rsidP="00B743D8">
      <w:pPr>
        <w:autoSpaceDE w:val="0"/>
        <w:autoSpaceDN w:val="0"/>
        <w:adjustRightInd w:val="0"/>
        <w:spacing w:after="200" w:line="276" w:lineRule="auto"/>
        <w:jc w:val="center"/>
        <w:rPr>
          <w:rFonts w:ascii="Times New Roman" w:eastAsia="Calibri" w:hAnsi="Times New Roman" w:cs="Times New Roman"/>
          <w:b/>
          <w:bCs/>
          <w:i/>
          <w:iCs/>
          <w:color w:val="000000"/>
          <w:sz w:val="23"/>
          <w:szCs w:val="23"/>
          <w:lang w:eastAsia="nl-BE"/>
        </w:rPr>
      </w:pPr>
    </w:p>
    <w:p w14:paraId="230469E0" w14:textId="77777777" w:rsidR="00B743D8" w:rsidRPr="007C69CE" w:rsidRDefault="00B743D8" w:rsidP="00B743D8"/>
    <w:p w14:paraId="5B152884" w14:textId="77777777" w:rsidR="00B743D8" w:rsidRPr="007C69CE" w:rsidRDefault="00B743D8" w:rsidP="0078516D"/>
    <w:p w14:paraId="7DFEA098" w14:textId="77777777" w:rsidR="009B1D3D" w:rsidRPr="007C69CE" w:rsidRDefault="009B1D3D">
      <w:pPr>
        <w:spacing w:after="160" w:line="2" w:lineRule="auto"/>
      </w:pPr>
      <w:r w:rsidRPr="007C69CE">
        <w:br w:type="page"/>
      </w:r>
    </w:p>
    <w:p w14:paraId="70668BED" w14:textId="3C88EB9B" w:rsidR="00743CCC" w:rsidRPr="007C69CE" w:rsidRDefault="00743CCC" w:rsidP="00743CCC">
      <w:pPr>
        <w:pStyle w:val="AppendixTOCheading"/>
      </w:pPr>
      <w:bookmarkStart w:id="1" w:name="_Toc162684436"/>
      <w:bookmarkStart w:id="2" w:name="_Toc164335216"/>
      <w:bookmarkStart w:id="3" w:name="_Toc165449201"/>
      <w:bookmarkStart w:id="4" w:name="_Toc165464850"/>
      <w:bookmarkStart w:id="5" w:name="_Toc167881340"/>
      <w:bookmarkStart w:id="6" w:name="_Toc167884097"/>
      <w:bookmarkStart w:id="7" w:name="_Toc167884274"/>
      <w:r w:rsidRPr="007C69CE">
        <w:lastRenderedPageBreak/>
        <w:t>PREFACE</w:t>
      </w:r>
      <w:bookmarkEnd w:id="1"/>
      <w:bookmarkEnd w:id="2"/>
      <w:bookmarkEnd w:id="3"/>
      <w:bookmarkEnd w:id="4"/>
      <w:bookmarkEnd w:id="5"/>
      <w:bookmarkEnd w:id="6"/>
      <w:bookmarkEnd w:id="7"/>
    </w:p>
    <w:p w14:paraId="6880B404" w14:textId="77777777" w:rsidR="00D2433A" w:rsidRPr="007C69CE" w:rsidRDefault="00D2433A">
      <w:pPr>
        <w:spacing w:after="160" w:line="2" w:lineRule="auto"/>
        <w:rPr>
          <w:rFonts w:eastAsiaTheme="majorEastAsia" w:cstheme="majorBidi"/>
          <w:b/>
          <w:caps/>
          <w:color w:val="1E64C8"/>
          <w:sz w:val="32"/>
          <w:szCs w:val="32"/>
          <w:u w:val="single"/>
        </w:rPr>
      </w:pPr>
      <w:r w:rsidRPr="007C69CE">
        <w:br w:type="page"/>
      </w:r>
    </w:p>
    <w:p w14:paraId="51454BBE" w14:textId="77777777" w:rsidR="00B80EF3" w:rsidRDefault="00743CCC" w:rsidP="00CD032A">
      <w:pPr>
        <w:pStyle w:val="AppendixTOCheading"/>
        <w:rPr>
          <w:noProof/>
        </w:rPr>
      </w:pPr>
      <w:bookmarkStart w:id="8" w:name="_Toc162684437"/>
      <w:bookmarkStart w:id="9" w:name="_Toc164335217"/>
      <w:bookmarkStart w:id="10" w:name="_Toc165449202"/>
      <w:bookmarkStart w:id="11" w:name="_Toc165464851"/>
      <w:bookmarkStart w:id="12" w:name="_Toc167881341"/>
      <w:bookmarkStart w:id="13" w:name="_Toc167884098"/>
      <w:bookmarkStart w:id="14" w:name="_Toc167884275"/>
      <w:r w:rsidRPr="007C69CE">
        <w:lastRenderedPageBreak/>
        <w:t>TABLE OF CONTENTS</w:t>
      </w:r>
      <w:bookmarkEnd w:id="8"/>
      <w:bookmarkEnd w:id="9"/>
      <w:bookmarkEnd w:id="10"/>
      <w:bookmarkEnd w:id="11"/>
      <w:bookmarkEnd w:id="12"/>
      <w:bookmarkEnd w:id="13"/>
      <w:bookmarkEnd w:id="14"/>
      <w:r w:rsidR="009532C4" w:rsidRPr="007C69CE">
        <w:fldChar w:fldCharType="begin"/>
      </w:r>
      <w:r w:rsidR="009532C4" w:rsidRPr="007C69CE">
        <w:instrText xml:space="preserve"> TOC \o "1-2" \h \z \u </w:instrText>
      </w:r>
      <w:r w:rsidR="009532C4" w:rsidRPr="007C69CE">
        <w:fldChar w:fldCharType="separate"/>
      </w:r>
    </w:p>
    <w:p w14:paraId="70986196" w14:textId="0FB68E5D" w:rsidR="00B80EF3" w:rsidRDefault="00000000">
      <w:pPr>
        <w:pStyle w:val="Inhopg1"/>
        <w:rPr>
          <w:rFonts w:asciiTheme="minorHAnsi" w:eastAsiaTheme="minorEastAsia" w:hAnsiTheme="minorHAnsi"/>
          <w:b w:val="0"/>
          <w:noProof/>
          <w:kern w:val="2"/>
          <w:sz w:val="24"/>
          <w:szCs w:val="24"/>
          <w:lang w:val="nl-BE" w:eastAsia="nl-BE"/>
          <w14:ligatures w14:val="standardContextual"/>
        </w:rPr>
      </w:pPr>
      <w:hyperlink w:anchor="_Toc167884276" w:history="1">
        <w:r w:rsidR="00B80EF3" w:rsidRPr="00D0619A">
          <w:rPr>
            <w:rStyle w:val="Hyperlink"/>
            <w:noProof/>
          </w:rPr>
          <w:t>ABSTRACT</w:t>
        </w:r>
        <w:r w:rsidR="00B80EF3">
          <w:rPr>
            <w:noProof/>
            <w:webHidden/>
          </w:rPr>
          <w:tab/>
        </w:r>
        <w:r w:rsidR="00B80EF3">
          <w:rPr>
            <w:noProof/>
            <w:webHidden/>
          </w:rPr>
          <w:fldChar w:fldCharType="begin"/>
        </w:r>
        <w:r w:rsidR="00B80EF3">
          <w:rPr>
            <w:noProof/>
            <w:webHidden/>
          </w:rPr>
          <w:instrText xml:space="preserve"> PAGEREF _Toc167884276 \h </w:instrText>
        </w:r>
        <w:r w:rsidR="00B80EF3">
          <w:rPr>
            <w:noProof/>
            <w:webHidden/>
          </w:rPr>
        </w:r>
        <w:r w:rsidR="00B80EF3">
          <w:rPr>
            <w:noProof/>
            <w:webHidden/>
          </w:rPr>
          <w:fldChar w:fldCharType="separate"/>
        </w:r>
        <w:r w:rsidR="00221AAC">
          <w:rPr>
            <w:noProof/>
            <w:webHidden/>
          </w:rPr>
          <w:t>6</w:t>
        </w:r>
        <w:r w:rsidR="00B80EF3">
          <w:rPr>
            <w:noProof/>
            <w:webHidden/>
          </w:rPr>
          <w:fldChar w:fldCharType="end"/>
        </w:r>
      </w:hyperlink>
    </w:p>
    <w:p w14:paraId="20E49FCB" w14:textId="7660F9AC" w:rsidR="00B80EF3" w:rsidRDefault="00000000">
      <w:pPr>
        <w:pStyle w:val="Inhopg1"/>
        <w:rPr>
          <w:rFonts w:asciiTheme="minorHAnsi" w:eastAsiaTheme="minorEastAsia" w:hAnsiTheme="minorHAnsi"/>
          <w:b w:val="0"/>
          <w:noProof/>
          <w:kern w:val="2"/>
          <w:sz w:val="24"/>
          <w:szCs w:val="24"/>
          <w:lang w:val="nl-BE" w:eastAsia="nl-BE"/>
          <w14:ligatures w14:val="standardContextual"/>
        </w:rPr>
      </w:pPr>
      <w:hyperlink w:anchor="_Toc167884277" w:history="1">
        <w:r w:rsidR="00B80EF3" w:rsidRPr="00D0619A">
          <w:rPr>
            <w:rStyle w:val="Hyperlink"/>
            <w:noProof/>
          </w:rPr>
          <w:t>INTRODUCTION</w:t>
        </w:r>
        <w:r w:rsidR="00B80EF3">
          <w:rPr>
            <w:noProof/>
            <w:webHidden/>
          </w:rPr>
          <w:tab/>
        </w:r>
        <w:r w:rsidR="00B80EF3">
          <w:rPr>
            <w:noProof/>
            <w:webHidden/>
          </w:rPr>
          <w:fldChar w:fldCharType="begin"/>
        </w:r>
        <w:r w:rsidR="00B80EF3">
          <w:rPr>
            <w:noProof/>
            <w:webHidden/>
          </w:rPr>
          <w:instrText xml:space="preserve"> PAGEREF _Toc167884277 \h </w:instrText>
        </w:r>
        <w:r w:rsidR="00B80EF3">
          <w:rPr>
            <w:noProof/>
            <w:webHidden/>
          </w:rPr>
        </w:r>
        <w:r w:rsidR="00B80EF3">
          <w:rPr>
            <w:noProof/>
            <w:webHidden/>
          </w:rPr>
          <w:fldChar w:fldCharType="separate"/>
        </w:r>
        <w:r w:rsidR="00221AAC">
          <w:rPr>
            <w:noProof/>
            <w:webHidden/>
          </w:rPr>
          <w:t>7</w:t>
        </w:r>
        <w:r w:rsidR="00B80EF3">
          <w:rPr>
            <w:noProof/>
            <w:webHidden/>
          </w:rPr>
          <w:fldChar w:fldCharType="end"/>
        </w:r>
      </w:hyperlink>
    </w:p>
    <w:p w14:paraId="7DD30296" w14:textId="0BAAB47A"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78" w:history="1">
        <w:r w:rsidR="00B80EF3" w:rsidRPr="00D0619A">
          <w:rPr>
            <w:rStyle w:val="Hyperlink"/>
            <w:noProof/>
          </w:rPr>
          <w:t>1.1</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Problem statement: organic micropollutants</w:t>
        </w:r>
        <w:r w:rsidR="00B80EF3">
          <w:rPr>
            <w:noProof/>
            <w:webHidden/>
          </w:rPr>
          <w:tab/>
        </w:r>
        <w:r w:rsidR="00B80EF3">
          <w:rPr>
            <w:noProof/>
            <w:webHidden/>
          </w:rPr>
          <w:fldChar w:fldCharType="begin"/>
        </w:r>
        <w:r w:rsidR="00B80EF3">
          <w:rPr>
            <w:noProof/>
            <w:webHidden/>
          </w:rPr>
          <w:instrText xml:space="preserve"> PAGEREF _Toc167884278 \h </w:instrText>
        </w:r>
        <w:r w:rsidR="00B80EF3">
          <w:rPr>
            <w:noProof/>
            <w:webHidden/>
          </w:rPr>
        </w:r>
        <w:r w:rsidR="00B80EF3">
          <w:rPr>
            <w:noProof/>
            <w:webHidden/>
          </w:rPr>
          <w:fldChar w:fldCharType="separate"/>
        </w:r>
        <w:r w:rsidR="00221AAC">
          <w:rPr>
            <w:noProof/>
            <w:webHidden/>
          </w:rPr>
          <w:t>7</w:t>
        </w:r>
        <w:r w:rsidR="00B80EF3">
          <w:rPr>
            <w:noProof/>
            <w:webHidden/>
          </w:rPr>
          <w:fldChar w:fldCharType="end"/>
        </w:r>
      </w:hyperlink>
    </w:p>
    <w:p w14:paraId="23173E83" w14:textId="0B718896"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79" w:history="1">
        <w:r w:rsidR="00B80EF3" w:rsidRPr="00D0619A">
          <w:rPr>
            <w:rStyle w:val="Hyperlink"/>
            <w:noProof/>
          </w:rPr>
          <w:t>1.2</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Modelling removal of organic micropollutants</w:t>
        </w:r>
        <w:r w:rsidR="00B80EF3">
          <w:rPr>
            <w:noProof/>
            <w:webHidden/>
          </w:rPr>
          <w:tab/>
        </w:r>
        <w:r w:rsidR="00B80EF3">
          <w:rPr>
            <w:noProof/>
            <w:webHidden/>
          </w:rPr>
          <w:fldChar w:fldCharType="begin"/>
        </w:r>
        <w:r w:rsidR="00B80EF3">
          <w:rPr>
            <w:noProof/>
            <w:webHidden/>
          </w:rPr>
          <w:instrText xml:space="preserve"> PAGEREF _Toc167884279 \h </w:instrText>
        </w:r>
        <w:r w:rsidR="00B80EF3">
          <w:rPr>
            <w:noProof/>
            <w:webHidden/>
          </w:rPr>
        </w:r>
        <w:r w:rsidR="00B80EF3">
          <w:rPr>
            <w:noProof/>
            <w:webHidden/>
          </w:rPr>
          <w:fldChar w:fldCharType="separate"/>
        </w:r>
        <w:r w:rsidR="00221AAC">
          <w:rPr>
            <w:noProof/>
            <w:webHidden/>
          </w:rPr>
          <w:t>8</w:t>
        </w:r>
        <w:r w:rsidR="00B80EF3">
          <w:rPr>
            <w:noProof/>
            <w:webHidden/>
          </w:rPr>
          <w:fldChar w:fldCharType="end"/>
        </w:r>
      </w:hyperlink>
    </w:p>
    <w:p w14:paraId="4DC5F18B" w14:textId="77007801"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80" w:history="1">
        <w:r w:rsidR="00B80EF3" w:rsidRPr="00D0619A">
          <w:rPr>
            <w:rStyle w:val="Hyperlink"/>
            <w:noProof/>
          </w:rPr>
          <w:t>1.3</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Aim of the thesis</w:t>
        </w:r>
        <w:r w:rsidR="00B80EF3">
          <w:rPr>
            <w:noProof/>
            <w:webHidden/>
          </w:rPr>
          <w:tab/>
        </w:r>
        <w:r w:rsidR="00B80EF3">
          <w:rPr>
            <w:noProof/>
            <w:webHidden/>
          </w:rPr>
          <w:fldChar w:fldCharType="begin"/>
        </w:r>
        <w:r w:rsidR="00B80EF3">
          <w:rPr>
            <w:noProof/>
            <w:webHidden/>
          </w:rPr>
          <w:instrText xml:space="preserve"> PAGEREF _Toc167884280 \h </w:instrText>
        </w:r>
        <w:r w:rsidR="00B80EF3">
          <w:rPr>
            <w:noProof/>
            <w:webHidden/>
          </w:rPr>
        </w:r>
        <w:r w:rsidR="00B80EF3">
          <w:rPr>
            <w:noProof/>
            <w:webHidden/>
          </w:rPr>
          <w:fldChar w:fldCharType="separate"/>
        </w:r>
        <w:r w:rsidR="00221AAC">
          <w:rPr>
            <w:noProof/>
            <w:webHidden/>
          </w:rPr>
          <w:t>8</w:t>
        </w:r>
        <w:r w:rsidR="00B80EF3">
          <w:rPr>
            <w:noProof/>
            <w:webHidden/>
          </w:rPr>
          <w:fldChar w:fldCharType="end"/>
        </w:r>
      </w:hyperlink>
    </w:p>
    <w:p w14:paraId="3DD0460D" w14:textId="33EF3207" w:rsidR="00B80EF3" w:rsidRDefault="00000000">
      <w:pPr>
        <w:pStyle w:val="Inhopg1"/>
        <w:rPr>
          <w:rFonts w:asciiTheme="minorHAnsi" w:eastAsiaTheme="minorEastAsia" w:hAnsiTheme="minorHAnsi"/>
          <w:b w:val="0"/>
          <w:noProof/>
          <w:kern w:val="2"/>
          <w:sz w:val="24"/>
          <w:szCs w:val="24"/>
          <w:lang w:val="nl-BE" w:eastAsia="nl-BE"/>
          <w14:ligatures w14:val="standardContextual"/>
        </w:rPr>
      </w:pPr>
      <w:hyperlink w:anchor="_Toc167884281" w:history="1">
        <w:r w:rsidR="00B80EF3" w:rsidRPr="00D0619A">
          <w:rPr>
            <w:rStyle w:val="Hyperlink"/>
            <w:noProof/>
          </w:rPr>
          <w:t>LITERATURE REVIEW</w:t>
        </w:r>
        <w:r w:rsidR="00B80EF3">
          <w:rPr>
            <w:noProof/>
            <w:webHidden/>
          </w:rPr>
          <w:tab/>
        </w:r>
        <w:r w:rsidR="00B80EF3">
          <w:rPr>
            <w:noProof/>
            <w:webHidden/>
          </w:rPr>
          <w:fldChar w:fldCharType="begin"/>
        </w:r>
        <w:r w:rsidR="00B80EF3">
          <w:rPr>
            <w:noProof/>
            <w:webHidden/>
          </w:rPr>
          <w:instrText xml:space="preserve"> PAGEREF _Toc167884281 \h </w:instrText>
        </w:r>
        <w:r w:rsidR="00B80EF3">
          <w:rPr>
            <w:noProof/>
            <w:webHidden/>
          </w:rPr>
        </w:r>
        <w:r w:rsidR="00B80EF3">
          <w:rPr>
            <w:noProof/>
            <w:webHidden/>
          </w:rPr>
          <w:fldChar w:fldCharType="separate"/>
        </w:r>
        <w:r w:rsidR="00221AAC">
          <w:rPr>
            <w:noProof/>
            <w:webHidden/>
          </w:rPr>
          <w:t>9</w:t>
        </w:r>
        <w:r w:rsidR="00B80EF3">
          <w:rPr>
            <w:noProof/>
            <w:webHidden/>
          </w:rPr>
          <w:fldChar w:fldCharType="end"/>
        </w:r>
      </w:hyperlink>
    </w:p>
    <w:p w14:paraId="7A1C316B" w14:textId="29161307" w:rsidR="00B80EF3" w:rsidRDefault="00000000">
      <w:pPr>
        <w:pStyle w:val="Inhopg1"/>
        <w:tabs>
          <w:tab w:val="left" w:pos="960"/>
        </w:tabs>
        <w:rPr>
          <w:rFonts w:asciiTheme="minorHAnsi" w:eastAsiaTheme="minorEastAsia" w:hAnsiTheme="minorHAnsi"/>
          <w:b w:val="0"/>
          <w:noProof/>
          <w:kern w:val="2"/>
          <w:sz w:val="24"/>
          <w:szCs w:val="24"/>
          <w:lang w:val="nl-BE" w:eastAsia="nl-BE"/>
          <w14:ligatures w14:val="standardContextual"/>
        </w:rPr>
      </w:pPr>
      <w:hyperlink w:anchor="_Toc167884282" w:history="1">
        <w:r w:rsidR="00B80EF3" w:rsidRPr="00D0619A">
          <w:rPr>
            <w:rStyle w:val="Hyperlink"/>
            <w:noProof/>
          </w:rPr>
          <w:t>1</w:t>
        </w:r>
        <w:r w:rsidR="00B80EF3">
          <w:rPr>
            <w:rFonts w:asciiTheme="minorHAnsi" w:eastAsiaTheme="minorEastAsia" w:hAnsiTheme="minorHAnsi"/>
            <w:b w:val="0"/>
            <w:noProof/>
            <w:kern w:val="2"/>
            <w:sz w:val="24"/>
            <w:szCs w:val="24"/>
            <w:lang w:val="nl-BE" w:eastAsia="nl-BE"/>
            <w14:ligatures w14:val="standardContextual"/>
          </w:rPr>
          <w:tab/>
        </w:r>
        <w:r w:rsidR="00B80EF3" w:rsidRPr="00D0619A">
          <w:rPr>
            <w:rStyle w:val="Hyperlink"/>
            <w:noProof/>
          </w:rPr>
          <w:t>Principles of micropollutant removal</w:t>
        </w:r>
        <w:r w:rsidR="00B80EF3">
          <w:rPr>
            <w:noProof/>
            <w:webHidden/>
          </w:rPr>
          <w:tab/>
        </w:r>
        <w:r w:rsidR="00B80EF3">
          <w:rPr>
            <w:noProof/>
            <w:webHidden/>
          </w:rPr>
          <w:fldChar w:fldCharType="begin"/>
        </w:r>
        <w:r w:rsidR="00B80EF3">
          <w:rPr>
            <w:noProof/>
            <w:webHidden/>
          </w:rPr>
          <w:instrText xml:space="preserve"> PAGEREF _Toc167884282 \h </w:instrText>
        </w:r>
        <w:r w:rsidR="00B80EF3">
          <w:rPr>
            <w:noProof/>
            <w:webHidden/>
          </w:rPr>
        </w:r>
        <w:r w:rsidR="00B80EF3">
          <w:rPr>
            <w:noProof/>
            <w:webHidden/>
          </w:rPr>
          <w:fldChar w:fldCharType="separate"/>
        </w:r>
        <w:r w:rsidR="00221AAC">
          <w:rPr>
            <w:noProof/>
            <w:webHidden/>
          </w:rPr>
          <w:t>9</w:t>
        </w:r>
        <w:r w:rsidR="00B80EF3">
          <w:rPr>
            <w:noProof/>
            <w:webHidden/>
          </w:rPr>
          <w:fldChar w:fldCharType="end"/>
        </w:r>
      </w:hyperlink>
    </w:p>
    <w:p w14:paraId="26A0C7C4" w14:textId="3AD03877"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83" w:history="1">
        <w:r w:rsidR="00B80EF3" w:rsidRPr="00D0619A">
          <w:rPr>
            <w:rStyle w:val="Hyperlink"/>
            <w:noProof/>
          </w:rPr>
          <w:t>1.1</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Classification of MPs</w:t>
        </w:r>
        <w:r w:rsidR="00B80EF3">
          <w:rPr>
            <w:noProof/>
            <w:webHidden/>
          </w:rPr>
          <w:tab/>
        </w:r>
        <w:r w:rsidR="00B80EF3">
          <w:rPr>
            <w:noProof/>
            <w:webHidden/>
          </w:rPr>
          <w:fldChar w:fldCharType="begin"/>
        </w:r>
        <w:r w:rsidR="00B80EF3">
          <w:rPr>
            <w:noProof/>
            <w:webHidden/>
          </w:rPr>
          <w:instrText xml:space="preserve"> PAGEREF _Toc167884283 \h </w:instrText>
        </w:r>
        <w:r w:rsidR="00B80EF3">
          <w:rPr>
            <w:noProof/>
            <w:webHidden/>
          </w:rPr>
        </w:r>
        <w:r w:rsidR="00B80EF3">
          <w:rPr>
            <w:noProof/>
            <w:webHidden/>
          </w:rPr>
          <w:fldChar w:fldCharType="separate"/>
        </w:r>
        <w:r w:rsidR="00221AAC">
          <w:rPr>
            <w:noProof/>
            <w:webHidden/>
          </w:rPr>
          <w:t>9</w:t>
        </w:r>
        <w:r w:rsidR="00B80EF3">
          <w:rPr>
            <w:noProof/>
            <w:webHidden/>
          </w:rPr>
          <w:fldChar w:fldCharType="end"/>
        </w:r>
      </w:hyperlink>
    </w:p>
    <w:p w14:paraId="011C6148" w14:textId="2F0C315B"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84" w:history="1">
        <w:r w:rsidR="00B80EF3" w:rsidRPr="00D0619A">
          <w:rPr>
            <w:rStyle w:val="Hyperlink"/>
            <w:noProof/>
          </w:rPr>
          <w:t>1.2</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The fate of micropollutants in WWTPs</w:t>
        </w:r>
        <w:r w:rsidR="00B80EF3">
          <w:rPr>
            <w:noProof/>
            <w:webHidden/>
          </w:rPr>
          <w:tab/>
        </w:r>
        <w:r w:rsidR="00B80EF3">
          <w:rPr>
            <w:noProof/>
            <w:webHidden/>
          </w:rPr>
          <w:fldChar w:fldCharType="begin"/>
        </w:r>
        <w:r w:rsidR="00B80EF3">
          <w:rPr>
            <w:noProof/>
            <w:webHidden/>
          </w:rPr>
          <w:instrText xml:space="preserve"> PAGEREF _Toc167884284 \h </w:instrText>
        </w:r>
        <w:r w:rsidR="00B80EF3">
          <w:rPr>
            <w:noProof/>
            <w:webHidden/>
          </w:rPr>
        </w:r>
        <w:r w:rsidR="00B80EF3">
          <w:rPr>
            <w:noProof/>
            <w:webHidden/>
          </w:rPr>
          <w:fldChar w:fldCharType="separate"/>
        </w:r>
        <w:r w:rsidR="00221AAC">
          <w:rPr>
            <w:noProof/>
            <w:webHidden/>
          </w:rPr>
          <w:t>10</w:t>
        </w:r>
        <w:r w:rsidR="00B80EF3">
          <w:rPr>
            <w:noProof/>
            <w:webHidden/>
          </w:rPr>
          <w:fldChar w:fldCharType="end"/>
        </w:r>
      </w:hyperlink>
    </w:p>
    <w:p w14:paraId="38CCA7AD" w14:textId="5E35B96B"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85" w:history="1">
        <w:r w:rsidR="00B80EF3" w:rsidRPr="00D0619A">
          <w:rPr>
            <w:rStyle w:val="Hyperlink"/>
            <w:noProof/>
          </w:rPr>
          <w:t>1.3</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Tertiary treatment methods for MP removal in WWTPs</w:t>
        </w:r>
        <w:r w:rsidR="00B80EF3">
          <w:rPr>
            <w:noProof/>
            <w:webHidden/>
          </w:rPr>
          <w:tab/>
        </w:r>
        <w:r w:rsidR="00B80EF3">
          <w:rPr>
            <w:noProof/>
            <w:webHidden/>
          </w:rPr>
          <w:fldChar w:fldCharType="begin"/>
        </w:r>
        <w:r w:rsidR="00B80EF3">
          <w:rPr>
            <w:noProof/>
            <w:webHidden/>
          </w:rPr>
          <w:instrText xml:space="preserve"> PAGEREF _Toc167884285 \h </w:instrText>
        </w:r>
        <w:r w:rsidR="00B80EF3">
          <w:rPr>
            <w:noProof/>
            <w:webHidden/>
          </w:rPr>
        </w:r>
        <w:r w:rsidR="00B80EF3">
          <w:rPr>
            <w:noProof/>
            <w:webHidden/>
          </w:rPr>
          <w:fldChar w:fldCharType="separate"/>
        </w:r>
        <w:r w:rsidR="00221AAC">
          <w:rPr>
            <w:noProof/>
            <w:webHidden/>
          </w:rPr>
          <w:t>12</w:t>
        </w:r>
        <w:r w:rsidR="00B80EF3">
          <w:rPr>
            <w:noProof/>
            <w:webHidden/>
          </w:rPr>
          <w:fldChar w:fldCharType="end"/>
        </w:r>
      </w:hyperlink>
    </w:p>
    <w:p w14:paraId="1E496B3F" w14:textId="6BF1D05E"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86" w:history="1">
        <w:r w:rsidR="00B80EF3" w:rsidRPr="00D0619A">
          <w:rPr>
            <w:rStyle w:val="Hyperlink"/>
            <w:noProof/>
          </w:rPr>
          <w:t>1.4</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The adsorption process</w:t>
        </w:r>
        <w:r w:rsidR="00B80EF3">
          <w:rPr>
            <w:noProof/>
            <w:webHidden/>
          </w:rPr>
          <w:tab/>
        </w:r>
        <w:r w:rsidR="00B80EF3">
          <w:rPr>
            <w:noProof/>
            <w:webHidden/>
          </w:rPr>
          <w:fldChar w:fldCharType="begin"/>
        </w:r>
        <w:r w:rsidR="00B80EF3">
          <w:rPr>
            <w:noProof/>
            <w:webHidden/>
          </w:rPr>
          <w:instrText xml:space="preserve"> PAGEREF _Toc167884286 \h </w:instrText>
        </w:r>
        <w:r w:rsidR="00B80EF3">
          <w:rPr>
            <w:noProof/>
            <w:webHidden/>
          </w:rPr>
        </w:r>
        <w:r w:rsidR="00B80EF3">
          <w:rPr>
            <w:noProof/>
            <w:webHidden/>
          </w:rPr>
          <w:fldChar w:fldCharType="separate"/>
        </w:r>
        <w:r w:rsidR="00221AAC">
          <w:rPr>
            <w:noProof/>
            <w:webHidden/>
          </w:rPr>
          <w:t>17</w:t>
        </w:r>
        <w:r w:rsidR="00B80EF3">
          <w:rPr>
            <w:noProof/>
            <w:webHidden/>
          </w:rPr>
          <w:fldChar w:fldCharType="end"/>
        </w:r>
      </w:hyperlink>
    </w:p>
    <w:p w14:paraId="01A41533" w14:textId="70F4F89D"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87" w:history="1">
        <w:r w:rsidR="00B80EF3" w:rsidRPr="00D0619A">
          <w:rPr>
            <w:rStyle w:val="Hyperlink"/>
            <w:noProof/>
          </w:rPr>
          <w:t>1.5</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Types of adsorbents</w:t>
        </w:r>
        <w:r w:rsidR="00B80EF3">
          <w:rPr>
            <w:noProof/>
            <w:webHidden/>
          </w:rPr>
          <w:tab/>
        </w:r>
        <w:r w:rsidR="00B80EF3">
          <w:rPr>
            <w:noProof/>
            <w:webHidden/>
          </w:rPr>
          <w:fldChar w:fldCharType="begin"/>
        </w:r>
        <w:r w:rsidR="00B80EF3">
          <w:rPr>
            <w:noProof/>
            <w:webHidden/>
          </w:rPr>
          <w:instrText xml:space="preserve"> PAGEREF _Toc167884287 \h </w:instrText>
        </w:r>
        <w:r w:rsidR="00B80EF3">
          <w:rPr>
            <w:noProof/>
            <w:webHidden/>
          </w:rPr>
        </w:r>
        <w:r w:rsidR="00B80EF3">
          <w:rPr>
            <w:noProof/>
            <w:webHidden/>
          </w:rPr>
          <w:fldChar w:fldCharType="separate"/>
        </w:r>
        <w:r w:rsidR="00221AAC">
          <w:rPr>
            <w:noProof/>
            <w:webHidden/>
          </w:rPr>
          <w:t>18</w:t>
        </w:r>
        <w:r w:rsidR="00B80EF3">
          <w:rPr>
            <w:noProof/>
            <w:webHidden/>
          </w:rPr>
          <w:fldChar w:fldCharType="end"/>
        </w:r>
      </w:hyperlink>
    </w:p>
    <w:p w14:paraId="0ECDF9AE" w14:textId="7618E163"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88" w:history="1">
        <w:r w:rsidR="00B80EF3" w:rsidRPr="00D0619A">
          <w:rPr>
            <w:rStyle w:val="Hyperlink"/>
            <w:noProof/>
          </w:rPr>
          <w:t>1.6</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Types of adsorption set-ups</w:t>
        </w:r>
        <w:r w:rsidR="00B80EF3">
          <w:rPr>
            <w:noProof/>
            <w:webHidden/>
          </w:rPr>
          <w:tab/>
        </w:r>
        <w:r w:rsidR="00B80EF3">
          <w:rPr>
            <w:noProof/>
            <w:webHidden/>
          </w:rPr>
          <w:fldChar w:fldCharType="begin"/>
        </w:r>
        <w:r w:rsidR="00B80EF3">
          <w:rPr>
            <w:noProof/>
            <w:webHidden/>
          </w:rPr>
          <w:instrText xml:space="preserve"> PAGEREF _Toc167884288 \h </w:instrText>
        </w:r>
        <w:r w:rsidR="00B80EF3">
          <w:rPr>
            <w:noProof/>
            <w:webHidden/>
          </w:rPr>
        </w:r>
        <w:r w:rsidR="00B80EF3">
          <w:rPr>
            <w:noProof/>
            <w:webHidden/>
          </w:rPr>
          <w:fldChar w:fldCharType="separate"/>
        </w:r>
        <w:r w:rsidR="00221AAC">
          <w:rPr>
            <w:noProof/>
            <w:webHidden/>
          </w:rPr>
          <w:t>21</w:t>
        </w:r>
        <w:r w:rsidR="00B80EF3">
          <w:rPr>
            <w:noProof/>
            <w:webHidden/>
          </w:rPr>
          <w:fldChar w:fldCharType="end"/>
        </w:r>
      </w:hyperlink>
    </w:p>
    <w:p w14:paraId="0EF04BE0" w14:textId="08C581F0"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89" w:history="1">
        <w:r w:rsidR="00B80EF3" w:rsidRPr="00D0619A">
          <w:rPr>
            <w:rStyle w:val="Hyperlink"/>
            <w:noProof/>
          </w:rPr>
          <w:t>1.7</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Adsorption equilibrium</w:t>
        </w:r>
        <w:r w:rsidR="00B80EF3">
          <w:rPr>
            <w:noProof/>
            <w:webHidden/>
          </w:rPr>
          <w:tab/>
        </w:r>
        <w:r w:rsidR="00B80EF3">
          <w:rPr>
            <w:noProof/>
            <w:webHidden/>
          </w:rPr>
          <w:fldChar w:fldCharType="begin"/>
        </w:r>
        <w:r w:rsidR="00B80EF3">
          <w:rPr>
            <w:noProof/>
            <w:webHidden/>
          </w:rPr>
          <w:instrText xml:space="preserve"> PAGEREF _Toc167884289 \h </w:instrText>
        </w:r>
        <w:r w:rsidR="00B80EF3">
          <w:rPr>
            <w:noProof/>
            <w:webHidden/>
          </w:rPr>
        </w:r>
        <w:r w:rsidR="00B80EF3">
          <w:rPr>
            <w:noProof/>
            <w:webHidden/>
          </w:rPr>
          <w:fldChar w:fldCharType="separate"/>
        </w:r>
        <w:r w:rsidR="00221AAC">
          <w:rPr>
            <w:noProof/>
            <w:webHidden/>
          </w:rPr>
          <w:t>22</w:t>
        </w:r>
        <w:r w:rsidR="00B80EF3">
          <w:rPr>
            <w:noProof/>
            <w:webHidden/>
          </w:rPr>
          <w:fldChar w:fldCharType="end"/>
        </w:r>
      </w:hyperlink>
    </w:p>
    <w:p w14:paraId="339B902D" w14:textId="25069176"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90" w:history="1">
        <w:r w:rsidR="00B80EF3" w:rsidRPr="00D0619A">
          <w:rPr>
            <w:rStyle w:val="Hyperlink"/>
            <w:noProof/>
          </w:rPr>
          <w:t>1.8</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Adsorption kinetics</w:t>
        </w:r>
        <w:r w:rsidR="00B80EF3">
          <w:rPr>
            <w:noProof/>
            <w:webHidden/>
          </w:rPr>
          <w:tab/>
        </w:r>
        <w:r w:rsidR="00B80EF3">
          <w:rPr>
            <w:noProof/>
            <w:webHidden/>
          </w:rPr>
          <w:fldChar w:fldCharType="begin"/>
        </w:r>
        <w:r w:rsidR="00B80EF3">
          <w:rPr>
            <w:noProof/>
            <w:webHidden/>
          </w:rPr>
          <w:instrText xml:space="preserve"> PAGEREF _Toc167884290 \h </w:instrText>
        </w:r>
        <w:r w:rsidR="00B80EF3">
          <w:rPr>
            <w:noProof/>
            <w:webHidden/>
          </w:rPr>
        </w:r>
        <w:r w:rsidR="00B80EF3">
          <w:rPr>
            <w:noProof/>
            <w:webHidden/>
          </w:rPr>
          <w:fldChar w:fldCharType="separate"/>
        </w:r>
        <w:r w:rsidR="00221AAC">
          <w:rPr>
            <w:noProof/>
            <w:webHidden/>
          </w:rPr>
          <w:t>23</w:t>
        </w:r>
        <w:r w:rsidR="00B80EF3">
          <w:rPr>
            <w:noProof/>
            <w:webHidden/>
          </w:rPr>
          <w:fldChar w:fldCharType="end"/>
        </w:r>
      </w:hyperlink>
    </w:p>
    <w:p w14:paraId="71F6EE97" w14:textId="146B378C"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91" w:history="1">
        <w:r w:rsidR="00B80EF3" w:rsidRPr="00D0619A">
          <w:rPr>
            <w:rStyle w:val="Hyperlink"/>
            <w:noProof/>
          </w:rPr>
          <w:t>1.9</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The breakthrough curve</w:t>
        </w:r>
        <w:r w:rsidR="00B80EF3">
          <w:rPr>
            <w:noProof/>
            <w:webHidden/>
          </w:rPr>
          <w:tab/>
        </w:r>
        <w:r w:rsidR="00B80EF3">
          <w:rPr>
            <w:noProof/>
            <w:webHidden/>
          </w:rPr>
          <w:fldChar w:fldCharType="begin"/>
        </w:r>
        <w:r w:rsidR="00B80EF3">
          <w:rPr>
            <w:noProof/>
            <w:webHidden/>
          </w:rPr>
          <w:instrText xml:space="preserve"> PAGEREF _Toc167884291 \h </w:instrText>
        </w:r>
        <w:r w:rsidR="00B80EF3">
          <w:rPr>
            <w:noProof/>
            <w:webHidden/>
          </w:rPr>
        </w:r>
        <w:r w:rsidR="00B80EF3">
          <w:rPr>
            <w:noProof/>
            <w:webHidden/>
          </w:rPr>
          <w:fldChar w:fldCharType="separate"/>
        </w:r>
        <w:r w:rsidR="00221AAC">
          <w:rPr>
            <w:noProof/>
            <w:webHidden/>
          </w:rPr>
          <w:t>24</w:t>
        </w:r>
        <w:r w:rsidR="00B80EF3">
          <w:rPr>
            <w:noProof/>
            <w:webHidden/>
          </w:rPr>
          <w:fldChar w:fldCharType="end"/>
        </w:r>
      </w:hyperlink>
    </w:p>
    <w:p w14:paraId="292C100E" w14:textId="2DE7C5F1" w:rsidR="00B80EF3" w:rsidRDefault="00000000">
      <w:pPr>
        <w:pStyle w:val="Inhopg1"/>
        <w:tabs>
          <w:tab w:val="left" w:pos="960"/>
        </w:tabs>
        <w:rPr>
          <w:rFonts w:asciiTheme="minorHAnsi" w:eastAsiaTheme="minorEastAsia" w:hAnsiTheme="minorHAnsi"/>
          <w:b w:val="0"/>
          <w:noProof/>
          <w:kern w:val="2"/>
          <w:sz w:val="24"/>
          <w:szCs w:val="24"/>
          <w:lang w:val="nl-BE" w:eastAsia="nl-BE"/>
          <w14:ligatures w14:val="standardContextual"/>
        </w:rPr>
      </w:pPr>
      <w:hyperlink w:anchor="_Toc167884292" w:history="1">
        <w:r w:rsidR="00B80EF3" w:rsidRPr="00D0619A">
          <w:rPr>
            <w:rStyle w:val="Hyperlink"/>
            <w:noProof/>
          </w:rPr>
          <w:t>2</w:t>
        </w:r>
        <w:r w:rsidR="00B80EF3">
          <w:rPr>
            <w:rFonts w:asciiTheme="minorHAnsi" w:eastAsiaTheme="minorEastAsia" w:hAnsiTheme="minorHAnsi"/>
            <w:b w:val="0"/>
            <w:noProof/>
            <w:kern w:val="2"/>
            <w:sz w:val="24"/>
            <w:szCs w:val="24"/>
            <w:lang w:val="nl-BE" w:eastAsia="nl-BE"/>
            <w14:ligatures w14:val="standardContextual"/>
          </w:rPr>
          <w:tab/>
        </w:r>
        <w:r w:rsidR="00B80EF3" w:rsidRPr="00D0619A">
          <w:rPr>
            <w:rStyle w:val="Hyperlink"/>
            <w:noProof/>
          </w:rPr>
          <w:t>Adsorption on activated carbon: breakthrough curve models</w:t>
        </w:r>
        <w:r w:rsidR="00B80EF3">
          <w:rPr>
            <w:noProof/>
            <w:webHidden/>
          </w:rPr>
          <w:tab/>
        </w:r>
        <w:r w:rsidR="00B80EF3">
          <w:rPr>
            <w:noProof/>
            <w:webHidden/>
          </w:rPr>
          <w:fldChar w:fldCharType="begin"/>
        </w:r>
        <w:r w:rsidR="00B80EF3">
          <w:rPr>
            <w:noProof/>
            <w:webHidden/>
          </w:rPr>
          <w:instrText xml:space="preserve"> PAGEREF _Toc167884292 \h </w:instrText>
        </w:r>
        <w:r w:rsidR="00B80EF3">
          <w:rPr>
            <w:noProof/>
            <w:webHidden/>
          </w:rPr>
        </w:r>
        <w:r w:rsidR="00B80EF3">
          <w:rPr>
            <w:noProof/>
            <w:webHidden/>
          </w:rPr>
          <w:fldChar w:fldCharType="separate"/>
        </w:r>
        <w:r w:rsidR="00221AAC">
          <w:rPr>
            <w:noProof/>
            <w:webHidden/>
          </w:rPr>
          <w:t>26</w:t>
        </w:r>
        <w:r w:rsidR="00B80EF3">
          <w:rPr>
            <w:noProof/>
            <w:webHidden/>
          </w:rPr>
          <w:fldChar w:fldCharType="end"/>
        </w:r>
      </w:hyperlink>
    </w:p>
    <w:p w14:paraId="1A70A841" w14:textId="62DD774B"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93" w:history="1">
        <w:r w:rsidR="00B80EF3" w:rsidRPr="00D0619A">
          <w:rPr>
            <w:rStyle w:val="Hyperlink"/>
            <w:noProof/>
          </w:rPr>
          <w:t>2.1</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Opportunities and challenges</w:t>
        </w:r>
        <w:r w:rsidR="00B80EF3">
          <w:rPr>
            <w:noProof/>
            <w:webHidden/>
          </w:rPr>
          <w:tab/>
        </w:r>
        <w:r w:rsidR="00B80EF3">
          <w:rPr>
            <w:noProof/>
            <w:webHidden/>
          </w:rPr>
          <w:fldChar w:fldCharType="begin"/>
        </w:r>
        <w:r w:rsidR="00B80EF3">
          <w:rPr>
            <w:noProof/>
            <w:webHidden/>
          </w:rPr>
          <w:instrText xml:space="preserve"> PAGEREF _Toc167884293 \h </w:instrText>
        </w:r>
        <w:r w:rsidR="00B80EF3">
          <w:rPr>
            <w:noProof/>
            <w:webHidden/>
          </w:rPr>
        </w:r>
        <w:r w:rsidR="00B80EF3">
          <w:rPr>
            <w:noProof/>
            <w:webHidden/>
          </w:rPr>
          <w:fldChar w:fldCharType="separate"/>
        </w:r>
        <w:r w:rsidR="00221AAC">
          <w:rPr>
            <w:noProof/>
            <w:webHidden/>
          </w:rPr>
          <w:t>26</w:t>
        </w:r>
        <w:r w:rsidR="00B80EF3">
          <w:rPr>
            <w:noProof/>
            <w:webHidden/>
          </w:rPr>
          <w:fldChar w:fldCharType="end"/>
        </w:r>
      </w:hyperlink>
    </w:p>
    <w:p w14:paraId="6EF37DCF" w14:textId="7053E386"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94" w:history="1">
        <w:r w:rsidR="00B80EF3" w:rsidRPr="00D0619A">
          <w:rPr>
            <w:rStyle w:val="Hyperlink"/>
            <w:noProof/>
          </w:rPr>
          <w:t>2.2</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Components of fixed-bed BTC models</w:t>
        </w:r>
        <w:r w:rsidR="00B80EF3">
          <w:rPr>
            <w:noProof/>
            <w:webHidden/>
          </w:rPr>
          <w:tab/>
        </w:r>
        <w:r w:rsidR="00B80EF3">
          <w:rPr>
            <w:noProof/>
            <w:webHidden/>
          </w:rPr>
          <w:fldChar w:fldCharType="begin"/>
        </w:r>
        <w:r w:rsidR="00B80EF3">
          <w:rPr>
            <w:noProof/>
            <w:webHidden/>
          </w:rPr>
          <w:instrText xml:space="preserve"> PAGEREF _Toc167884294 \h </w:instrText>
        </w:r>
        <w:r w:rsidR="00B80EF3">
          <w:rPr>
            <w:noProof/>
            <w:webHidden/>
          </w:rPr>
        </w:r>
        <w:r w:rsidR="00B80EF3">
          <w:rPr>
            <w:noProof/>
            <w:webHidden/>
          </w:rPr>
          <w:fldChar w:fldCharType="separate"/>
        </w:r>
        <w:r w:rsidR="00221AAC">
          <w:rPr>
            <w:noProof/>
            <w:webHidden/>
          </w:rPr>
          <w:t>27</w:t>
        </w:r>
        <w:r w:rsidR="00B80EF3">
          <w:rPr>
            <w:noProof/>
            <w:webHidden/>
          </w:rPr>
          <w:fldChar w:fldCharType="end"/>
        </w:r>
      </w:hyperlink>
    </w:p>
    <w:p w14:paraId="0E2E50E2" w14:textId="5A0A0C98"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95" w:history="1">
        <w:r w:rsidR="00B80EF3" w:rsidRPr="00D0619A">
          <w:rPr>
            <w:rStyle w:val="Hyperlink"/>
            <w:noProof/>
          </w:rPr>
          <w:t>2.3</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Equilibrium relationship: isotherm equations</w:t>
        </w:r>
        <w:r w:rsidR="00B80EF3">
          <w:rPr>
            <w:noProof/>
            <w:webHidden/>
          </w:rPr>
          <w:tab/>
        </w:r>
        <w:r w:rsidR="00B80EF3">
          <w:rPr>
            <w:noProof/>
            <w:webHidden/>
          </w:rPr>
          <w:fldChar w:fldCharType="begin"/>
        </w:r>
        <w:r w:rsidR="00B80EF3">
          <w:rPr>
            <w:noProof/>
            <w:webHidden/>
          </w:rPr>
          <w:instrText xml:space="preserve"> PAGEREF _Toc167884295 \h </w:instrText>
        </w:r>
        <w:r w:rsidR="00B80EF3">
          <w:rPr>
            <w:noProof/>
            <w:webHidden/>
          </w:rPr>
        </w:r>
        <w:r w:rsidR="00B80EF3">
          <w:rPr>
            <w:noProof/>
            <w:webHidden/>
          </w:rPr>
          <w:fldChar w:fldCharType="separate"/>
        </w:r>
        <w:r w:rsidR="00221AAC">
          <w:rPr>
            <w:noProof/>
            <w:webHidden/>
          </w:rPr>
          <w:t>27</w:t>
        </w:r>
        <w:r w:rsidR="00B80EF3">
          <w:rPr>
            <w:noProof/>
            <w:webHidden/>
          </w:rPr>
          <w:fldChar w:fldCharType="end"/>
        </w:r>
      </w:hyperlink>
    </w:p>
    <w:p w14:paraId="21E1AA1F" w14:textId="50F0E245"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96" w:history="1">
        <w:r w:rsidR="00B80EF3" w:rsidRPr="00D0619A">
          <w:rPr>
            <w:rStyle w:val="Hyperlink"/>
            <w:noProof/>
          </w:rPr>
          <w:t>2.4</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Fixed-bed BTC models</w:t>
        </w:r>
        <w:r w:rsidR="00B80EF3">
          <w:rPr>
            <w:noProof/>
            <w:webHidden/>
          </w:rPr>
          <w:tab/>
        </w:r>
        <w:r w:rsidR="00B80EF3">
          <w:rPr>
            <w:noProof/>
            <w:webHidden/>
          </w:rPr>
          <w:fldChar w:fldCharType="begin"/>
        </w:r>
        <w:r w:rsidR="00B80EF3">
          <w:rPr>
            <w:noProof/>
            <w:webHidden/>
          </w:rPr>
          <w:instrText xml:space="preserve"> PAGEREF _Toc167884296 \h </w:instrText>
        </w:r>
        <w:r w:rsidR="00B80EF3">
          <w:rPr>
            <w:noProof/>
            <w:webHidden/>
          </w:rPr>
        </w:r>
        <w:r w:rsidR="00B80EF3">
          <w:rPr>
            <w:noProof/>
            <w:webHidden/>
          </w:rPr>
          <w:fldChar w:fldCharType="separate"/>
        </w:r>
        <w:r w:rsidR="00221AAC">
          <w:rPr>
            <w:noProof/>
            <w:webHidden/>
          </w:rPr>
          <w:t>30</w:t>
        </w:r>
        <w:r w:rsidR="00B80EF3">
          <w:rPr>
            <w:noProof/>
            <w:webHidden/>
          </w:rPr>
          <w:fldChar w:fldCharType="end"/>
        </w:r>
      </w:hyperlink>
    </w:p>
    <w:p w14:paraId="69482DB1" w14:textId="6450281E"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297" w:history="1">
        <w:r w:rsidR="00B80EF3" w:rsidRPr="00D0619A">
          <w:rPr>
            <w:rStyle w:val="Hyperlink"/>
            <w:noProof/>
          </w:rPr>
          <w:t>2.5</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Conclusion BTC models</w:t>
        </w:r>
        <w:r w:rsidR="00B80EF3">
          <w:rPr>
            <w:noProof/>
            <w:webHidden/>
          </w:rPr>
          <w:tab/>
        </w:r>
        <w:r w:rsidR="00B80EF3">
          <w:rPr>
            <w:noProof/>
            <w:webHidden/>
          </w:rPr>
          <w:fldChar w:fldCharType="begin"/>
        </w:r>
        <w:r w:rsidR="00B80EF3">
          <w:rPr>
            <w:noProof/>
            <w:webHidden/>
          </w:rPr>
          <w:instrText xml:space="preserve"> PAGEREF _Toc167884297 \h </w:instrText>
        </w:r>
        <w:r w:rsidR="00B80EF3">
          <w:rPr>
            <w:noProof/>
            <w:webHidden/>
          </w:rPr>
        </w:r>
        <w:r w:rsidR="00B80EF3">
          <w:rPr>
            <w:noProof/>
            <w:webHidden/>
          </w:rPr>
          <w:fldChar w:fldCharType="separate"/>
        </w:r>
        <w:r w:rsidR="00221AAC">
          <w:rPr>
            <w:noProof/>
            <w:webHidden/>
          </w:rPr>
          <w:t>38</w:t>
        </w:r>
        <w:r w:rsidR="00B80EF3">
          <w:rPr>
            <w:noProof/>
            <w:webHidden/>
          </w:rPr>
          <w:fldChar w:fldCharType="end"/>
        </w:r>
      </w:hyperlink>
    </w:p>
    <w:p w14:paraId="110DD59E" w14:textId="4E61C8C9" w:rsidR="00B80EF3" w:rsidRDefault="00000000">
      <w:pPr>
        <w:pStyle w:val="Inhopg1"/>
        <w:rPr>
          <w:rFonts w:asciiTheme="minorHAnsi" w:eastAsiaTheme="minorEastAsia" w:hAnsiTheme="minorHAnsi"/>
          <w:b w:val="0"/>
          <w:noProof/>
          <w:kern w:val="2"/>
          <w:sz w:val="24"/>
          <w:szCs w:val="24"/>
          <w:lang w:val="nl-BE" w:eastAsia="nl-BE"/>
          <w14:ligatures w14:val="standardContextual"/>
        </w:rPr>
      </w:pPr>
      <w:hyperlink w:anchor="_Toc167884298" w:history="1">
        <w:r w:rsidR="00B80EF3" w:rsidRPr="00D0619A">
          <w:rPr>
            <w:rStyle w:val="Hyperlink"/>
            <w:noProof/>
          </w:rPr>
          <w:t>MATERIALS AND METHODS</w:t>
        </w:r>
        <w:r w:rsidR="00B80EF3">
          <w:rPr>
            <w:noProof/>
            <w:webHidden/>
          </w:rPr>
          <w:tab/>
        </w:r>
        <w:r w:rsidR="00B80EF3">
          <w:rPr>
            <w:noProof/>
            <w:webHidden/>
          </w:rPr>
          <w:fldChar w:fldCharType="begin"/>
        </w:r>
        <w:r w:rsidR="00B80EF3">
          <w:rPr>
            <w:noProof/>
            <w:webHidden/>
          </w:rPr>
          <w:instrText xml:space="preserve"> PAGEREF _Toc167884298 \h </w:instrText>
        </w:r>
        <w:r w:rsidR="00B80EF3">
          <w:rPr>
            <w:noProof/>
            <w:webHidden/>
          </w:rPr>
        </w:r>
        <w:r w:rsidR="00B80EF3">
          <w:rPr>
            <w:noProof/>
            <w:webHidden/>
          </w:rPr>
          <w:fldChar w:fldCharType="separate"/>
        </w:r>
        <w:r w:rsidR="00221AAC">
          <w:rPr>
            <w:noProof/>
            <w:webHidden/>
          </w:rPr>
          <w:t>40</w:t>
        </w:r>
        <w:r w:rsidR="00B80EF3">
          <w:rPr>
            <w:noProof/>
            <w:webHidden/>
          </w:rPr>
          <w:fldChar w:fldCharType="end"/>
        </w:r>
      </w:hyperlink>
    </w:p>
    <w:p w14:paraId="5AC8BA9B" w14:textId="4EA8E25A" w:rsidR="00B80EF3" w:rsidRDefault="00000000">
      <w:pPr>
        <w:pStyle w:val="Inhopg1"/>
        <w:tabs>
          <w:tab w:val="left" w:pos="960"/>
        </w:tabs>
        <w:rPr>
          <w:rFonts w:asciiTheme="minorHAnsi" w:eastAsiaTheme="minorEastAsia" w:hAnsiTheme="minorHAnsi"/>
          <w:b w:val="0"/>
          <w:noProof/>
          <w:kern w:val="2"/>
          <w:sz w:val="24"/>
          <w:szCs w:val="24"/>
          <w:lang w:val="nl-BE" w:eastAsia="nl-BE"/>
          <w14:ligatures w14:val="standardContextual"/>
        </w:rPr>
      </w:pPr>
      <w:hyperlink w:anchor="_Toc167884299" w:history="1">
        <w:r w:rsidR="00B80EF3" w:rsidRPr="00D0619A">
          <w:rPr>
            <w:rStyle w:val="Hyperlink"/>
            <w:noProof/>
          </w:rPr>
          <w:t>3</w:t>
        </w:r>
        <w:r w:rsidR="00B80EF3">
          <w:rPr>
            <w:rFonts w:asciiTheme="minorHAnsi" w:eastAsiaTheme="minorEastAsia" w:hAnsiTheme="minorHAnsi"/>
            <w:b w:val="0"/>
            <w:noProof/>
            <w:kern w:val="2"/>
            <w:sz w:val="24"/>
            <w:szCs w:val="24"/>
            <w:lang w:val="nl-BE" w:eastAsia="nl-BE"/>
            <w14:ligatures w14:val="standardContextual"/>
          </w:rPr>
          <w:tab/>
        </w:r>
        <w:r w:rsidR="00B80EF3" w:rsidRPr="00D0619A">
          <w:rPr>
            <w:rStyle w:val="Hyperlink"/>
            <w:noProof/>
          </w:rPr>
          <w:t>PSDM by USEPA model</w:t>
        </w:r>
        <w:r w:rsidR="00B80EF3">
          <w:rPr>
            <w:noProof/>
            <w:webHidden/>
          </w:rPr>
          <w:tab/>
        </w:r>
        <w:r w:rsidR="00B80EF3">
          <w:rPr>
            <w:noProof/>
            <w:webHidden/>
          </w:rPr>
          <w:fldChar w:fldCharType="begin"/>
        </w:r>
        <w:r w:rsidR="00B80EF3">
          <w:rPr>
            <w:noProof/>
            <w:webHidden/>
          </w:rPr>
          <w:instrText xml:space="preserve"> PAGEREF _Toc167884299 \h </w:instrText>
        </w:r>
        <w:r w:rsidR="00B80EF3">
          <w:rPr>
            <w:noProof/>
            <w:webHidden/>
          </w:rPr>
        </w:r>
        <w:r w:rsidR="00B80EF3">
          <w:rPr>
            <w:noProof/>
            <w:webHidden/>
          </w:rPr>
          <w:fldChar w:fldCharType="separate"/>
        </w:r>
        <w:r w:rsidR="00221AAC">
          <w:rPr>
            <w:noProof/>
            <w:webHidden/>
          </w:rPr>
          <w:t>40</w:t>
        </w:r>
        <w:r w:rsidR="00B80EF3">
          <w:rPr>
            <w:noProof/>
            <w:webHidden/>
          </w:rPr>
          <w:fldChar w:fldCharType="end"/>
        </w:r>
      </w:hyperlink>
    </w:p>
    <w:p w14:paraId="61ABAC97" w14:textId="6BC1CB40" w:rsidR="00B80EF3" w:rsidRDefault="00000000">
      <w:pPr>
        <w:pStyle w:val="Inhopg1"/>
        <w:tabs>
          <w:tab w:val="left" w:pos="960"/>
        </w:tabs>
        <w:rPr>
          <w:rFonts w:asciiTheme="minorHAnsi" w:eastAsiaTheme="minorEastAsia" w:hAnsiTheme="minorHAnsi"/>
          <w:b w:val="0"/>
          <w:noProof/>
          <w:kern w:val="2"/>
          <w:sz w:val="24"/>
          <w:szCs w:val="24"/>
          <w:lang w:val="nl-BE" w:eastAsia="nl-BE"/>
          <w14:ligatures w14:val="standardContextual"/>
        </w:rPr>
      </w:pPr>
      <w:hyperlink w:anchor="_Toc167884300" w:history="1">
        <w:r w:rsidR="00B80EF3" w:rsidRPr="00D0619A">
          <w:rPr>
            <w:rStyle w:val="Hyperlink"/>
            <w:noProof/>
          </w:rPr>
          <w:t>4</w:t>
        </w:r>
        <w:r w:rsidR="00B80EF3">
          <w:rPr>
            <w:rFonts w:asciiTheme="minorHAnsi" w:eastAsiaTheme="minorEastAsia" w:hAnsiTheme="minorHAnsi"/>
            <w:b w:val="0"/>
            <w:noProof/>
            <w:kern w:val="2"/>
            <w:sz w:val="24"/>
            <w:szCs w:val="24"/>
            <w:lang w:val="nl-BE" w:eastAsia="nl-BE"/>
            <w14:ligatures w14:val="standardContextual"/>
          </w:rPr>
          <w:tab/>
        </w:r>
        <w:r w:rsidR="00B80EF3" w:rsidRPr="00D0619A">
          <w:rPr>
            <w:rStyle w:val="Hyperlink"/>
            <w:noProof/>
          </w:rPr>
          <w:t>Article modelling PFAS removal using GAC</w:t>
        </w:r>
        <w:r w:rsidR="00B80EF3">
          <w:rPr>
            <w:noProof/>
            <w:webHidden/>
          </w:rPr>
          <w:tab/>
        </w:r>
        <w:r w:rsidR="00B80EF3">
          <w:rPr>
            <w:noProof/>
            <w:webHidden/>
          </w:rPr>
          <w:fldChar w:fldCharType="begin"/>
        </w:r>
        <w:r w:rsidR="00B80EF3">
          <w:rPr>
            <w:noProof/>
            <w:webHidden/>
          </w:rPr>
          <w:instrText xml:space="preserve"> PAGEREF _Toc167884300 \h </w:instrText>
        </w:r>
        <w:r w:rsidR="00B80EF3">
          <w:rPr>
            <w:noProof/>
            <w:webHidden/>
          </w:rPr>
        </w:r>
        <w:r w:rsidR="00B80EF3">
          <w:rPr>
            <w:noProof/>
            <w:webHidden/>
          </w:rPr>
          <w:fldChar w:fldCharType="separate"/>
        </w:r>
        <w:r w:rsidR="00221AAC">
          <w:rPr>
            <w:noProof/>
            <w:webHidden/>
          </w:rPr>
          <w:t>42</w:t>
        </w:r>
        <w:r w:rsidR="00B80EF3">
          <w:rPr>
            <w:noProof/>
            <w:webHidden/>
          </w:rPr>
          <w:fldChar w:fldCharType="end"/>
        </w:r>
      </w:hyperlink>
    </w:p>
    <w:p w14:paraId="1209065C" w14:textId="6CD91382" w:rsidR="00B80EF3" w:rsidRDefault="00000000">
      <w:pPr>
        <w:pStyle w:val="Inhopg1"/>
        <w:rPr>
          <w:rFonts w:asciiTheme="minorHAnsi" w:eastAsiaTheme="minorEastAsia" w:hAnsiTheme="minorHAnsi"/>
          <w:b w:val="0"/>
          <w:noProof/>
          <w:kern w:val="2"/>
          <w:sz w:val="24"/>
          <w:szCs w:val="24"/>
          <w:lang w:val="nl-BE" w:eastAsia="nl-BE"/>
          <w14:ligatures w14:val="standardContextual"/>
        </w:rPr>
      </w:pPr>
      <w:hyperlink w:anchor="_Toc167884301" w:history="1">
        <w:r w:rsidR="00B80EF3" w:rsidRPr="00D0619A">
          <w:rPr>
            <w:rStyle w:val="Hyperlink"/>
            <w:noProof/>
          </w:rPr>
          <w:t>RESULTS AND DISCUSSION</w:t>
        </w:r>
        <w:r w:rsidR="00B80EF3">
          <w:rPr>
            <w:noProof/>
            <w:webHidden/>
          </w:rPr>
          <w:tab/>
        </w:r>
        <w:r w:rsidR="00B80EF3">
          <w:rPr>
            <w:noProof/>
            <w:webHidden/>
          </w:rPr>
          <w:fldChar w:fldCharType="begin"/>
        </w:r>
        <w:r w:rsidR="00B80EF3">
          <w:rPr>
            <w:noProof/>
            <w:webHidden/>
          </w:rPr>
          <w:instrText xml:space="preserve"> PAGEREF _Toc167884301 \h </w:instrText>
        </w:r>
        <w:r w:rsidR="00B80EF3">
          <w:rPr>
            <w:noProof/>
            <w:webHidden/>
          </w:rPr>
        </w:r>
        <w:r w:rsidR="00B80EF3">
          <w:rPr>
            <w:noProof/>
            <w:webHidden/>
          </w:rPr>
          <w:fldChar w:fldCharType="separate"/>
        </w:r>
        <w:r w:rsidR="00221AAC">
          <w:rPr>
            <w:noProof/>
            <w:webHidden/>
          </w:rPr>
          <w:t>45</w:t>
        </w:r>
        <w:r w:rsidR="00B80EF3">
          <w:rPr>
            <w:noProof/>
            <w:webHidden/>
          </w:rPr>
          <w:fldChar w:fldCharType="end"/>
        </w:r>
      </w:hyperlink>
    </w:p>
    <w:p w14:paraId="7F45A14E" w14:textId="2F358130" w:rsidR="00B80EF3" w:rsidRDefault="00000000">
      <w:pPr>
        <w:pStyle w:val="Inhopg1"/>
        <w:tabs>
          <w:tab w:val="left" w:pos="960"/>
        </w:tabs>
        <w:rPr>
          <w:rFonts w:asciiTheme="minorHAnsi" w:eastAsiaTheme="minorEastAsia" w:hAnsiTheme="minorHAnsi"/>
          <w:b w:val="0"/>
          <w:noProof/>
          <w:kern w:val="2"/>
          <w:sz w:val="24"/>
          <w:szCs w:val="24"/>
          <w:lang w:val="nl-BE" w:eastAsia="nl-BE"/>
          <w14:ligatures w14:val="standardContextual"/>
        </w:rPr>
      </w:pPr>
      <w:hyperlink w:anchor="_Toc167884302" w:history="1">
        <w:r w:rsidR="00B80EF3" w:rsidRPr="00D0619A">
          <w:rPr>
            <w:rStyle w:val="Hyperlink"/>
            <w:noProof/>
          </w:rPr>
          <w:t>5</w:t>
        </w:r>
        <w:r w:rsidR="00B80EF3">
          <w:rPr>
            <w:rFonts w:asciiTheme="minorHAnsi" w:eastAsiaTheme="minorEastAsia" w:hAnsiTheme="minorHAnsi"/>
            <w:b w:val="0"/>
            <w:noProof/>
            <w:kern w:val="2"/>
            <w:sz w:val="24"/>
            <w:szCs w:val="24"/>
            <w:lang w:val="nl-BE" w:eastAsia="nl-BE"/>
            <w14:ligatures w14:val="standardContextual"/>
          </w:rPr>
          <w:tab/>
        </w:r>
        <w:r w:rsidR="00B80EF3" w:rsidRPr="00D0619A">
          <w:rPr>
            <w:rStyle w:val="Hyperlink"/>
            <w:noProof/>
          </w:rPr>
          <w:t>Testing the PSDM by USEPA model</w:t>
        </w:r>
        <w:r w:rsidR="00B80EF3">
          <w:rPr>
            <w:noProof/>
            <w:webHidden/>
          </w:rPr>
          <w:tab/>
        </w:r>
        <w:r w:rsidR="00B80EF3">
          <w:rPr>
            <w:noProof/>
            <w:webHidden/>
          </w:rPr>
          <w:fldChar w:fldCharType="begin"/>
        </w:r>
        <w:r w:rsidR="00B80EF3">
          <w:rPr>
            <w:noProof/>
            <w:webHidden/>
          </w:rPr>
          <w:instrText xml:space="preserve"> PAGEREF _Toc167884302 \h </w:instrText>
        </w:r>
        <w:r w:rsidR="00B80EF3">
          <w:rPr>
            <w:noProof/>
            <w:webHidden/>
          </w:rPr>
        </w:r>
        <w:r w:rsidR="00B80EF3">
          <w:rPr>
            <w:noProof/>
            <w:webHidden/>
          </w:rPr>
          <w:fldChar w:fldCharType="separate"/>
        </w:r>
        <w:r w:rsidR="00221AAC">
          <w:rPr>
            <w:noProof/>
            <w:webHidden/>
          </w:rPr>
          <w:t>45</w:t>
        </w:r>
        <w:r w:rsidR="00B80EF3">
          <w:rPr>
            <w:noProof/>
            <w:webHidden/>
          </w:rPr>
          <w:fldChar w:fldCharType="end"/>
        </w:r>
      </w:hyperlink>
    </w:p>
    <w:p w14:paraId="2D4A1BC8" w14:textId="3A85E5DF"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303" w:history="1">
        <w:r w:rsidR="00B80EF3" w:rsidRPr="00D0619A">
          <w:rPr>
            <w:rStyle w:val="Hyperlink"/>
            <w:noProof/>
          </w:rPr>
          <w:t>5.1</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Isotherm fitting tool</w:t>
        </w:r>
        <w:r w:rsidR="00B80EF3">
          <w:rPr>
            <w:noProof/>
            <w:webHidden/>
          </w:rPr>
          <w:tab/>
        </w:r>
        <w:r w:rsidR="00B80EF3">
          <w:rPr>
            <w:noProof/>
            <w:webHidden/>
          </w:rPr>
          <w:fldChar w:fldCharType="begin"/>
        </w:r>
        <w:r w:rsidR="00B80EF3">
          <w:rPr>
            <w:noProof/>
            <w:webHidden/>
          </w:rPr>
          <w:instrText xml:space="preserve"> PAGEREF _Toc167884303 \h </w:instrText>
        </w:r>
        <w:r w:rsidR="00B80EF3">
          <w:rPr>
            <w:noProof/>
            <w:webHidden/>
          </w:rPr>
        </w:r>
        <w:r w:rsidR="00B80EF3">
          <w:rPr>
            <w:noProof/>
            <w:webHidden/>
          </w:rPr>
          <w:fldChar w:fldCharType="separate"/>
        </w:r>
        <w:r w:rsidR="00221AAC">
          <w:rPr>
            <w:noProof/>
            <w:webHidden/>
          </w:rPr>
          <w:t>45</w:t>
        </w:r>
        <w:r w:rsidR="00B80EF3">
          <w:rPr>
            <w:noProof/>
            <w:webHidden/>
          </w:rPr>
          <w:fldChar w:fldCharType="end"/>
        </w:r>
      </w:hyperlink>
    </w:p>
    <w:p w14:paraId="0F18979C" w14:textId="011ADFD0"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304" w:history="1">
        <w:r w:rsidR="00B80EF3" w:rsidRPr="00D0619A">
          <w:rPr>
            <w:rStyle w:val="Hyperlink"/>
            <w:noProof/>
          </w:rPr>
          <w:t>5.2</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Example modelling of compound TCE</w:t>
        </w:r>
        <w:r w:rsidR="00B80EF3">
          <w:rPr>
            <w:noProof/>
            <w:webHidden/>
          </w:rPr>
          <w:tab/>
        </w:r>
        <w:r w:rsidR="00B80EF3">
          <w:rPr>
            <w:noProof/>
            <w:webHidden/>
          </w:rPr>
          <w:fldChar w:fldCharType="begin"/>
        </w:r>
        <w:r w:rsidR="00B80EF3">
          <w:rPr>
            <w:noProof/>
            <w:webHidden/>
          </w:rPr>
          <w:instrText xml:space="preserve"> PAGEREF _Toc167884304 \h </w:instrText>
        </w:r>
        <w:r w:rsidR="00B80EF3">
          <w:rPr>
            <w:noProof/>
            <w:webHidden/>
          </w:rPr>
        </w:r>
        <w:r w:rsidR="00B80EF3">
          <w:rPr>
            <w:noProof/>
            <w:webHidden/>
          </w:rPr>
          <w:fldChar w:fldCharType="separate"/>
        </w:r>
        <w:r w:rsidR="00221AAC">
          <w:rPr>
            <w:noProof/>
            <w:webHidden/>
          </w:rPr>
          <w:t>46</w:t>
        </w:r>
        <w:r w:rsidR="00B80EF3">
          <w:rPr>
            <w:noProof/>
            <w:webHidden/>
          </w:rPr>
          <w:fldChar w:fldCharType="end"/>
        </w:r>
      </w:hyperlink>
    </w:p>
    <w:p w14:paraId="3D7CE7E1" w14:textId="108725D2"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305" w:history="1">
        <w:r w:rsidR="00B80EF3" w:rsidRPr="00D0619A">
          <w:rPr>
            <w:rStyle w:val="Hyperlink"/>
            <w:noProof/>
          </w:rPr>
          <w:t>5.3</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Pilot modelling of compound PFHpA</w:t>
        </w:r>
        <w:r w:rsidR="00B80EF3">
          <w:rPr>
            <w:noProof/>
            <w:webHidden/>
          </w:rPr>
          <w:tab/>
        </w:r>
        <w:r w:rsidR="00B80EF3">
          <w:rPr>
            <w:noProof/>
            <w:webHidden/>
          </w:rPr>
          <w:fldChar w:fldCharType="begin"/>
        </w:r>
        <w:r w:rsidR="00B80EF3">
          <w:rPr>
            <w:noProof/>
            <w:webHidden/>
          </w:rPr>
          <w:instrText xml:space="preserve"> PAGEREF _Toc167884305 \h </w:instrText>
        </w:r>
        <w:r w:rsidR="00B80EF3">
          <w:rPr>
            <w:noProof/>
            <w:webHidden/>
          </w:rPr>
        </w:r>
        <w:r w:rsidR="00B80EF3">
          <w:rPr>
            <w:noProof/>
            <w:webHidden/>
          </w:rPr>
          <w:fldChar w:fldCharType="separate"/>
        </w:r>
        <w:r w:rsidR="00221AAC">
          <w:rPr>
            <w:noProof/>
            <w:webHidden/>
          </w:rPr>
          <w:t>47</w:t>
        </w:r>
        <w:r w:rsidR="00B80EF3">
          <w:rPr>
            <w:noProof/>
            <w:webHidden/>
          </w:rPr>
          <w:fldChar w:fldCharType="end"/>
        </w:r>
      </w:hyperlink>
    </w:p>
    <w:p w14:paraId="7BD88305" w14:textId="65D0C82E"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306" w:history="1">
        <w:r w:rsidR="00B80EF3" w:rsidRPr="00D0619A">
          <w:rPr>
            <w:rStyle w:val="Hyperlink"/>
            <w:noProof/>
          </w:rPr>
          <w:t>5.4</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USEPA fouling approach</w:t>
        </w:r>
        <w:r w:rsidR="00B80EF3">
          <w:rPr>
            <w:noProof/>
            <w:webHidden/>
          </w:rPr>
          <w:tab/>
        </w:r>
        <w:r w:rsidR="00B80EF3">
          <w:rPr>
            <w:noProof/>
            <w:webHidden/>
          </w:rPr>
          <w:fldChar w:fldCharType="begin"/>
        </w:r>
        <w:r w:rsidR="00B80EF3">
          <w:rPr>
            <w:noProof/>
            <w:webHidden/>
          </w:rPr>
          <w:instrText xml:space="preserve"> PAGEREF _Toc167884306 \h </w:instrText>
        </w:r>
        <w:r w:rsidR="00B80EF3">
          <w:rPr>
            <w:noProof/>
            <w:webHidden/>
          </w:rPr>
        </w:r>
        <w:r w:rsidR="00B80EF3">
          <w:rPr>
            <w:noProof/>
            <w:webHidden/>
          </w:rPr>
          <w:fldChar w:fldCharType="separate"/>
        </w:r>
        <w:r w:rsidR="00221AAC">
          <w:rPr>
            <w:noProof/>
            <w:webHidden/>
          </w:rPr>
          <w:t>48</w:t>
        </w:r>
        <w:r w:rsidR="00B80EF3">
          <w:rPr>
            <w:noProof/>
            <w:webHidden/>
          </w:rPr>
          <w:fldChar w:fldCharType="end"/>
        </w:r>
      </w:hyperlink>
    </w:p>
    <w:p w14:paraId="3C274051" w14:textId="30B18BDF" w:rsidR="00B80EF3" w:rsidRDefault="00000000">
      <w:pPr>
        <w:pStyle w:val="Inhopg1"/>
        <w:tabs>
          <w:tab w:val="left" w:pos="960"/>
        </w:tabs>
        <w:rPr>
          <w:rFonts w:asciiTheme="minorHAnsi" w:eastAsiaTheme="minorEastAsia" w:hAnsiTheme="minorHAnsi"/>
          <w:b w:val="0"/>
          <w:noProof/>
          <w:kern w:val="2"/>
          <w:sz w:val="24"/>
          <w:szCs w:val="24"/>
          <w:lang w:val="nl-BE" w:eastAsia="nl-BE"/>
          <w14:ligatures w14:val="standardContextual"/>
        </w:rPr>
      </w:pPr>
      <w:hyperlink w:anchor="_Toc167884307" w:history="1">
        <w:r w:rsidR="00B80EF3" w:rsidRPr="00D0619A">
          <w:rPr>
            <w:rStyle w:val="Hyperlink"/>
            <w:noProof/>
          </w:rPr>
          <w:t>6</w:t>
        </w:r>
        <w:r w:rsidR="00B80EF3">
          <w:rPr>
            <w:rFonts w:asciiTheme="minorHAnsi" w:eastAsiaTheme="minorEastAsia" w:hAnsiTheme="minorHAnsi"/>
            <w:b w:val="0"/>
            <w:noProof/>
            <w:kern w:val="2"/>
            <w:sz w:val="24"/>
            <w:szCs w:val="24"/>
            <w:lang w:val="nl-BE" w:eastAsia="nl-BE"/>
            <w14:ligatures w14:val="standardContextual"/>
          </w:rPr>
          <w:tab/>
        </w:r>
        <w:r w:rsidR="00B80EF3" w:rsidRPr="00D0619A">
          <w:rPr>
            <w:rStyle w:val="Hyperlink"/>
            <w:noProof/>
          </w:rPr>
          <w:t>Extending the PSDM by USEPA model</w:t>
        </w:r>
        <w:r w:rsidR="00B80EF3">
          <w:rPr>
            <w:noProof/>
            <w:webHidden/>
          </w:rPr>
          <w:tab/>
        </w:r>
        <w:r w:rsidR="00B80EF3">
          <w:rPr>
            <w:noProof/>
            <w:webHidden/>
          </w:rPr>
          <w:fldChar w:fldCharType="begin"/>
        </w:r>
        <w:r w:rsidR="00B80EF3">
          <w:rPr>
            <w:noProof/>
            <w:webHidden/>
          </w:rPr>
          <w:instrText xml:space="preserve"> PAGEREF _Toc167884307 \h </w:instrText>
        </w:r>
        <w:r w:rsidR="00B80EF3">
          <w:rPr>
            <w:noProof/>
            <w:webHidden/>
          </w:rPr>
        </w:r>
        <w:r w:rsidR="00B80EF3">
          <w:rPr>
            <w:noProof/>
            <w:webHidden/>
          </w:rPr>
          <w:fldChar w:fldCharType="separate"/>
        </w:r>
        <w:r w:rsidR="00221AAC">
          <w:rPr>
            <w:noProof/>
            <w:webHidden/>
          </w:rPr>
          <w:t>51</w:t>
        </w:r>
        <w:r w:rsidR="00B80EF3">
          <w:rPr>
            <w:noProof/>
            <w:webHidden/>
          </w:rPr>
          <w:fldChar w:fldCharType="end"/>
        </w:r>
      </w:hyperlink>
    </w:p>
    <w:p w14:paraId="48DB33AC" w14:textId="5CC8D77D"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308" w:history="1">
        <w:r w:rsidR="00B80EF3" w:rsidRPr="00D0619A">
          <w:rPr>
            <w:rStyle w:val="Hyperlink"/>
            <w:noProof/>
          </w:rPr>
          <w:t>6.1</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Extending the USEPA fouling approach</w:t>
        </w:r>
        <w:r w:rsidR="00B80EF3">
          <w:rPr>
            <w:noProof/>
            <w:webHidden/>
          </w:rPr>
          <w:tab/>
        </w:r>
        <w:r w:rsidR="00B80EF3">
          <w:rPr>
            <w:noProof/>
            <w:webHidden/>
          </w:rPr>
          <w:fldChar w:fldCharType="begin"/>
        </w:r>
        <w:r w:rsidR="00B80EF3">
          <w:rPr>
            <w:noProof/>
            <w:webHidden/>
          </w:rPr>
          <w:instrText xml:space="preserve"> PAGEREF _Toc167884308 \h </w:instrText>
        </w:r>
        <w:r w:rsidR="00B80EF3">
          <w:rPr>
            <w:noProof/>
            <w:webHidden/>
          </w:rPr>
        </w:r>
        <w:r w:rsidR="00B80EF3">
          <w:rPr>
            <w:noProof/>
            <w:webHidden/>
          </w:rPr>
          <w:fldChar w:fldCharType="separate"/>
        </w:r>
        <w:r w:rsidR="00221AAC">
          <w:rPr>
            <w:noProof/>
            <w:webHidden/>
          </w:rPr>
          <w:t>51</w:t>
        </w:r>
        <w:r w:rsidR="00B80EF3">
          <w:rPr>
            <w:noProof/>
            <w:webHidden/>
          </w:rPr>
          <w:fldChar w:fldCharType="end"/>
        </w:r>
      </w:hyperlink>
    </w:p>
    <w:p w14:paraId="1C5A3BEE" w14:textId="2F13992F"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309" w:history="1">
        <w:r w:rsidR="00B80EF3" w:rsidRPr="00D0619A">
          <w:rPr>
            <w:rStyle w:val="Hyperlink"/>
            <w:noProof/>
          </w:rPr>
          <w:t>6.2</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Alternative fouling approach</w:t>
        </w:r>
        <w:r w:rsidR="00B80EF3">
          <w:rPr>
            <w:noProof/>
            <w:webHidden/>
          </w:rPr>
          <w:tab/>
        </w:r>
        <w:r w:rsidR="00B80EF3">
          <w:rPr>
            <w:noProof/>
            <w:webHidden/>
          </w:rPr>
          <w:fldChar w:fldCharType="begin"/>
        </w:r>
        <w:r w:rsidR="00B80EF3">
          <w:rPr>
            <w:noProof/>
            <w:webHidden/>
          </w:rPr>
          <w:instrText xml:space="preserve"> PAGEREF _Toc167884309 \h </w:instrText>
        </w:r>
        <w:r w:rsidR="00B80EF3">
          <w:rPr>
            <w:noProof/>
            <w:webHidden/>
          </w:rPr>
        </w:r>
        <w:r w:rsidR="00B80EF3">
          <w:rPr>
            <w:noProof/>
            <w:webHidden/>
          </w:rPr>
          <w:fldChar w:fldCharType="separate"/>
        </w:r>
        <w:r w:rsidR="00221AAC">
          <w:rPr>
            <w:noProof/>
            <w:webHidden/>
          </w:rPr>
          <w:t>59</w:t>
        </w:r>
        <w:r w:rsidR="00B80EF3">
          <w:rPr>
            <w:noProof/>
            <w:webHidden/>
          </w:rPr>
          <w:fldChar w:fldCharType="end"/>
        </w:r>
      </w:hyperlink>
    </w:p>
    <w:p w14:paraId="4CB9E942" w14:textId="76050C71" w:rsidR="00B80EF3" w:rsidRDefault="00000000">
      <w:pPr>
        <w:pStyle w:val="Inhopg2"/>
        <w:tabs>
          <w:tab w:val="left" w:pos="960"/>
        </w:tabs>
        <w:rPr>
          <w:rFonts w:asciiTheme="minorHAnsi" w:eastAsiaTheme="minorEastAsia" w:hAnsiTheme="minorHAnsi"/>
          <w:noProof/>
          <w:kern w:val="2"/>
          <w:sz w:val="24"/>
          <w:szCs w:val="24"/>
          <w:lang w:val="nl-BE" w:eastAsia="nl-BE"/>
          <w14:ligatures w14:val="standardContextual"/>
        </w:rPr>
      </w:pPr>
      <w:hyperlink w:anchor="_Toc167884310" w:history="1">
        <w:r w:rsidR="00B80EF3" w:rsidRPr="00D0619A">
          <w:rPr>
            <w:rStyle w:val="Hyperlink"/>
            <w:noProof/>
          </w:rPr>
          <w:t>6.3</w:t>
        </w:r>
        <w:r w:rsidR="00B80EF3">
          <w:rPr>
            <w:rFonts w:asciiTheme="minorHAnsi" w:eastAsiaTheme="minorEastAsia" w:hAnsiTheme="minorHAnsi"/>
            <w:noProof/>
            <w:kern w:val="2"/>
            <w:sz w:val="24"/>
            <w:szCs w:val="24"/>
            <w:lang w:val="nl-BE" w:eastAsia="nl-BE"/>
            <w14:ligatures w14:val="standardContextual"/>
          </w:rPr>
          <w:tab/>
        </w:r>
        <w:r w:rsidR="00B80EF3" w:rsidRPr="00D0619A">
          <w:rPr>
            <w:rStyle w:val="Hyperlink"/>
            <w:noProof/>
          </w:rPr>
          <w:t>Sensitivity of Freundlich parameters</w:t>
        </w:r>
        <w:r w:rsidR="00B80EF3">
          <w:rPr>
            <w:noProof/>
            <w:webHidden/>
          </w:rPr>
          <w:tab/>
        </w:r>
        <w:r w:rsidR="00B80EF3">
          <w:rPr>
            <w:noProof/>
            <w:webHidden/>
          </w:rPr>
          <w:fldChar w:fldCharType="begin"/>
        </w:r>
        <w:r w:rsidR="00B80EF3">
          <w:rPr>
            <w:noProof/>
            <w:webHidden/>
          </w:rPr>
          <w:instrText xml:space="preserve"> PAGEREF _Toc167884310 \h </w:instrText>
        </w:r>
        <w:r w:rsidR="00B80EF3">
          <w:rPr>
            <w:noProof/>
            <w:webHidden/>
          </w:rPr>
        </w:r>
        <w:r w:rsidR="00B80EF3">
          <w:rPr>
            <w:noProof/>
            <w:webHidden/>
          </w:rPr>
          <w:fldChar w:fldCharType="separate"/>
        </w:r>
        <w:r w:rsidR="00221AAC">
          <w:rPr>
            <w:noProof/>
            <w:webHidden/>
          </w:rPr>
          <w:t>62</w:t>
        </w:r>
        <w:r w:rsidR="00B80EF3">
          <w:rPr>
            <w:noProof/>
            <w:webHidden/>
          </w:rPr>
          <w:fldChar w:fldCharType="end"/>
        </w:r>
      </w:hyperlink>
    </w:p>
    <w:p w14:paraId="133673FA" w14:textId="3D349A84" w:rsidR="00B80EF3" w:rsidRDefault="00000000">
      <w:pPr>
        <w:pStyle w:val="Inhopg1"/>
        <w:rPr>
          <w:rFonts w:asciiTheme="minorHAnsi" w:eastAsiaTheme="minorEastAsia" w:hAnsiTheme="minorHAnsi"/>
          <w:b w:val="0"/>
          <w:noProof/>
          <w:kern w:val="2"/>
          <w:sz w:val="24"/>
          <w:szCs w:val="24"/>
          <w:lang w:val="nl-BE" w:eastAsia="nl-BE"/>
          <w14:ligatures w14:val="standardContextual"/>
        </w:rPr>
      </w:pPr>
      <w:hyperlink w:anchor="_Toc167884311" w:history="1">
        <w:r w:rsidR="00B80EF3" w:rsidRPr="00D0619A">
          <w:rPr>
            <w:rStyle w:val="Hyperlink"/>
            <w:noProof/>
          </w:rPr>
          <w:t>CONCLUSION AND PERSPECTIVES</w:t>
        </w:r>
        <w:r w:rsidR="00B80EF3">
          <w:rPr>
            <w:noProof/>
            <w:webHidden/>
          </w:rPr>
          <w:tab/>
        </w:r>
        <w:r w:rsidR="00B80EF3">
          <w:rPr>
            <w:noProof/>
            <w:webHidden/>
          </w:rPr>
          <w:fldChar w:fldCharType="begin"/>
        </w:r>
        <w:r w:rsidR="00B80EF3">
          <w:rPr>
            <w:noProof/>
            <w:webHidden/>
          </w:rPr>
          <w:instrText xml:space="preserve"> PAGEREF _Toc167884311 \h </w:instrText>
        </w:r>
        <w:r w:rsidR="00B80EF3">
          <w:rPr>
            <w:noProof/>
            <w:webHidden/>
          </w:rPr>
        </w:r>
        <w:r w:rsidR="00B80EF3">
          <w:rPr>
            <w:noProof/>
            <w:webHidden/>
          </w:rPr>
          <w:fldChar w:fldCharType="separate"/>
        </w:r>
        <w:r w:rsidR="00221AAC">
          <w:rPr>
            <w:noProof/>
            <w:webHidden/>
          </w:rPr>
          <w:t>64</w:t>
        </w:r>
        <w:r w:rsidR="00B80EF3">
          <w:rPr>
            <w:noProof/>
            <w:webHidden/>
          </w:rPr>
          <w:fldChar w:fldCharType="end"/>
        </w:r>
      </w:hyperlink>
    </w:p>
    <w:p w14:paraId="2B0BFFFC" w14:textId="197472B4" w:rsidR="00B80EF3" w:rsidRDefault="00000000">
      <w:pPr>
        <w:pStyle w:val="Inhopg1"/>
        <w:rPr>
          <w:rFonts w:asciiTheme="minorHAnsi" w:eastAsiaTheme="minorEastAsia" w:hAnsiTheme="minorHAnsi"/>
          <w:b w:val="0"/>
          <w:noProof/>
          <w:kern w:val="2"/>
          <w:sz w:val="24"/>
          <w:szCs w:val="24"/>
          <w:lang w:val="nl-BE" w:eastAsia="nl-BE"/>
          <w14:ligatures w14:val="standardContextual"/>
        </w:rPr>
      </w:pPr>
      <w:hyperlink w:anchor="_Toc167884312" w:history="1">
        <w:r w:rsidR="00B80EF3" w:rsidRPr="00D0619A">
          <w:rPr>
            <w:rStyle w:val="Hyperlink"/>
            <w:noProof/>
          </w:rPr>
          <w:t>REFERENCE LIST</w:t>
        </w:r>
        <w:r w:rsidR="00B80EF3">
          <w:rPr>
            <w:noProof/>
            <w:webHidden/>
          </w:rPr>
          <w:tab/>
        </w:r>
        <w:r w:rsidR="00B80EF3">
          <w:rPr>
            <w:noProof/>
            <w:webHidden/>
          </w:rPr>
          <w:fldChar w:fldCharType="begin"/>
        </w:r>
        <w:r w:rsidR="00B80EF3">
          <w:rPr>
            <w:noProof/>
            <w:webHidden/>
          </w:rPr>
          <w:instrText xml:space="preserve"> PAGEREF _Toc167884312 \h </w:instrText>
        </w:r>
        <w:r w:rsidR="00B80EF3">
          <w:rPr>
            <w:noProof/>
            <w:webHidden/>
          </w:rPr>
        </w:r>
        <w:r w:rsidR="00B80EF3">
          <w:rPr>
            <w:noProof/>
            <w:webHidden/>
          </w:rPr>
          <w:fldChar w:fldCharType="separate"/>
        </w:r>
        <w:r w:rsidR="00221AAC">
          <w:rPr>
            <w:noProof/>
            <w:webHidden/>
          </w:rPr>
          <w:t>66</w:t>
        </w:r>
        <w:r w:rsidR="00B80EF3">
          <w:rPr>
            <w:noProof/>
            <w:webHidden/>
          </w:rPr>
          <w:fldChar w:fldCharType="end"/>
        </w:r>
      </w:hyperlink>
    </w:p>
    <w:p w14:paraId="066828F0" w14:textId="6046A258" w:rsidR="00B80EF3" w:rsidRDefault="00000000">
      <w:pPr>
        <w:pStyle w:val="Inhopg1"/>
        <w:rPr>
          <w:rFonts w:asciiTheme="minorHAnsi" w:eastAsiaTheme="minorEastAsia" w:hAnsiTheme="minorHAnsi"/>
          <w:b w:val="0"/>
          <w:noProof/>
          <w:kern w:val="2"/>
          <w:sz w:val="24"/>
          <w:szCs w:val="24"/>
          <w:lang w:val="nl-BE" w:eastAsia="nl-BE"/>
          <w14:ligatures w14:val="standardContextual"/>
        </w:rPr>
      </w:pPr>
      <w:hyperlink w:anchor="_Toc167884313" w:history="1">
        <w:r w:rsidR="00B80EF3" w:rsidRPr="00D0619A">
          <w:rPr>
            <w:rStyle w:val="Hyperlink"/>
            <w:noProof/>
          </w:rPr>
          <w:t>APPENDIX A: K FITTING TOOL</w:t>
        </w:r>
        <w:r w:rsidR="00B80EF3">
          <w:rPr>
            <w:noProof/>
            <w:webHidden/>
          </w:rPr>
          <w:tab/>
        </w:r>
        <w:r w:rsidR="00B80EF3">
          <w:rPr>
            <w:noProof/>
            <w:webHidden/>
          </w:rPr>
          <w:fldChar w:fldCharType="begin"/>
        </w:r>
        <w:r w:rsidR="00B80EF3">
          <w:rPr>
            <w:noProof/>
            <w:webHidden/>
          </w:rPr>
          <w:instrText xml:space="preserve"> PAGEREF _Toc167884313 \h </w:instrText>
        </w:r>
        <w:r w:rsidR="00B80EF3">
          <w:rPr>
            <w:noProof/>
            <w:webHidden/>
          </w:rPr>
        </w:r>
        <w:r w:rsidR="00B80EF3">
          <w:rPr>
            <w:noProof/>
            <w:webHidden/>
          </w:rPr>
          <w:fldChar w:fldCharType="separate"/>
        </w:r>
        <w:r w:rsidR="00221AAC">
          <w:rPr>
            <w:noProof/>
            <w:webHidden/>
          </w:rPr>
          <w:t>74</w:t>
        </w:r>
        <w:r w:rsidR="00B80EF3">
          <w:rPr>
            <w:noProof/>
            <w:webHidden/>
          </w:rPr>
          <w:fldChar w:fldCharType="end"/>
        </w:r>
      </w:hyperlink>
    </w:p>
    <w:p w14:paraId="5DD52D8D" w14:textId="27BDDCDF" w:rsidR="009532C4" w:rsidRPr="007C69CE" w:rsidRDefault="009532C4" w:rsidP="009532C4">
      <w:r w:rsidRPr="007C69CE">
        <w:fldChar w:fldCharType="end"/>
      </w:r>
      <w:r w:rsidRPr="007C69CE">
        <w:t xml:space="preserve"> </w:t>
      </w:r>
      <w:r w:rsidRPr="007C69CE">
        <w:br w:type="page"/>
      </w:r>
    </w:p>
    <w:p w14:paraId="41D4F195" w14:textId="2B4921C4" w:rsidR="00DB3868" w:rsidRPr="007C69CE" w:rsidRDefault="00743CCC" w:rsidP="003C6E96">
      <w:pPr>
        <w:pStyle w:val="AppendixTOCheading"/>
      </w:pPr>
      <w:bookmarkStart w:id="15" w:name="_Toc162513284"/>
      <w:bookmarkStart w:id="16" w:name="_Toc167884276"/>
      <w:r w:rsidRPr="007C69CE">
        <w:lastRenderedPageBreak/>
        <w:t>ABSTRACT</w:t>
      </w:r>
      <w:bookmarkEnd w:id="15"/>
      <w:bookmarkEnd w:id="16"/>
    </w:p>
    <w:p w14:paraId="1528A7E2" w14:textId="7D8FE7BF" w:rsidR="007D74AB" w:rsidRDefault="0059179B" w:rsidP="007D74AB">
      <w:pPr>
        <w:jc w:val="both"/>
      </w:pPr>
      <w:r>
        <w:t xml:space="preserve">Organic micropollutants in our aquatic effluents </w:t>
      </w:r>
      <w:r w:rsidR="005D060E">
        <w:t>are of increasing concern</w:t>
      </w:r>
      <w:r w:rsidR="00865D51">
        <w:t xml:space="preserve"> and therefore advanced treatment is needed in wastewater treatment plants</w:t>
      </w:r>
      <w:r w:rsidR="00686DEA">
        <w:t>.</w:t>
      </w:r>
      <w:r w:rsidR="00246F96">
        <w:t xml:space="preserve"> From a wide range of treatment groups</w:t>
      </w:r>
      <w:r w:rsidR="00D4143D">
        <w:t>, systems and materials,</w:t>
      </w:r>
      <w:r w:rsidR="00246F96">
        <w:t xml:space="preserve"> </w:t>
      </w:r>
      <w:r w:rsidR="00D4143D">
        <w:t xml:space="preserve">fixed-bed adsorption onto granular activated carbon is </w:t>
      </w:r>
      <w:r w:rsidR="00960F65">
        <w:t>effective</w:t>
      </w:r>
      <w:r w:rsidR="00D4143D">
        <w:t xml:space="preserve"> and economic</w:t>
      </w:r>
      <w:r w:rsidR="00246F96">
        <w:t xml:space="preserve"> </w:t>
      </w:r>
      <w:r w:rsidR="00960F65">
        <w:t xml:space="preserve">for the removal of micropollutants. </w:t>
      </w:r>
      <w:r w:rsidR="00A63DD5">
        <w:t>The adsorption process</w:t>
      </w:r>
      <w:r w:rsidR="0024468A">
        <w:t xml:space="preserve"> of a single micropollutant is already </w:t>
      </w:r>
      <w:r w:rsidR="009815DD">
        <w:t xml:space="preserve">very complex and consists out of different steps. When modelling this, it is important to describe </w:t>
      </w:r>
      <w:r w:rsidR="00CD593A">
        <w:t>these steps</w:t>
      </w:r>
      <w:r w:rsidR="008D5C79">
        <w:t xml:space="preserve"> and make the right choices</w:t>
      </w:r>
      <w:r w:rsidR="00CD593A">
        <w:t xml:space="preserve"> form a theoretical perspective. </w:t>
      </w:r>
      <w:r w:rsidR="00E56D3A">
        <w:t>A fixed-bed breakthrough curve model consists out of three components:</w:t>
      </w:r>
      <w:r w:rsidR="00D52854">
        <w:t xml:space="preserve"> </w:t>
      </w:r>
      <w:r w:rsidR="00E56D3A">
        <w:t>mass balance</w:t>
      </w:r>
      <w:r w:rsidR="00D52854">
        <w:t xml:space="preserve"> equation</w:t>
      </w:r>
      <w:r w:rsidR="00E56D3A">
        <w:t xml:space="preserve">, </w:t>
      </w:r>
      <w:r w:rsidR="00985C07">
        <w:t>adsorption kinetics</w:t>
      </w:r>
      <w:r w:rsidR="007B1725">
        <w:t xml:space="preserve"> described by uptake rate equation</w:t>
      </w:r>
      <w:r w:rsidR="00D52854">
        <w:t>(</w:t>
      </w:r>
      <w:r w:rsidR="007B1725">
        <w:t>s</w:t>
      </w:r>
      <w:r w:rsidR="00D52854">
        <w:t>)</w:t>
      </w:r>
      <w:r w:rsidR="00985C07">
        <w:t xml:space="preserve"> and equilibrium</w:t>
      </w:r>
      <w:r w:rsidR="007B1725">
        <w:t xml:space="preserve"> described by an isotherm equation</w:t>
      </w:r>
      <w:r w:rsidR="007F0D6C">
        <w:t xml:space="preserve">. </w:t>
      </w:r>
      <w:r w:rsidR="000D0052">
        <w:t>The pore and surface diffusion model</w:t>
      </w:r>
      <w:r w:rsidR="00A21568">
        <w:t xml:space="preserve"> (PSDM)</w:t>
      </w:r>
      <w:r w:rsidR="000D0052">
        <w:t xml:space="preserve"> is a versatile multi-phase model because it takes into account various types of diffusion. Because intraparticle diffusion is described in detail, the model is </w:t>
      </w:r>
      <w:r w:rsidR="00471D82">
        <w:t>a strong candidate for simulating</w:t>
      </w:r>
      <w:r w:rsidR="0067459F">
        <w:t xml:space="preserve"> porous materials like granular activated carbon, where</w:t>
      </w:r>
      <w:r w:rsidR="00B037A3">
        <w:t xml:space="preserve"> the</w:t>
      </w:r>
      <w:r w:rsidR="0067459F">
        <w:t xml:space="preserve"> intraparticle diffusion</w:t>
      </w:r>
      <w:r w:rsidR="00B037A3">
        <w:t xml:space="preserve"> step</w:t>
      </w:r>
      <w:r w:rsidR="0067459F">
        <w:t xml:space="preserve"> is typically rate-limiting </w:t>
      </w:r>
      <w:r w:rsidR="00B037A3">
        <w:t xml:space="preserve">for micropollutants. </w:t>
      </w:r>
      <w:r w:rsidR="00905C7D">
        <w:t>The by USEPA implemented Python version</w:t>
      </w:r>
      <w:r w:rsidR="000A7EE2">
        <w:t xml:space="preserve"> of this model</w:t>
      </w:r>
      <w:r w:rsidR="002036AF">
        <w:t xml:space="preserve"> was available open-source</w:t>
      </w:r>
      <w:r w:rsidR="000A7EE2">
        <w:t xml:space="preserve"> and</w:t>
      </w:r>
      <w:r w:rsidR="00EF04A0">
        <w:t xml:space="preserve"> tested in th</w:t>
      </w:r>
      <w:r w:rsidR="008737A0">
        <w:t>e</w:t>
      </w:r>
      <w:r w:rsidR="00EF04A0">
        <w:t xml:space="preserve"> thesis for the compounds TCE and PFHpA, without considering biofilm growth</w:t>
      </w:r>
      <w:r w:rsidR="000A7EE2">
        <w:t xml:space="preserve"> or competition</w:t>
      </w:r>
      <w:r w:rsidR="00EF04A0">
        <w:t>.</w:t>
      </w:r>
      <w:r w:rsidR="00B139CD">
        <w:t xml:space="preserve"> </w:t>
      </w:r>
      <w:r w:rsidR="006F78E1">
        <w:t xml:space="preserve">Its working mechanisms </w:t>
      </w:r>
      <w:r w:rsidR="008737A0">
        <w:t>were</w:t>
      </w:r>
      <w:r w:rsidR="006F78E1">
        <w:t xml:space="preserve"> studied by making use of literature data. Model outcomes </w:t>
      </w:r>
      <w:r w:rsidR="008737A0">
        <w:t>were</w:t>
      </w:r>
      <w:r w:rsidR="006F78E1">
        <w:t xml:space="preserve"> compared with </w:t>
      </w:r>
      <w:r w:rsidR="00A83154">
        <w:t>those</w:t>
      </w:r>
      <w:r w:rsidR="006F78E1">
        <w:t xml:space="preserve"> of a real pilot study</w:t>
      </w:r>
      <w:r w:rsidR="008737A0">
        <w:t xml:space="preserve">. </w:t>
      </w:r>
      <w:r w:rsidR="009A404D">
        <w:t>Since the</w:t>
      </w:r>
      <w:r w:rsidR="00201EFB">
        <w:t xml:space="preserve"> breakthrough</w:t>
      </w:r>
      <w:r w:rsidR="009A404D">
        <w:t xml:space="preserve"> prediction</w:t>
      </w:r>
      <w:r w:rsidR="00201EFB">
        <w:t xml:space="preserve"> of PFHpA was exact,</w:t>
      </w:r>
      <w:r w:rsidR="006F78E1">
        <w:t xml:space="preserve"> </w:t>
      </w:r>
      <w:r w:rsidR="00272D3A">
        <w:t>it provided a</w:t>
      </w:r>
      <w:r w:rsidR="006F78E1">
        <w:t xml:space="preserve"> starting point for deeper research.</w:t>
      </w:r>
      <w:r w:rsidR="00EF04A0">
        <w:t xml:space="preserve"> </w:t>
      </w:r>
      <w:r w:rsidR="00CA6502">
        <w:t xml:space="preserve">The isotherm fitting tool was demonstrated separately and the USEPA fouling approach </w:t>
      </w:r>
      <w:r w:rsidR="00433D23">
        <w:t xml:space="preserve">extended by implementing QSPR equations. </w:t>
      </w:r>
      <w:r w:rsidR="007508F0">
        <w:t xml:space="preserve">This gave the user more control and insights. </w:t>
      </w:r>
      <w:r w:rsidR="00F25B7E">
        <w:t xml:space="preserve">A versatile Freundlich K reduction tool was developed and implemented </w:t>
      </w:r>
      <w:r w:rsidR="00A21568">
        <w:t>in the PSDM model.</w:t>
      </w:r>
      <w:r w:rsidR="000A4AFA">
        <w:t xml:space="preserve"> This allowed extra experimental data regarding fouling to be implemented.</w:t>
      </w:r>
      <w:r w:rsidR="00A21568">
        <w:t xml:space="preserve"> </w:t>
      </w:r>
      <w:r w:rsidR="00B33CEC">
        <w:t xml:space="preserve">With more control </w:t>
      </w:r>
      <w:r w:rsidR="002F4B31">
        <w:t>thanks to this tool</w:t>
      </w:r>
      <w:r w:rsidR="00B33CEC">
        <w:t xml:space="preserve">, the difference between constant and time-dependent </w:t>
      </w:r>
      <w:r w:rsidR="00A116EB">
        <w:t>K reduction became clea</w:t>
      </w:r>
      <w:r w:rsidR="00DD2BA8">
        <w:t>r and observations revealed the weaknesses of the USEPA fouling approach.</w:t>
      </w:r>
      <w:r w:rsidR="00235540">
        <w:t xml:space="preserve"> An alternative fouling approach was implemented</w:t>
      </w:r>
      <w:r w:rsidR="00525900">
        <w:t xml:space="preserve"> with a fixed weight reduction due to fouling from the beginning. </w:t>
      </w:r>
      <w:r w:rsidR="007F1C8A">
        <w:t>For the pilot study case of PFHpA, it was concluded that the impact of fouling was high and approximately halved the amount of carbon available for adsorption.</w:t>
      </w:r>
      <w:r w:rsidR="007D74AB">
        <w:t xml:space="preserve"> By comparing both fouling approaches, the main conclusion was that they are strong simplifications of the complex reality regarding fouling and have a different effect on the model outcome.</w:t>
      </w:r>
      <w:r w:rsidR="0018373D">
        <w:t xml:space="preserve"> Finally, automatic displayed sensitivity of the Freundlich parameters showed that it is important to </w:t>
      </w:r>
      <w:r w:rsidR="006801E8">
        <w:t xml:space="preserve">carefully determine these form batch equilibrium experiments. </w:t>
      </w:r>
      <w:r w:rsidR="008C4C57">
        <w:t xml:space="preserve">Although the PSDM </w:t>
      </w:r>
      <w:r w:rsidR="006675ED">
        <w:t xml:space="preserve">has high potential for simulating adsorption </w:t>
      </w:r>
      <w:r w:rsidR="001B336A">
        <w:t>of micropollutants in wastewater treatment</w:t>
      </w:r>
      <w:r w:rsidR="006675ED">
        <w:t xml:space="preserve">, further research is needed to </w:t>
      </w:r>
      <w:r w:rsidR="00692CB6">
        <w:t>include</w:t>
      </w:r>
      <w:r w:rsidR="006675ED">
        <w:t xml:space="preserve"> simulation of biofilm growth, competition and </w:t>
      </w:r>
      <w:r w:rsidR="00692CB6">
        <w:t xml:space="preserve">optimize </w:t>
      </w:r>
      <w:r w:rsidR="006675ED">
        <w:t>fouling</w:t>
      </w:r>
      <w:r w:rsidR="00AC661D">
        <w:t>.</w:t>
      </w:r>
      <w:r w:rsidR="00C040F1">
        <w:t xml:space="preserve"> </w:t>
      </w:r>
    </w:p>
    <w:p w14:paraId="7C284BC0" w14:textId="5E713BCF" w:rsidR="00182D3E" w:rsidRPr="007C69CE" w:rsidRDefault="00182D3E" w:rsidP="00865D51">
      <w:pPr>
        <w:jc w:val="both"/>
      </w:pPr>
      <w:r w:rsidRPr="007C69CE">
        <w:br w:type="page"/>
      </w:r>
    </w:p>
    <w:p w14:paraId="30EEF7FE" w14:textId="75F6D137" w:rsidR="00182D3E" w:rsidRDefault="00B0126E" w:rsidP="00340B25">
      <w:pPr>
        <w:pStyle w:val="Chapterunnumbered"/>
      </w:pPr>
      <w:bookmarkStart w:id="17" w:name="_Toc167884277"/>
      <w:r w:rsidRPr="007C69CE">
        <w:lastRenderedPageBreak/>
        <w:t>INTRODUCTION</w:t>
      </w:r>
      <w:bookmarkEnd w:id="17"/>
    </w:p>
    <w:p w14:paraId="56559BDE" w14:textId="72CFB133" w:rsidR="00D4049E" w:rsidRDefault="00D4049E" w:rsidP="00D4049E">
      <w:pPr>
        <w:jc w:val="both"/>
      </w:pPr>
      <w:r w:rsidRPr="007C69CE">
        <w:t xml:space="preserve">As the Planetary Boundary for novel entities </w:t>
      </w:r>
      <w:r w:rsidR="00006A88">
        <w:t>has been exceeded</w:t>
      </w:r>
      <w:r w:rsidRPr="007C69CE">
        <w:t>, it is priority to keep an eye on micropollutants in our</w:t>
      </w:r>
      <w:r>
        <w:t xml:space="preserve"> aquatic</w:t>
      </w:r>
      <w:r w:rsidRPr="007C69CE">
        <w:t xml:space="preserve"> effluents </w:t>
      </w:r>
      <w:r w:rsidRPr="007C69CE">
        <w:fldChar w:fldCharType="begin"/>
      </w:r>
      <w:r w:rsidRPr="007C69CE">
        <w:instrText xml:space="preserve"> ADDIN ZOTERO_ITEM CSL_CITATION {"citationID":"nKjy2hmH","properties":{"formattedCitation":"(Persson et al., 2022)","plainCitation":"(Persson et al., 2022)","noteIndex":0},"citationItems":[{"id":78,"uris":["http://zotero.org/users/local/h6YJVYLe/items/XI3KKVG4"],"itemData":{"id":78,"type":"article-journal","abstract":"We submit that the safe operating space of the planetary boundary of novel entities is exceeded since annual production and releases are increasing at a pace that outstrips the global capacity for assessment and monitoring. The novel entities boundary in the planetary boundaries framework refers to entities that are novel in a geological sense and that could have large-scale impacts that threaten the integrity of Earth system processes. We review the scientiﬁc literature relevant to quantifying the boundary for novel entities and highlight plastic pollution as a particular aspect of high concern. An impact pathway from production of novel entities to impacts on Earth system processes is presented. We deﬁne and apply three criteria for assessment of the suitability of control variables for the boundary: feasibility, relevance, and comprehensiveness. We propose several complementary control variables to capture the complexity of this boundary, while acknowledging major data limitations. We conclude that humanity is currently operating outside the planetary boundary based on the weight-of-evidence for several of these control variables. The increasing rate of production and releases of larger volumes and higher numbers of novel entities with diverse risk potentials exceed societies’ ability to conduct safety related assessments and monitoring. We recommend taking urgent action to reduce the harm associated with exceeding the boundary by reducing the production and releases of novel entities, noting that even so, the persistence of many novel entities and/or their associated eﬀects will continue to pose a threat.","container-title":"Environmental Science &amp; Technology","DOI":"10.1021/acs.est.1c04158","ISSN":"0013-936X, 1520-5851","issue":"3","journalAbbreviation":"Environ. Sci. Technol.","language":"en","page":"1510-1521","source":"DOI.org (Crossref)","title":"Outside the Safe Operating Space of the Planetary Boundary for Novel Entities","volume":"56","author":[{"family":"Persson","given":"Linn"},{"family":"Carney Almroth","given":"Bethanie M."},{"family":"Collins","given":"Christopher D."},{"family":"Cornell","given":"Sarah"},{"family":"De Wit","given":"Cynthia A."},{"family":"Diamond","given":"Miriam L."},{"family":"Fantke","given":"Peter"},{"family":"Hassellöv","given":"Martin"},{"family":"MacLeod","given":"Matthew"},{"family":"Ryberg","given":"Morten W."},{"family":"Søgaard Jørgensen","given":"Peter"},{"family":"Villarrubia-Gómez","given":"Patricia"},{"family":"Wang","given":"Zhanyun"},{"family":"Hauschild","given":"Michael Zwicky"}],"issued":{"date-parts":[["2022",2,1]]}}}],"schema":"https://github.com/citation-style-language/schema/raw/master/csl-citation.json"} </w:instrText>
      </w:r>
      <w:r w:rsidRPr="007C69CE">
        <w:fldChar w:fldCharType="separate"/>
      </w:r>
      <w:r w:rsidRPr="007C69CE">
        <w:rPr>
          <w:rFonts w:cs="Arial"/>
        </w:rPr>
        <w:t>(Persson et al., 2022)</w:t>
      </w:r>
      <w:r w:rsidRPr="007C69CE">
        <w:fldChar w:fldCharType="end"/>
      </w:r>
      <w:r w:rsidRPr="007C69CE">
        <w:t xml:space="preserve">. Although they are invisible, organic micropollutants (OMPs) are among the most important environmental problems in the last decades </w:t>
      </w:r>
      <w:r w:rsidRPr="007C69CE">
        <w:fldChar w:fldCharType="begin"/>
      </w:r>
      <w:r w:rsidRPr="007C69CE">
        <w:instrText xml:space="preserve"> ADDIN ZOTERO_ITEM CSL_CITATION {"citationID":"MQZR3IE8","properties":{"formattedCitation":"(Mohammadi et al., 2022)","plainCitation":"(Mohammadi et al., 2022)","noteIndex":0},"citationItems":[{"id":74,"uris":["http://zotero.org/users/local/h6YJVYLe/items/WS9KCUYC"],"itemData":{"id":74,"type":"article-journal","abstract":"Modelling the fate of micropollutants in different wastewater treatment processes is of present concern. Moreover, during the last few years, there has been an increasing interest in the development of hybrid reactors which contain both suspended biomass and biofilm. Here, a new model developed which tries to determine the fate of micropollutants in hybrid reactors such as moving bed biofilm reactor (MBBR) and called the ASM-biofilm-MPs model considered the main mechanisms leading to the micropollutant removal (sorption/desorption, biodegradation, cometabolism) in hybrid reactors. This dynamic model describes the fate of micropollutants in a hybrid reactor using first-order kinetics for biotransformation and sorption/desorption equations. Also, it considered the reactions for carbon oxidation, nitrification, and denitrification in attached and suspended biomass under aerobic conditions. The mathematical model consists of three connected models for the simulation of micropollutants, suspended biomass, and biofilm. Biochemical conversions are evaluated according to the Activated Sludge Model No. 1 (ASM1) for both attached and suspended biomass. The model is applied for a laboratory MBBR, which fed with synthetic wastewater containing 4-nonylphenol (4-NP) as micropollutant, and accurately describes the experimental concentrations of COD, attached and suspended biomass, nitrogen, and 4-NP micropollutant obtained during 180 days working at different loadings. The differences between simulations and experiments in all operational periods for sCOD, NH4–N, NO3–N, and attached and suspended biomass concentrations were less than 15%, 10%, 10%, 5% and 5%, respectively. Finally, the contribution of adsorption and biodegradation mechanisms in the fate of 4-NP was calculated, when 4-NP concentration is set to 1 µg/L (biodegradation = 86.5%, sorption = 5%) and 50 µg/L (biodegradation = 55.9%, sorption = 34.7%).","container-title":"Environmental Science and Pollution Research","DOI":"10.1007/s11356-022-20668-2","journalAbbreviation":"Environmental Science and Pollution Research","source":"ResearchGate","title":"Modelling of micropollutant fate in hybrid growth systems: model concepts, Peterson matrix, and application to a lab-scale pilot plant","title-short":"Modelling of micropollutant fate in hybrid growth systems","volume":"29","author":[{"family":"Mohammadi","given":"Farzaneh"},{"family":"Bina","given":"Bijan"},{"family":"Rahimi","given":"Somayeh"},{"family":"Janati","given":"Mahsa"}],"issued":{"date-parts":[["2022",5,12]]}}}],"schema":"https://github.com/citation-style-language/schema/raw/master/csl-citation.json"} </w:instrText>
      </w:r>
      <w:r w:rsidRPr="007C69CE">
        <w:fldChar w:fldCharType="separate"/>
      </w:r>
      <w:r w:rsidRPr="007C69CE">
        <w:rPr>
          <w:rFonts w:cs="Arial"/>
        </w:rPr>
        <w:t>(Mohammadi et al., 2022)</w:t>
      </w:r>
      <w:r w:rsidRPr="007C69CE">
        <w:fldChar w:fldCharType="end"/>
      </w:r>
      <w:r w:rsidRPr="007C69CE">
        <w:t xml:space="preserve">. </w:t>
      </w:r>
      <w:r w:rsidR="00111425">
        <w:t xml:space="preserve">Moreover, with increasing pharmaceutical and cosmetical care, </w:t>
      </w:r>
      <w:r w:rsidR="006E4ED7">
        <w:t xml:space="preserve">the release of organic micropollutants </w:t>
      </w:r>
      <w:r w:rsidR="00B16C2B">
        <w:t>into water bodies is expected to increase in the future</w:t>
      </w:r>
      <w:r w:rsidR="000D13AF">
        <w:t>.</w:t>
      </w:r>
      <w:r w:rsidR="003659D6">
        <w:t xml:space="preserve"> </w:t>
      </w:r>
      <w:r w:rsidR="00737C7D">
        <w:t>T</w:t>
      </w:r>
      <w:r w:rsidR="00183617">
        <w:t>he E</w:t>
      </w:r>
      <w:r w:rsidR="00737C7D">
        <w:t xml:space="preserve">uropean </w:t>
      </w:r>
      <w:r w:rsidR="00183617">
        <w:t>U</w:t>
      </w:r>
      <w:r w:rsidR="00737C7D">
        <w:t>nion (EU)</w:t>
      </w:r>
      <w:r w:rsidR="00183617">
        <w:t xml:space="preserve"> is enforcing more strict regulations on the discharge of </w:t>
      </w:r>
      <w:r w:rsidR="008F0DF8">
        <w:t xml:space="preserve">these small but complex </w:t>
      </w:r>
      <w:r w:rsidR="00580D03">
        <w:t>contaminants</w:t>
      </w:r>
      <w:r w:rsidR="000C6A32">
        <w:t xml:space="preserve"> </w:t>
      </w:r>
      <w:r w:rsidR="000C6A32">
        <w:fldChar w:fldCharType="begin"/>
      </w:r>
      <w:r w:rsidR="000C6A32">
        <w:instrText xml:space="preserve"> ADDIN ZOTERO_ITEM CSL_CITATION {"citationID":"megEeFkr","properties":{"formattedCitation":"(Khanzada et al., 2020)","plainCitation":"(Khanzada et al., 2020)","noteIndex":0},"citationItems":[{"id":90,"uris":["http://zotero.org/users/local/h6YJVYLe/items/39VITZRH"],"itemData":{"id":90,"type":"article-journal","abstract":"The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Kyoungjin"}],"issued":{"date-parts":[["2020",3,15]]}}}],"schema":"https://github.com/citation-style-language/schema/raw/master/csl-citation.json"} </w:instrText>
      </w:r>
      <w:r w:rsidR="000C6A32">
        <w:fldChar w:fldCharType="separate"/>
      </w:r>
      <w:r w:rsidR="000C6A32" w:rsidRPr="00AC1573">
        <w:rPr>
          <w:rFonts w:cs="Arial"/>
        </w:rPr>
        <w:t>(Khanzada et al., 2020)</w:t>
      </w:r>
      <w:r w:rsidR="000C6A32">
        <w:fldChar w:fldCharType="end"/>
      </w:r>
      <w:r w:rsidR="00A45CE2">
        <w:t xml:space="preserve">. </w:t>
      </w:r>
      <w:r w:rsidR="00084FD7">
        <w:t>T</w:t>
      </w:r>
      <w:r w:rsidR="00845EFA">
        <w:t>here is more awareness of the importance of treatment</w:t>
      </w:r>
      <w:r w:rsidR="008F0DF8">
        <w:t xml:space="preserve"> </w:t>
      </w:r>
      <w:r w:rsidR="00737C7D">
        <w:t>concerning the high exposure and hazard</w:t>
      </w:r>
      <w:r w:rsidR="00845EFA">
        <w:t xml:space="preserve"> of these OMPs</w:t>
      </w:r>
      <w:r w:rsidR="00737C7D">
        <w:t>.</w:t>
      </w:r>
    </w:p>
    <w:p w14:paraId="2BE31512" w14:textId="77777777" w:rsidR="00D4049E" w:rsidRDefault="00D4049E" w:rsidP="00D4049E"/>
    <w:p w14:paraId="5AAC8CD6" w14:textId="04EB9005" w:rsidR="00D50DCD" w:rsidRPr="007C69CE" w:rsidRDefault="00971BDF" w:rsidP="00440660">
      <w:pPr>
        <w:pStyle w:val="Kop2"/>
      </w:pPr>
      <w:bookmarkStart w:id="18" w:name="_Toc167884278"/>
      <w:r>
        <w:t>Problem statement: organic micropollutants</w:t>
      </w:r>
      <w:bookmarkEnd w:id="18"/>
    </w:p>
    <w:p w14:paraId="2DE20E76" w14:textId="1187A318" w:rsidR="00B51DCD" w:rsidRDefault="00224F4E" w:rsidP="00A23165">
      <w:pPr>
        <w:jc w:val="both"/>
      </w:pPr>
      <w:r>
        <w:t xml:space="preserve">The definition of organic micropollutants </w:t>
      </w:r>
      <w:r w:rsidR="00C4784D">
        <w:t>can be explained by putting the words apart</w:t>
      </w:r>
      <w:r w:rsidR="00697A45">
        <w:t>:</w:t>
      </w:r>
      <w:r w:rsidR="00A23A19">
        <w:t xml:space="preserve"> ‘</w:t>
      </w:r>
      <w:r w:rsidR="007A75C1">
        <w:t>o</w:t>
      </w:r>
      <w:r w:rsidR="00A23A19">
        <w:t>rganic</w:t>
      </w:r>
      <w:r w:rsidR="007A75C1">
        <w:t>’</w:t>
      </w:r>
      <w:r w:rsidR="00A23A19">
        <w:t xml:space="preserve"> substances that commonly occur in the environment </w:t>
      </w:r>
      <w:r w:rsidR="00D80A81">
        <w:t xml:space="preserve">in </w:t>
      </w:r>
      <w:r w:rsidR="00A40431">
        <w:t>small concentrations</w:t>
      </w:r>
      <w:r w:rsidR="00A23A19">
        <w:t xml:space="preserve"> </w:t>
      </w:r>
      <w:r w:rsidR="00A40431">
        <w:t>(</w:t>
      </w:r>
      <w:r w:rsidR="00A23A19">
        <w:t>lower than 1 µg/L</w:t>
      </w:r>
      <w:r w:rsidR="00A40431">
        <w:t>,</w:t>
      </w:r>
      <w:r w:rsidR="007A75C1">
        <w:t xml:space="preserve"> ‘micro’</w:t>
      </w:r>
      <w:r w:rsidR="00A40431">
        <w:t>)</w:t>
      </w:r>
      <w:r w:rsidR="00A23A19">
        <w:t xml:space="preserve"> </w:t>
      </w:r>
      <w:r w:rsidR="00350096">
        <w:t xml:space="preserve">but </w:t>
      </w:r>
      <w:r w:rsidR="009826ED">
        <w:t xml:space="preserve">are still considered ‘pollutants’ </w:t>
      </w:r>
      <w:r w:rsidR="007A75C1">
        <w:t>due to their biological</w:t>
      </w:r>
      <w:r w:rsidR="0006026A">
        <w:t>ly</w:t>
      </w:r>
      <w:r w:rsidR="007A75C1">
        <w:t xml:space="preserve"> adverse effects</w:t>
      </w:r>
      <w:r w:rsidR="00D80A81">
        <w:t xml:space="preserve"> at these trace concentrations</w:t>
      </w:r>
      <w:r w:rsidR="00A65CCE">
        <w:t xml:space="preserve"> </w:t>
      </w:r>
      <w:r w:rsidR="003E389F">
        <w:fldChar w:fldCharType="begin"/>
      </w:r>
      <w:r w:rsidR="003E389F">
        <w:instrText xml:space="preserve"> ADDIN ZOTERO_ITEM CSL_CITATION {"citationID":"SmABjR5H","properties":{"formattedCitation":"(Spindola Vilela et al., 2022)","plainCitation":"(Spindola Vilela et al., 2022)","noteIndex":0},"citationItems":[{"id":127,"uris":["http://zotero.org/users/local/h6YJVYLe/items/V8K6CC57"],"itemData":{"id":127,"type":"article-journal","abstract":"Micropollutants (MPs) include a wide range of biological disruptors that can be toxic to wildlife and humans at very low concentrations (&lt;1 μg/L). These mainly anthropogenic pollutants have been widely detected in different areas of the planet, including the deep sea, and have impacts on marine life. Because of this potential toxicity, the global distribution, quantity, incidence, and potential impacts of deep-sea MPs were investigated in a systematic review of the literature. The results showed that MPs have reached different zones of the ocean and are more frequently reported in the Northern Hemisphere, where higher concentrations are found. MPs are also concentrated in depths up to 3000 m, where they are also more frequently studied, but also extend deeper than 10,000 m. Potentially toxic metals (PTMs), polychlorinated biphenyls (PCBs), dichlorodiphenyltrichloroethane (DDTs), organotins, and polycyclic aromatic hydrocarbons (PAHs) were identified as the most prevalent and widely distributed MPs at ≥200 m depth. PTMs are widely distributed in the deep sea in high concentrations; aluminum is the most prevalent up to 3000 m depth, followed by zinc and copper. PCBs, organotins, hexa­ chlorocyclohexanes (HCHs), PAHs, and phenols were detected accumulated in both organisms and environ­ mental samples above legislated thresholds or known toxicity levels. Our assessment indicated that the deep sea can be considered a sink for MPs.","container-title":"Environmental Pollution","DOI":"10.1016/j.envpol.2022.119414","ISSN":"02697491","journalAbbreviation":"Environmental Pollution","language":"en","page":"119414","source":"DOI.org (Crossref)","title":"Global qualitative and quantitative distribution of micropollutants in the deep sea","volume":"307","author":[{"family":"Spindola Vilela","given":"Caren Leite"},{"family":"Damasceno","given":"Taissa Lopes"},{"family":"Thomas","given":"Torsten"},{"family":"Peixoto","given":"Raquel Silva"}],"issued":{"date-parts":[["2022",8]]}}}],"schema":"https://github.com/citation-style-language/schema/raw/master/csl-citation.json"} </w:instrText>
      </w:r>
      <w:r w:rsidR="003E389F">
        <w:fldChar w:fldCharType="separate"/>
      </w:r>
      <w:r w:rsidR="003E389F" w:rsidRPr="003E389F">
        <w:rPr>
          <w:rFonts w:cs="Arial"/>
        </w:rPr>
        <w:t>(Spindola Vilela et al., 2022)</w:t>
      </w:r>
      <w:r w:rsidR="003E389F">
        <w:fldChar w:fldCharType="end"/>
      </w:r>
      <w:r w:rsidR="00D80A81">
        <w:t>.</w:t>
      </w:r>
    </w:p>
    <w:p w14:paraId="75B61100" w14:textId="77777777" w:rsidR="004C4578" w:rsidRDefault="004C4578" w:rsidP="00A23165">
      <w:pPr>
        <w:jc w:val="both"/>
      </w:pPr>
    </w:p>
    <w:p w14:paraId="14C33032" w14:textId="7641E73E" w:rsidR="004451FE" w:rsidRDefault="006C29F6" w:rsidP="005B6CD1">
      <w:pPr>
        <w:jc w:val="both"/>
      </w:pPr>
      <w:r>
        <w:t xml:space="preserve">It is not </w:t>
      </w:r>
      <w:r w:rsidR="0057499C">
        <w:t>surprising</w:t>
      </w:r>
      <w:r>
        <w:t xml:space="preserve"> that micropollutants</w:t>
      </w:r>
      <w:r w:rsidR="004501C7">
        <w:t xml:space="preserve"> (MPs)</w:t>
      </w:r>
      <w:r>
        <w:t xml:space="preserve"> are </w:t>
      </w:r>
      <w:r w:rsidR="004501C7">
        <w:t>mainly of anthropogenic origin.</w:t>
      </w:r>
      <w:r w:rsidR="003011D0">
        <w:t xml:space="preserve"> </w:t>
      </w:r>
      <w:r w:rsidR="003011D0" w:rsidRPr="007C69CE">
        <w:t>They form a big group of pollutants, originat</w:t>
      </w:r>
      <w:r w:rsidR="00CD47E9">
        <w:t>ing</w:t>
      </w:r>
      <w:r w:rsidR="003011D0" w:rsidRPr="007C69CE">
        <w:t xml:space="preserve"> from a wide range of sources.</w:t>
      </w:r>
      <w:r w:rsidR="00FD193F">
        <w:t xml:space="preserve"> </w:t>
      </w:r>
      <w:r w:rsidR="00721EFE">
        <w:t xml:space="preserve">Today, </w:t>
      </w:r>
      <w:r w:rsidR="00597988">
        <w:t>one counts more than 100 000 MPs that have been used by humans and</w:t>
      </w:r>
      <w:r w:rsidR="003F39B7">
        <w:t xml:space="preserve"> animals for health care and lifestyle improvement</w:t>
      </w:r>
      <w:r w:rsidR="0068298E">
        <w:t>.</w:t>
      </w:r>
      <w:r w:rsidR="00CD47E9">
        <w:t xml:space="preserve"> </w:t>
      </w:r>
      <w:r w:rsidR="00B31B17" w:rsidRPr="007C69CE">
        <w:t xml:space="preserve">Typical organic micropollutants coming from industrial sources are perfluorinated compounds (per- and polyfluoroalkyl substances or  PFAS), phenolic compounds and dyes. OMPs originating from agriculture are mainly pesticides. From pharmaceutical industry, pharmaceutical compounds are of big concern. Households are another source of micropollutants as pharmaceutics, compounds from personal care products and cleaning products end up in municipal wastewaters </w:t>
      </w:r>
      <w:r w:rsidR="00B31B17" w:rsidRPr="007C69CE">
        <w:fldChar w:fldCharType="begin"/>
      </w:r>
      <w:r w:rsidR="00B31B17" w:rsidRPr="007C69CE">
        <w:instrText xml:space="preserve"> ADDIN ZOTERO_ITEM CSL_CITATION {"citationID":"QRjcRSpt","properties":{"formattedCitation":"(Topolovec et al., 2022)","plainCitation":"(Topolovec et al., 2022)","noteIndex":0},"citationItems":[{"id":80,"uris":["http://zotero.org/users/local/h6YJVYLe/items/T75P3276"],"itemData":{"id":80,"type":"article-journal","abstract":"Concern of toxic compounds and their, potentially more harmful degradation products, present in aquatic environment alarmed scientific community and research on the development of novel technologies for waste­ water treatment had become of great interest. Up to this date, many papers pointed out the challenges and limitations of conventional wastewater treatment and of some advanced oxidation processes. Advanced tech­ nologies based on the use of non-equilibrium or non-thermal plasma had been recognized as a possible solution for, not only degradation, but for complete removal of recalcitrant organic micropollutants. While previous review papers have been focused on plasma physics and chemistry of different types of discharges for few organic micropollutants, this paper brings comprehensive review of current knowledge on the chemistry and degradation pathways by using different non-thermal plasma types for several micropollutants’ classes, such as pharma­ ceuticals, perfluorinated compounds, pesticides, phenols and dyes and points out some major research gaps.","container-title":"Chemosphere","DOI":"10.1016/j.chemosphere.2022.133606","ISSN":"00456535","journalAbbreviation":"Chemosphere","language":"en","page":"133606","source":"DOI.org (Crossref)","title":"Pathways of organic micropollutants degradation in atmospheric pressure plasma processing – A review","volume":"294","author":[{"family":"Topolovec","given":"Barbara"},{"family":"Škoro","given":"Nikola"},{"family":"Puаč","given":"Nevena"},{"family":"Petrovic","given":"Mira"}],"issued":{"date-parts":[["2022",5]]}}}],"schema":"https://github.com/citation-style-language/schema/raw/master/csl-citation.json"} </w:instrText>
      </w:r>
      <w:r w:rsidR="00B31B17" w:rsidRPr="007C69CE">
        <w:fldChar w:fldCharType="separate"/>
      </w:r>
      <w:r w:rsidR="00B31B17" w:rsidRPr="007C69CE">
        <w:rPr>
          <w:rFonts w:cs="Arial"/>
        </w:rPr>
        <w:t>(Topolovec et al., 2022)</w:t>
      </w:r>
      <w:r w:rsidR="00B31B17" w:rsidRPr="007C69CE">
        <w:fldChar w:fldCharType="end"/>
      </w:r>
      <w:r w:rsidR="00B31B17" w:rsidRPr="007C69CE">
        <w:t>.</w:t>
      </w:r>
    </w:p>
    <w:p w14:paraId="2A774AF9" w14:textId="77777777" w:rsidR="004451FE" w:rsidRDefault="004451FE" w:rsidP="00A23165">
      <w:pPr>
        <w:jc w:val="both"/>
      </w:pPr>
    </w:p>
    <w:p w14:paraId="18F4B003" w14:textId="54B7D633" w:rsidR="00B31B17" w:rsidRDefault="00A15F43" w:rsidP="00A23165">
      <w:pPr>
        <w:jc w:val="both"/>
      </w:pPr>
      <w:r>
        <w:t xml:space="preserve">Next to health damage, Contaminants of Emerging Concern (CEC) are concerning because of damage to the environment through persistency, biomagnification and </w:t>
      </w:r>
      <w:r w:rsidR="00290999">
        <w:t>h</w:t>
      </w:r>
      <w:r>
        <w:t xml:space="preserve">armful </w:t>
      </w:r>
      <w:r w:rsidR="00290999">
        <w:t>a</w:t>
      </w:r>
      <w:r>
        <w:t xml:space="preserve">lgal </w:t>
      </w:r>
      <w:r w:rsidR="00290999">
        <w:t>b</w:t>
      </w:r>
      <w:r>
        <w:t>looms (HABs). Because these micropollutants are very small, tracking and risk assessment may be very difficult.</w:t>
      </w:r>
    </w:p>
    <w:p w14:paraId="4D03C7FA" w14:textId="77777777" w:rsidR="00A90CD5" w:rsidRDefault="00A90CD5" w:rsidP="00A23165">
      <w:pPr>
        <w:jc w:val="both"/>
      </w:pPr>
    </w:p>
    <w:p w14:paraId="716951EC" w14:textId="27A83F8F" w:rsidR="00AC23AD" w:rsidRDefault="00A15F43" w:rsidP="00A23165">
      <w:pPr>
        <w:jc w:val="both"/>
      </w:pPr>
      <w:r>
        <w:t xml:space="preserve">In the last decades, there is more awareness that </w:t>
      </w:r>
      <w:r w:rsidR="00C65A24">
        <w:t>MPs</w:t>
      </w:r>
      <w:r w:rsidR="004E3707" w:rsidRPr="007C69CE">
        <w:t xml:space="preserve"> are present in our industrial and household effluents.</w:t>
      </w:r>
      <w:r>
        <w:t xml:space="preserve"> Even after </w:t>
      </w:r>
      <w:r w:rsidR="00493BEB">
        <w:t xml:space="preserve">treatment by wastewater treatment plants (WWTPs), </w:t>
      </w:r>
      <w:r w:rsidR="00F3253E">
        <w:t xml:space="preserve">concentrations are still too high. </w:t>
      </w:r>
      <w:r w:rsidR="00A9791E">
        <w:t>They</w:t>
      </w:r>
      <w:r w:rsidR="00F3253E" w:rsidRPr="007C69CE">
        <w:t xml:space="preserve"> are only partially able to remove these pollutants because most of them are refractory to biological treatments and very persistent. This gives them the chance to accumulate in the environment and eventually in the food-chain </w:t>
      </w:r>
      <w:r w:rsidR="00F3253E" w:rsidRPr="007C69CE">
        <w:fldChar w:fldCharType="begin"/>
      </w:r>
      <w:r w:rsidR="00F3253E" w:rsidRPr="007C69CE">
        <w:instrText xml:space="preserve"> ADDIN ZOTERO_ITEM CSL_CITATION {"citationID":"flThj86K","properties":{"formattedCitation":"(Guillossou et al., 2020; Pocostales et al., 2010)","plainCitation":"(Guillossou et al., 2020; Pocostales et al., 2010)","noteIndex":0},"citationItems":[{"id":46,"uris":["http://zotero.org/users/local/h6YJVYLe/items/YJNPW24L"],"itemData":{"id":46,"type":"article-journal","abstract":"Advanced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id":43,"uris":["http://zotero.org/users/local/h6YJVYLe/items/QFPDQGA7"],"itemData":{"id":43,"type":"article-journal","abstract":"Ozonation of sulfamethoxazole promoted by a powder activated carbon (PAC) of neutral nature has been studied for mechanistic and kinetic purposes. The main advantage of using powder activated carbon was the removal of both liquid–solid and internal diffusion mass transfer resistances. In addition, at the operational conditions applied the influence of the gas–liquid mass transfer was eliminated. As a result, in the absence of any physical mass transfer resistances, a mechanism that involves both homogenous and heterogeneous reactions for the mineralization of the water matrix was proposed and a mathematical kinetic model was obtained from the corresponding mass balances of main species present. In order to properly solve the kinetic model a term indicative of the changing nature of the water matrix was introduced. In that way the promoting or non-promoting character of water constituents was considered in the mechanism.","container-title":"Chemical Engineering Journal","DOI":"10.1016/j.cej.2010.08.025","ISSN":"1385-8947","issue":"1","journalAbbreviation":"Chemical Engineering Journal","page":"70-76","source":"ScienceDirect","title":"Kinetic modeling of powdered activated carbon ozonation of sulfamethoxazole in water","volume":"164","author":[{"family":"Pocostales","given":"J. P."},{"family":"Alvarez","given":"P. M."},{"family":"Beltrán","given":"F. J."}],"issued":{"date-parts":[["2010",10,15]]}}}],"schema":"https://github.com/citation-style-language/schema/raw/master/csl-citation.json"} </w:instrText>
      </w:r>
      <w:r w:rsidR="00F3253E" w:rsidRPr="007C69CE">
        <w:fldChar w:fldCharType="separate"/>
      </w:r>
      <w:r w:rsidR="00F3253E" w:rsidRPr="007C69CE">
        <w:rPr>
          <w:rFonts w:cs="Arial"/>
        </w:rPr>
        <w:t>(Guillossou et al., 2020; Pocostales et al., 2010)</w:t>
      </w:r>
      <w:r w:rsidR="00F3253E" w:rsidRPr="007C69CE">
        <w:fldChar w:fldCharType="end"/>
      </w:r>
      <w:r w:rsidR="00F3253E" w:rsidRPr="007C69CE">
        <w:t>.</w:t>
      </w:r>
      <w:r w:rsidR="00D4385D" w:rsidRPr="007C69CE">
        <w:t xml:space="preserve"> Typical sources and pathways of MPs are shown in</w:t>
      </w:r>
      <w:r w:rsidR="00423486">
        <w:t xml:space="preserve"> </w:t>
      </w:r>
      <w:r w:rsidR="00423486">
        <w:fldChar w:fldCharType="begin"/>
      </w:r>
      <w:r w:rsidR="00423486">
        <w:instrText xml:space="preserve"> REF _Ref165041384 \h </w:instrText>
      </w:r>
      <w:r w:rsidR="0076001A">
        <w:instrText xml:space="preserve"> \* MERGEFORMAT </w:instrText>
      </w:r>
      <w:r w:rsidR="00423486">
        <w:fldChar w:fldCharType="separate"/>
      </w:r>
      <w:r w:rsidR="00221AAC" w:rsidRPr="00BD47D0">
        <w:rPr>
          <w:b/>
          <w:bCs/>
        </w:rPr>
        <w:t xml:space="preserve">Figure </w:t>
      </w:r>
      <w:r w:rsidR="00221AAC" w:rsidRPr="00221AAC">
        <w:rPr>
          <w:b/>
          <w:bCs/>
          <w:noProof/>
        </w:rPr>
        <w:t>1</w:t>
      </w:r>
      <w:r w:rsidR="00423486">
        <w:fldChar w:fldCharType="end"/>
      </w:r>
      <w:r w:rsidR="00C940BE">
        <w:t xml:space="preserve">. </w:t>
      </w:r>
      <w:r w:rsidR="00D4385D">
        <w:t>T</w:t>
      </w:r>
      <w:r w:rsidR="00591336">
        <w:t>he lack of treatment in conventional</w:t>
      </w:r>
      <w:r w:rsidR="00054BFB">
        <w:t xml:space="preserve"> activated sludge</w:t>
      </w:r>
      <w:r w:rsidR="00C65A24">
        <w:t xml:space="preserve"> (CAS)</w:t>
      </w:r>
      <w:r w:rsidR="00054BFB">
        <w:t xml:space="preserve"> systems </w:t>
      </w:r>
      <w:r w:rsidR="00484511">
        <w:t>of these</w:t>
      </w:r>
      <w:r w:rsidR="00E061B7">
        <w:t xml:space="preserve"> </w:t>
      </w:r>
      <w:r w:rsidR="004A2C89">
        <w:t>present and hazardous</w:t>
      </w:r>
      <w:r w:rsidR="00484511">
        <w:t xml:space="preserve"> OMPs</w:t>
      </w:r>
      <w:r w:rsidR="009420F5">
        <w:t xml:space="preserve"> covers the</w:t>
      </w:r>
      <w:r w:rsidR="005F6CE3" w:rsidRPr="00503A8C">
        <w:t xml:space="preserve"> </w:t>
      </w:r>
      <w:r w:rsidR="004E5A5D" w:rsidRPr="00503A8C">
        <w:t xml:space="preserve">problem statement </w:t>
      </w:r>
      <w:r w:rsidR="00595F64">
        <w:t>in</w:t>
      </w:r>
      <w:r w:rsidR="004E5A5D" w:rsidRPr="00503A8C">
        <w:t xml:space="preserve"> this script</w:t>
      </w:r>
      <w:r w:rsidR="005F6CE3">
        <w:t>.</w:t>
      </w:r>
    </w:p>
    <w:p w14:paraId="1CD51299" w14:textId="77777777" w:rsidR="00C65A24" w:rsidRDefault="00C65A24" w:rsidP="00A23165">
      <w:pPr>
        <w:jc w:val="both"/>
      </w:pPr>
    </w:p>
    <w:p w14:paraId="63EEB7DD" w14:textId="0EE56B68" w:rsidR="00566218" w:rsidRDefault="00822DCE" w:rsidP="00A23165">
      <w:pPr>
        <w:jc w:val="both"/>
      </w:pPr>
      <w:r w:rsidRPr="007C69CE">
        <w:t>It is clear that advanced treatment is needed to prevent this pollution from escalating further. Several types of advanced treatment</w:t>
      </w:r>
      <w:r w:rsidR="003001EF">
        <w:t xml:space="preserve"> technologies</w:t>
      </w:r>
      <w:r w:rsidRPr="007C69CE">
        <w:t xml:space="preserve"> are proposed in literature. Most of them are not ready for application on </w:t>
      </w:r>
      <w:r w:rsidR="00A40E93">
        <w:t>large</w:t>
      </w:r>
      <w:r w:rsidRPr="007C69CE">
        <w:t xml:space="preserve"> scale because of their </w:t>
      </w:r>
      <w:r w:rsidR="005D109A">
        <w:t xml:space="preserve">high </w:t>
      </w:r>
      <w:r w:rsidRPr="007C69CE">
        <w:t xml:space="preserve">operational costs, </w:t>
      </w:r>
      <w:r w:rsidR="005D109A">
        <w:t xml:space="preserve">high </w:t>
      </w:r>
      <w:r w:rsidRPr="007C69CE">
        <w:t xml:space="preserve">installation costs, or lack of knowledge on how to use them properly. The use of </w:t>
      </w:r>
      <w:r w:rsidR="0046522C">
        <w:t xml:space="preserve">granular </w:t>
      </w:r>
      <w:r w:rsidRPr="007C69CE">
        <w:t>activated carbon</w:t>
      </w:r>
      <w:r w:rsidR="00D719E5">
        <w:t xml:space="preserve"> (</w:t>
      </w:r>
      <w:r w:rsidR="0046522C">
        <w:t>G</w:t>
      </w:r>
      <w:r w:rsidR="00D719E5">
        <w:t>AC)</w:t>
      </w:r>
      <w:r w:rsidRPr="007C69CE">
        <w:t xml:space="preserve"> for the removal of </w:t>
      </w:r>
      <w:r w:rsidR="005D109A">
        <w:t>OMPs</w:t>
      </w:r>
      <w:r w:rsidRPr="007C69CE">
        <w:t xml:space="preserve"> has been discussed in numerous papers. This</w:t>
      </w:r>
      <w:r w:rsidR="00D538A4">
        <w:t xml:space="preserve"> mature</w:t>
      </w:r>
      <w:r w:rsidR="00D719E5">
        <w:t xml:space="preserve"> adsorption</w:t>
      </w:r>
      <w:r w:rsidRPr="007C69CE">
        <w:t xml:space="preserve"> technique has widely been applied </w:t>
      </w:r>
      <w:r w:rsidR="00D538A4">
        <w:t xml:space="preserve">for </w:t>
      </w:r>
      <w:r w:rsidR="00385E01">
        <w:t>drinking water treatment</w:t>
      </w:r>
      <w:r w:rsidRPr="007C69CE">
        <w:t>.</w:t>
      </w:r>
      <w:r w:rsidRPr="00822DCE">
        <w:t xml:space="preserve"> </w:t>
      </w:r>
      <w:r w:rsidRPr="007C69CE">
        <w:t>Further, th</w:t>
      </w:r>
      <w:r w:rsidR="004D02B3">
        <w:t xml:space="preserve">e </w:t>
      </w:r>
      <w:r w:rsidR="00751132">
        <w:t>system</w:t>
      </w:r>
      <w:r w:rsidRPr="007C69CE">
        <w:t xml:space="preserve"> is easily implemented in existing </w:t>
      </w:r>
      <w:r w:rsidR="00D538A4">
        <w:t>WWTPs</w:t>
      </w:r>
      <w:r w:rsidR="002C3283">
        <w:t>:</w:t>
      </w:r>
      <w:r w:rsidRPr="007C69CE">
        <w:t xml:space="preserve"> </w:t>
      </w:r>
      <w:r w:rsidR="002C3283">
        <w:t>i</w:t>
      </w:r>
      <w:r w:rsidRPr="007C69CE">
        <w:t>t can be used as post-process</w:t>
      </w:r>
      <w:r w:rsidR="004410E4">
        <w:t>, also called tertiary process,</w:t>
      </w:r>
      <w:r w:rsidRPr="007C69CE">
        <w:t xml:space="preserve"> after </w:t>
      </w:r>
      <w:r w:rsidR="00751132">
        <w:t xml:space="preserve">the </w:t>
      </w:r>
      <w:r w:rsidRPr="007C69CE">
        <w:t>conventional treatment</w:t>
      </w:r>
      <w:r w:rsidR="00751132">
        <w:t xml:space="preserve"> processes</w:t>
      </w:r>
      <w:r>
        <w:t xml:space="preserve"> </w:t>
      </w:r>
      <w:r w:rsidRPr="007C69CE">
        <w:fldChar w:fldCharType="begin"/>
      </w:r>
      <w:r w:rsidRPr="007C69CE">
        <w:instrText xml:space="preserve"> ADDIN ZOTERO_ITEM CSL_CITATION {"citationID":"lpz4Aoet","properties":{"formattedCitation":"(Aliakbarian et al., 2015; Ma et al., 2021; \\uc0\\u536{}erban et al., 2023)","plainCitation":"(Aliakbarian et al., 2015; Ma et al., 2021; Șerban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17,"uris":["http://zotero.org/users/local/h6YJVYLe/items/EF4VB34K"],"itemData":{"id":17,"type":"article-journal","abstract":"Activated carbon is widely employed as an adsorbent in environmental protection, food, medicine, chemical industry, energy and other fields due to its good physical and chemical properties and low price. However, the resulting large amount of saturated activated carbon is easy to release harmful substances in the high temperature environment. Even if the saturated activated carbon is treated with harmless regeneration technology, it may lead to secondary pollution owing to improper disposal. Therefore, on the basis of summarizing the traditional methods of activated carbon regeneration, combined with the research progress in the laboratory, frontier progress of new activated carbon regeneration technology are elaborated in recent years in this paper, and the development direction of activated carbon regeneration technology are also presented in the end of the paper.","container-title":"IOP Conference Series: Earth and Environmental Science","DOI":"10.1088/1755-1315/769/2/022047","ISSN":"1755-1307, 1755-1315","issue":"2","journalAbbreviation":"IOP Conf. Ser.: Earth Environ. Sci.","language":"en","source":"DOI.org (Crossref)","title":"Study on the Harm of Waste Activated Carbon and Novel Regeneration Technology of it","URL":"https://iopscience.iop.org/article/10.1088/1755-1315/769/2/022047","volume":"769","author":[{"family":"Ma","given":"Yuanze"},{"family":"Zhang","given":"Xiuxia"},{"family":"Wen","given":"Jingyang"}],"accessed":{"date-parts":[["2023",10,6]]},"issued":{"date-parts":[["2021",5,1]]}}},{"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Pr="007C69CE">
        <w:fldChar w:fldCharType="separate"/>
      </w:r>
      <w:r w:rsidRPr="007C69CE">
        <w:rPr>
          <w:rFonts w:cs="Arial"/>
          <w:szCs w:val="24"/>
        </w:rPr>
        <w:t>(Aliakbarian et al., 2015; Ma et al., 2021; Șerban et al., 2023)</w:t>
      </w:r>
      <w:r w:rsidRPr="007C69CE">
        <w:fldChar w:fldCharType="end"/>
      </w:r>
      <w:r w:rsidRPr="007C69CE">
        <w:t>.</w:t>
      </w:r>
    </w:p>
    <w:p w14:paraId="0746090E" w14:textId="77777777" w:rsidR="00566218" w:rsidRDefault="00566218">
      <w:pPr>
        <w:spacing w:after="160" w:line="2" w:lineRule="auto"/>
      </w:pPr>
      <w:r>
        <w:br w:type="page"/>
      </w:r>
    </w:p>
    <w:p w14:paraId="732CFF9F" w14:textId="77777777" w:rsidR="007D58D3" w:rsidRDefault="000F4B2C" w:rsidP="007D58D3">
      <w:pPr>
        <w:keepNext/>
        <w:jc w:val="center"/>
      </w:pPr>
      <w:r w:rsidRPr="007C69CE">
        <w:rPr>
          <w:noProof/>
        </w:rPr>
        <w:lastRenderedPageBreak/>
        <w:drawing>
          <wp:inline distT="0" distB="0" distL="0" distR="0" wp14:anchorId="136F1AEA" wp14:editId="16CB523B">
            <wp:extent cx="5727700" cy="3106420"/>
            <wp:effectExtent l="0" t="0" r="6350" b="0"/>
            <wp:docPr id="1302450020" name="Picture 1" descr="A diagram of different types of foo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2450020" name="Picture 1" descr="A diagram of different types of food&#10;&#10;Description automatically generated"/>
                    <pic:cNvPicPr/>
                  </pic:nvPicPr>
                  <pic:blipFill>
                    <a:blip r:embed="rId8"/>
                    <a:stretch>
                      <a:fillRect/>
                    </a:stretch>
                  </pic:blipFill>
                  <pic:spPr>
                    <a:xfrm>
                      <a:off x="0" y="0"/>
                      <a:ext cx="5727700" cy="3106420"/>
                    </a:xfrm>
                    <a:prstGeom prst="rect">
                      <a:avLst/>
                    </a:prstGeom>
                  </pic:spPr>
                </pic:pic>
              </a:graphicData>
            </a:graphic>
          </wp:inline>
        </w:drawing>
      </w:r>
    </w:p>
    <w:p w14:paraId="3DF7F9A3" w14:textId="23737CAD" w:rsidR="000F4B2C" w:rsidRDefault="007D58D3" w:rsidP="007D58D3">
      <w:pPr>
        <w:pStyle w:val="Bijschrift"/>
        <w:jc w:val="center"/>
        <w:rPr>
          <w:b/>
          <w:bCs/>
          <w:i w:val="0"/>
          <w:iCs w:val="0"/>
        </w:rPr>
      </w:pPr>
      <w:bookmarkStart w:id="19" w:name="_Ref165041384"/>
      <w:r w:rsidRPr="00BD47D0">
        <w:rPr>
          <w:b/>
          <w:bCs/>
          <w:i w:val="0"/>
          <w:iCs w:val="0"/>
        </w:rPr>
        <w:t xml:space="preserve">Figure </w:t>
      </w:r>
      <w:r w:rsidRPr="00BD47D0">
        <w:rPr>
          <w:b/>
          <w:bCs/>
          <w:i w:val="0"/>
          <w:iCs w:val="0"/>
        </w:rPr>
        <w:fldChar w:fldCharType="begin"/>
      </w:r>
      <w:r w:rsidRPr="00BD47D0">
        <w:rPr>
          <w:b/>
          <w:bCs/>
          <w:i w:val="0"/>
          <w:iCs w:val="0"/>
        </w:rPr>
        <w:instrText xml:space="preserve"> SEQ Figure \* ARABIC </w:instrText>
      </w:r>
      <w:r w:rsidRPr="00BD47D0">
        <w:rPr>
          <w:b/>
          <w:bCs/>
          <w:i w:val="0"/>
          <w:iCs w:val="0"/>
        </w:rPr>
        <w:fldChar w:fldCharType="separate"/>
      </w:r>
      <w:r w:rsidR="00221AAC">
        <w:rPr>
          <w:b/>
          <w:bCs/>
          <w:i w:val="0"/>
          <w:iCs w:val="0"/>
          <w:noProof/>
        </w:rPr>
        <w:t>1</w:t>
      </w:r>
      <w:r w:rsidRPr="00BD47D0">
        <w:rPr>
          <w:b/>
          <w:bCs/>
          <w:i w:val="0"/>
          <w:iCs w:val="0"/>
        </w:rPr>
        <w:fldChar w:fldCharType="end"/>
      </w:r>
      <w:bookmarkEnd w:id="19"/>
      <w:r w:rsidRPr="00BD47D0">
        <w:rPr>
          <w:b/>
          <w:bCs/>
          <w:i w:val="0"/>
          <w:iCs w:val="0"/>
        </w:rPr>
        <w:t xml:space="preserve"> Sources</w:t>
      </w:r>
      <w:r w:rsidRPr="007C69CE">
        <w:rPr>
          <w:b/>
          <w:bCs/>
          <w:i w:val="0"/>
          <w:iCs w:val="0"/>
        </w:rPr>
        <w:t xml:space="preserve"> and pathways of </w:t>
      </w:r>
      <w:r w:rsidR="00DA060B">
        <w:rPr>
          <w:b/>
          <w:bCs/>
          <w:i w:val="0"/>
          <w:iCs w:val="0"/>
        </w:rPr>
        <w:t xml:space="preserve">harmful </w:t>
      </w:r>
      <w:r w:rsidRPr="007C69CE">
        <w:rPr>
          <w:b/>
          <w:bCs/>
          <w:i w:val="0"/>
          <w:iCs w:val="0"/>
        </w:rPr>
        <w:t>micropollutants</w:t>
      </w:r>
      <w:r w:rsidR="0080341B">
        <w:rPr>
          <w:b/>
          <w:bCs/>
          <w:i w:val="0"/>
          <w:iCs w:val="0"/>
        </w:rPr>
        <w:t xml:space="preserve"> </w:t>
      </w:r>
      <w:r w:rsidRPr="007C69CE">
        <w:rPr>
          <w:b/>
          <w:bCs/>
          <w:i w:val="0"/>
          <w:iCs w:val="0"/>
        </w:rPr>
        <w:t xml:space="preserve"> </w:t>
      </w:r>
      <w:r w:rsidRPr="007C69CE">
        <w:rPr>
          <w:b/>
          <w:bCs/>
          <w:i w:val="0"/>
          <w:iCs w:val="0"/>
        </w:rPr>
        <w:fldChar w:fldCharType="begin"/>
      </w:r>
      <w:r w:rsidRPr="007C69CE">
        <w:rPr>
          <w:b/>
          <w:bCs/>
          <w:i w:val="0"/>
          <w:iCs w:val="0"/>
        </w:rPr>
        <w:instrText xml:space="preserve"> ADDIN ZOTERO_ITEM CSL_CITATION {"citationID":"YWg4DTeS","properties":{"formattedCitation":"(Khanzada et al., 2020)","plainCitation":"(Khanzada et al., 2020)","noteIndex":0},"citationItems":[{"id":90,"uris":["http://zotero.org/users/local/h6YJVYLe/items/39VITZRH"],"itemData":{"id":90,"type":"article-journal","abstract":"The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Kyoungjin"}],"issued":{"date-parts":[["2020",3,15]]}}}],"schema":"https://github.com/citation-style-language/schema/raw/master/csl-citation.json"} </w:instrText>
      </w:r>
      <w:r w:rsidRPr="007C69CE">
        <w:rPr>
          <w:b/>
          <w:bCs/>
          <w:i w:val="0"/>
          <w:iCs w:val="0"/>
        </w:rPr>
        <w:fldChar w:fldCharType="separate"/>
      </w:r>
      <w:r w:rsidRPr="007C69CE">
        <w:rPr>
          <w:rFonts w:cs="Arial"/>
          <w:b/>
          <w:bCs/>
          <w:i w:val="0"/>
          <w:iCs w:val="0"/>
        </w:rPr>
        <w:t>(Khanzada et al., 2020)</w:t>
      </w:r>
      <w:r w:rsidRPr="007C69CE">
        <w:rPr>
          <w:b/>
          <w:bCs/>
          <w:i w:val="0"/>
          <w:iCs w:val="0"/>
        </w:rPr>
        <w:fldChar w:fldCharType="end"/>
      </w:r>
    </w:p>
    <w:p w14:paraId="7A48F8D7" w14:textId="77777777" w:rsidR="00BD47D0" w:rsidRPr="00BD47D0" w:rsidRDefault="00BD47D0" w:rsidP="00BD47D0"/>
    <w:p w14:paraId="41EB0480" w14:textId="3363CAFC" w:rsidR="00A45D00" w:rsidRPr="007C69CE" w:rsidRDefault="00A45D00" w:rsidP="00AF39CE">
      <w:pPr>
        <w:pStyle w:val="Kop2"/>
      </w:pPr>
      <w:bookmarkStart w:id="20" w:name="_Toc167884279"/>
      <w:r w:rsidRPr="007C69CE">
        <w:t>Model</w:t>
      </w:r>
      <w:r w:rsidR="006333D6" w:rsidRPr="007C69CE">
        <w:t>l</w:t>
      </w:r>
      <w:r w:rsidRPr="007C69CE">
        <w:t>ing removal of organic micropollutants</w:t>
      </w:r>
      <w:bookmarkEnd w:id="20"/>
    </w:p>
    <w:p w14:paraId="113BF8FC" w14:textId="6F0BE8C2" w:rsidR="004A0F74" w:rsidRDefault="00777329" w:rsidP="00D64A66">
      <w:pPr>
        <w:jc w:val="both"/>
      </w:pPr>
      <w:r>
        <w:t>A way to help find optimal solutions for removal of organic micropollutants, is modelling.</w:t>
      </w:r>
      <w:r w:rsidR="00542C95">
        <w:t xml:space="preserve"> </w:t>
      </w:r>
      <w:r w:rsidR="00F00E0D">
        <w:t xml:space="preserve">As the first full-scale </w:t>
      </w:r>
      <w:r w:rsidR="00327C5F">
        <w:t>set-ups f</w:t>
      </w:r>
      <w:r w:rsidR="00CF471A">
        <w:t>or OMPs tr</w:t>
      </w:r>
      <w:r w:rsidR="00CA515F">
        <w:t xml:space="preserve">eatment are rising, it is important to </w:t>
      </w:r>
      <w:r w:rsidR="004F3F68">
        <w:t>advice</w:t>
      </w:r>
      <w:r w:rsidR="00D5518D">
        <w:t xml:space="preserve"> constructors </w:t>
      </w:r>
      <w:r w:rsidR="004F3F68">
        <w:t>with optimal performance conditions.</w:t>
      </w:r>
      <w:r w:rsidR="00D5518D">
        <w:t xml:space="preserve"> </w:t>
      </w:r>
      <w:r w:rsidR="00E23680">
        <w:t xml:space="preserve">These can be found by conducting pilot </w:t>
      </w:r>
      <w:r w:rsidR="00093801">
        <w:t>tests, but the</w:t>
      </w:r>
      <w:r w:rsidR="005C6F34">
        <w:t>y</w:t>
      </w:r>
      <w:r w:rsidR="00093801">
        <w:t xml:space="preserve"> are expensive and only a limited</w:t>
      </w:r>
      <w:r w:rsidR="007021CD">
        <w:t xml:space="preserve"> amount of conditions can be tested.</w:t>
      </w:r>
      <w:r w:rsidR="00980492">
        <w:t xml:space="preserve"> Modelling can extend the amount of scenarios</w:t>
      </w:r>
      <w:r w:rsidR="00EE0E6F">
        <w:t xml:space="preserve"> studied </w:t>
      </w:r>
      <w:r w:rsidR="000F5507">
        <w:t>and</w:t>
      </w:r>
      <w:r w:rsidR="007C7FCB">
        <w:t xml:space="preserve"> assist dealing with current challenges of upscaling new</w:t>
      </w:r>
      <w:r w:rsidR="00235C98">
        <w:t>ly</w:t>
      </w:r>
      <w:r w:rsidR="007C7FCB">
        <w:t xml:space="preserve"> </w:t>
      </w:r>
      <w:r w:rsidR="001F5FCD">
        <w:t>purposed technologies.</w:t>
      </w:r>
      <w:r w:rsidR="004457E2">
        <w:t xml:space="preserve"> This way, faster decision-making is possible </w:t>
      </w:r>
      <w:r w:rsidR="00447571">
        <w:t xml:space="preserve">so one can deal </w:t>
      </w:r>
      <w:r w:rsidR="004E0DA0">
        <w:t>with more strict</w:t>
      </w:r>
      <w:r w:rsidR="00447571">
        <w:t xml:space="preserve"> thresholds in the future</w:t>
      </w:r>
      <w:r w:rsidR="004457E2">
        <w:t>.</w:t>
      </w:r>
      <w:r w:rsidR="00980492">
        <w:t xml:space="preserve"> </w:t>
      </w:r>
      <w:r w:rsidR="0069558E">
        <w:t xml:space="preserve">As more efforts are done to measure these </w:t>
      </w:r>
      <w:r w:rsidR="00B9279F">
        <w:t xml:space="preserve">very </w:t>
      </w:r>
      <w:r w:rsidR="0069558E">
        <w:t>small conc</w:t>
      </w:r>
      <w:r w:rsidR="00B9279F">
        <w:t>entrations, models can be validated with experimental data.</w:t>
      </w:r>
    </w:p>
    <w:p w14:paraId="4E9E01C8" w14:textId="77777777" w:rsidR="008131AC" w:rsidRDefault="008131AC" w:rsidP="00D64A66">
      <w:pPr>
        <w:jc w:val="both"/>
      </w:pPr>
    </w:p>
    <w:p w14:paraId="02AF4B73" w14:textId="77777777" w:rsidR="008131AC" w:rsidRDefault="008131AC" w:rsidP="008131AC">
      <w:pPr>
        <w:pStyle w:val="Kop2"/>
      </w:pPr>
      <w:bookmarkStart w:id="21" w:name="_Toc167884280"/>
      <w:r w:rsidRPr="007C69CE">
        <w:t>Aim of the thesis</w:t>
      </w:r>
      <w:bookmarkEnd w:id="21"/>
    </w:p>
    <w:p w14:paraId="14224B4B" w14:textId="36B547F4" w:rsidR="008131AC" w:rsidRDefault="001D5495" w:rsidP="00D64A66">
      <w:pPr>
        <w:jc w:val="both"/>
      </w:pPr>
      <w:r>
        <w:t xml:space="preserve">The aim of the thesis is to investigate </w:t>
      </w:r>
      <w:r w:rsidR="005D0C18">
        <w:t>existing models</w:t>
      </w:r>
      <w:r>
        <w:t xml:space="preserve"> for </w:t>
      </w:r>
      <w:r w:rsidR="00B06E55">
        <w:t>adsorption</w:t>
      </w:r>
      <w:r>
        <w:t xml:space="preserve"> of organic micropollutants </w:t>
      </w:r>
      <w:r w:rsidR="00871FC0">
        <w:t>through</w:t>
      </w:r>
      <w:r>
        <w:t xml:space="preserve"> </w:t>
      </w:r>
      <w:r w:rsidR="00B06E55">
        <w:t xml:space="preserve">granular </w:t>
      </w:r>
      <w:r>
        <w:t>activated carbon,</w:t>
      </w:r>
      <w:r w:rsidR="005D0C18">
        <w:t xml:space="preserve"> </w:t>
      </w:r>
      <w:r w:rsidR="00EB267F">
        <w:t xml:space="preserve">and </w:t>
      </w:r>
      <w:r w:rsidR="00C21147">
        <w:t xml:space="preserve">to </w:t>
      </w:r>
      <w:r w:rsidR="00871FC0">
        <w:t>conduct a</w:t>
      </w:r>
      <w:r w:rsidR="00C21147">
        <w:t xml:space="preserve"> comparison, </w:t>
      </w:r>
      <w:r w:rsidR="0057055F">
        <w:t>reliability</w:t>
      </w:r>
      <w:r w:rsidR="00D42B7D">
        <w:t xml:space="preserve"> and potential</w:t>
      </w:r>
      <w:r w:rsidR="00C21147">
        <w:t xml:space="preserve"> analysis</w:t>
      </w:r>
      <w:r w:rsidR="00C12A3F">
        <w:t xml:space="preserve"> for </w:t>
      </w:r>
      <w:r w:rsidR="00B06E55">
        <w:t>application in wastewater treatment plants</w:t>
      </w:r>
      <w:r w:rsidR="00C21147">
        <w:t>.</w:t>
      </w:r>
      <w:r w:rsidR="007A673D">
        <w:t xml:space="preserve"> </w:t>
      </w:r>
      <w:r w:rsidR="00B06E55">
        <w:t>F</w:t>
      </w:r>
      <w:r w:rsidR="007A673D">
        <w:t xml:space="preserve">ollowing steps </w:t>
      </w:r>
      <w:r w:rsidR="00D61C85">
        <w:t>are</w:t>
      </w:r>
      <w:r w:rsidR="007A673D">
        <w:t xml:space="preserve"> undertaken:</w:t>
      </w:r>
    </w:p>
    <w:p w14:paraId="74B6852E" w14:textId="77777777" w:rsidR="007A673D" w:rsidRDefault="007A673D" w:rsidP="00D64A66">
      <w:pPr>
        <w:jc w:val="both"/>
      </w:pPr>
    </w:p>
    <w:p w14:paraId="007F8943" w14:textId="365A6552" w:rsidR="007A673D" w:rsidRPr="00D97D78" w:rsidRDefault="00E20380" w:rsidP="007A673D">
      <w:pPr>
        <w:pStyle w:val="Lijstalinea"/>
        <w:numPr>
          <w:ilvl w:val="0"/>
          <w:numId w:val="27"/>
        </w:numPr>
        <w:jc w:val="both"/>
        <w:rPr>
          <w:b/>
          <w:bCs/>
        </w:rPr>
      </w:pPr>
      <w:r w:rsidRPr="00D97D78">
        <w:rPr>
          <w:b/>
          <w:bCs/>
        </w:rPr>
        <w:t xml:space="preserve">Sketch </w:t>
      </w:r>
      <w:r w:rsidR="003D795B" w:rsidRPr="00D97D78">
        <w:rPr>
          <w:b/>
          <w:bCs/>
        </w:rPr>
        <w:t>the source and fate of micropollutants in wastewater treatment plants</w:t>
      </w:r>
    </w:p>
    <w:p w14:paraId="24D906DA" w14:textId="1508EFC5" w:rsidR="00080E9E" w:rsidRPr="00D97D78" w:rsidRDefault="00080E9E" w:rsidP="007A673D">
      <w:pPr>
        <w:pStyle w:val="Lijstalinea"/>
        <w:numPr>
          <w:ilvl w:val="0"/>
          <w:numId w:val="27"/>
        </w:numPr>
        <w:jc w:val="both"/>
        <w:rPr>
          <w:b/>
          <w:bCs/>
        </w:rPr>
      </w:pPr>
      <w:r w:rsidRPr="00D97D78">
        <w:rPr>
          <w:b/>
          <w:bCs/>
        </w:rPr>
        <w:t>A</w:t>
      </w:r>
      <w:r w:rsidR="00710D3E" w:rsidRPr="00D97D78">
        <w:rPr>
          <w:b/>
          <w:bCs/>
        </w:rPr>
        <w:t>ddress</w:t>
      </w:r>
      <w:r w:rsidRPr="00D97D78">
        <w:rPr>
          <w:b/>
          <w:bCs/>
        </w:rPr>
        <w:t xml:space="preserve"> </w:t>
      </w:r>
      <w:r w:rsidR="00CE03B4">
        <w:rPr>
          <w:b/>
          <w:bCs/>
        </w:rPr>
        <w:t>techniques</w:t>
      </w:r>
      <w:r w:rsidR="001F5D59" w:rsidRPr="00D97D78">
        <w:rPr>
          <w:b/>
          <w:bCs/>
        </w:rPr>
        <w:t xml:space="preserve"> </w:t>
      </w:r>
      <w:r w:rsidR="00FF3DED">
        <w:rPr>
          <w:b/>
          <w:bCs/>
        </w:rPr>
        <w:t>for</w:t>
      </w:r>
      <w:r w:rsidR="001F5D59" w:rsidRPr="00D97D78">
        <w:rPr>
          <w:b/>
          <w:bCs/>
        </w:rPr>
        <w:t xml:space="preserve"> removal </w:t>
      </w:r>
      <w:r w:rsidR="00FF3DED">
        <w:rPr>
          <w:b/>
          <w:bCs/>
        </w:rPr>
        <w:t>of</w:t>
      </w:r>
      <w:r w:rsidR="00710D3E" w:rsidRPr="00D97D78">
        <w:rPr>
          <w:b/>
          <w:bCs/>
        </w:rPr>
        <w:t xml:space="preserve"> organic micropollutants</w:t>
      </w:r>
    </w:p>
    <w:p w14:paraId="4F150780" w14:textId="105A90C4" w:rsidR="00710D3E" w:rsidRPr="00D97D78" w:rsidRDefault="00B333E0" w:rsidP="007A673D">
      <w:pPr>
        <w:pStyle w:val="Lijstalinea"/>
        <w:numPr>
          <w:ilvl w:val="0"/>
          <w:numId w:val="27"/>
        </w:numPr>
        <w:jc w:val="both"/>
        <w:rPr>
          <w:b/>
          <w:bCs/>
        </w:rPr>
      </w:pPr>
      <w:r>
        <w:rPr>
          <w:b/>
          <w:bCs/>
        </w:rPr>
        <w:t>Study the adsorption process and its variability</w:t>
      </w:r>
    </w:p>
    <w:p w14:paraId="7EE12281" w14:textId="01C53FD5" w:rsidR="00476AD8" w:rsidRPr="00D05F45" w:rsidRDefault="00071D80" w:rsidP="00D05F45">
      <w:pPr>
        <w:pStyle w:val="Lijstalinea"/>
        <w:numPr>
          <w:ilvl w:val="0"/>
          <w:numId w:val="27"/>
        </w:numPr>
        <w:jc w:val="both"/>
        <w:rPr>
          <w:b/>
          <w:bCs/>
        </w:rPr>
      </w:pPr>
      <w:r w:rsidRPr="00D97D78">
        <w:rPr>
          <w:b/>
          <w:bCs/>
        </w:rPr>
        <w:t>Explore</w:t>
      </w:r>
      <w:r w:rsidR="00113376">
        <w:rPr>
          <w:b/>
          <w:bCs/>
        </w:rPr>
        <w:t xml:space="preserve"> </w:t>
      </w:r>
      <w:r w:rsidR="00C64606">
        <w:rPr>
          <w:b/>
          <w:bCs/>
        </w:rPr>
        <w:t>and compare</w:t>
      </w:r>
      <w:r w:rsidR="009D1116">
        <w:rPr>
          <w:b/>
          <w:bCs/>
        </w:rPr>
        <w:t xml:space="preserve"> adsorption models</w:t>
      </w:r>
    </w:p>
    <w:p w14:paraId="2614D627" w14:textId="77777777" w:rsidR="00E779EC" w:rsidRDefault="00E779EC" w:rsidP="00E779EC">
      <w:pPr>
        <w:jc w:val="both"/>
      </w:pPr>
    </w:p>
    <w:p w14:paraId="172962CD" w14:textId="0DB3D0F2" w:rsidR="008131AC" w:rsidRDefault="00113376" w:rsidP="00C12A3F">
      <w:pPr>
        <w:jc w:val="both"/>
      </w:pPr>
      <w:r>
        <w:t>One</w:t>
      </w:r>
      <w:r w:rsidR="00695C07">
        <w:t xml:space="preserve"> open-source model valuable for</w:t>
      </w:r>
      <w:r w:rsidR="0046522C">
        <w:t xml:space="preserve"> simulation of GAC adsorption</w:t>
      </w:r>
      <w:r>
        <w:t xml:space="preserve"> is tested in Python</w:t>
      </w:r>
      <w:r w:rsidR="00B4261B">
        <w:t>.</w:t>
      </w:r>
      <w:r w:rsidR="00B333E0">
        <w:t xml:space="preserve"> Its </w:t>
      </w:r>
      <w:r w:rsidR="00B4261B">
        <w:t xml:space="preserve">working </w:t>
      </w:r>
      <w:r w:rsidR="00B333E0">
        <w:t>mechanisms are studied</w:t>
      </w:r>
      <w:r w:rsidR="006B79ED">
        <w:t xml:space="preserve"> by making use of literature data.</w:t>
      </w:r>
      <w:r w:rsidR="00B4261B">
        <w:t xml:space="preserve"> </w:t>
      </w:r>
      <w:r w:rsidR="006B79ED">
        <w:t>Model outcomes are compared with t</w:t>
      </w:r>
      <w:r w:rsidR="00A83154">
        <w:t>hose</w:t>
      </w:r>
      <w:r w:rsidR="006B79ED">
        <w:t xml:space="preserve"> of </w:t>
      </w:r>
      <w:r w:rsidR="000003C5">
        <w:t>a real pilot study</w:t>
      </w:r>
      <w:r w:rsidR="006B79ED">
        <w:t xml:space="preserve">, so </w:t>
      </w:r>
      <w:r w:rsidR="000003C5">
        <w:t>there is a</w:t>
      </w:r>
      <w:r w:rsidR="006B79ED">
        <w:t xml:space="preserve"> starting point for deeper research. Small extensions are made regarding</w:t>
      </w:r>
      <w:r w:rsidR="001B517E">
        <w:t xml:space="preserve"> fouling. Then, a </w:t>
      </w:r>
      <w:r w:rsidR="00083A39">
        <w:t xml:space="preserve">tool is developed that allows to implement more experimental fouling data. This tool is used to investigate the current fouling approach and an additional fouling approach is developed. </w:t>
      </w:r>
      <w:r w:rsidR="0024228E">
        <w:t xml:space="preserve">The </w:t>
      </w:r>
      <w:r w:rsidR="00083A39">
        <w:t xml:space="preserve">latter </w:t>
      </w:r>
      <w:r w:rsidR="00C12A3F">
        <w:t xml:space="preserve">can be used automatically and is compared with the original option. </w:t>
      </w:r>
    </w:p>
    <w:p w14:paraId="017290BC" w14:textId="2F50CD7F" w:rsidR="0090393A" w:rsidRDefault="0090393A" w:rsidP="00CE03B4">
      <w:r>
        <w:br w:type="page"/>
      </w:r>
    </w:p>
    <w:p w14:paraId="0A3889FE" w14:textId="023855F5" w:rsidR="00B0126E" w:rsidRPr="007C69CE" w:rsidRDefault="00B0126E" w:rsidP="00B0126E">
      <w:pPr>
        <w:pStyle w:val="Kop1"/>
        <w:numPr>
          <w:ilvl w:val="0"/>
          <w:numId w:val="0"/>
        </w:numPr>
        <w:ind w:left="454" w:hanging="454"/>
      </w:pPr>
      <w:bookmarkStart w:id="22" w:name="_Toc167884281"/>
      <w:r w:rsidRPr="007C69CE">
        <w:lastRenderedPageBreak/>
        <w:t>LITERATURE REVIEW</w:t>
      </w:r>
      <w:bookmarkEnd w:id="22"/>
    </w:p>
    <w:p w14:paraId="5498B14F" w14:textId="64BDA738" w:rsidR="00474CBA" w:rsidRPr="007C69CE" w:rsidRDefault="00BD2C4F" w:rsidP="00193E0F">
      <w:pPr>
        <w:pStyle w:val="Kop1"/>
        <w:numPr>
          <w:ilvl w:val="0"/>
          <w:numId w:val="9"/>
        </w:numPr>
      </w:pPr>
      <w:bookmarkStart w:id="23" w:name="_Toc167884282"/>
      <w:r w:rsidRPr="007C69CE">
        <w:t>Principles</w:t>
      </w:r>
      <w:r w:rsidR="00FA2ADD" w:rsidRPr="007C69CE">
        <w:t xml:space="preserve"> of </w:t>
      </w:r>
      <w:r w:rsidR="00EC42BD" w:rsidRPr="007C69CE">
        <w:t>micropollutant removal</w:t>
      </w:r>
      <w:bookmarkEnd w:id="23"/>
    </w:p>
    <w:p w14:paraId="09DB2EBF" w14:textId="2D8946EF" w:rsidR="0099631E" w:rsidRDefault="0099631E" w:rsidP="009F7074">
      <w:pPr>
        <w:pStyle w:val="Kop2"/>
      </w:pPr>
      <w:bookmarkStart w:id="24" w:name="_Toc167884283"/>
      <w:r>
        <w:t>Classification of MPs</w:t>
      </w:r>
      <w:bookmarkEnd w:id="24"/>
    </w:p>
    <w:p w14:paraId="1553A0B9" w14:textId="716114CC" w:rsidR="005B6CD1" w:rsidRDefault="005B6CD1" w:rsidP="005B6CD1">
      <w:pPr>
        <w:jc w:val="both"/>
      </w:pPr>
      <w:r>
        <w:t xml:space="preserve">Classification is mostly based on the source/sector or type of micropollutant. Regarding source, classes include pharmaceutical active compounds (PhACs), </w:t>
      </w:r>
      <w:r w:rsidR="00CE52E3">
        <w:t xml:space="preserve">household </w:t>
      </w:r>
      <w:r>
        <w:t xml:space="preserve">personal care products (PCPs), agricultural pesticides and industrial chemicals </w:t>
      </w:r>
      <w:r>
        <w:fldChar w:fldCharType="begin"/>
      </w:r>
      <w:r>
        <w:instrText xml:space="preserve"> ADDIN ZOTERO_ITEM CSL_CITATION {"citationID":"WQiq0Uhw","properties":{"formattedCitation":"(Khanzada et al., 2020)","plainCitation":"(Khanzada et al., 2020)","noteIndex":0},"citationItems":[{"id":90,"uris":["http://zotero.org/users/local/h6YJVYLe/items/39VITZRH"],"itemData":{"id":90,"type":"article-journal","abstract":"The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Kyoungjin"}],"issued":{"date-parts":[["2020",3,15]]}},"label":"page"}],"schema":"https://github.com/citation-style-language/schema/raw/master/csl-citation.json"} </w:instrText>
      </w:r>
      <w:r>
        <w:fldChar w:fldCharType="separate"/>
      </w:r>
      <w:r w:rsidRPr="003F39B7">
        <w:rPr>
          <w:rFonts w:cs="Arial"/>
        </w:rPr>
        <w:t>(Khanzada et al., 2020)</w:t>
      </w:r>
      <w:r>
        <w:fldChar w:fldCharType="end"/>
      </w:r>
      <w:r>
        <w:t>.</w:t>
      </w:r>
    </w:p>
    <w:p w14:paraId="444986D7" w14:textId="77777777" w:rsidR="005B6CD1" w:rsidRDefault="005B6CD1" w:rsidP="005B6CD1">
      <w:pPr>
        <w:jc w:val="both"/>
      </w:pPr>
    </w:p>
    <w:p w14:paraId="3168E088" w14:textId="77777777" w:rsidR="00BB2891" w:rsidRDefault="005B6CD1" w:rsidP="005B6CD1">
      <w:pPr>
        <w:jc w:val="both"/>
      </w:pPr>
      <w:r>
        <w:t>Prevalent groups of OMPs within the PhACs class are antibiotics and hormones</w:t>
      </w:r>
      <w:r w:rsidR="003F622A">
        <w:t>, which find their origin in hospitals</w:t>
      </w:r>
      <w:r>
        <w:t>. Adverse effects of antibiotics in</w:t>
      </w:r>
      <w:r w:rsidR="004F5E86">
        <w:t>volve</w:t>
      </w:r>
      <w:r>
        <w:t xml:space="preserve"> bacterial resistance. An example of hormones is estrogens and its adverse effects include endocrine disruption, which is why they are labelled as </w:t>
      </w:r>
      <w:r w:rsidR="00B3338B">
        <w:t>e</w:t>
      </w:r>
      <w:r>
        <w:t xml:space="preserve">ndocrine </w:t>
      </w:r>
      <w:r w:rsidR="00B3338B">
        <w:t>d</w:t>
      </w:r>
      <w:r>
        <w:t xml:space="preserve">isrupting </w:t>
      </w:r>
      <w:r w:rsidR="00B3338B">
        <w:t>c</w:t>
      </w:r>
      <w:r>
        <w:t>ompounds (EDCs). Important groups of OMPs within the PCPs class are disinfectants, preservatives, insect repellents and sunscreen. Plastic</w:t>
      </w:r>
      <w:r w:rsidR="00D84DB6">
        <w:t>s and heavy metals</w:t>
      </w:r>
      <w:r>
        <w:t xml:space="preserve"> </w:t>
      </w:r>
      <w:r w:rsidR="00D84DB6">
        <w:t>are</w:t>
      </w:r>
      <w:r>
        <w:t xml:space="preserve"> </w:t>
      </w:r>
      <w:r w:rsidR="00D91BDF">
        <w:t>primarily</w:t>
      </w:r>
      <w:r>
        <w:t xml:space="preserve"> inorganic micropollutant</w:t>
      </w:r>
      <w:r w:rsidR="00F172D4">
        <w:t>s</w:t>
      </w:r>
      <w:r>
        <w:t xml:space="preserve"> within the industrial chemicals class. </w:t>
      </w:r>
      <w:r w:rsidRPr="00BD3F40">
        <w:t>Per- and polyfluoroalkyl substances (PFAS)</w:t>
      </w:r>
      <w:r>
        <w:t xml:space="preserve"> are organic micropollutants within the industrial chemicals class and have still an important </w:t>
      </w:r>
      <w:r w:rsidR="007914D0">
        <w:t xml:space="preserve">and essential </w:t>
      </w:r>
      <w:r>
        <w:t>function in fire retardants.</w:t>
      </w:r>
      <w:r w:rsidR="00FB226F">
        <w:t xml:space="preserve"> Further on </w:t>
      </w:r>
      <w:r w:rsidR="00B51E55">
        <w:t>this class</w:t>
      </w:r>
      <w:r w:rsidR="00FB226F">
        <w:t>,</w:t>
      </w:r>
      <w:r>
        <w:t xml:space="preserve"> </w:t>
      </w:r>
      <w:r w:rsidR="00FB226F">
        <w:t>p</w:t>
      </w:r>
      <w:r>
        <w:t>henolic compounds</w:t>
      </w:r>
      <w:r w:rsidR="00FB226F">
        <w:t xml:space="preserve"> are worth </w:t>
      </w:r>
      <w:r w:rsidR="00590BFC">
        <w:t>mentioning as they are widely used</w:t>
      </w:r>
      <w:r w:rsidR="0011555F">
        <w:t xml:space="preserve"> in several industries</w:t>
      </w:r>
      <w:r w:rsidR="00590BFC">
        <w:t xml:space="preserve"> </w:t>
      </w:r>
      <w:r w:rsidR="00B7497A">
        <w:t>thanks</w:t>
      </w:r>
      <w:r w:rsidR="00590BFC">
        <w:t xml:space="preserve"> to their antioxidant</w:t>
      </w:r>
      <w:r w:rsidR="00B7497A">
        <w:t xml:space="preserve">, antimicrobial and anti-inflammatory properties, but </w:t>
      </w:r>
      <w:r w:rsidR="00B34011">
        <w:t>are also</w:t>
      </w:r>
      <w:r w:rsidR="00434D24">
        <w:t xml:space="preserve"> classified</w:t>
      </w:r>
      <w:r>
        <w:t xml:space="preserve"> </w:t>
      </w:r>
      <w:r w:rsidR="0011555F">
        <w:t xml:space="preserve">as </w:t>
      </w:r>
      <w:r>
        <w:t>EDCs</w:t>
      </w:r>
      <w:r w:rsidR="000D239B">
        <w:t xml:space="preserve"> </w:t>
      </w:r>
      <w:r w:rsidR="00396E40">
        <w:fldChar w:fldCharType="begin"/>
      </w:r>
      <w:r w:rsidR="00396E40">
        <w:instrText xml:space="preserve"> ADDIN ZOTERO_ITEM CSL_CITATION {"citationID":"bRdJzeOe","properties":{"formattedCitation":"(Albuquerque et al., 2020)","plainCitation":"(Albuquerque et al., 2020)","noteIndex":0},"citationItems":[{"id":128,"uris":["http://zotero.org/users/local/h6YJVYLe/items/QJTIX9WW"],"itemData":{"id":128,"type":"article-journal","abstract":"Phenolic compounds are natural bioactive molecules found mainly in plant tissues that have shown interesting bioactivities, such as antioxidant, antimicrobial, anti-inflammatory, and antiproliferative activities, among others, which has led to great interest in their use by several industries. However, despite the large number of scientific studies on this topic, some issues still need to be studied and solved, such as the understanding of the main actions of these compounds in organisms. Besides their large potential applicability in industry, phenolic compounds still face some issues making it necessary to develop strategies to improve bioavailability, sustainable technologies of extraction and refinement, and stability procedures to increase the range of applicability. This review focuses on the most recent advances in the applications of phenolic compounds in different technological and medicinal areas. In addition, techniques to improve their sustainable resourcing, stability and bioavailability will be presented and discussed.","container-title":"Food &amp; Function","DOI":"10.1039/D0FO02324H","journalAbbreviation":"Food &amp; Function","source":"ResearchGate","title":"Phenolic compounds: Current industrial applications, limitations and future challenges","title-short":"Phenolic compounds","author":[{"family":"Albuquerque","given":"Bianca"},{"family":"Heleno","given":"Sandrina"},{"family":"Oliveira","given":"Maria"},{"family":"Barros","given":"Lillian"},{"family":"Ferreira","given":"Isabel"}],"issued":{"date-parts":[["2020",11,5]]}}}],"schema":"https://github.com/citation-style-language/schema/raw/master/csl-citation.json"} </w:instrText>
      </w:r>
      <w:r w:rsidR="00396E40">
        <w:fldChar w:fldCharType="separate"/>
      </w:r>
      <w:r w:rsidR="00396E40" w:rsidRPr="00396E40">
        <w:rPr>
          <w:rFonts w:cs="Arial"/>
        </w:rPr>
        <w:t>(Albuquerque et al., 2020)</w:t>
      </w:r>
      <w:r w:rsidR="00396E40">
        <w:fldChar w:fldCharType="end"/>
      </w:r>
      <w:r w:rsidR="000D239B">
        <w:t>.</w:t>
      </w:r>
      <w:r w:rsidR="0011555F">
        <w:t xml:space="preserve"> Finally,</w:t>
      </w:r>
      <w:r w:rsidR="005A0651">
        <w:t xml:space="preserve"> pesticides and herbicides </w:t>
      </w:r>
      <w:r w:rsidR="00DE5E54">
        <w:t xml:space="preserve">are OMPs originating from the agricultural field and mostly </w:t>
      </w:r>
      <w:r w:rsidR="0027344D">
        <w:t>disposed directly into water bodies.</w:t>
      </w:r>
      <w:r w:rsidR="00507C2B">
        <w:t xml:space="preserve"> </w:t>
      </w:r>
    </w:p>
    <w:p w14:paraId="3AA03438" w14:textId="77777777" w:rsidR="00BB2891" w:rsidRDefault="00BB2891" w:rsidP="005B6CD1">
      <w:pPr>
        <w:jc w:val="both"/>
      </w:pPr>
    </w:p>
    <w:p w14:paraId="61F6F3B9" w14:textId="731ED73A" w:rsidR="00AF0E57" w:rsidRDefault="005B6CD1" w:rsidP="005B6CD1">
      <w:pPr>
        <w:jc w:val="both"/>
      </w:pPr>
      <w:r>
        <w:t>Detailed classification in groups and subgroups of MPs, together with examples and adverse effects, can be found in</w:t>
      </w:r>
      <w:r w:rsidR="006B6FF3">
        <w:t xml:space="preserve"> </w:t>
      </w:r>
      <w:r w:rsidR="006B6FF3">
        <w:fldChar w:fldCharType="begin"/>
      </w:r>
      <w:r w:rsidR="006B6FF3">
        <w:instrText xml:space="preserve"> ADDIN ZOTERO_ITEM CSL_CITATION {"citationID":"nkI01npF","properties":{"formattedCitation":"(Das et al., 2017; Spindola Vilela et al., 2022)","plainCitation":"(Das et al., 2017; Spindola Vilela et al., 2022)","noteIndex":0},"citationItems":[{"id":93,"uris":["http://zotero.org/users/local/h6YJVYLe/items/KNBXE94K"],"itemData":{"id":93,"type":"chapter","abstract":"The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6B6FF3">
        <w:rPr>
          <w:rFonts w:ascii="Cambria Math" w:hAnsi="Cambria Math" w:cs="Cambria Math"/>
        </w:rPr>
        <w:instrText>‐</w:instrText>
      </w:r>
      <w:r w:rsidR="006B6FF3">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B."}],"accessed":{"date-parts":[["2023",11,29]]},"issued":{"date-parts":[["2017",5,3]]}}},{"id":127,"uris":["http://zotero.org/users/local/h6YJVYLe/items/V8K6CC57"],"itemData":{"id":127,"type":"article-journal","abstract":"Micropollutants (MPs) include a wide range of biological disruptors that can be toxic to wildlife and humans at very low concentrations (&lt;1 μg/L). These mainly anthropogenic pollutants have been widely detected in different areas of the planet, including the deep sea, and have impacts on marine life. Because of this potential toxicity, the global distribution, quantity, incidence, and potential impacts of deep-sea MPs were investigated in a systematic review of the literature. The results showed that MPs have reached different zones of the ocean and are more frequently reported in the Northern Hemisphere, where higher concentrations are found. MPs are also concentrated in depths up to 3000 m, where they are also more frequently studied, but also extend deeper than 10,000 m. Potentially toxic metals (PTMs), polychlorinated biphenyls (PCBs), dichlorodiphenyltrichloroethane (DDTs), organotins, and polycyclic aromatic hydrocarbons (PAHs) were identified as the most prevalent and widely distributed MPs at ≥200 m depth. PTMs are widely distributed in the deep sea in high concentrations; aluminum is the most prevalent up to 3000 m depth, followed by zinc and copper. PCBs, organotins, hexa­ chlorocyclohexanes (HCHs), PAHs, and phenols were detected accumulated in both organisms and environ­ mental samples above legislated thresholds or known toxicity levels. Our assessment indicated that the deep sea can be considered a sink for MPs.","container-title":"Environmental Pollution","DOI":"10.1016/j.envpol.2022.119414","ISSN":"02697491","journalAbbreviation":"Environmental Pollution","language":"en","page":"119414","source":"DOI.org (Crossref)","title":"Global qualitative and quantitative distribution of micropollutants in the deep sea","volume":"307","author":[{"family":"Spindola Vilela","given":"Caren Leite"},{"family":"Damasceno","given":"Taissa Lopes"},{"family":"Thomas","given":"Torsten"},{"family":"Peixoto","given":"Raquel Silva"}],"issued":{"date-parts":[["2022",8]]}}}],"schema":"https://github.com/citation-style-language/schema/raw/master/csl-citation.json"} </w:instrText>
      </w:r>
      <w:r w:rsidR="006B6FF3">
        <w:fldChar w:fldCharType="separate"/>
      </w:r>
      <w:r w:rsidR="00D3764A" w:rsidRPr="00D3764A">
        <w:rPr>
          <w:rFonts w:cs="Arial"/>
        </w:rPr>
        <w:t>(Das et al., 2017; Spindola Vilela et al., 2022)</w:t>
      </w:r>
      <w:r w:rsidR="006B6FF3">
        <w:fldChar w:fldCharType="end"/>
      </w:r>
      <w:r>
        <w:t>.</w:t>
      </w:r>
      <w:r w:rsidR="005109A8">
        <w:t xml:space="preserve"> </w:t>
      </w:r>
      <w:r w:rsidR="00D874BA">
        <w:t>Organic micropollutants are not being listed in this report</w:t>
      </w:r>
      <w:r w:rsidR="00AF0E57">
        <w:t>,</w:t>
      </w:r>
      <w:r w:rsidR="00D874BA">
        <w:t xml:space="preserve"> but a brief, summarizing overview is shown in </w:t>
      </w:r>
      <w:r w:rsidR="00AC2750" w:rsidRPr="00AC2750">
        <w:rPr>
          <w:b/>
          <w:bCs/>
        </w:rPr>
        <w:fldChar w:fldCharType="begin"/>
      </w:r>
      <w:r w:rsidR="00AC2750" w:rsidRPr="00AC2750">
        <w:rPr>
          <w:b/>
          <w:bCs/>
        </w:rPr>
        <w:instrText xml:space="preserve"> REF _Ref162692057 \h  \* MERGEFORMAT </w:instrText>
      </w:r>
      <w:r w:rsidR="00AC2750" w:rsidRPr="00AC2750">
        <w:rPr>
          <w:b/>
          <w:bCs/>
        </w:rPr>
      </w:r>
      <w:r w:rsidR="00AC2750" w:rsidRPr="00AC2750">
        <w:rPr>
          <w:b/>
          <w:bCs/>
        </w:rPr>
        <w:fldChar w:fldCharType="separate"/>
      </w:r>
      <w:r w:rsidR="00221AAC" w:rsidRPr="00D968F3">
        <w:rPr>
          <w:b/>
          <w:bCs/>
        </w:rPr>
        <w:t xml:space="preserve">Figure </w:t>
      </w:r>
      <w:r w:rsidR="00221AAC" w:rsidRPr="00221AAC">
        <w:rPr>
          <w:b/>
          <w:bCs/>
          <w:noProof/>
        </w:rPr>
        <w:t>2</w:t>
      </w:r>
      <w:r w:rsidR="00AC2750" w:rsidRPr="00AC2750">
        <w:rPr>
          <w:b/>
          <w:bCs/>
        </w:rPr>
        <w:fldChar w:fldCharType="end"/>
      </w:r>
      <w:r w:rsidR="00AC2750">
        <w:t>.</w:t>
      </w:r>
      <w:r w:rsidR="007A3FEB">
        <w:t xml:space="preserve"> It can be seen that the three main sources of</w:t>
      </w:r>
      <w:r w:rsidR="008220BC">
        <w:t xml:space="preserve"> pollution by OMPs through WWTPs are households, hospitals and industries </w:t>
      </w:r>
      <w:r w:rsidR="008220BC">
        <w:fldChar w:fldCharType="begin"/>
      </w:r>
      <w:r w:rsidR="008220BC">
        <w:instrText xml:space="preserve"> ADDIN ZOTERO_ITEM CSL_CITATION {"citationID":"i0BDd0vJ","properties":{"formattedCitation":"(European Investment Bank &amp; Bofill, 2023)","plainCitation":"(European Investment Bank &amp; Bofill, 2023)","noteIndex":0},"citationItems":[{"id":134,"uris":["http://zotero.org/users/local/h6YJVYLe/items/FJ6B8G7X"],"itemData":{"id":134,"type":"article-journal","language":"en","source":"Zotero","title":"Microplastics and Micropollutants in Water: Contaminants of emerging concern","author":[{"family":"European Investment Bank","given":""},{"family":"Bofill","given":"Juan"}],"issued":{"date-parts":[["2023",2]]}}}],"schema":"https://github.com/citation-style-language/schema/raw/master/csl-citation.json"} </w:instrText>
      </w:r>
      <w:r w:rsidR="008220BC">
        <w:fldChar w:fldCharType="separate"/>
      </w:r>
      <w:r w:rsidR="008220BC" w:rsidRPr="008220BC">
        <w:rPr>
          <w:rFonts w:cs="Arial"/>
        </w:rPr>
        <w:t>(European Investment Bank &amp; Bofill, 2023)</w:t>
      </w:r>
      <w:r w:rsidR="008220BC">
        <w:fldChar w:fldCharType="end"/>
      </w:r>
      <w:r w:rsidR="00775B84">
        <w:t>.</w:t>
      </w:r>
    </w:p>
    <w:p w14:paraId="48FF33C1" w14:textId="77777777" w:rsidR="00BC671A" w:rsidRDefault="00BC671A" w:rsidP="005B6CD1">
      <w:pPr>
        <w:jc w:val="both"/>
      </w:pPr>
    </w:p>
    <w:p w14:paraId="179A2753" w14:textId="77777777" w:rsidR="00D968F3" w:rsidRDefault="00D968F3" w:rsidP="00D968F3">
      <w:pPr>
        <w:keepNext/>
        <w:jc w:val="center"/>
      </w:pPr>
      <w:r w:rsidRPr="00D968F3">
        <w:rPr>
          <w:noProof/>
        </w:rPr>
        <w:drawing>
          <wp:inline distT="0" distB="0" distL="0" distR="0" wp14:anchorId="0E3EC75A" wp14:editId="216E1AEC">
            <wp:extent cx="5727700" cy="2847975"/>
            <wp:effectExtent l="0" t="0" r="6350" b="9525"/>
            <wp:docPr id="1460633722" name="Picture 1" descr="A diagram of a health care syste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0633722" name="Picture 1" descr="A diagram of a health care system&#10;&#10;Description automatically generated"/>
                    <pic:cNvPicPr/>
                  </pic:nvPicPr>
                  <pic:blipFill>
                    <a:blip r:embed="rId9"/>
                    <a:stretch>
                      <a:fillRect/>
                    </a:stretch>
                  </pic:blipFill>
                  <pic:spPr>
                    <a:xfrm>
                      <a:off x="0" y="0"/>
                      <a:ext cx="5727700" cy="2847975"/>
                    </a:xfrm>
                    <a:prstGeom prst="rect">
                      <a:avLst/>
                    </a:prstGeom>
                  </pic:spPr>
                </pic:pic>
              </a:graphicData>
            </a:graphic>
          </wp:inline>
        </w:drawing>
      </w:r>
    </w:p>
    <w:p w14:paraId="0D0B74EF" w14:textId="25FA0C89" w:rsidR="00AF0E57" w:rsidRPr="00D968F3" w:rsidRDefault="00D968F3" w:rsidP="00D968F3">
      <w:pPr>
        <w:pStyle w:val="Bijschrift"/>
        <w:jc w:val="center"/>
        <w:rPr>
          <w:b/>
          <w:bCs/>
          <w:i w:val="0"/>
          <w:iCs w:val="0"/>
        </w:rPr>
      </w:pPr>
      <w:bookmarkStart w:id="25" w:name="_Ref162692057"/>
      <w:r w:rsidRPr="00D968F3">
        <w:rPr>
          <w:b/>
          <w:bCs/>
          <w:i w:val="0"/>
          <w:iCs w:val="0"/>
        </w:rPr>
        <w:t xml:space="preserve">Figure </w:t>
      </w:r>
      <w:r w:rsidRPr="00D968F3">
        <w:rPr>
          <w:b/>
          <w:bCs/>
          <w:i w:val="0"/>
          <w:iCs w:val="0"/>
        </w:rPr>
        <w:fldChar w:fldCharType="begin"/>
      </w:r>
      <w:r w:rsidRPr="00D968F3">
        <w:rPr>
          <w:b/>
          <w:bCs/>
          <w:i w:val="0"/>
          <w:iCs w:val="0"/>
        </w:rPr>
        <w:instrText xml:space="preserve"> SEQ Figure \* ARABIC </w:instrText>
      </w:r>
      <w:r w:rsidRPr="00D968F3">
        <w:rPr>
          <w:b/>
          <w:bCs/>
          <w:i w:val="0"/>
          <w:iCs w:val="0"/>
        </w:rPr>
        <w:fldChar w:fldCharType="separate"/>
      </w:r>
      <w:r w:rsidR="00221AAC">
        <w:rPr>
          <w:b/>
          <w:bCs/>
          <w:i w:val="0"/>
          <w:iCs w:val="0"/>
          <w:noProof/>
        </w:rPr>
        <w:t>2</w:t>
      </w:r>
      <w:r w:rsidRPr="00D968F3">
        <w:rPr>
          <w:b/>
          <w:bCs/>
          <w:i w:val="0"/>
          <w:iCs w:val="0"/>
        </w:rPr>
        <w:fldChar w:fldCharType="end"/>
      </w:r>
      <w:bookmarkEnd w:id="25"/>
      <w:r w:rsidR="00F95916">
        <w:rPr>
          <w:b/>
          <w:bCs/>
          <w:i w:val="0"/>
          <w:iCs w:val="0"/>
        </w:rPr>
        <w:t xml:space="preserve"> Classification</w:t>
      </w:r>
      <w:r w:rsidR="00AC2750">
        <w:rPr>
          <w:b/>
          <w:bCs/>
          <w:i w:val="0"/>
          <w:iCs w:val="0"/>
        </w:rPr>
        <w:t xml:space="preserve"> by source and pathways</w:t>
      </w:r>
      <w:r w:rsidR="00F95916">
        <w:rPr>
          <w:b/>
          <w:bCs/>
          <w:i w:val="0"/>
          <w:iCs w:val="0"/>
        </w:rPr>
        <w:t xml:space="preserve"> of organic micropollutants</w:t>
      </w:r>
      <w:r w:rsidR="009747DB">
        <w:rPr>
          <w:b/>
          <w:bCs/>
          <w:i w:val="0"/>
          <w:iCs w:val="0"/>
        </w:rPr>
        <w:t xml:space="preserve">, </w:t>
      </w:r>
      <w:r w:rsidR="00F95916">
        <w:rPr>
          <w:b/>
          <w:bCs/>
          <w:i w:val="0"/>
          <w:iCs w:val="0"/>
        </w:rPr>
        <w:t xml:space="preserve">*wastewater treatment plant </w:t>
      </w:r>
      <w:r w:rsidR="00C23767" w:rsidRPr="009747DB">
        <w:rPr>
          <w:b/>
          <w:bCs/>
          <w:i w:val="0"/>
          <w:iCs w:val="0"/>
        </w:rPr>
        <w:fldChar w:fldCharType="begin"/>
      </w:r>
      <w:r w:rsidR="00C23767" w:rsidRPr="009747DB">
        <w:rPr>
          <w:b/>
          <w:bCs/>
          <w:i w:val="0"/>
          <w:iCs w:val="0"/>
        </w:rPr>
        <w:instrText xml:space="preserve"> ADDIN ZOTERO_ITEM CSL_CITATION {"citationID":"FllpKmJF","properties":{"formattedCitation":"(European Investment Bank &amp; Bofill, 2023)","plainCitation":"(European Investment Bank &amp; Bofill, 2023)","noteIndex":0},"citationItems":[{"id":134,"uris":["http://zotero.org/users/local/h6YJVYLe/items/FJ6B8G7X"],"itemData":{"id":134,"type":"article-journal","language":"en","source":"Zotero","title":"Microplastics and Micropollutants in Water: Contaminants of emerging concern","author":[{"family":"European Investment Bank","given":""},{"family":"Bofill","given":"Juan"}],"issued":{"date-parts":[["2023",2]]}}}],"schema":"https://github.com/citation-style-language/schema/raw/master/csl-citation.json"} </w:instrText>
      </w:r>
      <w:r w:rsidR="00C23767" w:rsidRPr="009747DB">
        <w:rPr>
          <w:b/>
          <w:bCs/>
          <w:i w:val="0"/>
          <w:iCs w:val="0"/>
        </w:rPr>
        <w:fldChar w:fldCharType="separate"/>
      </w:r>
      <w:r w:rsidR="00C23767" w:rsidRPr="009747DB">
        <w:rPr>
          <w:rFonts w:cs="Arial"/>
          <w:b/>
          <w:bCs/>
          <w:i w:val="0"/>
          <w:iCs w:val="0"/>
        </w:rPr>
        <w:t>(European Investment Bank &amp; Bofill, 2023)</w:t>
      </w:r>
      <w:r w:rsidR="00C23767" w:rsidRPr="009747DB">
        <w:rPr>
          <w:b/>
          <w:bCs/>
          <w:i w:val="0"/>
          <w:iCs w:val="0"/>
        </w:rPr>
        <w:fldChar w:fldCharType="end"/>
      </w:r>
    </w:p>
    <w:p w14:paraId="6EB85345" w14:textId="495CD81A" w:rsidR="000E20CB" w:rsidRPr="007C69CE" w:rsidRDefault="00CC54FE" w:rsidP="009F7074">
      <w:pPr>
        <w:pStyle w:val="Kop2"/>
      </w:pPr>
      <w:bookmarkStart w:id="26" w:name="_Toc167884284"/>
      <w:r w:rsidRPr="007C69CE">
        <w:lastRenderedPageBreak/>
        <w:t xml:space="preserve">The fate of micropollutants in </w:t>
      </w:r>
      <w:r w:rsidR="005C5138" w:rsidRPr="007C69CE">
        <w:t>WWTPs</w:t>
      </w:r>
      <w:bookmarkEnd w:id="26"/>
    </w:p>
    <w:p w14:paraId="622B98BB" w14:textId="6EA72249" w:rsidR="004B4123" w:rsidRDefault="006B7111" w:rsidP="003D71E5">
      <w:pPr>
        <w:jc w:val="both"/>
        <w:rPr>
          <w:b/>
          <w:bCs/>
        </w:rPr>
      </w:pPr>
      <w:r w:rsidRPr="007C69CE">
        <w:t>In typical wastewater treatment plant</w:t>
      </w:r>
      <w:r w:rsidR="00A7576A">
        <w:t>s</w:t>
      </w:r>
      <w:r w:rsidRPr="007C69CE">
        <w:t xml:space="preserve"> nowadays</w:t>
      </w:r>
      <w:r w:rsidR="004B2F32">
        <w:t>,</w:t>
      </w:r>
      <w:r w:rsidRPr="007C69CE">
        <w:t xml:space="preserve"> there is</w:t>
      </w:r>
      <w:r w:rsidR="00F56E96" w:rsidRPr="007C69CE">
        <w:t xml:space="preserve"> partial removal of organic and inorganic micropollutants</w:t>
      </w:r>
      <w:r w:rsidR="004B2F32">
        <w:t>,</w:t>
      </w:r>
      <w:r w:rsidR="00F56E96" w:rsidRPr="007C69CE">
        <w:t xml:space="preserve"> </w:t>
      </w:r>
      <w:r w:rsidR="005A052D">
        <w:t>through</w:t>
      </w:r>
      <w:r w:rsidR="00F56E96" w:rsidRPr="007C69CE">
        <w:t xml:space="preserve"> different pathways.</w:t>
      </w:r>
      <w:r w:rsidR="004B2F32">
        <w:t xml:space="preserve"> </w:t>
      </w:r>
      <w:r w:rsidR="00F56E96" w:rsidRPr="007C69CE">
        <w:t xml:space="preserve">An overview of </w:t>
      </w:r>
      <w:r w:rsidR="00466AAD" w:rsidRPr="007C69CE">
        <w:t xml:space="preserve">all the </w:t>
      </w:r>
      <w:r w:rsidR="00113808" w:rsidRPr="007C69CE">
        <w:t xml:space="preserve">relevant </w:t>
      </w:r>
      <w:r w:rsidR="00F56E96" w:rsidRPr="007C69CE">
        <w:t xml:space="preserve">removal </w:t>
      </w:r>
      <w:r w:rsidR="00416281" w:rsidRPr="007C69CE">
        <w:t>pathways</w:t>
      </w:r>
      <w:r w:rsidR="00D030E7" w:rsidRPr="007C69CE">
        <w:t xml:space="preserve"> in a WWTP</w:t>
      </w:r>
      <w:r w:rsidR="00416281" w:rsidRPr="007C69CE">
        <w:t xml:space="preserve"> is illustrated </w:t>
      </w:r>
      <w:r w:rsidR="00D030E7" w:rsidRPr="007C69CE">
        <w:t xml:space="preserve">in </w:t>
      </w:r>
      <w:r w:rsidR="00D030E7" w:rsidRPr="00BC671A">
        <w:rPr>
          <w:b/>
          <w:bCs/>
        </w:rPr>
        <w:fldChar w:fldCharType="begin"/>
      </w:r>
      <w:r w:rsidR="00D030E7" w:rsidRPr="00BC671A">
        <w:rPr>
          <w:b/>
          <w:bCs/>
        </w:rPr>
        <w:instrText xml:space="preserve"> REF _Ref152171864 \h </w:instrText>
      </w:r>
      <w:r w:rsidR="00BC671A" w:rsidRPr="00BC671A">
        <w:rPr>
          <w:b/>
          <w:bCs/>
        </w:rPr>
        <w:instrText xml:space="preserve"> \* MERGEFORMAT </w:instrText>
      </w:r>
      <w:r w:rsidR="00D030E7" w:rsidRPr="00BC671A">
        <w:rPr>
          <w:b/>
          <w:bCs/>
        </w:rPr>
      </w:r>
      <w:r w:rsidR="00D030E7" w:rsidRPr="00BC671A">
        <w:rPr>
          <w:b/>
          <w:bCs/>
        </w:rPr>
        <w:fldChar w:fldCharType="separate"/>
      </w:r>
      <w:r w:rsidR="00221AAC" w:rsidRPr="007C69CE">
        <w:rPr>
          <w:b/>
          <w:bCs/>
        </w:rPr>
        <w:t xml:space="preserve">Figure </w:t>
      </w:r>
      <w:r w:rsidR="00221AAC" w:rsidRPr="00221AAC">
        <w:rPr>
          <w:b/>
          <w:bCs/>
          <w:noProof/>
        </w:rPr>
        <w:t>3</w:t>
      </w:r>
      <w:r w:rsidR="00D030E7" w:rsidRPr="00BC671A">
        <w:rPr>
          <w:b/>
          <w:bCs/>
        </w:rPr>
        <w:fldChar w:fldCharType="end"/>
      </w:r>
      <w:r w:rsidR="00D030E7" w:rsidRPr="00BC671A">
        <w:rPr>
          <w:b/>
          <w:bCs/>
        </w:rPr>
        <w:t>.</w:t>
      </w:r>
    </w:p>
    <w:p w14:paraId="545A93C1" w14:textId="77777777" w:rsidR="00B058C1" w:rsidRPr="00B058C1" w:rsidRDefault="00B058C1" w:rsidP="003D71E5">
      <w:pPr>
        <w:jc w:val="both"/>
        <w:rPr>
          <w:b/>
          <w:bCs/>
        </w:rPr>
      </w:pPr>
    </w:p>
    <w:p w14:paraId="3832D148" w14:textId="77777777" w:rsidR="00416281" w:rsidRPr="007C69CE" w:rsidRDefault="00416281" w:rsidP="003D71E5">
      <w:pPr>
        <w:keepNext/>
        <w:jc w:val="center"/>
      </w:pPr>
      <w:r w:rsidRPr="007C69CE">
        <w:rPr>
          <w:noProof/>
        </w:rPr>
        <w:drawing>
          <wp:inline distT="0" distB="0" distL="0" distR="0" wp14:anchorId="1CC8BD78" wp14:editId="5474D262">
            <wp:extent cx="5727700" cy="3955415"/>
            <wp:effectExtent l="0" t="0" r="6350" b="6985"/>
            <wp:docPr id="372697262" name="Picture 1" descr="A diagram of a process of a plan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697262" name="Picture 1" descr="A diagram of a process of a plant&#10;&#10;Description automatically generated with medium confidence"/>
                    <pic:cNvPicPr/>
                  </pic:nvPicPr>
                  <pic:blipFill>
                    <a:blip r:embed="rId10"/>
                    <a:stretch>
                      <a:fillRect/>
                    </a:stretch>
                  </pic:blipFill>
                  <pic:spPr>
                    <a:xfrm>
                      <a:off x="0" y="0"/>
                      <a:ext cx="5727700" cy="3955415"/>
                    </a:xfrm>
                    <a:prstGeom prst="rect">
                      <a:avLst/>
                    </a:prstGeom>
                  </pic:spPr>
                </pic:pic>
              </a:graphicData>
            </a:graphic>
          </wp:inline>
        </w:drawing>
      </w:r>
    </w:p>
    <w:p w14:paraId="54FF4A20" w14:textId="089D56E8" w:rsidR="007A38E2" w:rsidRPr="00B243CE" w:rsidRDefault="00416281" w:rsidP="00B243CE">
      <w:pPr>
        <w:pStyle w:val="Bijschrift"/>
        <w:jc w:val="center"/>
        <w:rPr>
          <w:b/>
          <w:bCs/>
          <w:i w:val="0"/>
          <w:iCs w:val="0"/>
        </w:rPr>
      </w:pPr>
      <w:bookmarkStart w:id="27" w:name="_Ref152171864"/>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221AAC">
        <w:rPr>
          <w:b/>
          <w:bCs/>
          <w:i w:val="0"/>
          <w:iCs w:val="0"/>
          <w:noProof/>
        </w:rPr>
        <w:t>3</w:t>
      </w:r>
      <w:r w:rsidR="007D58D3">
        <w:rPr>
          <w:b/>
          <w:bCs/>
          <w:i w:val="0"/>
          <w:iCs w:val="0"/>
        </w:rPr>
        <w:fldChar w:fldCharType="end"/>
      </w:r>
      <w:bookmarkEnd w:id="27"/>
      <w:r w:rsidRPr="007C69CE">
        <w:rPr>
          <w:b/>
          <w:bCs/>
          <w:i w:val="0"/>
          <w:iCs w:val="0"/>
        </w:rPr>
        <w:t xml:space="preserve"> </w:t>
      </w:r>
      <w:r w:rsidR="002644C6" w:rsidRPr="007C69CE">
        <w:rPr>
          <w:b/>
          <w:bCs/>
          <w:i w:val="0"/>
          <w:iCs w:val="0"/>
        </w:rPr>
        <w:t>Fate and</w:t>
      </w:r>
      <w:r w:rsidR="00113808" w:rsidRPr="007C69CE">
        <w:rPr>
          <w:b/>
          <w:bCs/>
          <w:i w:val="0"/>
          <w:iCs w:val="0"/>
        </w:rPr>
        <w:t xml:space="preserve"> </w:t>
      </w:r>
      <w:r w:rsidR="00CB7482" w:rsidRPr="007C69CE">
        <w:rPr>
          <w:b/>
          <w:bCs/>
          <w:i w:val="0"/>
          <w:iCs w:val="0"/>
        </w:rPr>
        <w:t xml:space="preserve">removal processes of micropollutants in a WWTP </w:t>
      </w:r>
      <w:r w:rsidR="000F2746" w:rsidRPr="007C69CE">
        <w:rPr>
          <w:b/>
          <w:bCs/>
          <w:i w:val="0"/>
          <w:iCs w:val="0"/>
        </w:rPr>
        <w:fldChar w:fldCharType="begin"/>
      </w:r>
      <w:r w:rsidR="000F2746" w:rsidRPr="007C69CE">
        <w:rPr>
          <w:b/>
          <w:bCs/>
          <w:i w:val="0"/>
          <w:iCs w:val="0"/>
        </w:rPr>
        <w:instrText xml:space="preserve"> ADDIN ZOTERO_ITEM CSL_CITATION {"citationID":"BZwXwv6X","properties":{"formattedCitation":"(Das et al., 2017)","plainCitation":"(Das et al., 2017)","noteIndex":0},"citationItems":[{"id":93,"uris":["http://zotero.org/users/local/h6YJVYLe/items/KNBXE94K"],"itemData":{"id":93,"type":"chapter","abstract":"The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0F2746" w:rsidRPr="007C69CE">
        <w:rPr>
          <w:rFonts w:ascii="Cambria Math" w:hAnsi="Cambria Math" w:cs="Cambria Math"/>
          <w:b/>
          <w:bCs/>
          <w:i w:val="0"/>
          <w:iCs w:val="0"/>
        </w:rPr>
        <w:instrText>‐</w:instrText>
      </w:r>
      <w:r w:rsidR="000F2746" w:rsidRPr="007C69CE">
        <w:rPr>
          <w:b/>
          <w:bCs/>
          <w:i w:val="0"/>
          <w:iCs w:val="0"/>
        </w:rPr>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B."}],"accessed":{"date-parts":[["2023",11,29]]},"issued":{"date-parts":[["2017",5,3]]}}}],"schema":"https://github.com/citation-style-language/schema/raw/master/csl-citation.json"} </w:instrText>
      </w:r>
      <w:r w:rsidR="000F2746" w:rsidRPr="007C69CE">
        <w:rPr>
          <w:b/>
          <w:bCs/>
          <w:i w:val="0"/>
          <w:iCs w:val="0"/>
        </w:rPr>
        <w:fldChar w:fldCharType="separate"/>
      </w:r>
      <w:r w:rsidR="000F2746" w:rsidRPr="007C69CE">
        <w:rPr>
          <w:rFonts w:cs="Arial"/>
          <w:b/>
          <w:bCs/>
          <w:i w:val="0"/>
          <w:iCs w:val="0"/>
        </w:rPr>
        <w:t>(Das et al., 2017)</w:t>
      </w:r>
      <w:r w:rsidR="000F2746" w:rsidRPr="007C69CE">
        <w:rPr>
          <w:b/>
          <w:bCs/>
          <w:i w:val="0"/>
          <w:iCs w:val="0"/>
        </w:rPr>
        <w:fldChar w:fldCharType="end"/>
      </w:r>
    </w:p>
    <w:p w14:paraId="0B54F76D" w14:textId="4462DBD7" w:rsidR="00177661" w:rsidRDefault="00A96598" w:rsidP="003D71E5">
      <w:pPr>
        <w:jc w:val="both"/>
      </w:pPr>
      <w:r w:rsidRPr="007C69CE">
        <w:t>Adsorption onto</w:t>
      </w:r>
      <w:r w:rsidR="001F36E7" w:rsidRPr="007C69CE">
        <w:t xml:space="preserve"> sediment in the primary treatment</w:t>
      </w:r>
      <w:r w:rsidR="00950A79" w:rsidRPr="007C69CE">
        <w:t xml:space="preserve"> or biodegradation during the secondary treatment are the main </w:t>
      </w:r>
      <w:r w:rsidR="007E09AA">
        <w:t>removal</w:t>
      </w:r>
      <w:r w:rsidR="00950A79" w:rsidRPr="007C69CE">
        <w:t xml:space="preserve"> fates of micropollutants in </w:t>
      </w:r>
      <w:r w:rsidR="00F85365" w:rsidRPr="007C69CE">
        <w:t>conventional activated sludge (CAS) systems</w:t>
      </w:r>
      <w:r w:rsidR="00950A79" w:rsidRPr="007C69CE">
        <w:t>.</w:t>
      </w:r>
      <w:r w:rsidR="00CD338D">
        <w:t xml:space="preserve"> Some volatile MPs </w:t>
      </w:r>
      <w:r w:rsidR="008F2C8D">
        <w:t>have potential to be removed by volatilization.</w:t>
      </w:r>
      <w:r w:rsidR="001F36E7" w:rsidRPr="007C69CE">
        <w:t xml:space="preserve"> </w:t>
      </w:r>
      <w:r w:rsidR="00D030E7" w:rsidRPr="007C69CE">
        <w:t xml:space="preserve">However, conventional treatment </w:t>
      </w:r>
      <w:r w:rsidR="00D44422" w:rsidRPr="007C69CE">
        <w:t>in typical</w:t>
      </w:r>
      <w:r w:rsidR="00D030E7" w:rsidRPr="007C69CE">
        <w:t xml:space="preserve"> WWTP</w:t>
      </w:r>
      <w:r w:rsidR="00D44422" w:rsidRPr="007C69CE">
        <w:t>s</w:t>
      </w:r>
      <w:r w:rsidR="00D030E7" w:rsidRPr="007C69CE">
        <w:t xml:space="preserve"> is not sufficient in the removal of organic micropollutants. As stated in the introduction, </w:t>
      </w:r>
      <w:r w:rsidR="00A42EAF" w:rsidRPr="007C69CE">
        <w:t>treated effluent concentrations are</w:t>
      </w:r>
      <w:r w:rsidR="009E6CB5" w:rsidRPr="007C69CE">
        <w:t xml:space="preserve"> still</w:t>
      </w:r>
      <w:r w:rsidR="00A42EAF" w:rsidRPr="007C69CE">
        <w:t xml:space="preserve"> of concern. </w:t>
      </w:r>
      <w:r w:rsidR="00DB1DEC">
        <w:t>This is quantified in</w:t>
      </w:r>
      <w:r w:rsidR="00D85887">
        <w:t xml:space="preserve"> </w:t>
      </w:r>
      <w:r w:rsidR="00D85887" w:rsidRPr="00D85887">
        <w:fldChar w:fldCharType="begin"/>
      </w:r>
      <w:r w:rsidR="00D85887" w:rsidRPr="00D85887">
        <w:instrText xml:space="preserve"> REF _Ref163050573 \h  \* MERGEFORMAT </w:instrText>
      </w:r>
      <w:r w:rsidR="00D85887" w:rsidRPr="00D85887">
        <w:fldChar w:fldCharType="separate"/>
      </w:r>
      <w:r w:rsidR="00221AAC" w:rsidRPr="00F9184A">
        <w:rPr>
          <w:b/>
          <w:bCs/>
        </w:rPr>
        <w:t xml:space="preserve">Table </w:t>
      </w:r>
      <w:r w:rsidR="00221AAC" w:rsidRPr="00221AAC">
        <w:rPr>
          <w:b/>
          <w:bCs/>
          <w:noProof/>
        </w:rPr>
        <w:t>1</w:t>
      </w:r>
      <w:r w:rsidR="00D85887" w:rsidRPr="00D85887">
        <w:fldChar w:fldCharType="end"/>
      </w:r>
      <w:r w:rsidR="00DB1DEC">
        <w:t xml:space="preserve">, where </w:t>
      </w:r>
      <w:r w:rsidR="006F7C2C">
        <w:t>examples of CEC</w:t>
      </w:r>
      <w:r w:rsidR="00F537CD">
        <w:t xml:space="preserve"> </w:t>
      </w:r>
      <w:r w:rsidR="006F7C2C">
        <w:t>are listed</w:t>
      </w:r>
      <w:r w:rsidR="003730CE">
        <w:t xml:space="preserve"> per class</w:t>
      </w:r>
      <w:r w:rsidR="006F7C2C">
        <w:t xml:space="preserve"> with their respective removal efficienc</w:t>
      </w:r>
      <w:r w:rsidR="0017430D">
        <w:t>ies</w:t>
      </w:r>
      <w:r w:rsidR="006F7C2C">
        <w:t xml:space="preserve"> </w:t>
      </w:r>
      <w:r w:rsidR="00054BFB">
        <w:t>in CAS plants</w:t>
      </w:r>
      <w:r w:rsidR="003730CE">
        <w:t xml:space="preserve">. </w:t>
      </w:r>
      <w:r w:rsidR="00672824">
        <w:t xml:space="preserve">It is clear that </w:t>
      </w:r>
      <w:r w:rsidR="007E6523">
        <w:t>reported removal efficiencies are highly variable</w:t>
      </w:r>
      <w:r w:rsidR="00284151">
        <w:t>.</w:t>
      </w:r>
      <w:r w:rsidR="00E11DD9">
        <w:t xml:space="preserve"> </w:t>
      </w:r>
    </w:p>
    <w:p w14:paraId="7C845FFC" w14:textId="77777777" w:rsidR="007D403A" w:rsidRDefault="007D403A" w:rsidP="003D71E5">
      <w:pPr>
        <w:jc w:val="both"/>
      </w:pPr>
    </w:p>
    <w:p w14:paraId="49BE120F" w14:textId="0DC49F5E" w:rsidR="009D1116" w:rsidRDefault="00E11DD9" w:rsidP="003D71E5">
      <w:pPr>
        <w:jc w:val="both"/>
      </w:pPr>
      <w:r>
        <w:t xml:space="preserve">Some antibiotics such as Enrofloxacin </w:t>
      </w:r>
      <w:r w:rsidR="00372237">
        <w:t>d</w:t>
      </w:r>
      <w:r w:rsidR="005A40CF">
        <w:t>o</w:t>
      </w:r>
      <w:r w:rsidR="00372237">
        <w:t xml:space="preserve"> not feel any effect by the</w:t>
      </w:r>
      <w:r w:rsidR="00247EF3">
        <w:t xml:space="preserve"> conventional</w:t>
      </w:r>
      <w:r w:rsidR="00372237">
        <w:t xml:space="preserve"> treatment, while</w:t>
      </w:r>
      <w:r w:rsidR="00247EF3">
        <w:t xml:space="preserve"> </w:t>
      </w:r>
      <w:r w:rsidR="005A40CF">
        <w:t>others, like sulfamethoxazole,</w:t>
      </w:r>
      <w:r w:rsidR="00372237">
        <w:t xml:space="preserve"> </w:t>
      </w:r>
      <w:r w:rsidR="00247EF3">
        <w:t>decline</w:t>
      </w:r>
      <w:r w:rsidR="00372237">
        <w:t xml:space="preserve"> in concentration. </w:t>
      </w:r>
      <w:r w:rsidR="00871D3D">
        <w:t>E</w:t>
      </w:r>
      <w:r w:rsidR="00157483">
        <w:t xml:space="preserve">strogens like </w:t>
      </w:r>
      <w:r w:rsidR="00157483" w:rsidRPr="00157483">
        <w:t>Enrofloxacin</w:t>
      </w:r>
      <w:r w:rsidR="00157483">
        <w:t xml:space="preserve"> and </w:t>
      </w:r>
      <w:r w:rsidR="00157483" w:rsidRPr="00157483">
        <w:t>Estrone (E1)</w:t>
      </w:r>
      <w:r w:rsidR="00157483">
        <w:t xml:space="preserve"> </w:t>
      </w:r>
      <w:r w:rsidR="002849DC">
        <w:t>have low up to high</w:t>
      </w:r>
      <w:r w:rsidR="00585CCE">
        <w:t xml:space="preserve"> removal efficiency.</w:t>
      </w:r>
      <w:r w:rsidR="006036AE">
        <w:t xml:space="preserve"> The personal care product</w:t>
      </w:r>
      <w:r w:rsidR="00855402">
        <w:t xml:space="preserve"> (PCP) in this table has limited removal (up to 55%). </w:t>
      </w:r>
      <w:r w:rsidR="00A56FA9">
        <w:t xml:space="preserve">Industrial chemical compounds are again highly varying. </w:t>
      </w:r>
      <w:r w:rsidR="0033052C">
        <w:t>What is remarkable is that some PFAS compounds can have negative removal efficiencies.</w:t>
      </w:r>
      <w:r w:rsidR="005674F9">
        <w:t xml:space="preserve"> The reference article has a declaration for this rising effluent </w:t>
      </w:r>
      <w:r w:rsidR="003016E0">
        <w:t xml:space="preserve">concentration </w:t>
      </w:r>
      <w:r w:rsidR="009865E3">
        <w:t>in their WWTP measurements</w:t>
      </w:r>
      <w:r w:rsidR="003016E0">
        <w:t xml:space="preserve">. It </w:t>
      </w:r>
      <w:r w:rsidR="00B37003">
        <w:t>declares</w:t>
      </w:r>
      <w:r w:rsidR="003016E0">
        <w:t xml:space="preserve"> that the enrichment of some PFAS </w:t>
      </w:r>
      <w:r w:rsidR="0081631F">
        <w:t xml:space="preserve">may be caused by additional production </w:t>
      </w:r>
      <w:r w:rsidR="00932285">
        <w:t xml:space="preserve">via precursor degradation </w:t>
      </w:r>
      <w:r w:rsidR="00932285">
        <w:fldChar w:fldCharType="begin"/>
      </w:r>
      <w:r w:rsidR="00932285">
        <w:instrText xml:space="preserve"> ADDIN ZOTERO_ITEM CSL_CITATION {"citationID":"MghyRsNJ","properties":{"formattedCitation":"(Kim et al., 2012)","plainCitation":"(Kim et al., 2012)","noteIndex":0},"citationItems":[{"id":148,"uris":["http://zotero.org/users/local/h6YJVYLe/items/PMAKSS3W"],"itemData":{"id":148,"type":"article-journal","container-title":"Journal of Hazardous Materials","DOI":"10.1016/j.jhazmat.2011.11.036","ISSN":"03043894","journalAbbreviation":"Journal of Hazardous Materials","language":"en","page":"82-91","source":"DOI.org (Crossref)","title":"Wastewater treatment plants (WWTPs)-derived national discharge loads of perfluorinated compounds (PFCs)","volume":"201-202","author":[{"family":"Kim","given":"Seung-Kyu"},{"family":"Im","given":"Jong-Kwon"},{"family":"Kang","given":"Young-Min"},{"family":"Jung","given":"Se-Young"},{"family":"Kho","given":"Yeong Lim"},{"family":"Zoh","given":"Kyung-Duk"}],"issued":{"date-parts":[["2012",1]]}}}],"schema":"https://github.com/citation-style-language/schema/raw/master/csl-citation.json"} </w:instrText>
      </w:r>
      <w:r w:rsidR="00932285">
        <w:fldChar w:fldCharType="separate"/>
      </w:r>
      <w:r w:rsidR="00932285" w:rsidRPr="00932285">
        <w:rPr>
          <w:rFonts w:cs="Arial"/>
        </w:rPr>
        <w:t>(Kim et al., 2012)</w:t>
      </w:r>
      <w:r w:rsidR="00932285">
        <w:fldChar w:fldCharType="end"/>
      </w:r>
      <w:r w:rsidR="00B37003">
        <w:t>.</w:t>
      </w:r>
      <w:r w:rsidR="00657F3E">
        <w:t xml:space="preserve"> </w:t>
      </w:r>
      <w:r w:rsidR="00775E76">
        <w:t xml:space="preserve">Higher rates of formation </w:t>
      </w:r>
      <w:r w:rsidR="007A6039">
        <w:t xml:space="preserve">are identified at </w:t>
      </w:r>
      <w:r w:rsidR="00B9584E">
        <w:t>higher</w:t>
      </w:r>
      <w:r w:rsidR="007A6039">
        <w:t xml:space="preserve"> </w:t>
      </w:r>
      <w:r w:rsidR="002269E5">
        <w:t xml:space="preserve">HRT </w:t>
      </w:r>
      <w:r w:rsidR="00475DD2">
        <w:t>and temperature</w:t>
      </w:r>
      <w:r w:rsidR="00E66A32">
        <w:t xml:space="preserve">, due to the enhanced biological </w:t>
      </w:r>
      <w:r w:rsidR="00567CD9">
        <w:t>reactions</w:t>
      </w:r>
      <w:r w:rsidR="00DA7957">
        <w:t xml:space="preserve"> </w:t>
      </w:r>
      <w:r w:rsidR="004535FE">
        <w:fldChar w:fldCharType="begin"/>
      </w:r>
      <w:r w:rsidR="004535FE">
        <w:instrText xml:space="preserve"> ADDIN ZOTERO_ITEM CSL_CITATION {"citationID":"9vBi9vol","properties":{"formattedCitation":"(Guerra et al., 2014)","plainCitation":"(Guerra et al., 2014)","noteIndex":0},"citationItems":[{"id":150,"uris":["http://zotero.org/users/local/h6YJVYLe/items/K46Y68GU"],"itemData":{"id":150,"type":"article-journal","container-title":"Journal of Hazardous Materials","DOI":"10.1016/j.jhazmat.2014.03.016","ISSN":"03043894","journalAbbreviation":"Journal of Hazardous Materials","language":"en","page":"148-154","source":"DOI.org (Crossref)","title":"Parameters affecting the formation of perfluoroalkyl acids during wastewater treatment","volume":"272","author":[{"family":"Guerra","given":"P."},{"family":"Kim","given":"M."},{"family":"Kinsman","given":"L."},{"family":"Ng","given":"T."},{"family":"Alaee","given":"M."},{"family":"Smyth","given":"S.A."}],"issued":{"date-parts":[["2014",5]]}}}],"schema":"https://github.com/citation-style-language/schema/raw/master/csl-citation.json"} </w:instrText>
      </w:r>
      <w:r w:rsidR="004535FE">
        <w:fldChar w:fldCharType="separate"/>
      </w:r>
      <w:r w:rsidR="004535FE" w:rsidRPr="004535FE">
        <w:rPr>
          <w:rFonts w:cs="Arial"/>
        </w:rPr>
        <w:t>(Guerra et al., 2014)</w:t>
      </w:r>
      <w:r w:rsidR="004535FE">
        <w:fldChar w:fldCharType="end"/>
      </w:r>
      <w:r w:rsidR="002269E5">
        <w:t>.</w:t>
      </w:r>
      <w:r w:rsidR="007714D4">
        <w:t xml:space="preserve"> </w:t>
      </w:r>
      <w:r w:rsidR="00204A9D">
        <w:t>P</w:t>
      </w:r>
      <w:r w:rsidR="00A92DDB">
        <w:t xml:space="preserve">esticides are mostly not reported in CAS systems because </w:t>
      </w:r>
      <w:r w:rsidR="00A821F2">
        <w:t xml:space="preserve">these compounds are </w:t>
      </w:r>
      <w:r w:rsidR="004F19BC">
        <w:t xml:space="preserve">of agricultural rather than urban origin </w:t>
      </w:r>
      <w:r w:rsidR="00B41944">
        <w:fldChar w:fldCharType="begin"/>
      </w:r>
      <w:r w:rsidR="00B41944">
        <w:instrText xml:space="preserve"> ADDIN ZOTERO_ITEM CSL_CITATION {"citationID":"SwS7XvJ0","properties":{"formattedCitation":"(Krzeminski et al., 2019)","plainCitation":"(Krzeminski et al., 2019)","noteIndex":0},"citationItems":[{"id":146,"uris":["http://zotero.org/users/local/h6YJVYLe/items/65PAJRP4"],"itemData":{"id":146,"type":"article-journal","abstract":"Contaminants of emerging concern (CEC) discharged in efﬂuents of wastewater treatment plants (WWTPs), not speciﬁcally designed for their removal, pose serious hazards to human health and ecosystems. Their impact is of particular relevance to wastewater disposal and re-use in agricultural settings due to CEC uptake and accumulation in food crops and consequent diffusion into the food-chain. This is the reason why the chemical CEC discussed in this review have been selected considering, besides recalcitrance, frequency of detection and entity of potential hazards, their relevance for crop uptake. Antibiotic-resistant bacteria (ARB) and antibiotic resistance genes (ARGs) have been included as microbial CEC because of the potential of secondary wastewater treatment to offer conditions favourable to the survival and proliferation of ARB, and dissemination of ARGs. Given the adverse effects of chemical and microbial CEC, their removal is being considered as an additional design criterion, which highlights the necessity of upgrading conventional WWTPs with more effective technologies. In this review, the performance of currently applied biological treatment methods for secondary treatment is analysed. To this end, technological solutions including conventional activated sludge (CAS), membrane bioreactors (MBRs), moving bed bioﬁlm reactors (MBBRs), and nature-based solutions such as constructed wetlands (CWs) are compared for the achievable removal efﬁciencies of the selected CEC and their potential of acting as reservoirs of ARB&amp;ARGs. With the aim of giving a picture of real systems, this review focuses on data from fullscale and pilot-scale plants treating real urban wastewater. To achieve an integrated assessment, technologies are compared considering also other relevant evaluation parameters such as investment and management costs, complexity of layout and management, present scale of application and need of a post-treatment. Comparison results allow the deﬁnition of design and operation strategies for the implementation of CEC removal in WWTPs, when agricultural reuse of efﬂuents is planned.","container-title":"Science of The Total Environment","DOI":"10.1016/j.scitotenv.2018.08.130","ISSN":"00489697","journalAbbreviation":"Science of The Total Environment","language":"en","page":"1052-1081","source":"DOI.org (Crossref)","title":"Performance of secondary wastewater treatment methods for the removal of contaminants of emerging concern implicated in crop uptake and antibiotic resistance spread: A review","title-short":"Performance of secondary wastewater treatment methods for the removal of contaminants of emerging concern implicated in crop uptake and antibiotic resistance spread","volume":"648","author":[{"family":"Krzeminski","given":"Pawel"},{"family":"Tomei","given":"Maria Concetta"},{"family":"Karaolia","given":"Popi"},{"family":"Langenhoff","given":"Alette"},{"family":"Almeida","given":"C. Marisa R."},{"family":"Felis","given":"Ewa"},{"family":"Gritten","given":"Fanny"},{"family":"Andersen","given":"Henrik Rasmus"},{"family":"Fernandes","given":"Telma"},{"family":"Manaia","given":"Celia M."},{"family":"Rizzo","given":"Luigi"},{"family":"Fatta-Kassinos","given":"Despo"}],"issued":{"date-parts":[["2019",1]]}}}],"schema":"https://github.com/citation-style-language/schema/raw/master/csl-citation.json"} </w:instrText>
      </w:r>
      <w:r w:rsidR="00B41944">
        <w:fldChar w:fldCharType="separate"/>
      </w:r>
      <w:r w:rsidR="00B41944" w:rsidRPr="00B41944">
        <w:rPr>
          <w:rFonts w:cs="Arial"/>
        </w:rPr>
        <w:t>(Krzeminski et al., 2019)</w:t>
      </w:r>
      <w:r w:rsidR="00B41944">
        <w:fldChar w:fldCharType="end"/>
      </w:r>
      <w:r w:rsidR="004F19BC">
        <w:t>.</w:t>
      </w:r>
    </w:p>
    <w:p w14:paraId="4B22813C" w14:textId="77777777" w:rsidR="009D1116" w:rsidRDefault="009D1116">
      <w:pPr>
        <w:spacing w:after="160" w:line="2" w:lineRule="auto"/>
      </w:pPr>
      <w:r>
        <w:br w:type="page"/>
      </w:r>
    </w:p>
    <w:p w14:paraId="4B0DBACE" w14:textId="06D45ECE" w:rsidR="00432523" w:rsidRPr="00F9184A" w:rsidRDefault="00432523" w:rsidP="00432523">
      <w:pPr>
        <w:pStyle w:val="Bijschrift"/>
        <w:keepNext/>
        <w:jc w:val="center"/>
        <w:rPr>
          <w:b/>
          <w:bCs/>
          <w:i w:val="0"/>
          <w:iCs w:val="0"/>
        </w:rPr>
      </w:pPr>
      <w:bookmarkStart w:id="28" w:name="_Ref163050573"/>
      <w:r w:rsidRPr="00F9184A">
        <w:rPr>
          <w:b/>
          <w:bCs/>
          <w:i w:val="0"/>
          <w:iCs w:val="0"/>
        </w:rPr>
        <w:lastRenderedPageBreak/>
        <w:t xml:space="preserve">Table </w:t>
      </w:r>
      <w:r w:rsidRPr="00F9184A">
        <w:rPr>
          <w:b/>
          <w:bCs/>
          <w:i w:val="0"/>
          <w:iCs w:val="0"/>
        </w:rPr>
        <w:fldChar w:fldCharType="begin"/>
      </w:r>
      <w:r w:rsidRPr="00F9184A">
        <w:rPr>
          <w:b/>
          <w:bCs/>
          <w:i w:val="0"/>
          <w:iCs w:val="0"/>
        </w:rPr>
        <w:instrText xml:space="preserve"> SEQ Table \* ARABIC </w:instrText>
      </w:r>
      <w:r w:rsidRPr="00F9184A">
        <w:rPr>
          <w:b/>
          <w:bCs/>
          <w:i w:val="0"/>
          <w:iCs w:val="0"/>
        </w:rPr>
        <w:fldChar w:fldCharType="separate"/>
      </w:r>
      <w:r w:rsidR="00221AAC">
        <w:rPr>
          <w:b/>
          <w:bCs/>
          <w:i w:val="0"/>
          <w:iCs w:val="0"/>
          <w:noProof/>
        </w:rPr>
        <w:t>1</w:t>
      </w:r>
      <w:r w:rsidRPr="00F9184A">
        <w:rPr>
          <w:b/>
          <w:bCs/>
          <w:i w:val="0"/>
          <w:iCs w:val="0"/>
        </w:rPr>
        <w:fldChar w:fldCharType="end"/>
      </w:r>
      <w:bookmarkEnd w:id="28"/>
      <w:r w:rsidR="001C1D1D" w:rsidRPr="00F9184A">
        <w:rPr>
          <w:b/>
          <w:bCs/>
          <w:i w:val="0"/>
          <w:iCs w:val="0"/>
        </w:rPr>
        <w:t xml:space="preserve"> </w:t>
      </w:r>
      <w:r w:rsidR="00F14FA2">
        <w:rPr>
          <w:b/>
          <w:bCs/>
          <w:i w:val="0"/>
          <w:iCs w:val="0"/>
        </w:rPr>
        <w:t xml:space="preserve">Reported </w:t>
      </w:r>
      <w:r w:rsidR="00065133" w:rsidRPr="00F9184A">
        <w:rPr>
          <w:b/>
          <w:bCs/>
          <w:i w:val="0"/>
          <w:iCs w:val="0"/>
        </w:rPr>
        <w:t xml:space="preserve">CEC removal efficiencies in CAS plants </w:t>
      </w:r>
      <w:r w:rsidR="00065133" w:rsidRPr="00F9184A">
        <w:rPr>
          <w:b/>
          <w:bCs/>
          <w:i w:val="0"/>
          <w:iCs w:val="0"/>
        </w:rPr>
        <w:fldChar w:fldCharType="begin"/>
      </w:r>
      <w:r w:rsidR="00065133" w:rsidRPr="00F9184A">
        <w:rPr>
          <w:b/>
          <w:bCs/>
          <w:i w:val="0"/>
          <w:iCs w:val="0"/>
        </w:rPr>
        <w:instrText xml:space="preserve"> ADDIN ZOTERO_ITEM CSL_CITATION {"citationID":"aOgqzdD1","properties":{"formattedCitation":"(Krzeminski et al., 2019)","plainCitation":"(Krzeminski et al., 2019)","noteIndex":0},"citationItems":[{"id":146,"uris":["http://zotero.org/users/local/h6YJVYLe/items/65PAJRP4"],"itemData":{"id":146,"type":"article-journal","abstract":"Contaminants of emerging concern (CEC) discharged in efﬂuents of wastewater treatment plants (WWTPs), not speciﬁcally designed for their removal, pose serious hazards to human health and ecosystems. Their impact is of particular relevance to wastewater disposal and re-use in agricultural settings due to CEC uptake and accumulation in food crops and consequent diffusion into the food-chain. This is the reason why the chemical CEC discussed in this review have been selected considering, besides recalcitrance, frequency of detection and entity of potential hazards, their relevance for crop uptake. Antibiotic-resistant bacteria (ARB) and antibiotic resistance genes (ARGs) have been included as microbial CEC because of the potential of secondary wastewater treatment to offer conditions favourable to the survival and proliferation of ARB, and dissemination of ARGs. Given the adverse effects of chemical and microbial CEC, their removal is being considered as an additional design criterion, which highlights the necessity of upgrading conventional WWTPs with more effective technologies. In this review, the performance of currently applied biological treatment methods for secondary treatment is analysed. To this end, technological solutions including conventional activated sludge (CAS), membrane bioreactors (MBRs), moving bed bioﬁlm reactors (MBBRs), and nature-based solutions such as constructed wetlands (CWs) are compared for the achievable removal efﬁciencies of the selected CEC and their potential of acting as reservoirs of ARB&amp;ARGs. With the aim of giving a picture of real systems, this review focuses on data from fullscale and pilot-scale plants treating real urban wastewater. To achieve an integrated assessment, technologies are compared considering also other relevant evaluation parameters such as investment and management costs, complexity of layout and management, present scale of application and need of a post-treatment. Comparison results allow the deﬁnition of design and operation strategies for the implementation of CEC removal in WWTPs, when agricultural reuse of efﬂuents is planned.","container-title":"Science of The Total Environment","DOI":"10.1016/j.scitotenv.2018.08.130","ISSN":"00489697","journalAbbreviation":"Science of The Total Environment","language":"en","page":"1052-1081","source":"DOI.org (Crossref)","title":"Performance of secondary wastewater treatment methods for the removal of contaminants of emerging concern implicated in crop uptake and antibiotic resistance spread: A review","title-short":"Performance of secondary wastewater treatment methods for the removal of contaminants of emerging concern implicated in crop uptake and antibiotic resistance spread","volume":"648","author":[{"family":"Krzeminski","given":"Pawel"},{"family":"Tomei","given":"Maria Concetta"},{"family":"Karaolia","given":"Popi"},{"family":"Langenhoff","given":"Alette"},{"family":"Almeida","given":"C. Marisa R."},{"family":"Felis","given":"Ewa"},{"family":"Gritten","given":"Fanny"},{"family":"Andersen","given":"Henrik Rasmus"},{"family":"Fernandes","given":"Telma"},{"family":"Manaia","given":"Celia M."},{"family":"Rizzo","given":"Luigi"},{"family":"Fatta-Kassinos","given":"Despo"}],"issued":{"date-parts":[["2019",1]]}}}],"schema":"https://github.com/citation-style-language/schema/raw/master/csl-citation.json"} </w:instrText>
      </w:r>
      <w:r w:rsidR="00065133" w:rsidRPr="00F9184A">
        <w:rPr>
          <w:b/>
          <w:bCs/>
          <w:i w:val="0"/>
          <w:iCs w:val="0"/>
        </w:rPr>
        <w:fldChar w:fldCharType="separate"/>
      </w:r>
      <w:r w:rsidR="00065133" w:rsidRPr="00F9184A">
        <w:rPr>
          <w:rFonts w:cs="Arial"/>
          <w:b/>
          <w:bCs/>
          <w:i w:val="0"/>
          <w:iCs w:val="0"/>
        </w:rPr>
        <w:t>(Krzeminski et al., 2019)</w:t>
      </w:r>
      <w:r w:rsidR="00065133" w:rsidRPr="00F9184A">
        <w:rPr>
          <w:b/>
          <w:bCs/>
          <w:i w:val="0"/>
          <w:iCs w:val="0"/>
        </w:rPr>
        <w:fldChar w:fldCharType="end"/>
      </w:r>
    </w:p>
    <w:tbl>
      <w:tblPr>
        <w:tblStyle w:val="Tabelraster"/>
        <w:tblW w:w="0" w:type="auto"/>
        <w:tblLook w:val="04A0" w:firstRow="1" w:lastRow="0" w:firstColumn="1" w:lastColumn="0" w:noHBand="0" w:noVBand="1"/>
      </w:tblPr>
      <w:tblGrid>
        <w:gridCol w:w="2552"/>
        <w:gridCol w:w="3260"/>
        <w:gridCol w:w="3119"/>
      </w:tblGrid>
      <w:tr w:rsidR="004A131F" w:rsidRPr="007C69CE" w14:paraId="175EC43C" w14:textId="77777777" w:rsidTr="007D6E42">
        <w:tc>
          <w:tcPr>
            <w:tcW w:w="2552" w:type="dxa"/>
            <w:tcBorders>
              <w:top w:val="single" w:sz="4" w:space="0" w:color="auto"/>
              <w:left w:val="nil"/>
              <w:bottom w:val="single" w:sz="4" w:space="0" w:color="auto"/>
              <w:right w:val="nil"/>
            </w:tcBorders>
            <w:shd w:val="clear" w:color="auto" w:fill="B4C6E7" w:themeFill="accent5" w:themeFillTint="66"/>
            <w:vAlign w:val="center"/>
          </w:tcPr>
          <w:p w14:paraId="4664A97E" w14:textId="4965683C" w:rsidR="004A131F" w:rsidRPr="009C6E1A" w:rsidRDefault="004A131F" w:rsidP="004A131F">
            <w:pPr>
              <w:rPr>
                <w:sz w:val="18"/>
                <w:szCs w:val="20"/>
              </w:rPr>
            </w:pPr>
            <w:r>
              <w:rPr>
                <w:sz w:val="18"/>
                <w:szCs w:val="20"/>
              </w:rPr>
              <w:t>Class</w:t>
            </w:r>
          </w:p>
        </w:tc>
        <w:tc>
          <w:tcPr>
            <w:tcW w:w="3260" w:type="dxa"/>
            <w:tcBorders>
              <w:top w:val="single" w:sz="4" w:space="0" w:color="auto"/>
              <w:left w:val="nil"/>
              <w:bottom w:val="single" w:sz="4" w:space="0" w:color="auto"/>
              <w:right w:val="nil"/>
            </w:tcBorders>
            <w:shd w:val="clear" w:color="auto" w:fill="B4C6E7" w:themeFill="accent5" w:themeFillTint="66"/>
            <w:vAlign w:val="center"/>
          </w:tcPr>
          <w:p w14:paraId="1EC71FB7" w14:textId="692BA053" w:rsidR="004A131F" w:rsidRPr="009C6E1A" w:rsidRDefault="004A131F" w:rsidP="004A131F">
            <w:pPr>
              <w:rPr>
                <w:sz w:val="18"/>
                <w:szCs w:val="20"/>
              </w:rPr>
            </w:pPr>
            <w:r>
              <w:rPr>
                <w:sz w:val="18"/>
                <w:szCs w:val="20"/>
              </w:rPr>
              <w:t>CEC</w:t>
            </w:r>
          </w:p>
        </w:tc>
        <w:tc>
          <w:tcPr>
            <w:tcW w:w="3119" w:type="dxa"/>
            <w:tcBorders>
              <w:top w:val="single" w:sz="4" w:space="0" w:color="auto"/>
              <w:left w:val="nil"/>
              <w:bottom w:val="single" w:sz="4" w:space="0" w:color="auto"/>
              <w:right w:val="nil"/>
            </w:tcBorders>
            <w:shd w:val="clear" w:color="auto" w:fill="B4C6E7" w:themeFill="accent5" w:themeFillTint="66"/>
            <w:vAlign w:val="center"/>
          </w:tcPr>
          <w:p w14:paraId="58187A42" w14:textId="3DBC1896" w:rsidR="004A131F" w:rsidRPr="009C6E1A" w:rsidRDefault="004A131F" w:rsidP="004A131F">
            <w:pPr>
              <w:rPr>
                <w:sz w:val="18"/>
                <w:szCs w:val="20"/>
              </w:rPr>
            </w:pPr>
            <w:r>
              <w:rPr>
                <w:sz w:val="18"/>
                <w:szCs w:val="20"/>
              </w:rPr>
              <w:t>Removal efficiency (%)</w:t>
            </w:r>
          </w:p>
        </w:tc>
      </w:tr>
      <w:tr w:rsidR="004A131F" w:rsidRPr="004E4999" w14:paraId="7A897E0A" w14:textId="77777777" w:rsidTr="007D6E42">
        <w:tc>
          <w:tcPr>
            <w:tcW w:w="2552" w:type="dxa"/>
            <w:tcBorders>
              <w:top w:val="single" w:sz="4" w:space="0" w:color="auto"/>
              <w:left w:val="nil"/>
              <w:right w:val="nil"/>
            </w:tcBorders>
          </w:tcPr>
          <w:p w14:paraId="421A3235" w14:textId="116B5595" w:rsidR="004A131F" w:rsidRPr="00844E9A" w:rsidRDefault="00B243CE" w:rsidP="00844E9A">
            <w:pPr>
              <w:rPr>
                <w:b/>
                <w:bCs/>
                <w:sz w:val="16"/>
                <w:szCs w:val="18"/>
              </w:rPr>
            </w:pPr>
            <w:r>
              <w:rPr>
                <w:b/>
                <w:bCs/>
                <w:sz w:val="16"/>
                <w:szCs w:val="18"/>
              </w:rPr>
              <w:t>Pharmaceutical active compounds (PhACs)</w:t>
            </w:r>
          </w:p>
        </w:tc>
        <w:tc>
          <w:tcPr>
            <w:tcW w:w="3260" w:type="dxa"/>
            <w:tcBorders>
              <w:top w:val="single" w:sz="4" w:space="0" w:color="auto"/>
              <w:left w:val="nil"/>
              <w:right w:val="nil"/>
            </w:tcBorders>
          </w:tcPr>
          <w:p w14:paraId="10E1A4F6" w14:textId="1107DAA2" w:rsidR="004A131F" w:rsidRDefault="007D066F" w:rsidP="004A131F">
            <w:pPr>
              <w:rPr>
                <w:sz w:val="16"/>
                <w:szCs w:val="18"/>
              </w:rPr>
            </w:pPr>
            <w:r w:rsidRPr="007D066F">
              <w:rPr>
                <w:sz w:val="16"/>
                <w:szCs w:val="18"/>
              </w:rPr>
              <w:t>Sulfamethoxazole</w:t>
            </w:r>
            <w:r w:rsidR="00335050">
              <w:rPr>
                <w:sz w:val="16"/>
                <w:szCs w:val="18"/>
              </w:rPr>
              <w:t xml:space="preserve"> (antibiotics)</w:t>
            </w:r>
          </w:p>
          <w:p w14:paraId="7B6EE4E4" w14:textId="4477EF41" w:rsidR="00CF10E8" w:rsidRDefault="00CF10E8" w:rsidP="004A131F">
            <w:pPr>
              <w:rPr>
                <w:sz w:val="16"/>
                <w:szCs w:val="18"/>
              </w:rPr>
            </w:pPr>
            <w:r w:rsidRPr="00CF10E8">
              <w:rPr>
                <w:sz w:val="16"/>
                <w:szCs w:val="18"/>
              </w:rPr>
              <w:t>Enrofloxacin</w:t>
            </w:r>
            <w:r w:rsidR="00D966A6">
              <w:rPr>
                <w:sz w:val="16"/>
                <w:szCs w:val="18"/>
              </w:rPr>
              <w:t xml:space="preserve"> (antibiotics)</w:t>
            </w:r>
          </w:p>
          <w:p w14:paraId="6D1658E1" w14:textId="521D89DC" w:rsidR="007779AF" w:rsidRDefault="007779AF" w:rsidP="004A131F">
            <w:pPr>
              <w:rPr>
                <w:sz w:val="16"/>
                <w:szCs w:val="18"/>
              </w:rPr>
            </w:pPr>
            <w:r w:rsidRPr="007779AF">
              <w:rPr>
                <w:sz w:val="16"/>
                <w:szCs w:val="18"/>
              </w:rPr>
              <w:t>Azithromycin</w:t>
            </w:r>
            <w:r>
              <w:rPr>
                <w:sz w:val="16"/>
                <w:szCs w:val="18"/>
              </w:rPr>
              <w:t xml:space="preserve"> (antibiotics)</w:t>
            </w:r>
          </w:p>
          <w:p w14:paraId="193064C4" w14:textId="7DFA7040" w:rsidR="00D0018B" w:rsidRDefault="00D0018B" w:rsidP="004A131F">
            <w:pPr>
              <w:rPr>
                <w:sz w:val="16"/>
                <w:szCs w:val="18"/>
              </w:rPr>
            </w:pPr>
            <w:r>
              <w:rPr>
                <w:sz w:val="16"/>
                <w:szCs w:val="18"/>
              </w:rPr>
              <w:t xml:space="preserve">Estrone </w:t>
            </w:r>
            <w:r w:rsidR="00871D3D">
              <w:rPr>
                <w:sz w:val="16"/>
                <w:szCs w:val="18"/>
              </w:rPr>
              <w:t>(estrogens)</w:t>
            </w:r>
          </w:p>
          <w:p w14:paraId="42148629" w14:textId="0BB14056" w:rsidR="006323B3" w:rsidRPr="007C69CE" w:rsidRDefault="006323B3" w:rsidP="004A131F">
            <w:pPr>
              <w:rPr>
                <w:sz w:val="16"/>
                <w:szCs w:val="18"/>
              </w:rPr>
            </w:pPr>
            <w:r w:rsidRPr="006323B3">
              <w:rPr>
                <w:sz w:val="16"/>
                <w:szCs w:val="18"/>
              </w:rPr>
              <w:t xml:space="preserve">17α-Ethynylestradiol </w:t>
            </w:r>
            <w:r w:rsidR="00871D3D">
              <w:rPr>
                <w:sz w:val="16"/>
                <w:szCs w:val="18"/>
              </w:rPr>
              <w:t>(estrogens)</w:t>
            </w:r>
          </w:p>
        </w:tc>
        <w:tc>
          <w:tcPr>
            <w:tcW w:w="3119" w:type="dxa"/>
            <w:tcBorders>
              <w:top w:val="single" w:sz="4" w:space="0" w:color="auto"/>
              <w:left w:val="nil"/>
              <w:right w:val="nil"/>
            </w:tcBorders>
          </w:tcPr>
          <w:p w14:paraId="4678A244" w14:textId="77777777" w:rsidR="00B243CE" w:rsidRDefault="007D066F" w:rsidP="00B243CE">
            <w:pPr>
              <w:rPr>
                <w:rFonts w:cs="Arial"/>
                <w:sz w:val="16"/>
                <w:szCs w:val="18"/>
              </w:rPr>
            </w:pPr>
            <w:r>
              <w:rPr>
                <w:rFonts w:cs="Arial"/>
                <w:sz w:val="16"/>
                <w:szCs w:val="18"/>
              </w:rPr>
              <w:t>35-84</w:t>
            </w:r>
          </w:p>
          <w:p w14:paraId="3778084B" w14:textId="77777777" w:rsidR="00CF10E8" w:rsidRDefault="007E43CC" w:rsidP="00B243CE">
            <w:pPr>
              <w:rPr>
                <w:rFonts w:cs="Arial"/>
                <w:sz w:val="16"/>
                <w:szCs w:val="18"/>
              </w:rPr>
            </w:pPr>
            <w:r>
              <w:rPr>
                <w:rFonts w:cs="Arial"/>
                <w:sz w:val="16"/>
                <w:szCs w:val="18"/>
              </w:rPr>
              <w:t>~0</w:t>
            </w:r>
          </w:p>
          <w:p w14:paraId="490D4746" w14:textId="559218FC" w:rsidR="007779AF" w:rsidRDefault="007779AF" w:rsidP="00B243CE">
            <w:pPr>
              <w:rPr>
                <w:rFonts w:cs="Arial"/>
                <w:sz w:val="16"/>
                <w:szCs w:val="18"/>
              </w:rPr>
            </w:pPr>
            <w:r>
              <w:rPr>
                <w:rFonts w:cs="Arial"/>
                <w:sz w:val="16"/>
                <w:szCs w:val="18"/>
              </w:rPr>
              <w:t>11-44</w:t>
            </w:r>
          </w:p>
          <w:p w14:paraId="402F3D9C" w14:textId="77777777" w:rsidR="00D0018B" w:rsidRDefault="00D0018B" w:rsidP="00B243CE">
            <w:pPr>
              <w:rPr>
                <w:rFonts w:cs="Arial"/>
                <w:sz w:val="16"/>
                <w:szCs w:val="18"/>
              </w:rPr>
            </w:pPr>
            <w:r>
              <w:rPr>
                <w:rFonts w:cs="Arial"/>
                <w:sz w:val="16"/>
                <w:szCs w:val="18"/>
              </w:rPr>
              <w:t>58-81</w:t>
            </w:r>
          </w:p>
          <w:p w14:paraId="44A9270B" w14:textId="0E1B0E2A" w:rsidR="006323B3" w:rsidRPr="00B243CE" w:rsidRDefault="006323B3" w:rsidP="00B243CE">
            <w:pPr>
              <w:rPr>
                <w:rFonts w:cs="Arial"/>
                <w:sz w:val="16"/>
                <w:szCs w:val="18"/>
              </w:rPr>
            </w:pPr>
            <w:r>
              <w:rPr>
                <w:rFonts w:cs="Arial"/>
                <w:sz w:val="16"/>
                <w:szCs w:val="18"/>
              </w:rPr>
              <w:t>18-94</w:t>
            </w:r>
          </w:p>
        </w:tc>
      </w:tr>
      <w:tr w:rsidR="004A131F" w:rsidRPr="007C69CE" w14:paraId="26304C93" w14:textId="77777777" w:rsidTr="007D6E42">
        <w:tc>
          <w:tcPr>
            <w:tcW w:w="2552" w:type="dxa"/>
            <w:tcBorders>
              <w:left w:val="nil"/>
              <w:right w:val="nil"/>
            </w:tcBorders>
          </w:tcPr>
          <w:p w14:paraId="4D6A005A" w14:textId="5C0E7DEF" w:rsidR="00B243CE" w:rsidRPr="00844E9A" w:rsidRDefault="00B243CE" w:rsidP="00844E9A">
            <w:pPr>
              <w:rPr>
                <w:b/>
                <w:bCs/>
                <w:sz w:val="16"/>
                <w:szCs w:val="18"/>
              </w:rPr>
            </w:pPr>
            <w:r>
              <w:rPr>
                <w:b/>
                <w:bCs/>
                <w:sz w:val="16"/>
                <w:szCs w:val="18"/>
              </w:rPr>
              <w:t>Household personal care products (PCPs)</w:t>
            </w:r>
          </w:p>
        </w:tc>
        <w:tc>
          <w:tcPr>
            <w:tcW w:w="3260" w:type="dxa"/>
            <w:tcBorders>
              <w:left w:val="nil"/>
              <w:right w:val="nil"/>
            </w:tcBorders>
          </w:tcPr>
          <w:p w14:paraId="3B587CB4" w14:textId="6C580F32" w:rsidR="00B243CE" w:rsidRDefault="00836BFF" w:rsidP="004A131F">
            <w:pPr>
              <w:rPr>
                <w:sz w:val="16"/>
                <w:szCs w:val="18"/>
              </w:rPr>
            </w:pPr>
            <w:r w:rsidRPr="00836BFF">
              <w:rPr>
                <w:sz w:val="16"/>
                <w:szCs w:val="18"/>
              </w:rPr>
              <w:t>2-Ethylhexyl ethoxycinnamate</w:t>
            </w:r>
          </w:p>
          <w:p w14:paraId="7079698C" w14:textId="542FF408" w:rsidR="00B243CE" w:rsidRPr="007C69CE" w:rsidRDefault="00B243CE" w:rsidP="004A131F">
            <w:pPr>
              <w:rPr>
                <w:sz w:val="16"/>
                <w:szCs w:val="18"/>
              </w:rPr>
            </w:pPr>
          </w:p>
        </w:tc>
        <w:tc>
          <w:tcPr>
            <w:tcW w:w="3119" w:type="dxa"/>
            <w:tcBorders>
              <w:left w:val="nil"/>
              <w:right w:val="nil"/>
            </w:tcBorders>
          </w:tcPr>
          <w:p w14:paraId="7037B0EA" w14:textId="69C3687D" w:rsidR="004A131F" w:rsidRPr="00E51C0C" w:rsidRDefault="00836BFF" w:rsidP="00844E9A">
            <w:pPr>
              <w:rPr>
                <w:sz w:val="16"/>
                <w:szCs w:val="18"/>
              </w:rPr>
            </w:pPr>
            <w:r>
              <w:rPr>
                <w:sz w:val="16"/>
                <w:szCs w:val="18"/>
              </w:rPr>
              <w:t>30-55</w:t>
            </w:r>
          </w:p>
        </w:tc>
      </w:tr>
      <w:tr w:rsidR="004A131F" w:rsidRPr="00D448B0" w14:paraId="40E6AE16" w14:textId="77777777" w:rsidTr="007D6E42">
        <w:tc>
          <w:tcPr>
            <w:tcW w:w="2552" w:type="dxa"/>
            <w:tcBorders>
              <w:left w:val="nil"/>
              <w:right w:val="nil"/>
            </w:tcBorders>
          </w:tcPr>
          <w:p w14:paraId="784FD1CF" w14:textId="239764D0" w:rsidR="004A131F" w:rsidRPr="00844E9A" w:rsidRDefault="007E6523" w:rsidP="00844E9A">
            <w:pPr>
              <w:rPr>
                <w:b/>
                <w:bCs/>
                <w:sz w:val="16"/>
                <w:szCs w:val="18"/>
              </w:rPr>
            </w:pPr>
            <w:r>
              <w:rPr>
                <w:b/>
                <w:bCs/>
                <w:sz w:val="16"/>
                <w:szCs w:val="18"/>
              </w:rPr>
              <w:t>Industrial chemicals</w:t>
            </w:r>
          </w:p>
        </w:tc>
        <w:tc>
          <w:tcPr>
            <w:tcW w:w="3260" w:type="dxa"/>
            <w:tcBorders>
              <w:left w:val="nil"/>
              <w:right w:val="nil"/>
            </w:tcBorders>
          </w:tcPr>
          <w:p w14:paraId="6EFB2149" w14:textId="77777777" w:rsidR="004A131F" w:rsidRDefault="00E901FD" w:rsidP="004A131F">
            <w:pPr>
              <w:rPr>
                <w:sz w:val="16"/>
                <w:szCs w:val="18"/>
              </w:rPr>
            </w:pPr>
            <w:r w:rsidRPr="00E901FD">
              <w:rPr>
                <w:sz w:val="16"/>
                <w:szCs w:val="18"/>
              </w:rPr>
              <w:t>Butylated hydroxytoluene</w:t>
            </w:r>
            <w:r>
              <w:rPr>
                <w:sz w:val="16"/>
                <w:szCs w:val="18"/>
              </w:rPr>
              <w:t xml:space="preserve"> (phenol</w:t>
            </w:r>
            <w:r w:rsidR="00921018">
              <w:rPr>
                <w:sz w:val="16"/>
                <w:szCs w:val="18"/>
              </w:rPr>
              <w:t>ics)</w:t>
            </w:r>
          </w:p>
          <w:p w14:paraId="77051298" w14:textId="77777777" w:rsidR="00F44E8E" w:rsidRDefault="00BE6898" w:rsidP="004A131F">
            <w:pPr>
              <w:rPr>
                <w:sz w:val="16"/>
                <w:szCs w:val="18"/>
              </w:rPr>
            </w:pPr>
            <w:r w:rsidRPr="00BE6898">
              <w:rPr>
                <w:sz w:val="16"/>
                <w:szCs w:val="18"/>
              </w:rPr>
              <w:t>Tetrabromobisphenol A</w:t>
            </w:r>
            <w:r>
              <w:rPr>
                <w:sz w:val="16"/>
                <w:szCs w:val="18"/>
              </w:rPr>
              <w:t xml:space="preserve"> (phenolics)</w:t>
            </w:r>
          </w:p>
          <w:p w14:paraId="4AD1404A" w14:textId="1FCF3AF3" w:rsidR="00F074C4" w:rsidRDefault="00147D3D" w:rsidP="004A131F">
            <w:pPr>
              <w:rPr>
                <w:sz w:val="16"/>
                <w:szCs w:val="18"/>
              </w:rPr>
            </w:pPr>
            <w:r>
              <w:rPr>
                <w:sz w:val="16"/>
                <w:szCs w:val="18"/>
              </w:rPr>
              <w:t>H</w:t>
            </w:r>
            <w:r w:rsidR="00F074C4" w:rsidRPr="00F074C4">
              <w:rPr>
                <w:sz w:val="16"/>
                <w:szCs w:val="18"/>
              </w:rPr>
              <w:t>exabromocyclododecane</w:t>
            </w:r>
          </w:p>
          <w:p w14:paraId="069F9556" w14:textId="77777777" w:rsidR="00C90CB8" w:rsidRDefault="00C90CB8" w:rsidP="004A131F">
            <w:pPr>
              <w:rPr>
                <w:sz w:val="16"/>
                <w:szCs w:val="18"/>
              </w:rPr>
            </w:pPr>
            <w:r w:rsidRPr="00C90CB8">
              <w:rPr>
                <w:sz w:val="16"/>
                <w:szCs w:val="18"/>
              </w:rPr>
              <w:t>Benzotriazole</w:t>
            </w:r>
          </w:p>
          <w:p w14:paraId="4932C93B" w14:textId="65D2BB21" w:rsidR="00FA7B79" w:rsidRDefault="00FA7B79" w:rsidP="004A131F">
            <w:pPr>
              <w:rPr>
                <w:sz w:val="16"/>
                <w:szCs w:val="18"/>
              </w:rPr>
            </w:pPr>
            <w:r w:rsidRPr="00FA7B79">
              <w:rPr>
                <w:sz w:val="16"/>
                <w:szCs w:val="18"/>
              </w:rPr>
              <w:t>Perfluorobutanoic acid</w:t>
            </w:r>
            <w:r w:rsidR="00764A22">
              <w:rPr>
                <w:sz w:val="16"/>
                <w:szCs w:val="18"/>
              </w:rPr>
              <w:t xml:space="preserve">, </w:t>
            </w:r>
            <w:r w:rsidRPr="00FA7B79">
              <w:rPr>
                <w:sz w:val="16"/>
                <w:szCs w:val="18"/>
              </w:rPr>
              <w:t>PFBA</w:t>
            </w:r>
            <w:r w:rsidR="00764A22">
              <w:rPr>
                <w:sz w:val="16"/>
                <w:szCs w:val="18"/>
              </w:rPr>
              <w:t xml:space="preserve"> (PFAS)</w:t>
            </w:r>
          </w:p>
          <w:p w14:paraId="6847514B" w14:textId="00664C94" w:rsidR="00FA7B79" w:rsidRDefault="00FA7B79" w:rsidP="004A131F">
            <w:pPr>
              <w:rPr>
                <w:sz w:val="16"/>
                <w:szCs w:val="18"/>
              </w:rPr>
            </w:pPr>
            <w:r w:rsidRPr="00FA7B79">
              <w:rPr>
                <w:sz w:val="16"/>
                <w:szCs w:val="18"/>
              </w:rPr>
              <w:t>Perfluoropentanoic acid</w:t>
            </w:r>
            <w:r w:rsidR="00764A22">
              <w:rPr>
                <w:sz w:val="16"/>
                <w:szCs w:val="18"/>
              </w:rPr>
              <w:t xml:space="preserve">, </w:t>
            </w:r>
            <w:r w:rsidRPr="00FA7B79">
              <w:rPr>
                <w:sz w:val="16"/>
                <w:szCs w:val="18"/>
              </w:rPr>
              <w:t>PFPeA</w:t>
            </w:r>
            <w:r w:rsidR="00764A22">
              <w:rPr>
                <w:sz w:val="16"/>
                <w:szCs w:val="18"/>
              </w:rPr>
              <w:t xml:space="preserve"> (PFAS)</w:t>
            </w:r>
          </w:p>
          <w:p w14:paraId="1472D89A" w14:textId="77777777" w:rsidR="00FA7B79" w:rsidRDefault="00FA7B79" w:rsidP="004A131F">
            <w:pPr>
              <w:rPr>
                <w:sz w:val="16"/>
                <w:szCs w:val="18"/>
              </w:rPr>
            </w:pPr>
            <w:r w:rsidRPr="00FA7B79">
              <w:rPr>
                <w:sz w:val="16"/>
                <w:szCs w:val="18"/>
              </w:rPr>
              <w:t>Perfluorohexanoic acid</w:t>
            </w:r>
            <w:r w:rsidR="00764A22">
              <w:rPr>
                <w:sz w:val="16"/>
                <w:szCs w:val="18"/>
              </w:rPr>
              <w:t xml:space="preserve">, </w:t>
            </w:r>
            <w:r w:rsidRPr="00FA7B79">
              <w:rPr>
                <w:sz w:val="16"/>
                <w:szCs w:val="18"/>
              </w:rPr>
              <w:t>PFHxA</w:t>
            </w:r>
            <w:r w:rsidR="00764A22">
              <w:rPr>
                <w:sz w:val="16"/>
                <w:szCs w:val="18"/>
              </w:rPr>
              <w:t xml:space="preserve"> (PFAS)</w:t>
            </w:r>
          </w:p>
          <w:p w14:paraId="2930F447" w14:textId="03D951C1" w:rsidR="00FB5D05" w:rsidRPr="007C69CE" w:rsidRDefault="00C32C76" w:rsidP="004A131F">
            <w:pPr>
              <w:rPr>
                <w:sz w:val="16"/>
                <w:szCs w:val="18"/>
              </w:rPr>
            </w:pPr>
            <w:r w:rsidRPr="00C32C76">
              <w:rPr>
                <w:sz w:val="16"/>
                <w:szCs w:val="18"/>
              </w:rPr>
              <w:t>Perfluoroheptanoic acid</w:t>
            </w:r>
            <w:r w:rsidR="00A55376">
              <w:rPr>
                <w:sz w:val="16"/>
                <w:szCs w:val="18"/>
              </w:rPr>
              <w:t>, PFHpA (PFAS)</w:t>
            </w:r>
          </w:p>
        </w:tc>
        <w:tc>
          <w:tcPr>
            <w:tcW w:w="3119" w:type="dxa"/>
            <w:tcBorders>
              <w:left w:val="nil"/>
              <w:right w:val="nil"/>
            </w:tcBorders>
          </w:tcPr>
          <w:p w14:paraId="55BCD1BE" w14:textId="77777777" w:rsidR="004A131F" w:rsidRDefault="00F44E8E" w:rsidP="004A131F">
            <w:pPr>
              <w:rPr>
                <w:sz w:val="16"/>
                <w:szCs w:val="18"/>
              </w:rPr>
            </w:pPr>
            <w:r>
              <w:rPr>
                <w:sz w:val="16"/>
                <w:szCs w:val="18"/>
              </w:rPr>
              <w:t>89</w:t>
            </w:r>
          </w:p>
          <w:p w14:paraId="011DD1B3" w14:textId="77777777" w:rsidR="00BE6898" w:rsidRDefault="00BE6898" w:rsidP="004A131F">
            <w:pPr>
              <w:rPr>
                <w:sz w:val="16"/>
                <w:szCs w:val="18"/>
              </w:rPr>
            </w:pPr>
            <w:r>
              <w:rPr>
                <w:sz w:val="16"/>
                <w:szCs w:val="18"/>
              </w:rPr>
              <w:t>10-100</w:t>
            </w:r>
          </w:p>
          <w:p w14:paraId="0FBC6666" w14:textId="07BADDAE" w:rsidR="00F074C4" w:rsidRDefault="00F074C4" w:rsidP="004A131F">
            <w:pPr>
              <w:rPr>
                <w:sz w:val="16"/>
                <w:szCs w:val="18"/>
              </w:rPr>
            </w:pPr>
            <w:r>
              <w:rPr>
                <w:sz w:val="16"/>
                <w:szCs w:val="18"/>
              </w:rPr>
              <w:t>0-86</w:t>
            </w:r>
          </w:p>
          <w:p w14:paraId="7C78A076" w14:textId="77777777" w:rsidR="00C90CB8" w:rsidRDefault="00C90CB8" w:rsidP="004A131F">
            <w:pPr>
              <w:rPr>
                <w:sz w:val="16"/>
                <w:szCs w:val="18"/>
              </w:rPr>
            </w:pPr>
            <w:r>
              <w:rPr>
                <w:sz w:val="16"/>
                <w:szCs w:val="18"/>
              </w:rPr>
              <w:t>30-91</w:t>
            </w:r>
          </w:p>
          <w:p w14:paraId="57F74BE1" w14:textId="77777777" w:rsidR="00454BD0" w:rsidRDefault="00454BD0" w:rsidP="004A131F">
            <w:pPr>
              <w:rPr>
                <w:sz w:val="16"/>
                <w:szCs w:val="18"/>
              </w:rPr>
            </w:pPr>
            <w:r w:rsidRPr="00454BD0">
              <w:rPr>
                <w:sz w:val="16"/>
                <w:szCs w:val="18"/>
              </w:rPr>
              <w:t>(−108)–65</w:t>
            </w:r>
          </w:p>
          <w:p w14:paraId="66F41A15" w14:textId="77777777" w:rsidR="00454BD0" w:rsidRDefault="00DF058C" w:rsidP="004A131F">
            <w:pPr>
              <w:rPr>
                <w:sz w:val="16"/>
                <w:szCs w:val="18"/>
              </w:rPr>
            </w:pPr>
            <w:r w:rsidRPr="00DF058C">
              <w:rPr>
                <w:sz w:val="16"/>
                <w:szCs w:val="18"/>
              </w:rPr>
              <w:t>(−400)–50</w:t>
            </w:r>
          </w:p>
          <w:p w14:paraId="465B2321" w14:textId="77777777" w:rsidR="00DF058C" w:rsidRDefault="00DF058C" w:rsidP="004A131F">
            <w:pPr>
              <w:rPr>
                <w:sz w:val="16"/>
                <w:szCs w:val="18"/>
              </w:rPr>
            </w:pPr>
            <w:r w:rsidRPr="00DF058C">
              <w:rPr>
                <w:sz w:val="16"/>
                <w:szCs w:val="18"/>
              </w:rPr>
              <w:t>(−226)–39</w:t>
            </w:r>
          </w:p>
          <w:p w14:paraId="72F24202" w14:textId="4F5F03B5" w:rsidR="00FB5D05" w:rsidRPr="007C69CE" w:rsidRDefault="00FB5D05" w:rsidP="004A131F">
            <w:pPr>
              <w:rPr>
                <w:sz w:val="16"/>
                <w:szCs w:val="18"/>
              </w:rPr>
            </w:pPr>
            <w:r>
              <w:rPr>
                <w:sz w:val="16"/>
                <w:szCs w:val="18"/>
              </w:rPr>
              <w:t>(-32)</w:t>
            </w:r>
            <w:r w:rsidR="00381EE3">
              <w:rPr>
                <w:sz w:val="16"/>
                <w:szCs w:val="18"/>
              </w:rPr>
              <w:t xml:space="preserve"> </w:t>
            </w:r>
            <w:r w:rsidR="00381EE3">
              <w:rPr>
                <w:sz w:val="16"/>
                <w:szCs w:val="18"/>
              </w:rPr>
              <w:fldChar w:fldCharType="begin"/>
            </w:r>
            <w:r w:rsidR="00381EE3">
              <w:rPr>
                <w:sz w:val="16"/>
                <w:szCs w:val="18"/>
              </w:rPr>
              <w:instrText xml:space="preserve"> ADDIN ZOTERO_ITEM CSL_CITATION {"citationID":"gWURgAGv","properties":{"formattedCitation":"(Guerra et al., 2014)","plainCitation":"(Guerra et al., 2014)","noteIndex":0},"citationItems":[{"id":150,"uris":["http://zotero.org/users/local/h6YJVYLe/items/K46Y68GU"],"itemData":{"id":150,"type":"article-journal","container-title":"Journal of Hazardous Materials","DOI":"10.1016/j.jhazmat.2014.03.016","ISSN":"03043894","journalAbbreviation":"Journal of Hazardous Materials","language":"en","page":"148-154","source":"DOI.org (Crossref)","title":"Parameters affecting the formation of perfluoroalkyl acids during wastewater treatment","volume":"272","author":[{"family":"Guerra","given":"P."},{"family":"Kim","given":"M."},{"family":"Kinsman","given":"L."},{"family":"Ng","given":"T."},{"family":"Alaee","given":"M."},{"family":"Smyth","given":"S.A."}],"issued":{"date-parts":[["2014",5]]}}}],"schema":"https://github.com/citation-style-language/schema/raw/master/csl-citation.json"} </w:instrText>
            </w:r>
            <w:r w:rsidR="00381EE3">
              <w:rPr>
                <w:sz w:val="16"/>
                <w:szCs w:val="18"/>
              </w:rPr>
              <w:fldChar w:fldCharType="separate"/>
            </w:r>
            <w:r w:rsidR="00381EE3" w:rsidRPr="00381EE3">
              <w:rPr>
                <w:rFonts w:cs="Arial"/>
                <w:sz w:val="16"/>
              </w:rPr>
              <w:t>(Guerra et al., 2014)</w:t>
            </w:r>
            <w:r w:rsidR="00381EE3">
              <w:rPr>
                <w:sz w:val="16"/>
                <w:szCs w:val="18"/>
              </w:rPr>
              <w:fldChar w:fldCharType="end"/>
            </w:r>
          </w:p>
        </w:tc>
      </w:tr>
      <w:tr w:rsidR="004A131F" w:rsidRPr="00D448B0" w14:paraId="02A316AB" w14:textId="77777777" w:rsidTr="007D6E42">
        <w:tc>
          <w:tcPr>
            <w:tcW w:w="2552" w:type="dxa"/>
            <w:tcBorders>
              <w:left w:val="nil"/>
              <w:right w:val="nil"/>
            </w:tcBorders>
          </w:tcPr>
          <w:p w14:paraId="6D5E920E" w14:textId="4E3A6F9F" w:rsidR="004A131F" w:rsidRPr="00844E9A" w:rsidRDefault="007E6523" w:rsidP="004A131F">
            <w:pPr>
              <w:rPr>
                <w:b/>
                <w:bCs/>
                <w:sz w:val="16"/>
                <w:szCs w:val="18"/>
              </w:rPr>
            </w:pPr>
            <w:r>
              <w:rPr>
                <w:b/>
                <w:bCs/>
                <w:sz w:val="16"/>
                <w:szCs w:val="18"/>
              </w:rPr>
              <w:t>Agricultural pesticides</w:t>
            </w:r>
          </w:p>
        </w:tc>
        <w:tc>
          <w:tcPr>
            <w:tcW w:w="3260" w:type="dxa"/>
            <w:tcBorders>
              <w:left w:val="nil"/>
              <w:right w:val="nil"/>
            </w:tcBorders>
          </w:tcPr>
          <w:p w14:paraId="046ECA31" w14:textId="248033F9" w:rsidR="00432523" w:rsidRPr="00432523" w:rsidRDefault="00432523" w:rsidP="00432523">
            <w:pPr>
              <w:rPr>
                <w:sz w:val="16"/>
                <w:szCs w:val="18"/>
              </w:rPr>
            </w:pPr>
            <w:r w:rsidRPr="00432523">
              <w:rPr>
                <w:sz w:val="16"/>
                <w:szCs w:val="18"/>
              </w:rPr>
              <w:t>Methiocarb</w:t>
            </w:r>
          </w:p>
          <w:p w14:paraId="294F6D6E" w14:textId="5420ED89" w:rsidR="00432523" w:rsidRPr="00432523" w:rsidRDefault="00432523" w:rsidP="00432523">
            <w:pPr>
              <w:rPr>
                <w:sz w:val="16"/>
                <w:szCs w:val="18"/>
              </w:rPr>
            </w:pPr>
            <w:r w:rsidRPr="00432523">
              <w:rPr>
                <w:sz w:val="16"/>
                <w:szCs w:val="18"/>
              </w:rPr>
              <w:t>Oxadiazon</w:t>
            </w:r>
          </w:p>
          <w:p w14:paraId="48DF4776" w14:textId="6725CE34" w:rsidR="004A131F" w:rsidRPr="003659D6" w:rsidRDefault="00432523" w:rsidP="00432523">
            <w:pPr>
              <w:rPr>
                <w:sz w:val="16"/>
                <w:szCs w:val="18"/>
              </w:rPr>
            </w:pPr>
            <w:r w:rsidRPr="00432523">
              <w:rPr>
                <w:sz w:val="16"/>
                <w:szCs w:val="18"/>
              </w:rPr>
              <w:t>Triallate</w:t>
            </w:r>
          </w:p>
        </w:tc>
        <w:tc>
          <w:tcPr>
            <w:tcW w:w="3119" w:type="dxa"/>
            <w:tcBorders>
              <w:left w:val="nil"/>
              <w:right w:val="nil"/>
            </w:tcBorders>
          </w:tcPr>
          <w:p w14:paraId="16834810" w14:textId="77777777" w:rsidR="004A131F" w:rsidRDefault="00432523" w:rsidP="004A131F">
            <w:pPr>
              <w:rPr>
                <w:sz w:val="16"/>
                <w:szCs w:val="18"/>
              </w:rPr>
            </w:pPr>
            <w:r>
              <w:rPr>
                <w:sz w:val="16"/>
                <w:szCs w:val="18"/>
              </w:rPr>
              <w:t>N.A.</w:t>
            </w:r>
          </w:p>
          <w:p w14:paraId="04E8D89E" w14:textId="77777777" w:rsidR="00432523" w:rsidRDefault="00432523" w:rsidP="004A131F">
            <w:pPr>
              <w:rPr>
                <w:sz w:val="16"/>
                <w:szCs w:val="18"/>
              </w:rPr>
            </w:pPr>
            <w:r>
              <w:rPr>
                <w:sz w:val="16"/>
                <w:szCs w:val="18"/>
              </w:rPr>
              <w:t>N.A.</w:t>
            </w:r>
          </w:p>
          <w:p w14:paraId="38C55D86" w14:textId="5400C86B" w:rsidR="00432523" w:rsidRPr="003659D6" w:rsidRDefault="00432523" w:rsidP="004A131F">
            <w:pPr>
              <w:rPr>
                <w:sz w:val="16"/>
                <w:szCs w:val="18"/>
              </w:rPr>
            </w:pPr>
            <w:r>
              <w:rPr>
                <w:sz w:val="16"/>
                <w:szCs w:val="18"/>
              </w:rPr>
              <w:t>N.A.</w:t>
            </w:r>
          </w:p>
        </w:tc>
      </w:tr>
    </w:tbl>
    <w:p w14:paraId="6DDC145B" w14:textId="77777777" w:rsidR="00664814" w:rsidRPr="00432523" w:rsidRDefault="00664814" w:rsidP="003D71E5">
      <w:pPr>
        <w:jc w:val="both"/>
      </w:pPr>
    </w:p>
    <w:p w14:paraId="5D96C4E2" w14:textId="2189E804" w:rsidR="00D163CB" w:rsidRDefault="004E4B46" w:rsidP="003D71E5">
      <w:pPr>
        <w:jc w:val="both"/>
      </w:pPr>
      <w:r w:rsidRPr="004E4B46">
        <w:t>Traditiona</w:t>
      </w:r>
      <w:r>
        <w:t xml:space="preserve">l treatment by CAS plants are clearly not ideal for removal of </w:t>
      </w:r>
      <w:r w:rsidR="00511632">
        <w:t>CEC. Effluent concentrations are highly variable and in some cases even higher than the influent</w:t>
      </w:r>
      <w:r w:rsidR="00D52254">
        <w:t xml:space="preserve">. </w:t>
      </w:r>
      <w:r w:rsidR="00456AB6">
        <w:t xml:space="preserve">The diversity of the chemical structure of course contributes to </w:t>
      </w:r>
      <w:r w:rsidR="00D62DB9">
        <w:t>the high variance</w:t>
      </w:r>
      <w:r w:rsidR="00456AB6">
        <w:t xml:space="preserve">. Also, </w:t>
      </w:r>
      <w:r w:rsidR="00D62DB9">
        <w:t>CEC removal efficiency is strongly affected by HRT and SRT</w:t>
      </w:r>
      <w:r w:rsidR="00B94956">
        <w:t xml:space="preserve"> </w:t>
      </w:r>
      <w:r w:rsidR="007A4B32">
        <w:fldChar w:fldCharType="begin"/>
      </w:r>
      <w:r w:rsidR="007A4B32">
        <w:instrText xml:space="preserve"> ADDIN ZOTERO_ITEM CSL_CITATION {"citationID":"eorOKbpN","properties":{"formattedCitation":"(Krzeminski et al., 2019)","plainCitation":"(Krzeminski et al., 2019)","noteIndex":0},"citationItems":[{"id":146,"uris":["http://zotero.org/users/local/h6YJVYLe/items/65PAJRP4"],"itemData":{"id":146,"type":"article-journal","abstract":"Contaminants of emerging concern (CEC) discharged in efﬂuents of wastewater treatment plants (WWTPs), not speciﬁcally designed for their removal, pose serious hazards to human health and ecosystems. Their impact is of particular relevance to wastewater disposal and re-use in agricultural settings due to CEC uptake and accumulation in food crops and consequent diffusion into the food-chain. This is the reason why the chemical CEC discussed in this review have been selected considering, besides recalcitrance, frequency of detection and entity of potential hazards, their relevance for crop uptake. Antibiotic-resistant bacteria (ARB) and antibiotic resistance genes (ARGs) have been included as microbial CEC because of the potential of secondary wastewater treatment to offer conditions favourable to the survival and proliferation of ARB, and dissemination of ARGs. Given the adverse effects of chemical and microbial CEC, their removal is being considered as an additional design criterion, which highlights the necessity of upgrading conventional WWTPs with more effective technologies. In this review, the performance of currently applied biological treatment methods for secondary treatment is analysed. To this end, technological solutions including conventional activated sludge (CAS), membrane bioreactors (MBRs), moving bed bioﬁlm reactors (MBBRs), and nature-based solutions such as constructed wetlands (CWs) are compared for the achievable removal efﬁciencies of the selected CEC and their potential of acting as reservoirs of ARB&amp;ARGs. With the aim of giving a picture of real systems, this review focuses on data from fullscale and pilot-scale plants treating real urban wastewater. To achieve an integrated assessment, technologies are compared considering also other relevant evaluation parameters such as investment and management costs, complexity of layout and management, present scale of application and need of a post-treatment. Comparison results allow the deﬁnition of design and operation strategies for the implementation of CEC removal in WWTPs, when agricultural reuse of efﬂuents is planned.","container-title":"Science of The Total Environment","DOI":"10.1016/j.scitotenv.2018.08.130","ISSN":"00489697","journalAbbreviation":"Science of The Total Environment","language":"en","page":"1052-1081","source":"DOI.org (Crossref)","title":"Performance of secondary wastewater treatment methods for the removal of contaminants of emerging concern implicated in crop uptake and antibiotic resistance spread: A review","title-short":"Performance of secondary wastewater treatment methods for the removal of contaminants of emerging concern implicated in crop uptake and antibiotic resistance spread","volume":"648","author":[{"family":"Krzeminski","given":"Pawel"},{"family":"Tomei","given":"Maria Concetta"},{"family":"Karaolia","given":"Popi"},{"family":"Langenhoff","given":"Alette"},{"family":"Almeida","given":"C. Marisa R."},{"family":"Felis","given":"Ewa"},{"family":"Gritten","given":"Fanny"},{"family":"Andersen","given":"Henrik Rasmus"},{"family":"Fernandes","given":"Telma"},{"family":"Manaia","given":"Celia M."},{"family":"Rizzo","given":"Luigi"},{"family":"Fatta-Kassinos","given":"Despo"}],"issued":{"date-parts":[["2019",1]]}}}],"schema":"https://github.com/citation-style-language/schema/raw/master/csl-citation.json"} </w:instrText>
      </w:r>
      <w:r w:rsidR="007A4B32">
        <w:fldChar w:fldCharType="separate"/>
      </w:r>
      <w:r w:rsidR="007A4B32" w:rsidRPr="007A4B32">
        <w:rPr>
          <w:rFonts w:cs="Arial"/>
        </w:rPr>
        <w:t>(Krzeminski et al., 2019)</w:t>
      </w:r>
      <w:r w:rsidR="007A4B32">
        <w:fldChar w:fldCharType="end"/>
      </w:r>
      <w:r w:rsidR="00D62DB9">
        <w:t>.</w:t>
      </w:r>
      <w:r w:rsidR="00B94956">
        <w:t xml:space="preserve"> The extreme variability makes</w:t>
      </w:r>
      <w:r w:rsidR="00511632">
        <w:t xml:space="preserve"> it difficult </w:t>
      </w:r>
      <w:r w:rsidR="00190E09">
        <w:t>to meet thresholds.</w:t>
      </w:r>
      <w:r>
        <w:t xml:space="preserve"> </w:t>
      </w:r>
    </w:p>
    <w:p w14:paraId="70B7CA99" w14:textId="77777777" w:rsidR="00D163CB" w:rsidRDefault="00D163CB" w:rsidP="003D71E5">
      <w:pPr>
        <w:jc w:val="both"/>
      </w:pPr>
    </w:p>
    <w:p w14:paraId="53F90763" w14:textId="723E3C5F" w:rsidR="000329D9" w:rsidRDefault="00A42EAF" w:rsidP="00456301">
      <w:pPr>
        <w:jc w:val="both"/>
      </w:pPr>
      <w:r w:rsidRPr="007C69CE">
        <w:t>For this reason,</w:t>
      </w:r>
      <w:r w:rsidR="002C6FD8" w:rsidRPr="007C69CE">
        <w:t xml:space="preserve"> additional treatment is </w:t>
      </w:r>
      <w:r w:rsidR="00D163CB">
        <w:t>required</w:t>
      </w:r>
      <w:r w:rsidR="00490826" w:rsidRPr="007C69CE">
        <w:t xml:space="preserve">. This additional treatment, also called ‘advanced treatment’, is </w:t>
      </w:r>
      <w:r w:rsidR="00E205FE">
        <w:t>illustrated</w:t>
      </w:r>
      <w:r w:rsidR="00490826" w:rsidRPr="007C69CE">
        <w:t xml:space="preserve"> in </w:t>
      </w:r>
      <w:r w:rsidR="00490826" w:rsidRPr="00423486">
        <w:fldChar w:fldCharType="begin"/>
      </w:r>
      <w:r w:rsidR="00490826" w:rsidRPr="00423486">
        <w:instrText xml:space="preserve"> REF _Ref152171864 \h </w:instrText>
      </w:r>
      <w:r w:rsidR="00423486" w:rsidRPr="00423486">
        <w:instrText xml:space="preserve"> \* MERGEFORMAT </w:instrText>
      </w:r>
      <w:r w:rsidR="00490826" w:rsidRPr="00423486">
        <w:fldChar w:fldCharType="separate"/>
      </w:r>
      <w:r w:rsidR="00221AAC" w:rsidRPr="007C69CE">
        <w:rPr>
          <w:b/>
          <w:bCs/>
        </w:rPr>
        <w:t xml:space="preserve">Figure </w:t>
      </w:r>
      <w:r w:rsidR="00221AAC" w:rsidRPr="00221AAC">
        <w:rPr>
          <w:b/>
          <w:bCs/>
          <w:noProof/>
        </w:rPr>
        <w:t>3</w:t>
      </w:r>
      <w:r w:rsidR="00490826" w:rsidRPr="00423486">
        <w:fldChar w:fldCharType="end"/>
      </w:r>
      <w:r w:rsidR="00490826" w:rsidRPr="007C69CE">
        <w:t xml:space="preserve"> under the name ‘Tertiary treatment’</w:t>
      </w:r>
      <w:r w:rsidR="00256C56" w:rsidRPr="007C69CE">
        <w:t>.</w:t>
      </w:r>
      <w:r w:rsidR="00FB2B81" w:rsidRPr="007C69CE">
        <w:t xml:space="preserve"> </w:t>
      </w:r>
      <w:r w:rsidR="0055488F" w:rsidRPr="007C69CE">
        <w:t>‘</w:t>
      </w:r>
      <w:r w:rsidR="00FB2B81" w:rsidRPr="007C69CE">
        <w:t>O</w:t>
      </w:r>
      <w:r w:rsidR="00FB2B81" w:rsidRPr="007C69CE">
        <w:rPr>
          <w:vertAlign w:val="subscript"/>
        </w:rPr>
        <w:t>3</w:t>
      </w:r>
      <w:r w:rsidR="0055488F" w:rsidRPr="007C69CE">
        <w:t>’</w:t>
      </w:r>
      <w:r w:rsidR="00FB2B81" w:rsidRPr="007C69CE">
        <w:t xml:space="preserve"> means that ozone is used </w:t>
      </w:r>
      <w:r w:rsidR="00665BCC">
        <w:t>through</w:t>
      </w:r>
      <w:r w:rsidR="00FB2B81" w:rsidRPr="007C69CE">
        <w:t xml:space="preserve"> </w:t>
      </w:r>
      <w:r w:rsidR="00665BCC">
        <w:t>the</w:t>
      </w:r>
      <w:r w:rsidR="00C62B81" w:rsidRPr="007C69CE">
        <w:t xml:space="preserve"> ozonation process, a process where oxidation is </w:t>
      </w:r>
      <w:r w:rsidR="008D1629" w:rsidRPr="007C69CE">
        <w:t>applied</w:t>
      </w:r>
      <w:r w:rsidR="00C62B81" w:rsidRPr="007C69CE">
        <w:t xml:space="preserve"> to</w:t>
      </w:r>
      <w:r w:rsidR="00E5698D">
        <w:t xml:space="preserve"> partially</w:t>
      </w:r>
      <w:r w:rsidR="00C62B81" w:rsidRPr="007C69CE">
        <w:t xml:space="preserve"> destroy micropollutants. </w:t>
      </w:r>
      <w:r w:rsidR="00C3043F">
        <w:t>With oxidation as method for MPs removal</w:t>
      </w:r>
      <w:r w:rsidR="00C62B81" w:rsidRPr="007C69CE">
        <w:t>, ozonation belongs to the group of advanced oxidation processes (AOP).</w:t>
      </w:r>
      <w:r w:rsidR="0055488F" w:rsidRPr="007C69CE">
        <w:t xml:space="preserve"> Another type of AOPs is ‘UV’</w:t>
      </w:r>
      <w:r w:rsidR="00036907">
        <w:t xml:space="preserve">, in which UV-light is used to </w:t>
      </w:r>
      <w:r w:rsidR="00C91FB0">
        <w:t xml:space="preserve">produce oxidizing agents </w:t>
      </w:r>
      <w:r w:rsidR="002B5C15">
        <w:t xml:space="preserve">for degradation of </w:t>
      </w:r>
      <w:r w:rsidR="00A84057">
        <w:t xml:space="preserve">the </w:t>
      </w:r>
      <w:r w:rsidR="002B5C15">
        <w:t xml:space="preserve">pollutants </w:t>
      </w:r>
      <w:r w:rsidR="00A84057">
        <w:fldChar w:fldCharType="begin"/>
      </w:r>
      <w:r w:rsidR="00A84057">
        <w:instrText xml:space="preserve"> ADDIN ZOTERO_ITEM CSL_CITATION {"citationID":"XsUcrqkJ","properties":{"formattedCitation":"(Kumari &amp; Kumar, 2023)","plainCitation":"(Kumari &amp; Kumar, 2023)","noteIndex":0},"citationItems":[{"id":136,"uris":["http://zotero.org/users/local/h6YJVYLe/items/TT9P9LFE"],"itemData":{"id":136,"type":"article-journal","abstract":"Pollutants are big threat for the environment. Their imperil nature have disturbed the balance in the ecosystem and have also endangered the existence of the life on the earth. Advanced oxidation process is one of the emerging approach for the treatment of recalcitrant pollutants in nature. The process mainly involves the generation of a strong oxidant, which can easily degrade the pollutants produced from different sources. This review manifests the need of advanced oxidation process, and gives an outline of the different types of advanced oxidation process. It discusses the mechanism, advantages and disadvantages of the various forms of advanced oxidation process. Parameters for a sustainable technology such as technical and economical feasibility of the process, toxicity level and degradation effectiveness of the medium have also been discussed in detail to profess the sustainability of the process. It has potential and efficacy in removal of organic, toxic and non-biodegradable pollutants with minimum harmful effects. The future perspectives provide the room for modification and development and motivates us to overcome the present challenges and achieve better outcomes in future.","container-title":"Results in Surfaces and Interfaces","DOI":"10.1016/j.rsurfi.2023.100122","ISSN":"26668459","journalAbbreviation":"Results in Surfaces and Interfaces","language":"en","page":"100122","source":"DOI.org (Crossref)","title":"ADVANCED OXIDATION PROCESS: A remediation technique for organic and non-biodegradable pollutant","title-short":"ADVANCED OXIDATION PROCESS","volume":"11","author":[{"family":"Kumari","given":"Preeti"},{"family":"Kumar","given":"Aditya"}],"issued":{"date-parts":[["2023",5]]}}}],"schema":"https://github.com/citation-style-language/schema/raw/master/csl-citation.json"} </w:instrText>
      </w:r>
      <w:r w:rsidR="00A84057">
        <w:fldChar w:fldCharType="separate"/>
      </w:r>
      <w:r w:rsidR="00A84057" w:rsidRPr="00A84057">
        <w:rPr>
          <w:rFonts w:cs="Arial"/>
        </w:rPr>
        <w:t>(Kumari &amp; Kumar, 2023)</w:t>
      </w:r>
      <w:r w:rsidR="00A84057">
        <w:fldChar w:fldCharType="end"/>
      </w:r>
      <w:r w:rsidR="001F4789">
        <w:t>.</w:t>
      </w:r>
      <w:r w:rsidR="00CD1D8E" w:rsidRPr="007C69CE">
        <w:t xml:space="preserve"> </w:t>
      </w:r>
      <w:r w:rsidR="003E78BF" w:rsidRPr="007C69CE">
        <w:t xml:space="preserve">‘GAC’ and ‘Membrane’ are other </w:t>
      </w:r>
      <w:r w:rsidR="009568EA" w:rsidRPr="007C69CE">
        <w:t>types of tertiary treatment.</w:t>
      </w:r>
      <w:r w:rsidR="003E78BF" w:rsidRPr="007C69CE">
        <w:t xml:space="preserve"> </w:t>
      </w:r>
      <w:r w:rsidR="00DC5172" w:rsidRPr="007C69CE">
        <w:t>With the growth of industry</w:t>
      </w:r>
      <w:r w:rsidR="002F7A9A" w:rsidRPr="007C69CE">
        <w:t xml:space="preserve"> and emerging pollutants</w:t>
      </w:r>
      <w:r w:rsidR="00DC5172" w:rsidRPr="007C69CE">
        <w:t xml:space="preserve"> in the last decades, tertiary treatment is</w:t>
      </w:r>
      <w:r w:rsidR="002F7A9A" w:rsidRPr="007C69CE">
        <w:t xml:space="preserve"> now</w:t>
      </w:r>
      <w:r w:rsidR="00DC5172" w:rsidRPr="007C69CE">
        <w:t xml:space="preserve"> essential b</w:t>
      </w:r>
      <w:r w:rsidR="00CD1D8E" w:rsidRPr="007C69CE">
        <w:t>efore discharging</w:t>
      </w:r>
      <w:r w:rsidR="00556D72" w:rsidRPr="007C69CE">
        <w:t xml:space="preserve"> </w:t>
      </w:r>
      <w:r w:rsidR="00EE647E" w:rsidRPr="007C69CE">
        <w:t>the effluent</w:t>
      </w:r>
      <w:r w:rsidR="00CD1D8E" w:rsidRPr="007C69CE">
        <w:t xml:space="preserve"> </w:t>
      </w:r>
      <w:r w:rsidR="00DC5172" w:rsidRPr="007C69CE">
        <w:t>in the environment and especially when</w:t>
      </w:r>
      <w:r w:rsidR="005425F5" w:rsidRPr="007C69CE">
        <w:t xml:space="preserve"> water is reused for drinking purposes.</w:t>
      </w:r>
      <w:r w:rsidR="00FA32B3">
        <w:t xml:space="preserve"> Single and combined technologies are discussed in the next paragraph.</w:t>
      </w:r>
    </w:p>
    <w:p w14:paraId="6B597AA8" w14:textId="77777777" w:rsidR="00FA32B3" w:rsidRDefault="00FA32B3" w:rsidP="00456301">
      <w:pPr>
        <w:jc w:val="both"/>
      </w:pPr>
    </w:p>
    <w:p w14:paraId="0C9D6D46" w14:textId="77777777" w:rsidR="000329D9" w:rsidRDefault="000329D9">
      <w:pPr>
        <w:spacing w:after="160" w:line="2" w:lineRule="auto"/>
      </w:pPr>
      <w:r>
        <w:br w:type="page"/>
      </w:r>
    </w:p>
    <w:p w14:paraId="0BD4E031" w14:textId="3FE49119" w:rsidR="003F1731" w:rsidRPr="007C69CE" w:rsidRDefault="003F1731" w:rsidP="009F7074">
      <w:pPr>
        <w:pStyle w:val="Kop2"/>
      </w:pPr>
      <w:bookmarkStart w:id="29" w:name="_Toc167884285"/>
      <w:r w:rsidRPr="007C69CE">
        <w:lastRenderedPageBreak/>
        <w:t xml:space="preserve">Tertiary treatment </w:t>
      </w:r>
      <w:r w:rsidR="00B91500">
        <w:t>methods</w:t>
      </w:r>
      <w:r w:rsidR="005C5138" w:rsidRPr="007C69CE">
        <w:t xml:space="preserve"> for MP removal</w:t>
      </w:r>
      <w:r w:rsidR="00F01FA6" w:rsidRPr="007C69CE">
        <w:t xml:space="preserve"> in WWTPs</w:t>
      </w:r>
      <w:bookmarkEnd w:id="29"/>
    </w:p>
    <w:p w14:paraId="601B1280" w14:textId="3CA4AC85" w:rsidR="006D43B5" w:rsidRDefault="00284BF9" w:rsidP="00973C37">
      <w:pPr>
        <w:pStyle w:val="Kop3"/>
      </w:pPr>
      <w:r>
        <w:t>Single technologies for tertiary treatment</w:t>
      </w:r>
    </w:p>
    <w:p w14:paraId="33A1C68D" w14:textId="110F022A" w:rsidR="00F5173C" w:rsidRPr="00F52888" w:rsidRDefault="00262266" w:rsidP="007D44D4">
      <w:pPr>
        <w:jc w:val="both"/>
        <w:rPr>
          <w:i/>
          <w:iCs/>
        </w:rPr>
      </w:pPr>
      <w:r w:rsidRPr="007C69CE">
        <w:t>This paragraph provides an overview</w:t>
      </w:r>
      <w:r w:rsidR="0081268D" w:rsidRPr="007C69CE">
        <w:t xml:space="preserve"> of </w:t>
      </w:r>
      <w:r w:rsidR="00EF11E9" w:rsidRPr="007C69CE">
        <w:t xml:space="preserve">advanced treatment processes </w:t>
      </w:r>
      <w:r w:rsidR="0081268D" w:rsidRPr="007C69CE">
        <w:t>currently available</w:t>
      </w:r>
      <w:r w:rsidR="007D44D4" w:rsidRPr="007C69CE">
        <w:t xml:space="preserve"> or have potential to remove micropollutants in wastewater treatment plants.</w:t>
      </w:r>
      <w:r w:rsidR="004040EF">
        <w:t xml:space="preserve"> </w:t>
      </w:r>
      <w:r w:rsidR="00E96AF7">
        <w:t xml:space="preserve">A quantified approach </w:t>
      </w:r>
      <w:r w:rsidR="0030234F">
        <w:t>based on</w:t>
      </w:r>
      <w:r w:rsidR="00E96AF7">
        <w:t xml:space="preserve"> removal efficiencies is not </w:t>
      </w:r>
      <w:r w:rsidR="00DF70F8">
        <w:t>implemented</w:t>
      </w:r>
      <w:r w:rsidR="00E96AF7">
        <w:t xml:space="preserve"> </w:t>
      </w:r>
      <w:r w:rsidR="00DF70F8">
        <w:t>in this study</w:t>
      </w:r>
      <w:r w:rsidR="00E96AF7">
        <w:t xml:space="preserve">. </w:t>
      </w:r>
      <w:r w:rsidR="0033506D">
        <w:t xml:space="preserve">This would be too summarized </w:t>
      </w:r>
      <w:r w:rsidR="00912750">
        <w:t xml:space="preserve">as it is limited to </w:t>
      </w:r>
      <w:r w:rsidR="0030234F">
        <w:t xml:space="preserve">only </w:t>
      </w:r>
      <w:r w:rsidR="00912750">
        <w:t>certain MPs and</w:t>
      </w:r>
      <w:r w:rsidR="0030234F">
        <w:t xml:space="preserve"> certain </w:t>
      </w:r>
      <w:r w:rsidR="00912750">
        <w:t>conditions. M</w:t>
      </w:r>
      <w:r w:rsidR="00BF46A0">
        <w:t>oreover, efficiency is not the only criteria</w:t>
      </w:r>
      <w:r w:rsidR="00912750">
        <w:t xml:space="preserve"> for a good treatment technology</w:t>
      </w:r>
      <w:r w:rsidR="00BF46A0">
        <w:t>. Here</w:t>
      </w:r>
      <w:r w:rsidR="000B369A">
        <w:t xml:space="preserve">, a descriptive </w:t>
      </w:r>
      <w:r w:rsidR="00912750">
        <w:t xml:space="preserve">approach is </w:t>
      </w:r>
      <w:r w:rsidR="001E4255">
        <w:t>adopted</w:t>
      </w:r>
      <w:r w:rsidR="00912750">
        <w:t xml:space="preserve"> for the technology assessment</w:t>
      </w:r>
      <w:r w:rsidR="00740EC4">
        <w:t>.</w:t>
      </w:r>
      <w:r w:rsidR="009410E7">
        <w:t xml:space="preserve"> </w:t>
      </w:r>
      <w:r w:rsidR="00B5585F" w:rsidRPr="007C69CE">
        <w:t xml:space="preserve">The most important </w:t>
      </w:r>
      <w:r w:rsidR="001E4255">
        <w:t>treatment groups</w:t>
      </w:r>
      <w:r w:rsidR="00740EC4">
        <w:t>,</w:t>
      </w:r>
      <w:r w:rsidR="00B5585F" w:rsidRPr="007C69CE">
        <w:t xml:space="preserve"> their technologies</w:t>
      </w:r>
      <w:r w:rsidR="00740EC4">
        <w:t>, advantages and disadvantages</w:t>
      </w:r>
      <w:r w:rsidR="00747DDA">
        <w:t>,</w:t>
      </w:r>
      <w:r w:rsidR="00B5585F" w:rsidRPr="007C69CE">
        <w:t xml:space="preserve"> are listed in </w:t>
      </w:r>
      <w:r w:rsidR="00B5585F" w:rsidRPr="00F9184A">
        <w:fldChar w:fldCharType="begin"/>
      </w:r>
      <w:r w:rsidR="00B5585F" w:rsidRPr="00F9184A">
        <w:instrText xml:space="preserve"> REF _Ref152228340 \h </w:instrText>
      </w:r>
      <w:r w:rsidR="00F9184A" w:rsidRPr="00F9184A">
        <w:instrText xml:space="preserve"> \* MERGEFORMAT </w:instrText>
      </w:r>
      <w:r w:rsidR="00B5585F" w:rsidRPr="00F9184A">
        <w:fldChar w:fldCharType="separate"/>
      </w:r>
      <w:r w:rsidR="00221AAC" w:rsidRPr="007C69CE">
        <w:rPr>
          <w:b/>
          <w:bCs/>
        </w:rPr>
        <w:t xml:space="preserve">Table </w:t>
      </w:r>
      <w:r w:rsidR="00221AAC" w:rsidRPr="00221AAC">
        <w:rPr>
          <w:b/>
          <w:bCs/>
          <w:noProof/>
        </w:rPr>
        <w:t>2</w:t>
      </w:r>
      <w:r w:rsidR="00B5585F" w:rsidRPr="00F9184A">
        <w:fldChar w:fldCharType="end"/>
      </w:r>
      <w:r w:rsidR="00B5585F" w:rsidRPr="00F9184A">
        <w:t>.</w:t>
      </w:r>
    </w:p>
    <w:p w14:paraId="5660164F" w14:textId="77777777" w:rsidR="00973C37" w:rsidRPr="007C69CE" w:rsidRDefault="00973C37" w:rsidP="007D44D4">
      <w:pPr>
        <w:jc w:val="both"/>
      </w:pPr>
    </w:p>
    <w:p w14:paraId="2634E1C1" w14:textId="4F19DE1D" w:rsidR="005A00FA" w:rsidRPr="007C69CE" w:rsidRDefault="005A00FA" w:rsidP="00584B82">
      <w:pPr>
        <w:pStyle w:val="Bijschrift"/>
        <w:keepNext/>
        <w:jc w:val="center"/>
        <w:rPr>
          <w:b/>
          <w:bCs/>
          <w:i w:val="0"/>
          <w:iCs w:val="0"/>
        </w:rPr>
      </w:pPr>
      <w:bookmarkStart w:id="30" w:name="_Ref152228340"/>
      <w:r w:rsidRPr="007C69CE">
        <w:rPr>
          <w:b/>
          <w:bCs/>
          <w:i w:val="0"/>
          <w:iCs w:val="0"/>
        </w:rPr>
        <w:t xml:space="preserve">Table </w:t>
      </w:r>
      <w:r w:rsidRPr="007C69CE">
        <w:rPr>
          <w:b/>
          <w:bCs/>
          <w:i w:val="0"/>
          <w:iCs w:val="0"/>
        </w:rPr>
        <w:fldChar w:fldCharType="begin"/>
      </w:r>
      <w:r w:rsidRPr="007C69CE">
        <w:rPr>
          <w:b/>
          <w:bCs/>
          <w:i w:val="0"/>
          <w:iCs w:val="0"/>
        </w:rPr>
        <w:instrText xml:space="preserve"> SEQ Table \* ARABIC </w:instrText>
      </w:r>
      <w:r w:rsidRPr="007C69CE">
        <w:rPr>
          <w:b/>
          <w:bCs/>
          <w:i w:val="0"/>
          <w:iCs w:val="0"/>
        </w:rPr>
        <w:fldChar w:fldCharType="separate"/>
      </w:r>
      <w:r w:rsidR="00221AAC">
        <w:rPr>
          <w:b/>
          <w:bCs/>
          <w:i w:val="0"/>
          <w:iCs w:val="0"/>
          <w:noProof/>
        </w:rPr>
        <w:t>2</w:t>
      </w:r>
      <w:r w:rsidRPr="007C69CE">
        <w:rPr>
          <w:b/>
          <w:bCs/>
          <w:i w:val="0"/>
          <w:iCs w:val="0"/>
        </w:rPr>
        <w:fldChar w:fldCharType="end"/>
      </w:r>
      <w:bookmarkEnd w:id="30"/>
      <w:r w:rsidRPr="007C69CE">
        <w:rPr>
          <w:b/>
          <w:bCs/>
          <w:i w:val="0"/>
          <w:iCs w:val="0"/>
        </w:rPr>
        <w:t xml:space="preserve"> Advantages and disadvantages of different methods for </w:t>
      </w:r>
      <w:r w:rsidR="00D06682" w:rsidRPr="007C69CE">
        <w:rPr>
          <w:b/>
          <w:bCs/>
          <w:i w:val="0"/>
          <w:iCs w:val="0"/>
        </w:rPr>
        <w:t>OMPs</w:t>
      </w:r>
      <w:r w:rsidR="0011325F" w:rsidRPr="007C69CE">
        <w:rPr>
          <w:b/>
          <w:bCs/>
          <w:i w:val="0"/>
          <w:iCs w:val="0"/>
        </w:rPr>
        <w:t xml:space="preserve"> removal from wastewater</w:t>
      </w:r>
    </w:p>
    <w:tbl>
      <w:tblPr>
        <w:tblStyle w:val="Tabelraster"/>
        <w:tblW w:w="0" w:type="auto"/>
        <w:tblLook w:val="04A0" w:firstRow="1" w:lastRow="0" w:firstColumn="1" w:lastColumn="0" w:noHBand="0" w:noVBand="1"/>
      </w:tblPr>
      <w:tblGrid>
        <w:gridCol w:w="2552"/>
        <w:gridCol w:w="2410"/>
        <w:gridCol w:w="2268"/>
        <w:gridCol w:w="1790"/>
      </w:tblGrid>
      <w:tr w:rsidR="00056D0C" w:rsidRPr="007C69CE" w14:paraId="3B9BD8CA" w14:textId="19542811" w:rsidTr="006515D4">
        <w:tc>
          <w:tcPr>
            <w:tcW w:w="2552" w:type="dxa"/>
            <w:tcBorders>
              <w:top w:val="single" w:sz="4" w:space="0" w:color="auto"/>
              <w:left w:val="nil"/>
              <w:bottom w:val="single" w:sz="4" w:space="0" w:color="auto"/>
              <w:right w:val="nil"/>
            </w:tcBorders>
            <w:shd w:val="clear" w:color="auto" w:fill="B4C6E7" w:themeFill="accent5" w:themeFillTint="66"/>
            <w:vAlign w:val="center"/>
          </w:tcPr>
          <w:p w14:paraId="2E04F3F1" w14:textId="5E0953E3" w:rsidR="00056D0C" w:rsidRPr="009C6E1A" w:rsidRDefault="00056D0C" w:rsidP="00DF3E0B">
            <w:pPr>
              <w:rPr>
                <w:sz w:val="18"/>
                <w:szCs w:val="20"/>
              </w:rPr>
            </w:pPr>
            <w:r w:rsidRPr="009C6E1A">
              <w:rPr>
                <w:sz w:val="18"/>
                <w:szCs w:val="20"/>
              </w:rPr>
              <w:t>Treatment</w:t>
            </w:r>
            <w:r w:rsidR="000D59D2" w:rsidRPr="009C6E1A">
              <w:rPr>
                <w:sz w:val="18"/>
                <w:szCs w:val="20"/>
              </w:rPr>
              <w:t xml:space="preserve"> group</w:t>
            </w:r>
            <w:r w:rsidR="009C6E1A" w:rsidRPr="009C6E1A">
              <w:rPr>
                <w:sz w:val="18"/>
                <w:szCs w:val="20"/>
              </w:rPr>
              <w:t xml:space="preserve"> (TG)</w:t>
            </w:r>
          </w:p>
        </w:tc>
        <w:tc>
          <w:tcPr>
            <w:tcW w:w="2410" w:type="dxa"/>
            <w:tcBorders>
              <w:top w:val="single" w:sz="4" w:space="0" w:color="auto"/>
              <w:left w:val="nil"/>
              <w:bottom w:val="single" w:sz="4" w:space="0" w:color="auto"/>
              <w:right w:val="nil"/>
            </w:tcBorders>
            <w:shd w:val="clear" w:color="auto" w:fill="B4C6E7" w:themeFill="accent5" w:themeFillTint="66"/>
            <w:vAlign w:val="center"/>
          </w:tcPr>
          <w:p w14:paraId="0F0F2E5C" w14:textId="2DED4AC7" w:rsidR="00056D0C" w:rsidRPr="009C6E1A" w:rsidRDefault="00056D0C" w:rsidP="00DF3E0B">
            <w:pPr>
              <w:rPr>
                <w:sz w:val="18"/>
                <w:szCs w:val="20"/>
              </w:rPr>
            </w:pPr>
            <w:r w:rsidRPr="009C6E1A">
              <w:rPr>
                <w:sz w:val="18"/>
                <w:szCs w:val="20"/>
              </w:rPr>
              <w:t>Advantages</w:t>
            </w:r>
            <w:r w:rsidR="009C6E1A">
              <w:rPr>
                <w:sz w:val="18"/>
                <w:szCs w:val="20"/>
              </w:rPr>
              <w:t xml:space="preserve"> TG</w:t>
            </w:r>
          </w:p>
        </w:tc>
        <w:tc>
          <w:tcPr>
            <w:tcW w:w="2268" w:type="dxa"/>
            <w:tcBorders>
              <w:top w:val="single" w:sz="4" w:space="0" w:color="auto"/>
              <w:left w:val="nil"/>
              <w:bottom w:val="single" w:sz="4" w:space="0" w:color="auto"/>
              <w:right w:val="nil"/>
            </w:tcBorders>
            <w:shd w:val="clear" w:color="auto" w:fill="B4C6E7" w:themeFill="accent5" w:themeFillTint="66"/>
            <w:vAlign w:val="center"/>
          </w:tcPr>
          <w:p w14:paraId="54722FAD" w14:textId="22894ECB" w:rsidR="00056D0C" w:rsidRPr="009C6E1A" w:rsidRDefault="00056D0C" w:rsidP="00DF3E0B">
            <w:pPr>
              <w:rPr>
                <w:sz w:val="18"/>
                <w:szCs w:val="20"/>
              </w:rPr>
            </w:pPr>
            <w:r w:rsidRPr="009C6E1A">
              <w:rPr>
                <w:sz w:val="18"/>
                <w:szCs w:val="20"/>
              </w:rPr>
              <w:t>Disadvantages</w:t>
            </w:r>
            <w:r w:rsidR="009C6E1A">
              <w:rPr>
                <w:sz w:val="18"/>
                <w:szCs w:val="20"/>
              </w:rPr>
              <w:t xml:space="preserve"> TG</w:t>
            </w:r>
          </w:p>
        </w:tc>
        <w:tc>
          <w:tcPr>
            <w:tcW w:w="1790" w:type="dxa"/>
            <w:tcBorders>
              <w:top w:val="single" w:sz="4" w:space="0" w:color="auto"/>
              <w:left w:val="nil"/>
              <w:bottom w:val="single" w:sz="4" w:space="0" w:color="auto"/>
              <w:right w:val="nil"/>
            </w:tcBorders>
            <w:shd w:val="clear" w:color="auto" w:fill="B4C6E7" w:themeFill="accent5" w:themeFillTint="66"/>
            <w:vAlign w:val="center"/>
          </w:tcPr>
          <w:p w14:paraId="4C91CB53" w14:textId="1AA41CE4" w:rsidR="00056D0C" w:rsidRPr="009C6E1A" w:rsidRDefault="00056D0C" w:rsidP="00DF3E0B">
            <w:pPr>
              <w:rPr>
                <w:sz w:val="18"/>
                <w:szCs w:val="20"/>
              </w:rPr>
            </w:pPr>
            <w:r w:rsidRPr="009C6E1A">
              <w:rPr>
                <w:sz w:val="18"/>
                <w:szCs w:val="20"/>
              </w:rPr>
              <w:t>Reference</w:t>
            </w:r>
          </w:p>
        </w:tc>
      </w:tr>
      <w:tr w:rsidR="004B0482" w:rsidRPr="003F15FD" w14:paraId="3D9CBEF5" w14:textId="3D40F3CC" w:rsidTr="00584E1E">
        <w:tc>
          <w:tcPr>
            <w:tcW w:w="2552" w:type="dxa"/>
            <w:tcBorders>
              <w:top w:val="single" w:sz="4" w:space="0" w:color="auto"/>
              <w:left w:val="nil"/>
              <w:right w:val="nil"/>
            </w:tcBorders>
          </w:tcPr>
          <w:p w14:paraId="294ECBA0" w14:textId="2FFA2042" w:rsidR="004B0482" w:rsidRPr="007C69CE" w:rsidRDefault="004B0482" w:rsidP="004B0482">
            <w:pPr>
              <w:rPr>
                <w:b/>
                <w:bCs/>
                <w:sz w:val="16"/>
                <w:szCs w:val="18"/>
              </w:rPr>
            </w:pPr>
            <w:r w:rsidRPr="007C69CE">
              <w:rPr>
                <w:b/>
                <w:bCs/>
                <w:sz w:val="16"/>
                <w:szCs w:val="18"/>
              </w:rPr>
              <w:t>Advanced oxidation process</w:t>
            </w:r>
          </w:p>
          <w:p w14:paraId="480EA54F" w14:textId="55144CD0" w:rsidR="004B0482" w:rsidRPr="009C6E1A" w:rsidRDefault="00F56F5B" w:rsidP="004B0482">
            <w:pPr>
              <w:pStyle w:val="Lijstalinea"/>
              <w:numPr>
                <w:ilvl w:val="0"/>
                <w:numId w:val="13"/>
              </w:numPr>
              <w:rPr>
                <w:i/>
                <w:iCs/>
                <w:sz w:val="16"/>
                <w:szCs w:val="18"/>
              </w:rPr>
            </w:pPr>
            <w:r w:rsidRPr="009C6E1A">
              <w:rPr>
                <w:i/>
                <w:iCs/>
                <w:sz w:val="16"/>
                <w:szCs w:val="18"/>
              </w:rPr>
              <w:t>UV-radiation</w:t>
            </w:r>
          </w:p>
          <w:p w14:paraId="13D21F04" w14:textId="77777777" w:rsidR="00276FAE" w:rsidRPr="00E70EC5" w:rsidRDefault="00276FAE" w:rsidP="00276FAE">
            <w:pPr>
              <w:pStyle w:val="Lijstalinea"/>
              <w:numPr>
                <w:ilvl w:val="0"/>
                <w:numId w:val="13"/>
              </w:numPr>
              <w:rPr>
                <w:sz w:val="16"/>
                <w:szCs w:val="18"/>
              </w:rPr>
            </w:pPr>
            <w:r>
              <w:rPr>
                <w:i/>
                <w:iCs/>
                <w:sz w:val="16"/>
                <w:szCs w:val="18"/>
              </w:rPr>
              <w:t>(Photo-)</w:t>
            </w:r>
            <w:r w:rsidRPr="008D6A14">
              <w:rPr>
                <w:i/>
                <w:iCs/>
                <w:sz w:val="16"/>
                <w:szCs w:val="18"/>
              </w:rPr>
              <w:t>Fenton</w:t>
            </w:r>
          </w:p>
          <w:p w14:paraId="6E1DA7FF" w14:textId="77777777" w:rsidR="00276FAE" w:rsidRPr="00D90756" w:rsidRDefault="00276FAE" w:rsidP="00276FAE">
            <w:pPr>
              <w:pStyle w:val="Lijstalinea"/>
              <w:numPr>
                <w:ilvl w:val="0"/>
                <w:numId w:val="13"/>
              </w:numPr>
              <w:rPr>
                <w:i/>
                <w:iCs/>
                <w:sz w:val="16"/>
                <w:szCs w:val="18"/>
              </w:rPr>
            </w:pPr>
            <w:r w:rsidRPr="00D90756">
              <w:rPr>
                <w:i/>
                <w:iCs/>
                <w:sz w:val="16"/>
                <w:szCs w:val="18"/>
              </w:rPr>
              <w:t>Sonolysis</w:t>
            </w:r>
          </w:p>
          <w:p w14:paraId="282CC32A" w14:textId="77777777" w:rsidR="00731E11" w:rsidRPr="00D90756" w:rsidRDefault="00276FAE" w:rsidP="004B0482">
            <w:pPr>
              <w:pStyle w:val="Lijstalinea"/>
              <w:numPr>
                <w:ilvl w:val="0"/>
                <w:numId w:val="13"/>
              </w:numPr>
              <w:rPr>
                <w:b/>
                <w:bCs/>
                <w:i/>
                <w:iCs/>
                <w:sz w:val="16"/>
                <w:szCs w:val="18"/>
              </w:rPr>
            </w:pPr>
            <w:r w:rsidRPr="00D90756">
              <w:rPr>
                <w:i/>
                <w:iCs/>
                <w:sz w:val="16"/>
                <w:szCs w:val="18"/>
              </w:rPr>
              <w:t>Wet Air Oxidatio</w:t>
            </w:r>
            <w:r w:rsidR="00731E11" w:rsidRPr="00D90756">
              <w:rPr>
                <w:i/>
                <w:iCs/>
                <w:sz w:val="16"/>
                <w:szCs w:val="18"/>
              </w:rPr>
              <w:t>n</w:t>
            </w:r>
          </w:p>
          <w:p w14:paraId="71DBD3B5" w14:textId="1B41036A" w:rsidR="004B0482" w:rsidRPr="008D6A14" w:rsidRDefault="004B0482" w:rsidP="004B0482">
            <w:pPr>
              <w:pStyle w:val="Lijstalinea"/>
              <w:numPr>
                <w:ilvl w:val="0"/>
                <w:numId w:val="13"/>
              </w:numPr>
              <w:rPr>
                <w:b/>
                <w:bCs/>
                <w:sz w:val="16"/>
                <w:szCs w:val="18"/>
              </w:rPr>
            </w:pPr>
            <w:r w:rsidRPr="009C6E1A">
              <w:rPr>
                <w:i/>
                <w:iCs/>
                <w:sz w:val="16"/>
                <w:szCs w:val="18"/>
              </w:rPr>
              <w:t>Ozonation</w:t>
            </w:r>
          </w:p>
          <w:p w14:paraId="64D88829" w14:textId="2092B736" w:rsidR="00276FAE" w:rsidRPr="00276FAE" w:rsidRDefault="00276FAE" w:rsidP="00276FAE">
            <w:pPr>
              <w:rPr>
                <w:sz w:val="16"/>
                <w:szCs w:val="18"/>
              </w:rPr>
            </w:pPr>
          </w:p>
        </w:tc>
        <w:tc>
          <w:tcPr>
            <w:tcW w:w="2410" w:type="dxa"/>
            <w:tcBorders>
              <w:top w:val="single" w:sz="4" w:space="0" w:color="auto"/>
              <w:left w:val="nil"/>
              <w:right w:val="nil"/>
            </w:tcBorders>
          </w:tcPr>
          <w:p w14:paraId="4BE4CC2E" w14:textId="77777777" w:rsidR="00843D46" w:rsidRDefault="00843D46" w:rsidP="00843D46">
            <w:pPr>
              <w:rPr>
                <w:sz w:val="16"/>
                <w:szCs w:val="18"/>
              </w:rPr>
            </w:pPr>
            <w:r>
              <w:rPr>
                <w:sz w:val="16"/>
                <w:szCs w:val="18"/>
              </w:rPr>
              <w:t>Organic destruction</w:t>
            </w:r>
          </w:p>
          <w:p w14:paraId="5C25CBB5" w14:textId="225BEF87" w:rsidR="004B0482" w:rsidRPr="007C69CE" w:rsidRDefault="00A54296" w:rsidP="004B0482">
            <w:pPr>
              <w:rPr>
                <w:sz w:val="16"/>
                <w:szCs w:val="18"/>
              </w:rPr>
            </w:pPr>
            <w:r>
              <w:rPr>
                <w:sz w:val="16"/>
                <w:szCs w:val="18"/>
              </w:rPr>
              <w:t>Rapid</w:t>
            </w:r>
            <w:r w:rsidR="004B0482" w:rsidRPr="007C69CE">
              <w:rPr>
                <w:sz w:val="16"/>
                <w:szCs w:val="18"/>
              </w:rPr>
              <w:t xml:space="preserve"> reaction</w:t>
            </w:r>
          </w:p>
          <w:p w14:paraId="19702CB4" w14:textId="77777777" w:rsidR="00B11D83" w:rsidRDefault="004E4999" w:rsidP="004B0482">
            <w:pPr>
              <w:rPr>
                <w:sz w:val="16"/>
                <w:szCs w:val="18"/>
              </w:rPr>
            </w:pPr>
            <w:r>
              <w:rPr>
                <w:sz w:val="16"/>
                <w:szCs w:val="18"/>
              </w:rPr>
              <w:t>D</w:t>
            </w:r>
            <w:r w:rsidR="00B11D83">
              <w:rPr>
                <w:sz w:val="16"/>
                <w:szCs w:val="18"/>
              </w:rPr>
              <w:t>isinfect</w:t>
            </w:r>
            <w:r w:rsidR="00524799">
              <w:rPr>
                <w:sz w:val="16"/>
                <w:szCs w:val="18"/>
              </w:rPr>
              <w:t>ion</w:t>
            </w:r>
          </w:p>
          <w:p w14:paraId="7901A614" w14:textId="77777777" w:rsidR="00F5173C" w:rsidRDefault="00F5173C" w:rsidP="004B0482">
            <w:pPr>
              <w:rPr>
                <w:sz w:val="16"/>
                <w:szCs w:val="18"/>
              </w:rPr>
            </w:pPr>
          </w:p>
          <w:p w14:paraId="61EC715F" w14:textId="2FD3211D" w:rsidR="00F5173C" w:rsidRPr="007C69CE" w:rsidRDefault="00F5173C" w:rsidP="004B0482">
            <w:pPr>
              <w:rPr>
                <w:sz w:val="16"/>
                <w:szCs w:val="18"/>
              </w:rPr>
            </w:pPr>
          </w:p>
        </w:tc>
        <w:tc>
          <w:tcPr>
            <w:tcW w:w="2268" w:type="dxa"/>
            <w:tcBorders>
              <w:top w:val="single" w:sz="4" w:space="0" w:color="auto"/>
              <w:left w:val="nil"/>
              <w:right w:val="nil"/>
            </w:tcBorders>
          </w:tcPr>
          <w:p w14:paraId="242BCD16" w14:textId="77777777" w:rsidR="00843D46" w:rsidRPr="00843D46" w:rsidRDefault="00843D46" w:rsidP="00843D46">
            <w:pPr>
              <w:rPr>
                <w:rFonts w:cs="Arial"/>
                <w:sz w:val="16"/>
                <w:szCs w:val="18"/>
              </w:rPr>
            </w:pPr>
            <w:r w:rsidRPr="00843D46">
              <w:rPr>
                <w:sz w:val="16"/>
                <w:szCs w:val="18"/>
              </w:rPr>
              <w:t>Residual by-products</w:t>
            </w:r>
            <w:r w:rsidRPr="00843D46">
              <w:rPr>
                <w:rFonts w:cs="Arial"/>
                <w:sz w:val="16"/>
                <w:szCs w:val="18"/>
              </w:rPr>
              <w:t xml:space="preserve"> </w:t>
            </w:r>
          </w:p>
          <w:p w14:paraId="04F705F1" w14:textId="77777777" w:rsidR="00E75902" w:rsidRPr="007C69CE" w:rsidRDefault="00E75902" w:rsidP="00E75902">
            <w:pPr>
              <w:rPr>
                <w:rFonts w:cs="Arial"/>
                <w:sz w:val="16"/>
                <w:szCs w:val="18"/>
              </w:rPr>
            </w:pPr>
            <w:r>
              <w:rPr>
                <w:rFonts w:cs="Arial"/>
                <w:sz w:val="16"/>
                <w:szCs w:val="18"/>
              </w:rPr>
              <w:t>E</w:t>
            </w:r>
            <w:r w:rsidRPr="007C69CE">
              <w:rPr>
                <w:rFonts w:cs="Arial"/>
                <w:sz w:val="16"/>
                <w:szCs w:val="18"/>
              </w:rPr>
              <w:t>nergy-intensive</w:t>
            </w:r>
          </w:p>
          <w:p w14:paraId="46C6399B" w14:textId="585B3E17" w:rsidR="006169D4" w:rsidRPr="007C69CE" w:rsidRDefault="006169D4" w:rsidP="00843D46">
            <w:pPr>
              <w:rPr>
                <w:sz w:val="16"/>
                <w:szCs w:val="18"/>
              </w:rPr>
            </w:pPr>
          </w:p>
        </w:tc>
        <w:tc>
          <w:tcPr>
            <w:tcW w:w="1790" w:type="dxa"/>
            <w:tcBorders>
              <w:top w:val="single" w:sz="4" w:space="0" w:color="auto"/>
              <w:left w:val="nil"/>
              <w:right w:val="nil"/>
            </w:tcBorders>
          </w:tcPr>
          <w:p w14:paraId="7FD5B81D" w14:textId="7367AF6E" w:rsidR="004B0482" w:rsidRPr="007204D8" w:rsidRDefault="004B0482" w:rsidP="004B0482">
            <w:pPr>
              <w:rPr>
                <w:sz w:val="16"/>
                <w:szCs w:val="18"/>
              </w:rPr>
            </w:pPr>
            <w:r w:rsidRPr="00D85077">
              <w:rPr>
                <w:sz w:val="16"/>
                <w:szCs w:val="18"/>
              </w:rPr>
              <w:fldChar w:fldCharType="begin"/>
            </w:r>
            <w:r w:rsidR="004D74D4" w:rsidRPr="00D85077">
              <w:rPr>
                <w:sz w:val="16"/>
                <w:szCs w:val="18"/>
                <w:lang w:val="nl-BE"/>
              </w:rPr>
              <w:instrText xml:space="preserve"> ADDIN ZOTERO_ITEM CSL_CITATION {"citationID":"pb5rjlUZ","properties":{"formattedCitation":"(V. Sharma &amp; Feng, 2017; Zahmatkesh, Amesho, et al., 2022)","plainCitation":"(V. Sharma &amp; Feng, 2017; Zahmatkesh, Amesho, et al., 2022)","noteIndex":0},"citationItems":[{"id":94,"uris":["http://zotero.org/users/local/h6YJVYLe/items/E9LTKZGV"],"itemData":{"id":94,"type":"article-journal","abstract":"This paper presents a review on the environmental applications of metal-organic frameworks (MOFs), which are inorganic-organic hybrid highly porous crystalline materials, prepared from metal ion/clusters and multidentate organic ligands. The emphases are made on the enhancement of the performance of advanced oxidation processes (AOPs) (photocatalysis, Fenton reaction methods, and sulfate radical (SO4•-)-mediated oxidations) using MOFs materials. MOFs act as adsorption and light absorbers, leading to superior performance of photocatalytic processes. More recent examples of photocatalytic degradation of dyes are presented. Additionally, it is commonly shown that Fe-based MOFs exhibited excellent catalytic performance on the Fenton-based and SO4•--mediated oxidations of organic pollutants (e.g., dyes, phenol and pharmaceuticals). The significantly enhanced generation of reactive species such as •OH and/or SO4•- by both homogeneous and heterogeneous catalysis was proposed as the possible mechanism for water depollution. Based on the exi</w:instrText>
            </w:r>
            <w:r w:rsidR="004D74D4" w:rsidRPr="007204D8">
              <w:rPr>
                <w:sz w:val="16"/>
                <w:szCs w:val="18"/>
              </w:rPr>
              <w:instrText xml:space="preserve">sting literature, the challenge and future perspectives in MOF-based AOPs are addressed.","container-title":"Journal of Hazardous Materials","DOI":"10.1016/j.jhazmat.2017.09.043","journalAbbreviation":"Journal of Hazardous Materials","source":"ResearchGate","title":"Water depollution using metal-organic frameworks-catalyzed advanced oxidation processes: A review","title-short":"Water depollution using metal-organic frameworks-catalyzed advanced oxidation processes","volume":"372","author":[{"family":"Sharma","given":"Virender"},{"family":"Feng","given":"Mingbao"}],"issued":{"date-parts":[["2017",9,25]]}}},{"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D85077">
              <w:rPr>
                <w:sz w:val="16"/>
                <w:szCs w:val="18"/>
              </w:rPr>
              <w:fldChar w:fldCharType="separate"/>
            </w:r>
            <w:r w:rsidR="004D74D4" w:rsidRPr="007204D8">
              <w:rPr>
                <w:rFonts w:cs="Arial"/>
                <w:sz w:val="16"/>
              </w:rPr>
              <w:t>(V. Sharma &amp; Feng, 2017; Zahmatkesh, Amesho, et al., 2022)</w:t>
            </w:r>
            <w:r w:rsidRPr="00D85077">
              <w:rPr>
                <w:sz w:val="16"/>
                <w:szCs w:val="18"/>
              </w:rPr>
              <w:fldChar w:fldCharType="end"/>
            </w:r>
          </w:p>
        </w:tc>
      </w:tr>
      <w:tr w:rsidR="004B0482" w:rsidRPr="007C69CE" w14:paraId="0E3C20C4" w14:textId="37695759" w:rsidTr="00584E1E">
        <w:tc>
          <w:tcPr>
            <w:tcW w:w="2552" w:type="dxa"/>
            <w:tcBorders>
              <w:left w:val="nil"/>
              <w:right w:val="nil"/>
            </w:tcBorders>
          </w:tcPr>
          <w:p w14:paraId="16D85D3E" w14:textId="453A1F28" w:rsidR="004B0482" w:rsidRPr="007204D8" w:rsidRDefault="004B0482" w:rsidP="004B0482">
            <w:pPr>
              <w:rPr>
                <w:b/>
                <w:bCs/>
                <w:sz w:val="16"/>
                <w:szCs w:val="18"/>
              </w:rPr>
            </w:pPr>
            <w:r w:rsidRPr="007204D8">
              <w:rPr>
                <w:b/>
                <w:bCs/>
                <w:sz w:val="16"/>
                <w:szCs w:val="18"/>
              </w:rPr>
              <w:t>Membrane treatment</w:t>
            </w:r>
          </w:p>
          <w:p w14:paraId="6016A368" w14:textId="3B3F1B2D" w:rsidR="004B0482" w:rsidRPr="007204D8" w:rsidRDefault="004B0482" w:rsidP="004B0482">
            <w:pPr>
              <w:pStyle w:val="Lijstalinea"/>
              <w:numPr>
                <w:ilvl w:val="0"/>
                <w:numId w:val="15"/>
              </w:numPr>
              <w:rPr>
                <w:b/>
                <w:bCs/>
                <w:i/>
                <w:iCs/>
                <w:sz w:val="16"/>
                <w:szCs w:val="18"/>
              </w:rPr>
            </w:pPr>
            <w:r w:rsidRPr="007204D8">
              <w:rPr>
                <w:i/>
                <w:iCs/>
                <w:sz w:val="16"/>
                <w:szCs w:val="18"/>
              </w:rPr>
              <w:t>Reverse osmosis</w:t>
            </w:r>
            <w:r w:rsidR="003A2640" w:rsidRPr="007204D8">
              <w:rPr>
                <w:i/>
                <w:iCs/>
                <w:sz w:val="16"/>
                <w:szCs w:val="18"/>
              </w:rPr>
              <w:t xml:space="preserve"> (RO)</w:t>
            </w:r>
          </w:p>
          <w:p w14:paraId="5FA0AD7C" w14:textId="0E4ABD61" w:rsidR="004B0482" w:rsidRPr="007204D8" w:rsidRDefault="004B0482" w:rsidP="004B0482">
            <w:pPr>
              <w:pStyle w:val="Lijstalinea"/>
              <w:numPr>
                <w:ilvl w:val="0"/>
                <w:numId w:val="15"/>
              </w:numPr>
              <w:rPr>
                <w:b/>
                <w:bCs/>
                <w:i/>
                <w:iCs/>
                <w:sz w:val="16"/>
                <w:szCs w:val="18"/>
              </w:rPr>
            </w:pPr>
            <w:r w:rsidRPr="007204D8">
              <w:rPr>
                <w:i/>
                <w:iCs/>
                <w:sz w:val="16"/>
                <w:szCs w:val="18"/>
              </w:rPr>
              <w:t>Nanofiltration</w:t>
            </w:r>
            <w:r w:rsidR="003A2640" w:rsidRPr="007204D8">
              <w:rPr>
                <w:i/>
                <w:iCs/>
                <w:sz w:val="16"/>
                <w:szCs w:val="18"/>
              </w:rPr>
              <w:t xml:space="preserve"> (NF)</w:t>
            </w:r>
          </w:p>
          <w:p w14:paraId="6D698D23" w14:textId="6B5FD41E" w:rsidR="004B0482" w:rsidRPr="007204D8" w:rsidRDefault="004B0482" w:rsidP="004B0482">
            <w:pPr>
              <w:pStyle w:val="Lijstalinea"/>
              <w:numPr>
                <w:ilvl w:val="0"/>
                <w:numId w:val="15"/>
              </w:numPr>
              <w:rPr>
                <w:b/>
                <w:bCs/>
                <w:i/>
                <w:iCs/>
                <w:sz w:val="16"/>
                <w:szCs w:val="18"/>
              </w:rPr>
            </w:pPr>
            <w:r w:rsidRPr="007204D8">
              <w:rPr>
                <w:i/>
                <w:iCs/>
                <w:sz w:val="16"/>
                <w:szCs w:val="18"/>
              </w:rPr>
              <w:t>Forward osmosis</w:t>
            </w:r>
            <w:r w:rsidR="003A2640" w:rsidRPr="007204D8">
              <w:rPr>
                <w:i/>
                <w:iCs/>
                <w:sz w:val="16"/>
                <w:szCs w:val="18"/>
              </w:rPr>
              <w:t xml:space="preserve"> (FO)</w:t>
            </w:r>
          </w:p>
          <w:p w14:paraId="72BA89E8" w14:textId="76CDA9FA" w:rsidR="004B0482" w:rsidRPr="007204D8" w:rsidRDefault="004B0482" w:rsidP="004B0482">
            <w:pPr>
              <w:pStyle w:val="Lijstalinea"/>
              <w:numPr>
                <w:ilvl w:val="0"/>
                <w:numId w:val="15"/>
              </w:numPr>
              <w:rPr>
                <w:sz w:val="16"/>
                <w:szCs w:val="18"/>
              </w:rPr>
            </w:pPr>
            <w:r w:rsidRPr="007204D8">
              <w:rPr>
                <w:i/>
                <w:iCs/>
                <w:sz w:val="16"/>
                <w:szCs w:val="18"/>
              </w:rPr>
              <w:t>Membrane distillation</w:t>
            </w:r>
            <w:r w:rsidR="003A2640" w:rsidRPr="007204D8">
              <w:rPr>
                <w:i/>
                <w:iCs/>
                <w:sz w:val="16"/>
                <w:szCs w:val="18"/>
              </w:rPr>
              <w:t xml:space="preserve"> (MD)</w:t>
            </w:r>
          </w:p>
        </w:tc>
        <w:tc>
          <w:tcPr>
            <w:tcW w:w="2410" w:type="dxa"/>
            <w:tcBorders>
              <w:left w:val="nil"/>
              <w:right w:val="nil"/>
            </w:tcBorders>
          </w:tcPr>
          <w:p w14:paraId="4024772E" w14:textId="77777777" w:rsidR="00843D46" w:rsidRPr="007204D8" w:rsidRDefault="00843D46" w:rsidP="00843D46">
            <w:pPr>
              <w:rPr>
                <w:sz w:val="16"/>
                <w:szCs w:val="18"/>
              </w:rPr>
            </w:pPr>
            <w:r w:rsidRPr="007204D8">
              <w:rPr>
                <w:sz w:val="16"/>
                <w:szCs w:val="18"/>
              </w:rPr>
              <w:t>FO, MD low operating costs</w:t>
            </w:r>
          </w:p>
          <w:p w14:paraId="0AE2B2C7" w14:textId="414A748A" w:rsidR="00B22E60" w:rsidRPr="007204D8" w:rsidRDefault="00613DA0" w:rsidP="00B22E60">
            <w:pPr>
              <w:rPr>
                <w:sz w:val="16"/>
                <w:szCs w:val="18"/>
              </w:rPr>
            </w:pPr>
            <w:r w:rsidRPr="007204D8">
              <w:rPr>
                <w:sz w:val="16"/>
                <w:szCs w:val="18"/>
              </w:rPr>
              <w:t>High efficiency</w:t>
            </w:r>
          </w:p>
          <w:p w14:paraId="5A9C5433" w14:textId="77777777" w:rsidR="004B0482" w:rsidRPr="007204D8" w:rsidRDefault="004B0482" w:rsidP="004B0482">
            <w:pPr>
              <w:rPr>
                <w:sz w:val="16"/>
                <w:szCs w:val="18"/>
              </w:rPr>
            </w:pPr>
            <w:r w:rsidRPr="007204D8">
              <w:rPr>
                <w:sz w:val="16"/>
                <w:szCs w:val="18"/>
              </w:rPr>
              <w:t>Ions removal</w:t>
            </w:r>
          </w:p>
          <w:p w14:paraId="6065EB96" w14:textId="77777777" w:rsidR="00175261" w:rsidRPr="007204D8" w:rsidRDefault="00175261" w:rsidP="004B0482">
            <w:pPr>
              <w:rPr>
                <w:sz w:val="16"/>
                <w:szCs w:val="18"/>
              </w:rPr>
            </w:pPr>
            <w:r w:rsidRPr="007204D8">
              <w:rPr>
                <w:sz w:val="16"/>
                <w:szCs w:val="18"/>
              </w:rPr>
              <w:t>Disinfection</w:t>
            </w:r>
          </w:p>
          <w:p w14:paraId="7989AE6F" w14:textId="77777777" w:rsidR="00F5173C" w:rsidRPr="007204D8" w:rsidRDefault="00F5173C" w:rsidP="004B0482">
            <w:pPr>
              <w:rPr>
                <w:sz w:val="16"/>
                <w:szCs w:val="18"/>
              </w:rPr>
            </w:pPr>
          </w:p>
          <w:p w14:paraId="794977F2" w14:textId="0548E6C6" w:rsidR="00F5173C" w:rsidRPr="007204D8" w:rsidRDefault="00F5173C" w:rsidP="004B0482">
            <w:pPr>
              <w:rPr>
                <w:sz w:val="16"/>
                <w:szCs w:val="18"/>
              </w:rPr>
            </w:pPr>
          </w:p>
        </w:tc>
        <w:tc>
          <w:tcPr>
            <w:tcW w:w="2268" w:type="dxa"/>
            <w:tcBorders>
              <w:left w:val="nil"/>
              <w:right w:val="nil"/>
            </w:tcBorders>
          </w:tcPr>
          <w:p w14:paraId="6B33A4EA" w14:textId="77777777" w:rsidR="00843D46" w:rsidRPr="007204D8" w:rsidRDefault="00843D46" w:rsidP="00843D46">
            <w:pPr>
              <w:rPr>
                <w:sz w:val="16"/>
                <w:szCs w:val="18"/>
              </w:rPr>
            </w:pPr>
            <w:r w:rsidRPr="007204D8">
              <w:rPr>
                <w:sz w:val="16"/>
                <w:szCs w:val="18"/>
              </w:rPr>
              <w:t>High (re-)investment costs</w:t>
            </w:r>
          </w:p>
          <w:p w14:paraId="174370B4" w14:textId="4A34D606" w:rsidR="00747FE9" w:rsidRPr="007204D8" w:rsidRDefault="00E51C0C" w:rsidP="004B0482">
            <w:pPr>
              <w:rPr>
                <w:sz w:val="16"/>
                <w:szCs w:val="18"/>
              </w:rPr>
            </w:pPr>
            <w:r w:rsidRPr="007204D8">
              <w:rPr>
                <w:sz w:val="16"/>
                <w:szCs w:val="18"/>
              </w:rPr>
              <w:t xml:space="preserve">RO, NF </w:t>
            </w:r>
            <w:r w:rsidR="00746905" w:rsidRPr="007204D8">
              <w:rPr>
                <w:sz w:val="16"/>
                <w:szCs w:val="18"/>
              </w:rPr>
              <w:t>e</w:t>
            </w:r>
            <w:r w:rsidR="00747FE9" w:rsidRPr="007204D8">
              <w:rPr>
                <w:sz w:val="16"/>
                <w:szCs w:val="18"/>
              </w:rPr>
              <w:t>nergy intensive</w:t>
            </w:r>
          </w:p>
          <w:p w14:paraId="368D2080" w14:textId="756A839A" w:rsidR="004B0482" w:rsidRPr="007204D8" w:rsidRDefault="00843D46" w:rsidP="004B0482">
            <w:pPr>
              <w:rPr>
                <w:sz w:val="16"/>
                <w:szCs w:val="18"/>
              </w:rPr>
            </w:pPr>
            <w:r w:rsidRPr="007204D8">
              <w:rPr>
                <w:sz w:val="16"/>
                <w:szCs w:val="18"/>
              </w:rPr>
              <w:t xml:space="preserve">Fouling and scaling </w:t>
            </w:r>
            <w:r w:rsidR="004B0482" w:rsidRPr="007204D8">
              <w:rPr>
                <w:sz w:val="16"/>
                <w:szCs w:val="18"/>
              </w:rPr>
              <w:t>Concentrate</w:t>
            </w:r>
          </w:p>
          <w:p w14:paraId="128B8A0F" w14:textId="151A6B63" w:rsidR="004B0482" w:rsidRPr="007204D8" w:rsidRDefault="004B0482" w:rsidP="004B0482">
            <w:pPr>
              <w:rPr>
                <w:sz w:val="16"/>
                <w:szCs w:val="18"/>
              </w:rPr>
            </w:pPr>
          </w:p>
        </w:tc>
        <w:tc>
          <w:tcPr>
            <w:tcW w:w="1790" w:type="dxa"/>
            <w:tcBorders>
              <w:left w:val="nil"/>
              <w:right w:val="nil"/>
            </w:tcBorders>
          </w:tcPr>
          <w:p w14:paraId="5F48C1BA" w14:textId="2899E4B2" w:rsidR="00D85077" w:rsidRPr="00D85077" w:rsidRDefault="00843D46" w:rsidP="004B0482">
            <w:pPr>
              <w:rPr>
                <w:sz w:val="16"/>
                <w:szCs w:val="18"/>
              </w:rPr>
            </w:pPr>
            <w:r>
              <w:rPr>
                <w:sz w:val="16"/>
                <w:szCs w:val="18"/>
              </w:rPr>
              <w:fldChar w:fldCharType="begin"/>
            </w:r>
            <w:r w:rsidRPr="007204D8">
              <w:rPr>
                <w:sz w:val="16"/>
                <w:szCs w:val="18"/>
              </w:rPr>
              <w:instrText xml:space="preserve"> ADDIN ZOTERO_ITEM CSL_CITATION {"citationID":"lPfQ9OLh","properties":{"formattedCitation":"(Khanzada et al., 2020; Rizzo et al., 2019; Zahmatkesh, Amesho, et al., 2022)","plainCitation":"(Khanzada et al., 2020; Rizzo et al., 2019; Zahmatkesh, Amesho, et al., 2022)","noteIndex":0},"citationItems":[{"id":90,"uris":["http://zotero.org/users/local/h6YJVYLe/items/39VITZRH"],"itemData":{"id":90,"type":"article-journal","abstract":"The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w:instrText>
            </w:r>
            <w:r>
              <w:rPr>
                <w:sz w:val="16"/>
                <w:szCs w:val="18"/>
              </w:rPr>
              <w:instrText xml:space="preserve">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Pr>
                <w:sz w:val="16"/>
                <w:szCs w:val="18"/>
              </w:rPr>
              <w:fldChar w:fldCharType="separate"/>
            </w:r>
            <w:r w:rsidRPr="00843D46">
              <w:rPr>
                <w:rFonts w:cs="Arial"/>
                <w:sz w:val="16"/>
              </w:rPr>
              <w:t>(Khanzada et al., 2020; Rizzo et al., 2019; Zahmatkesh, Amesho, et al., 2022)</w:t>
            </w:r>
            <w:r>
              <w:rPr>
                <w:sz w:val="16"/>
                <w:szCs w:val="18"/>
              </w:rPr>
              <w:fldChar w:fldCharType="end"/>
            </w:r>
          </w:p>
        </w:tc>
      </w:tr>
      <w:tr w:rsidR="004B0482" w:rsidRPr="00D448B0" w14:paraId="63939E8D" w14:textId="77777777" w:rsidTr="00584E1E">
        <w:tc>
          <w:tcPr>
            <w:tcW w:w="2552" w:type="dxa"/>
            <w:tcBorders>
              <w:left w:val="nil"/>
              <w:right w:val="nil"/>
            </w:tcBorders>
          </w:tcPr>
          <w:p w14:paraId="73DAF67B" w14:textId="61CA2183" w:rsidR="004B0482" w:rsidRPr="007C69CE" w:rsidRDefault="004B0482" w:rsidP="004B0482">
            <w:pPr>
              <w:rPr>
                <w:b/>
                <w:bCs/>
                <w:sz w:val="16"/>
                <w:szCs w:val="18"/>
              </w:rPr>
            </w:pPr>
            <w:r w:rsidRPr="007C69CE">
              <w:rPr>
                <w:b/>
                <w:bCs/>
                <w:sz w:val="16"/>
                <w:szCs w:val="18"/>
              </w:rPr>
              <w:t>Biological treatment</w:t>
            </w:r>
          </w:p>
          <w:p w14:paraId="0A3F6916" w14:textId="09D9C18A" w:rsidR="004B0482" w:rsidRPr="009C6E1A" w:rsidRDefault="00D22E4D" w:rsidP="00FA6457">
            <w:pPr>
              <w:pStyle w:val="Lijstalinea"/>
              <w:numPr>
                <w:ilvl w:val="0"/>
                <w:numId w:val="14"/>
              </w:numPr>
              <w:rPr>
                <w:b/>
                <w:bCs/>
                <w:i/>
                <w:iCs/>
                <w:sz w:val="16"/>
                <w:szCs w:val="18"/>
              </w:rPr>
            </w:pPr>
            <w:r w:rsidRPr="009C6E1A">
              <w:rPr>
                <w:i/>
                <w:iCs/>
                <w:sz w:val="16"/>
                <w:szCs w:val="18"/>
              </w:rPr>
              <w:t>MBBR</w:t>
            </w:r>
            <w:r w:rsidR="009208F2" w:rsidRPr="009C6E1A">
              <w:rPr>
                <w:b/>
                <w:bCs/>
                <w:i/>
                <w:iCs/>
                <w:sz w:val="16"/>
                <w:szCs w:val="18"/>
              </w:rPr>
              <w:t>*</w:t>
            </w:r>
          </w:p>
        </w:tc>
        <w:tc>
          <w:tcPr>
            <w:tcW w:w="2410" w:type="dxa"/>
            <w:tcBorders>
              <w:left w:val="nil"/>
              <w:right w:val="nil"/>
            </w:tcBorders>
          </w:tcPr>
          <w:p w14:paraId="3DAF34F4" w14:textId="2C0B63ED" w:rsidR="00A11C5C" w:rsidRPr="007C69CE" w:rsidRDefault="002E60F5" w:rsidP="004B0482">
            <w:pPr>
              <w:rPr>
                <w:sz w:val="16"/>
                <w:szCs w:val="18"/>
              </w:rPr>
            </w:pPr>
            <w:r w:rsidRPr="007C69CE">
              <w:rPr>
                <w:sz w:val="16"/>
                <w:szCs w:val="18"/>
              </w:rPr>
              <w:t>MPs</w:t>
            </w:r>
            <w:r w:rsidR="00A11C5C" w:rsidRPr="007C69CE">
              <w:rPr>
                <w:sz w:val="16"/>
                <w:szCs w:val="18"/>
              </w:rPr>
              <w:t xml:space="preserve"> </w:t>
            </w:r>
            <w:r w:rsidRPr="007C69CE">
              <w:rPr>
                <w:sz w:val="16"/>
                <w:szCs w:val="18"/>
              </w:rPr>
              <w:t>degraded, transformed</w:t>
            </w:r>
            <w:r w:rsidR="004909A2" w:rsidRPr="007C69CE">
              <w:rPr>
                <w:sz w:val="16"/>
                <w:szCs w:val="18"/>
              </w:rPr>
              <w:t>,</w:t>
            </w:r>
            <w:r w:rsidRPr="007C69CE">
              <w:rPr>
                <w:sz w:val="16"/>
                <w:szCs w:val="18"/>
              </w:rPr>
              <w:t xml:space="preserve"> mineralized</w:t>
            </w:r>
            <w:r w:rsidR="004909A2" w:rsidRPr="007C69CE">
              <w:rPr>
                <w:sz w:val="16"/>
                <w:szCs w:val="18"/>
              </w:rPr>
              <w:t xml:space="preserve"> (or absorbed)</w:t>
            </w:r>
          </w:p>
        </w:tc>
        <w:tc>
          <w:tcPr>
            <w:tcW w:w="2268" w:type="dxa"/>
            <w:tcBorders>
              <w:left w:val="nil"/>
              <w:right w:val="nil"/>
            </w:tcBorders>
          </w:tcPr>
          <w:p w14:paraId="0B70C52F" w14:textId="77777777" w:rsidR="009264C1" w:rsidRDefault="009264C1" w:rsidP="004B0482">
            <w:pPr>
              <w:rPr>
                <w:sz w:val="16"/>
                <w:szCs w:val="18"/>
              </w:rPr>
            </w:pPr>
            <w:r w:rsidRPr="007C69CE">
              <w:rPr>
                <w:sz w:val="16"/>
                <w:szCs w:val="18"/>
              </w:rPr>
              <w:t xml:space="preserve">High retention time </w:t>
            </w:r>
          </w:p>
          <w:p w14:paraId="33FA5A32" w14:textId="777981AD" w:rsidR="004B0482" w:rsidRPr="007C69CE" w:rsidRDefault="004B0482" w:rsidP="004B0482">
            <w:pPr>
              <w:rPr>
                <w:sz w:val="16"/>
                <w:szCs w:val="18"/>
              </w:rPr>
            </w:pPr>
            <w:r w:rsidRPr="007C69CE">
              <w:rPr>
                <w:sz w:val="16"/>
                <w:szCs w:val="18"/>
              </w:rPr>
              <w:t>Sludge generation</w:t>
            </w:r>
          </w:p>
          <w:p w14:paraId="058F44D1" w14:textId="0C393ACC" w:rsidR="00F5173C" w:rsidRPr="007C69CE" w:rsidRDefault="00F5173C" w:rsidP="004B0482">
            <w:pPr>
              <w:rPr>
                <w:sz w:val="16"/>
                <w:szCs w:val="18"/>
              </w:rPr>
            </w:pPr>
          </w:p>
        </w:tc>
        <w:tc>
          <w:tcPr>
            <w:tcW w:w="1790" w:type="dxa"/>
            <w:tcBorders>
              <w:left w:val="nil"/>
              <w:right w:val="nil"/>
            </w:tcBorders>
          </w:tcPr>
          <w:p w14:paraId="644FC709" w14:textId="7B1E94AD" w:rsidR="004B0482" w:rsidRPr="003659D6" w:rsidRDefault="00900399" w:rsidP="004B0482">
            <w:pPr>
              <w:rPr>
                <w:sz w:val="16"/>
                <w:szCs w:val="18"/>
              </w:rPr>
            </w:pPr>
            <w:r w:rsidRPr="007C69CE">
              <w:rPr>
                <w:sz w:val="16"/>
                <w:szCs w:val="18"/>
              </w:rPr>
              <w:fldChar w:fldCharType="begin"/>
            </w:r>
            <w:r w:rsidR="004D74D4">
              <w:rPr>
                <w:sz w:val="16"/>
                <w:szCs w:val="18"/>
              </w:rPr>
              <w:instrText xml:space="preserve"> ADDIN ZOTERO_ITEM CSL_CITATION {"citationID":"0mH1jZS0","properties":{"formattedCitation":"(Guti\\uc0\\u233{}rrez et al., 2021; Zahmatkesh, Amesho, et al., 2022)","plainCitation":"(Gutiérrez et al., 2021; Zahmatkesh, Amesho, et al., 2022)","noteIndex":0},"citationItems":[{"id":99,"uris":["http://zotero.org/users/local/h6YJVYLe/items/668M2KTR"],"itemData":{"id":99,"type":"article-journal","abstract":"This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7C69CE">
              <w:rPr>
                <w:sz w:val="16"/>
                <w:szCs w:val="18"/>
              </w:rPr>
              <w:fldChar w:fldCharType="separate"/>
            </w:r>
            <w:r w:rsidR="004D74D4" w:rsidRPr="004D74D4">
              <w:rPr>
                <w:rFonts w:cs="Arial"/>
                <w:sz w:val="16"/>
              </w:rPr>
              <w:t>(Gutiérrez et al., 2021; Zahmatkesh, Amesho, et al., 2022)</w:t>
            </w:r>
            <w:r w:rsidRPr="007C69CE">
              <w:rPr>
                <w:sz w:val="16"/>
                <w:szCs w:val="18"/>
              </w:rPr>
              <w:fldChar w:fldCharType="end"/>
            </w:r>
          </w:p>
        </w:tc>
      </w:tr>
      <w:tr w:rsidR="004333A5" w:rsidRPr="00D448B0" w14:paraId="531C5886" w14:textId="77777777" w:rsidTr="00584E1E">
        <w:tc>
          <w:tcPr>
            <w:tcW w:w="2552" w:type="dxa"/>
            <w:tcBorders>
              <w:left w:val="nil"/>
              <w:right w:val="nil"/>
            </w:tcBorders>
          </w:tcPr>
          <w:p w14:paraId="1A9FB1F7" w14:textId="65947AFB" w:rsidR="0046783D" w:rsidRPr="00792AEB" w:rsidRDefault="004333A5" w:rsidP="004333A5">
            <w:pPr>
              <w:rPr>
                <w:b/>
                <w:bCs/>
                <w:sz w:val="16"/>
                <w:szCs w:val="18"/>
              </w:rPr>
            </w:pPr>
            <w:r w:rsidRPr="003659D6">
              <w:rPr>
                <w:b/>
                <w:bCs/>
                <w:sz w:val="16"/>
                <w:szCs w:val="18"/>
              </w:rPr>
              <w:t>Coagulation and flocculation</w:t>
            </w:r>
            <w:r w:rsidR="00B97A37" w:rsidRPr="003659D6">
              <w:rPr>
                <w:b/>
                <w:bCs/>
                <w:sz w:val="16"/>
                <w:szCs w:val="18"/>
              </w:rPr>
              <w:t>*</w:t>
            </w:r>
          </w:p>
        </w:tc>
        <w:tc>
          <w:tcPr>
            <w:tcW w:w="2410" w:type="dxa"/>
            <w:tcBorders>
              <w:left w:val="nil"/>
              <w:right w:val="nil"/>
            </w:tcBorders>
          </w:tcPr>
          <w:p w14:paraId="531F0210" w14:textId="77777777" w:rsidR="009264C1" w:rsidRPr="003659D6" w:rsidRDefault="009264C1" w:rsidP="009264C1">
            <w:pPr>
              <w:rPr>
                <w:sz w:val="16"/>
                <w:szCs w:val="18"/>
              </w:rPr>
            </w:pPr>
            <w:r w:rsidRPr="003659D6">
              <w:rPr>
                <w:sz w:val="16"/>
                <w:szCs w:val="18"/>
              </w:rPr>
              <w:t>Simple application</w:t>
            </w:r>
          </w:p>
          <w:p w14:paraId="7B7B0A1F" w14:textId="7AB92DBA" w:rsidR="004333A5" w:rsidRPr="003659D6" w:rsidRDefault="004333A5" w:rsidP="009264C1">
            <w:pPr>
              <w:rPr>
                <w:sz w:val="16"/>
                <w:szCs w:val="18"/>
              </w:rPr>
            </w:pPr>
          </w:p>
        </w:tc>
        <w:tc>
          <w:tcPr>
            <w:tcW w:w="2268" w:type="dxa"/>
            <w:tcBorders>
              <w:left w:val="nil"/>
              <w:right w:val="nil"/>
            </w:tcBorders>
          </w:tcPr>
          <w:p w14:paraId="3A404CB6" w14:textId="1AF677DE" w:rsidR="004333A5" w:rsidRPr="003659D6" w:rsidRDefault="004333A5" w:rsidP="004333A5">
            <w:pPr>
              <w:rPr>
                <w:sz w:val="16"/>
                <w:szCs w:val="18"/>
              </w:rPr>
            </w:pPr>
            <w:r w:rsidRPr="003659D6">
              <w:rPr>
                <w:sz w:val="16"/>
                <w:szCs w:val="18"/>
              </w:rPr>
              <w:t xml:space="preserve">Transfer toxic compounds </w:t>
            </w:r>
            <w:r w:rsidR="00F06F6D">
              <w:rPr>
                <w:sz w:val="16"/>
                <w:szCs w:val="18"/>
              </w:rPr>
              <w:br/>
            </w:r>
            <w:r w:rsidRPr="003659D6">
              <w:rPr>
                <w:sz w:val="16"/>
                <w:szCs w:val="18"/>
              </w:rPr>
              <w:t>to solid phase</w:t>
            </w:r>
          </w:p>
        </w:tc>
        <w:tc>
          <w:tcPr>
            <w:tcW w:w="1790" w:type="dxa"/>
            <w:tcBorders>
              <w:left w:val="nil"/>
              <w:right w:val="nil"/>
            </w:tcBorders>
          </w:tcPr>
          <w:p w14:paraId="4FCBA8EC" w14:textId="14C157DD" w:rsidR="004333A5" w:rsidRPr="003659D6" w:rsidRDefault="004333A5" w:rsidP="004333A5">
            <w:pPr>
              <w:rPr>
                <w:sz w:val="16"/>
                <w:szCs w:val="18"/>
              </w:rPr>
            </w:pPr>
            <w:r w:rsidRPr="007C69CE">
              <w:rPr>
                <w:sz w:val="16"/>
                <w:szCs w:val="18"/>
              </w:rPr>
              <w:fldChar w:fldCharType="begin"/>
            </w:r>
            <w:r w:rsidR="004D74D4">
              <w:rPr>
                <w:sz w:val="16"/>
                <w:szCs w:val="18"/>
              </w:rPr>
              <w:instrText xml:space="preserve"> ADDIN ZOTERO_ITEM CSL_CITATION {"citationID":"qy5wDcqL","properties":{"formattedCitation":"(Das et al., 2017; Zahmatkesh, Amesho, et al., 2022)","plainCitation":"(Das et al., 2017; Zahmatkesh, Amesho, et al., 2022)","noteIndex":0},"citationItems":[{"id":93,"uris":["http://zotero.org/users/local/h6YJVYLe/items/KNBXE94K"],"itemData":{"id":93,"type":"chapter","abstract":"The occurrence of micropollutants (MPs) in various streams of municipal wastewater treatment plants (WWTPs), and their fate and removal processes are discussed. The fate of MPs in WWTPs largely depends on adsorption on suspended particulates, primary and secondary sludge and dissolved organic carbon, and removal occurs due to coagulation-flocculation, and biodegradation. The log Kow (&gt;2.5) and pKa are the dominant properties of the MPs, and the concentration, organic fraction, and surface charge of suspended particulates dictate the extent of adsorption of MPs. Most of the conventional WWTPs do not remove complex MPs by biodegradation or biotransformation effectively (kbio ≤0.0042 L/gss/h), and the removal varies widely for different compounds, as well as for the same substance, due to operational conditions such as aerobic, anaerobic, anoxic, sludge retention time (SRT), pH, redox potential, and temperature. Membrane bioreactor performs better for moderately biodegradable compounds due to the diverse nature of microorganisms as well as greater adaptability due to longer SRT. Ozone and UV</w:instrText>
            </w:r>
            <w:r w:rsidR="004D74D4">
              <w:rPr>
                <w:rFonts w:ascii="Cambria Math" w:hAnsi="Cambria Math" w:cs="Cambria Math"/>
                <w:sz w:val="16"/>
                <w:szCs w:val="18"/>
              </w:rPr>
              <w:instrText>‐</w:instrText>
            </w:r>
            <w:r w:rsidR="004D74D4">
              <w:rPr>
                <w:sz w:val="16"/>
                <w:szCs w:val="18"/>
              </w:rPr>
              <w:instrText xml:space="preserve">based advanced oxidation processes, membrane filtration can be used for tertiary treatment due to their high rate as well as easy implementation. Various partition coefficients and rate constants values for different MPs are also provided for design and application.","container-title":"Physico-Chemical Wastewater Treatment and Resource Recovery","ISBN":"978-953-51-3129-8","language":"en","note":"DOI: 10.5772/65644","publisher":"InTech","source":"DOI.org (Crossref)","title":"Micropollutants in Wastewater: Fate and Removal Processes","title-short":"Micropollutants in Wastewater","URL":"http://www.intechopen.com/books/physico-chemical-wastewater-treatment-and-resource-recovery/micropollutants-in-wastewater-fate-and-removal-processes","editor":[{"family":"Farooq","given":"Robina"},{"family":"Ahmad","given":"Zaki"}],"author":[{"family":"Das","given":"Sreejon"},{"family":"Ray","given":"Nillohit Mitra"},{"family":"Wan","given":"Jing"},{"family":"Khan","given":"Adnan"},{"family":"Chakraborty","given":"Tulip"},{"family":"Ray","given":"Madhumita B."}],"accessed":{"date-parts":[["2023",11,29]]},"issued":{"date-parts":[["2017",5,3]]}}},{"id":89,"uris":["http://zotero.org/users/local/h6YJVYLe/items/Z4N4ZFCU"],"itemData":{"id":89,"type":"article-journal","container-title":"Journal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7C69CE">
              <w:rPr>
                <w:sz w:val="16"/>
                <w:szCs w:val="18"/>
              </w:rPr>
              <w:fldChar w:fldCharType="separate"/>
            </w:r>
            <w:r w:rsidR="004D74D4" w:rsidRPr="004D74D4">
              <w:rPr>
                <w:rFonts w:cs="Arial"/>
                <w:sz w:val="16"/>
              </w:rPr>
              <w:t>(Das et al., 2017; Zahmatkesh, Amesho, et al., 2022)</w:t>
            </w:r>
            <w:r w:rsidRPr="007C69CE">
              <w:rPr>
                <w:sz w:val="16"/>
                <w:szCs w:val="18"/>
              </w:rPr>
              <w:fldChar w:fldCharType="end"/>
            </w:r>
          </w:p>
        </w:tc>
      </w:tr>
      <w:tr w:rsidR="00391F2B" w:rsidRPr="00ED5648" w14:paraId="180DCB0A" w14:textId="77777777" w:rsidTr="00584E1E">
        <w:tc>
          <w:tcPr>
            <w:tcW w:w="2552" w:type="dxa"/>
            <w:tcBorders>
              <w:left w:val="nil"/>
              <w:right w:val="nil"/>
            </w:tcBorders>
          </w:tcPr>
          <w:p w14:paraId="0CF48CE5" w14:textId="77777777" w:rsidR="00391F2B" w:rsidRPr="007C69CE" w:rsidRDefault="00391F2B" w:rsidP="00391F2B">
            <w:pPr>
              <w:rPr>
                <w:b/>
                <w:bCs/>
                <w:sz w:val="16"/>
                <w:szCs w:val="18"/>
              </w:rPr>
            </w:pPr>
            <w:r w:rsidRPr="007C69CE">
              <w:rPr>
                <w:b/>
                <w:bCs/>
                <w:sz w:val="16"/>
                <w:szCs w:val="18"/>
              </w:rPr>
              <w:t>Adsorption</w:t>
            </w:r>
          </w:p>
          <w:p w14:paraId="2A13F541" w14:textId="77777777" w:rsidR="00391F2B" w:rsidRDefault="00606FE8" w:rsidP="0071395A">
            <w:pPr>
              <w:pStyle w:val="Lijstalinea"/>
              <w:numPr>
                <w:ilvl w:val="0"/>
                <w:numId w:val="14"/>
              </w:numPr>
              <w:rPr>
                <w:i/>
                <w:iCs/>
                <w:sz w:val="16"/>
                <w:szCs w:val="18"/>
              </w:rPr>
            </w:pPr>
            <w:r w:rsidRPr="00606FE8">
              <w:rPr>
                <w:i/>
                <w:iCs/>
                <w:sz w:val="16"/>
                <w:szCs w:val="18"/>
              </w:rPr>
              <w:t>Batch sorption</w:t>
            </w:r>
          </w:p>
          <w:p w14:paraId="51CE7D76" w14:textId="399FFAA5" w:rsidR="00606FE8" w:rsidRDefault="00606FE8" w:rsidP="0071395A">
            <w:pPr>
              <w:pStyle w:val="Lijstalinea"/>
              <w:numPr>
                <w:ilvl w:val="0"/>
                <w:numId w:val="14"/>
              </w:numPr>
              <w:rPr>
                <w:i/>
                <w:iCs/>
                <w:sz w:val="16"/>
                <w:szCs w:val="18"/>
              </w:rPr>
            </w:pPr>
            <w:r>
              <w:rPr>
                <w:i/>
                <w:iCs/>
                <w:sz w:val="16"/>
                <w:szCs w:val="18"/>
              </w:rPr>
              <w:t>Con</w:t>
            </w:r>
            <w:r w:rsidR="00432601">
              <w:rPr>
                <w:i/>
                <w:iCs/>
                <w:sz w:val="16"/>
                <w:szCs w:val="18"/>
              </w:rPr>
              <w:t>t</w:t>
            </w:r>
            <w:r>
              <w:rPr>
                <w:i/>
                <w:iCs/>
                <w:sz w:val="16"/>
                <w:szCs w:val="18"/>
              </w:rPr>
              <w:t>inuous fixed-bed</w:t>
            </w:r>
          </w:p>
          <w:p w14:paraId="613941E7" w14:textId="77777777" w:rsidR="00606FE8" w:rsidRDefault="00606FE8" w:rsidP="0071395A">
            <w:pPr>
              <w:pStyle w:val="Lijstalinea"/>
              <w:numPr>
                <w:ilvl w:val="0"/>
                <w:numId w:val="14"/>
              </w:numPr>
              <w:rPr>
                <w:i/>
                <w:iCs/>
                <w:sz w:val="16"/>
                <w:szCs w:val="18"/>
              </w:rPr>
            </w:pPr>
            <w:r>
              <w:rPr>
                <w:i/>
                <w:iCs/>
                <w:sz w:val="16"/>
                <w:szCs w:val="18"/>
              </w:rPr>
              <w:t>Continuous moving bed</w:t>
            </w:r>
          </w:p>
          <w:p w14:paraId="10E6F43A" w14:textId="77777777" w:rsidR="00606FE8" w:rsidRDefault="00606FE8" w:rsidP="0071395A">
            <w:pPr>
              <w:pStyle w:val="Lijstalinea"/>
              <w:numPr>
                <w:ilvl w:val="0"/>
                <w:numId w:val="14"/>
              </w:numPr>
              <w:rPr>
                <w:i/>
                <w:iCs/>
                <w:sz w:val="16"/>
                <w:szCs w:val="18"/>
              </w:rPr>
            </w:pPr>
            <w:r>
              <w:rPr>
                <w:i/>
                <w:iCs/>
                <w:sz w:val="16"/>
                <w:szCs w:val="18"/>
              </w:rPr>
              <w:t>Continuous fluidized bed</w:t>
            </w:r>
          </w:p>
          <w:p w14:paraId="354AD9EA" w14:textId="77777777" w:rsidR="00432601" w:rsidRDefault="00432601" w:rsidP="0071395A">
            <w:pPr>
              <w:pStyle w:val="Lijstalinea"/>
              <w:numPr>
                <w:ilvl w:val="0"/>
                <w:numId w:val="14"/>
              </w:numPr>
              <w:rPr>
                <w:i/>
                <w:iCs/>
                <w:sz w:val="16"/>
                <w:szCs w:val="18"/>
              </w:rPr>
            </w:pPr>
            <w:r>
              <w:rPr>
                <w:i/>
                <w:iCs/>
                <w:sz w:val="16"/>
                <w:szCs w:val="18"/>
              </w:rPr>
              <w:t>Pulsed bed</w:t>
            </w:r>
          </w:p>
          <w:p w14:paraId="317A1770" w14:textId="588CB9E7" w:rsidR="00432601" w:rsidRPr="00432601" w:rsidRDefault="00432601" w:rsidP="00432601">
            <w:pPr>
              <w:rPr>
                <w:i/>
                <w:iCs/>
                <w:sz w:val="16"/>
                <w:szCs w:val="18"/>
              </w:rPr>
            </w:pPr>
            <w:r>
              <w:rPr>
                <w:i/>
                <w:iCs/>
                <w:sz w:val="16"/>
                <w:szCs w:val="18"/>
              </w:rPr>
              <w:t xml:space="preserve">(see </w:t>
            </w:r>
            <w:r w:rsidRPr="00744CE6">
              <w:rPr>
                <w:b/>
                <w:bCs/>
                <w:i/>
                <w:iCs/>
                <w:sz w:val="16"/>
                <w:szCs w:val="18"/>
              </w:rPr>
              <w:t xml:space="preserve">section </w:t>
            </w:r>
            <w:r w:rsidRPr="00432601">
              <w:rPr>
                <w:b/>
                <w:bCs/>
                <w:i/>
                <w:iCs/>
                <w:sz w:val="16"/>
                <w:szCs w:val="18"/>
              </w:rPr>
              <w:fldChar w:fldCharType="begin"/>
            </w:r>
            <w:r w:rsidRPr="00432601">
              <w:rPr>
                <w:b/>
                <w:bCs/>
                <w:i/>
                <w:iCs/>
                <w:sz w:val="16"/>
                <w:szCs w:val="18"/>
              </w:rPr>
              <w:instrText xml:space="preserve"> REF _Ref163217764 \r \h </w:instrText>
            </w:r>
            <w:r>
              <w:rPr>
                <w:b/>
                <w:bCs/>
                <w:i/>
                <w:iCs/>
                <w:sz w:val="16"/>
                <w:szCs w:val="18"/>
              </w:rPr>
              <w:instrText xml:space="preserve"> \* MERGEFORMAT </w:instrText>
            </w:r>
            <w:r w:rsidRPr="00432601">
              <w:rPr>
                <w:b/>
                <w:bCs/>
                <w:i/>
                <w:iCs/>
                <w:sz w:val="16"/>
                <w:szCs w:val="18"/>
              </w:rPr>
            </w:r>
            <w:r w:rsidRPr="00432601">
              <w:rPr>
                <w:b/>
                <w:bCs/>
                <w:i/>
                <w:iCs/>
                <w:sz w:val="16"/>
                <w:szCs w:val="18"/>
              </w:rPr>
              <w:fldChar w:fldCharType="separate"/>
            </w:r>
            <w:r w:rsidR="00221AAC">
              <w:rPr>
                <w:b/>
                <w:bCs/>
                <w:i/>
                <w:iCs/>
                <w:sz w:val="16"/>
                <w:szCs w:val="18"/>
              </w:rPr>
              <w:t>1.6</w:t>
            </w:r>
            <w:r w:rsidRPr="00432601">
              <w:rPr>
                <w:b/>
                <w:bCs/>
                <w:i/>
                <w:iCs/>
                <w:sz w:val="16"/>
                <w:szCs w:val="18"/>
              </w:rPr>
              <w:fldChar w:fldCharType="end"/>
            </w:r>
            <w:r>
              <w:rPr>
                <w:i/>
                <w:iCs/>
                <w:sz w:val="16"/>
                <w:szCs w:val="18"/>
              </w:rPr>
              <w:t>)</w:t>
            </w:r>
          </w:p>
          <w:p w14:paraId="2A0BC89F" w14:textId="3C2BFDF0" w:rsidR="00432601" w:rsidRPr="00432601" w:rsidRDefault="00432601" w:rsidP="00432601">
            <w:pPr>
              <w:rPr>
                <w:i/>
                <w:iCs/>
                <w:sz w:val="16"/>
                <w:szCs w:val="18"/>
              </w:rPr>
            </w:pPr>
          </w:p>
        </w:tc>
        <w:tc>
          <w:tcPr>
            <w:tcW w:w="2410" w:type="dxa"/>
            <w:tcBorders>
              <w:left w:val="nil"/>
              <w:right w:val="nil"/>
            </w:tcBorders>
          </w:tcPr>
          <w:p w14:paraId="70017623" w14:textId="77777777" w:rsidR="00F5173C" w:rsidRPr="007C69CE" w:rsidRDefault="00F5173C" w:rsidP="00F5173C">
            <w:pPr>
              <w:rPr>
                <w:sz w:val="16"/>
                <w:szCs w:val="18"/>
              </w:rPr>
            </w:pPr>
            <w:r>
              <w:rPr>
                <w:sz w:val="16"/>
                <w:szCs w:val="18"/>
              </w:rPr>
              <w:t>Additional DOC removal</w:t>
            </w:r>
          </w:p>
          <w:p w14:paraId="55DC156E" w14:textId="77777777" w:rsidR="00F5173C" w:rsidRDefault="00F5173C" w:rsidP="00F5173C">
            <w:pPr>
              <w:rPr>
                <w:sz w:val="16"/>
                <w:szCs w:val="18"/>
              </w:rPr>
            </w:pPr>
            <w:r>
              <w:rPr>
                <w:sz w:val="16"/>
                <w:szCs w:val="18"/>
              </w:rPr>
              <w:t>Full scale potential</w:t>
            </w:r>
          </w:p>
          <w:p w14:paraId="674EB278" w14:textId="3E74CFB1" w:rsidR="00F5173C" w:rsidRDefault="00F5173C" w:rsidP="00F5173C">
            <w:pPr>
              <w:rPr>
                <w:sz w:val="16"/>
                <w:szCs w:val="18"/>
              </w:rPr>
            </w:pPr>
            <w:r>
              <w:rPr>
                <w:sz w:val="16"/>
                <w:szCs w:val="18"/>
              </w:rPr>
              <w:t>High efficiency</w:t>
            </w:r>
          </w:p>
          <w:p w14:paraId="3070C2A2" w14:textId="77777777" w:rsidR="000F556C" w:rsidRDefault="000F556C" w:rsidP="000F556C">
            <w:pPr>
              <w:rPr>
                <w:sz w:val="16"/>
                <w:szCs w:val="18"/>
              </w:rPr>
            </w:pPr>
            <w:r>
              <w:rPr>
                <w:sz w:val="16"/>
                <w:szCs w:val="18"/>
              </w:rPr>
              <w:t>Easy process</w:t>
            </w:r>
          </w:p>
          <w:p w14:paraId="0678FFF8" w14:textId="0D1A33ED" w:rsidR="000F556C" w:rsidRDefault="000F556C" w:rsidP="00F5173C">
            <w:pPr>
              <w:rPr>
                <w:sz w:val="16"/>
                <w:szCs w:val="18"/>
              </w:rPr>
            </w:pPr>
            <w:r>
              <w:rPr>
                <w:sz w:val="16"/>
                <w:szCs w:val="18"/>
              </w:rPr>
              <w:t>Economical</w:t>
            </w:r>
          </w:p>
          <w:p w14:paraId="211C50F5" w14:textId="0CB6EF98" w:rsidR="00391F2B" w:rsidRPr="003659D6" w:rsidRDefault="00391F2B" w:rsidP="000F556C">
            <w:pPr>
              <w:rPr>
                <w:sz w:val="16"/>
                <w:szCs w:val="18"/>
              </w:rPr>
            </w:pPr>
          </w:p>
        </w:tc>
        <w:tc>
          <w:tcPr>
            <w:tcW w:w="2268" w:type="dxa"/>
            <w:tcBorders>
              <w:left w:val="nil"/>
              <w:right w:val="nil"/>
            </w:tcBorders>
          </w:tcPr>
          <w:p w14:paraId="14D3DD1C" w14:textId="77777777" w:rsidR="008D04F2" w:rsidRDefault="00F5173C" w:rsidP="00391F2B">
            <w:pPr>
              <w:rPr>
                <w:sz w:val="16"/>
                <w:szCs w:val="18"/>
              </w:rPr>
            </w:pPr>
            <w:r>
              <w:rPr>
                <w:sz w:val="16"/>
                <w:szCs w:val="18"/>
              </w:rPr>
              <w:t>S</w:t>
            </w:r>
            <w:r w:rsidRPr="007C69CE">
              <w:rPr>
                <w:sz w:val="16"/>
                <w:szCs w:val="18"/>
              </w:rPr>
              <w:t xml:space="preserve">econdary pollution </w:t>
            </w:r>
          </w:p>
          <w:p w14:paraId="094FAEAA" w14:textId="5A193A06" w:rsidR="00391F2B" w:rsidRPr="007C69CE" w:rsidRDefault="00391F2B" w:rsidP="00391F2B">
            <w:pPr>
              <w:rPr>
                <w:sz w:val="16"/>
                <w:szCs w:val="18"/>
              </w:rPr>
            </w:pPr>
            <w:r w:rsidRPr="007C69CE">
              <w:rPr>
                <w:sz w:val="16"/>
                <w:szCs w:val="18"/>
              </w:rPr>
              <w:t xml:space="preserve">Need skilled </w:t>
            </w:r>
            <w:r w:rsidR="00F5173C" w:rsidRPr="007C69CE">
              <w:rPr>
                <w:sz w:val="16"/>
                <w:szCs w:val="18"/>
              </w:rPr>
              <w:t>labour</w:t>
            </w:r>
          </w:p>
          <w:p w14:paraId="50EC5E96" w14:textId="26A0B06F" w:rsidR="00391F2B" w:rsidRPr="007C69CE" w:rsidRDefault="00391F2B" w:rsidP="00391F2B">
            <w:pPr>
              <w:rPr>
                <w:sz w:val="16"/>
                <w:szCs w:val="18"/>
              </w:rPr>
            </w:pPr>
          </w:p>
          <w:p w14:paraId="565A8EA2" w14:textId="77777777" w:rsidR="00391F2B" w:rsidRPr="003659D6" w:rsidRDefault="00391F2B" w:rsidP="00391F2B">
            <w:pPr>
              <w:rPr>
                <w:sz w:val="16"/>
                <w:szCs w:val="18"/>
              </w:rPr>
            </w:pPr>
          </w:p>
        </w:tc>
        <w:tc>
          <w:tcPr>
            <w:tcW w:w="1790" w:type="dxa"/>
            <w:tcBorders>
              <w:left w:val="nil"/>
              <w:right w:val="nil"/>
            </w:tcBorders>
          </w:tcPr>
          <w:p w14:paraId="6B1ECF91" w14:textId="72483831" w:rsidR="00F5173C" w:rsidRPr="00ED5648" w:rsidRDefault="00F5173C" w:rsidP="00391F2B">
            <w:pPr>
              <w:rPr>
                <w:sz w:val="16"/>
                <w:szCs w:val="18"/>
              </w:rPr>
            </w:pPr>
            <w:r>
              <w:rPr>
                <w:sz w:val="16"/>
                <w:szCs w:val="18"/>
                <w:lang w:val="nl-BE"/>
              </w:rPr>
              <w:fldChar w:fldCharType="begin"/>
            </w:r>
            <w:r w:rsidR="00D3764A" w:rsidRPr="00761CA0">
              <w:rPr>
                <w:sz w:val="16"/>
                <w:szCs w:val="18"/>
              </w:rPr>
              <w:instrText xml:space="preserve"> ADDIN ZOTERO_ITEM CSL_CITATION {"citationID":"puaYtsLE","properties":{"formattedCitation":"(Ma et al., 2021; Rizzo et al., 2019; Zahmatkesh, Amesho, et al., 2022)","plainCitation":"(Ma et al., 2021; Rizzo et al., 2019; Zahmatkesh, Amesho, et al., 2022)","noteIndex":0},"citationItems":[{"id":17,"uris":["http://zotero.org/users/local/h6YJVYLe/items/EF4VB34K"],"itemData":{"id":17,"type":"article-journal","abstract":"Activated carbon is widely employed as an adsorbent in environmental protection, food, medicine, chemical industry, energy and other fields due to its good physical and chemical properties and low price. However, the resulting large amount of saturated activated carbon is easy to release harmful substances in the high temperature environment. Even if the saturated activated carbon is treated with harmless regeneration technology, it may lead to secondary pollution owing to improper disposal. Therefore, on the basis of summarizing the traditional methods of activated carbon regeneration, combined with the research progress in the laboratory, frontier progress of new activated carbon regeneration technology are elaborated in recent years in this paper, and the development direction of activated carbon regeneration technology are also presented in the end of</w:instrText>
            </w:r>
            <w:r w:rsidR="00D3764A">
              <w:rPr>
                <w:sz w:val="16"/>
                <w:szCs w:val="18"/>
                <w:lang w:val="nl-BE"/>
              </w:rPr>
              <w:instrText xml:space="preserve"> the paper.","container-title":"IOP Conference Series: Earth and Environmental Science","DOI":"10.1088/1755-1315/769/2/022047","ISSN":"1755-1307, 1755-1315","issue":"2","journalAbbreviation":"IOP Conf. Ser.: Earth Environ. Sci.","language":"en","source":"DOI.org (Crossref)","title":"Study on the Harm of Waste Activated Carbon and Novel Regeneration Technology of it","URL":"https://iopscience.iop.org/article/10.1088/1755-1315/769/2/022047","volume":"769","author":[{"family":"Ma","given":"Yuanze"},{"family":"Zhang","given":"Xiuxia"},{"family":"Wen","given":"Jingyang"}],"accessed":{"date-parts":[["2023",10,6]]},"issued":{"date-parts":[["2021",5,1]]}}},{"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w:instrText>
            </w:r>
            <w:r w:rsidR="00D3764A" w:rsidRPr="00ED5648">
              <w:rPr>
                <w:sz w:val="16"/>
                <w:szCs w:val="18"/>
              </w:rPr>
              <w:instrText xml:space="preserve">"Luigi"},{"family":"Malato","given":"Sixto"},{"family":"Antakyali","given":"Demet"},{"family":"Beretsou","given":"Vasiliki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Pr>
                <w:sz w:val="16"/>
                <w:szCs w:val="18"/>
                <w:lang w:val="nl-BE"/>
              </w:rPr>
              <w:fldChar w:fldCharType="separate"/>
            </w:r>
            <w:r w:rsidR="00D3764A" w:rsidRPr="00ED5648">
              <w:rPr>
                <w:rFonts w:cs="Arial"/>
                <w:sz w:val="16"/>
              </w:rPr>
              <w:t>(Ma et al., 2021; Rizzo et al., 2019; Zahmatkesh, Amesho, et al., 2022)</w:t>
            </w:r>
            <w:r>
              <w:rPr>
                <w:sz w:val="16"/>
                <w:szCs w:val="18"/>
                <w:lang w:val="nl-BE"/>
              </w:rPr>
              <w:fldChar w:fldCharType="end"/>
            </w:r>
          </w:p>
        </w:tc>
      </w:tr>
      <w:tr w:rsidR="00391F2B" w:rsidRPr="007C69CE" w14:paraId="604D9518" w14:textId="77777777" w:rsidTr="00584E1E">
        <w:tc>
          <w:tcPr>
            <w:tcW w:w="2552" w:type="dxa"/>
            <w:tcBorders>
              <w:left w:val="nil"/>
              <w:right w:val="nil"/>
            </w:tcBorders>
          </w:tcPr>
          <w:p w14:paraId="5F0F5024" w14:textId="77777777" w:rsidR="00391F2B" w:rsidRPr="00ED5648" w:rsidRDefault="00391F2B" w:rsidP="00391F2B">
            <w:pPr>
              <w:rPr>
                <w:b/>
                <w:bCs/>
                <w:sz w:val="16"/>
                <w:szCs w:val="18"/>
              </w:rPr>
            </w:pPr>
            <w:r w:rsidRPr="00ED5648">
              <w:rPr>
                <w:b/>
                <w:bCs/>
                <w:sz w:val="16"/>
                <w:szCs w:val="18"/>
              </w:rPr>
              <w:t>Combined treatment</w:t>
            </w:r>
          </w:p>
          <w:p w14:paraId="51E36596" w14:textId="55C1EC52" w:rsidR="00391F2B" w:rsidRPr="00ED5648" w:rsidRDefault="00391F2B" w:rsidP="00391F2B">
            <w:pPr>
              <w:pStyle w:val="Lijstalinea"/>
              <w:numPr>
                <w:ilvl w:val="0"/>
                <w:numId w:val="17"/>
              </w:numPr>
              <w:rPr>
                <w:b/>
                <w:bCs/>
                <w:i/>
                <w:iCs/>
                <w:sz w:val="16"/>
                <w:szCs w:val="18"/>
              </w:rPr>
            </w:pPr>
            <w:r w:rsidRPr="00ED5648">
              <w:rPr>
                <w:i/>
                <w:iCs/>
                <w:sz w:val="16"/>
                <w:szCs w:val="18"/>
              </w:rPr>
              <w:t>MBR</w:t>
            </w:r>
            <w:r w:rsidR="003377F9" w:rsidRPr="00ED5648">
              <w:rPr>
                <w:i/>
                <w:iCs/>
                <w:sz w:val="16"/>
                <w:szCs w:val="18"/>
              </w:rPr>
              <w:t xml:space="preserve"> (+PAC)*</w:t>
            </w:r>
          </w:p>
          <w:p w14:paraId="1077B4BB" w14:textId="34591A9D" w:rsidR="00391F2B" w:rsidRPr="00ED5648" w:rsidRDefault="00391F2B" w:rsidP="00391F2B">
            <w:pPr>
              <w:pStyle w:val="Lijstalinea"/>
              <w:numPr>
                <w:ilvl w:val="0"/>
                <w:numId w:val="17"/>
              </w:numPr>
              <w:rPr>
                <w:b/>
                <w:bCs/>
                <w:i/>
                <w:iCs/>
                <w:sz w:val="16"/>
                <w:szCs w:val="18"/>
              </w:rPr>
            </w:pPr>
            <w:r w:rsidRPr="00ED5648">
              <w:rPr>
                <w:i/>
                <w:iCs/>
                <w:sz w:val="16"/>
                <w:szCs w:val="18"/>
              </w:rPr>
              <w:t>BAC</w:t>
            </w:r>
          </w:p>
          <w:p w14:paraId="65B7B6B5" w14:textId="2E450BBA" w:rsidR="003377F9" w:rsidRPr="00ED5648" w:rsidRDefault="003377F9" w:rsidP="00391F2B">
            <w:pPr>
              <w:pStyle w:val="Lijstalinea"/>
              <w:numPr>
                <w:ilvl w:val="0"/>
                <w:numId w:val="17"/>
              </w:numPr>
              <w:rPr>
                <w:i/>
                <w:iCs/>
                <w:sz w:val="16"/>
                <w:szCs w:val="18"/>
              </w:rPr>
            </w:pPr>
            <w:r w:rsidRPr="00ED5648">
              <w:rPr>
                <w:i/>
                <w:iCs/>
                <w:sz w:val="16"/>
                <w:szCs w:val="18"/>
              </w:rPr>
              <w:t xml:space="preserve">UV/chlorine </w:t>
            </w:r>
            <w:r w:rsidR="003D5DE8" w:rsidRPr="00ED5648">
              <w:rPr>
                <w:i/>
                <w:iCs/>
                <w:sz w:val="16"/>
                <w:szCs w:val="18"/>
              </w:rPr>
              <w:t>(+</w:t>
            </w:r>
            <w:r w:rsidRPr="00ED5648">
              <w:rPr>
                <w:i/>
                <w:iCs/>
                <w:sz w:val="16"/>
                <w:szCs w:val="18"/>
              </w:rPr>
              <w:t>GAC</w:t>
            </w:r>
            <w:r w:rsidR="003D5DE8" w:rsidRPr="00ED5648">
              <w:rPr>
                <w:i/>
                <w:iCs/>
                <w:sz w:val="16"/>
                <w:szCs w:val="18"/>
              </w:rPr>
              <w:t>)</w:t>
            </w:r>
          </w:p>
          <w:p w14:paraId="45CB5492" w14:textId="2465B740" w:rsidR="00391F2B" w:rsidRPr="00ED5648" w:rsidRDefault="00391F2B" w:rsidP="00391F2B">
            <w:pPr>
              <w:pStyle w:val="Lijstalinea"/>
              <w:numPr>
                <w:ilvl w:val="0"/>
                <w:numId w:val="17"/>
              </w:numPr>
              <w:rPr>
                <w:sz w:val="16"/>
                <w:szCs w:val="18"/>
              </w:rPr>
            </w:pPr>
            <w:r w:rsidRPr="00ED5648">
              <w:rPr>
                <w:i/>
                <w:iCs/>
                <w:sz w:val="16"/>
                <w:szCs w:val="18"/>
              </w:rPr>
              <w:t>Ozonation</w:t>
            </w:r>
            <w:r w:rsidR="00BE302F" w:rsidRPr="00ED5648">
              <w:rPr>
                <w:i/>
                <w:iCs/>
                <w:sz w:val="16"/>
                <w:szCs w:val="18"/>
              </w:rPr>
              <w:t xml:space="preserve"> +</w:t>
            </w:r>
            <w:r w:rsidRPr="00ED5648">
              <w:rPr>
                <w:i/>
                <w:iCs/>
                <w:sz w:val="16"/>
                <w:szCs w:val="18"/>
              </w:rPr>
              <w:t xml:space="preserve"> GAC</w:t>
            </w:r>
          </w:p>
          <w:p w14:paraId="2CF3FF21" w14:textId="4274D65F" w:rsidR="003377F9" w:rsidRPr="00ED5648" w:rsidRDefault="003377F9" w:rsidP="003377F9">
            <w:pPr>
              <w:pStyle w:val="Lijstalinea"/>
              <w:ind w:left="360"/>
              <w:rPr>
                <w:sz w:val="16"/>
                <w:szCs w:val="18"/>
              </w:rPr>
            </w:pPr>
          </w:p>
        </w:tc>
        <w:tc>
          <w:tcPr>
            <w:tcW w:w="2410" w:type="dxa"/>
            <w:tcBorders>
              <w:left w:val="nil"/>
              <w:right w:val="nil"/>
            </w:tcBorders>
          </w:tcPr>
          <w:p w14:paraId="66E88052" w14:textId="77777777" w:rsidR="008D04F2" w:rsidRPr="00ED5648" w:rsidRDefault="008D04F2" w:rsidP="008D04F2">
            <w:pPr>
              <w:rPr>
                <w:sz w:val="16"/>
                <w:szCs w:val="18"/>
              </w:rPr>
            </w:pPr>
            <w:r w:rsidRPr="00ED5648">
              <w:rPr>
                <w:sz w:val="16"/>
                <w:szCs w:val="18"/>
              </w:rPr>
              <w:t>Minimize by-products</w:t>
            </w:r>
          </w:p>
          <w:p w14:paraId="3A7B6E1E" w14:textId="77777777" w:rsidR="008D04F2" w:rsidRPr="00ED5648" w:rsidRDefault="008D04F2" w:rsidP="008D04F2">
            <w:pPr>
              <w:rPr>
                <w:sz w:val="16"/>
                <w:szCs w:val="18"/>
              </w:rPr>
            </w:pPr>
            <w:r w:rsidRPr="00ED5648">
              <w:rPr>
                <w:sz w:val="16"/>
                <w:szCs w:val="18"/>
              </w:rPr>
              <w:t>Highest efficiencies</w:t>
            </w:r>
          </w:p>
          <w:p w14:paraId="1266C41B" w14:textId="1C9C1F9F" w:rsidR="008D04F2" w:rsidRPr="00ED5648" w:rsidRDefault="008D04F2" w:rsidP="008D04F2">
            <w:pPr>
              <w:rPr>
                <w:sz w:val="16"/>
                <w:szCs w:val="18"/>
              </w:rPr>
            </w:pPr>
            <w:r w:rsidRPr="00ED5648">
              <w:rPr>
                <w:sz w:val="16"/>
                <w:szCs w:val="18"/>
              </w:rPr>
              <w:t>Combine benefits</w:t>
            </w:r>
          </w:p>
          <w:p w14:paraId="278F62C4" w14:textId="45120B70" w:rsidR="00391F2B" w:rsidRPr="00ED5648" w:rsidRDefault="00391F2B" w:rsidP="00391F2B">
            <w:pPr>
              <w:rPr>
                <w:sz w:val="16"/>
                <w:szCs w:val="18"/>
              </w:rPr>
            </w:pPr>
            <w:r w:rsidRPr="00ED5648">
              <w:rPr>
                <w:sz w:val="16"/>
                <w:szCs w:val="18"/>
              </w:rPr>
              <w:t>MPs degraded</w:t>
            </w:r>
          </w:p>
        </w:tc>
        <w:tc>
          <w:tcPr>
            <w:tcW w:w="2268" w:type="dxa"/>
            <w:tcBorders>
              <w:left w:val="nil"/>
              <w:right w:val="nil"/>
            </w:tcBorders>
          </w:tcPr>
          <w:p w14:paraId="42CCC182" w14:textId="76208EF5" w:rsidR="008D04F2" w:rsidRPr="00ED5648" w:rsidRDefault="00391F2B" w:rsidP="00391F2B">
            <w:pPr>
              <w:rPr>
                <w:sz w:val="16"/>
                <w:szCs w:val="18"/>
              </w:rPr>
            </w:pPr>
            <w:r w:rsidRPr="00ED5648">
              <w:rPr>
                <w:sz w:val="16"/>
                <w:szCs w:val="18"/>
              </w:rPr>
              <w:t>Complex process</w:t>
            </w:r>
          </w:p>
        </w:tc>
        <w:tc>
          <w:tcPr>
            <w:tcW w:w="1790" w:type="dxa"/>
            <w:tcBorders>
              <w:left w:val="nil"/>
              <w:right w:val="nil"/>
            </w:tcBorders>
          </w:tcPr>
          <w:p w14:paraId="44287CEE" w14:textId="1A3FC6C5" w:rsidR="00391F2B" w:rsidRPr="007C69CE" w:rsidRDefault="00391F2B" w:rsidP="00391F2B">
            <w:pPr>
              <w:rPr>
                <w:sz w:val="16"/>
                <w:szCs w:val="18"/>
              </w:rPr>
            </w:pPr>
            <w:r w:rsidRPr="007C69CE">
              <w:rPr>
                <w:sz w:val="16"/>
                <w:szCs w:val="18"/>
              </w:rPr>
              <w:fldChar w:fldCharType="begin"/>
            </w:r>
            <w:r w:rsidRPr="00ED5648">
              <w:rPr>
                <w:sz w:val="16"/>
                <w:szCs w:val="18"/>
              </w:rPr>
              <w:instrText xml:space="preserve"> ADDIN ZOTERO_ITEM CSL_CITATION {"citationID":"LlDyym1x","properties":{"formattedCitation":"(Guti\\uc0\\u233{}rrez et al., 2021)","plainCitation":"(Gutiérrez et al., 2021)","noteIndex":0},"citationItems":[{"id":99,"uris":["http://zotero.org/users/local/h6YJVYLe/items/668M2KTR"],"itemData":{"id":99,"type":"article-journal","abstract":"This study consists of a review on the removal ef</w:instrText>
            </w:r>
            <w:r w:rsidRPr="007C69CE">
              <w:rPr>
                <w:sz w:val="16"/>
                <w:szCs w:val="18"/>
              </w:rPr>
              <w:instrText>ﬁ</w:instrText>
            </w:r>
            <w:r w:rsidRPr="00ED5648">
              <w:rPr>
                <w:sz w:val="16"/>
                <w:szCs w:val="18"/>
              </w:rPr>
              <w:instrText xml:space="preserve">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w:instrText>
            </w:r>
            <w:r w:rsidRPr="007204D8">
              <w:rPr>
                <w:sz w:val="16"/>
                <w:szCs w:val="18"/>
              </w:rPr>
              <w:instrText>AC mitigation e</w:instrText>
            </w:r>
            <w:r w:rsidRPr="007C69CE">
              <w:rPr>
                <w:sz w:val="16"/>
                <w:szCs w:val="18"/>
              </w:rPr>
              <w:instrText xml:space="preserv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Pr="007C69CE">
              <w:rPr>
                <w:sz w:val="16"/>
                <w:szCs w:val="18"/>
              </w:rPr>
              <w:fldChar w:fldCharType="separate"/>
            </w:r>
            <w:r w:rsidRPr="007C69CE">
              <w:rPr>
                <w:rFonts w:cs="Arial"/>
                <w:sz w:val="16"/>
                <w:szCs w:val="24"/>
              </w:rPr>
              <w:t>(Gutiérrez et al., 2021)</w:t>
            </w:r>
            <w:r w:rsidRPr="007C69CE">
              <w:rPr>
                <w:sz w:val="16"/>
                <w:szCs w:val="18"/>
              </w:rPr>
              <w:fldChar w:fldCharType="end"/>
            </w:r>
          </w:p>
        </w:tc>
      </w:tr>
    </w:tbl>
    <w:p w14:paraId="70B38015" w14:textId="1CAADE62" w:rsidR="00F52888" w:rsidRDefault="00B97A37" w:rsidP="00B64FD8">
      <w:pPr>
        <w:jc w:val="right"/>
        <w:rPr>
          <w:i/>
          <w:iCs/>
          <w:sz w:val="18"/>
          <w:szCs w:val="20"/>
        </w:rPr>
      </w:pPr>
      <w:r w:rsidRPr="007C69CE">
        <w:rPr>
          <w:b/>
          <w:bCs/>
          <w:i/>
          <w:iCs/>
          <w:sz w:val="18"/>
          <w:szCs w:val="20"/>
        </w:rPr>
        <w:t>*</w:t>
      </w:r>
      <w:r w:rsidR="00117BAB" w:rsidRPr="007C69CE">
        <w:rPr>
          <w:i/>
          <w:iCs/>
          <w:sz w:val="18"/>
          <w:szCs w:val="20"/>
        </w:rPr>
        <w:t>Is usually not implemented as</w:t>
      </w:r>
      <w:r w:rsidR="00EB4EE1" w:rsidRPr="007C69CE">
        <w:rPr>
          <w:i/>
          <w:iCs/>
          <w:sz w:val="18"/>
          <w:szCs w:val="20"/>
        </w:rPr>
        <w:t xml:space="preserve"> a</w:t>
      </w:r>
      <w:r w:rsidR="00117BAB" w:rsidRPr="007C69CE">
        <w:rPr>
          <w:i/>
          <w:iCs/>
          <w:sz w:val="18"/>
          <w:szCs w:val="20"/>
        </w:rPr>
        <w:t xml:space="preserve"> </w:t>
      </w:r>
      <w:r w:rsidR="003F35B1">
        <w:rPr>
          <w:i/>
          <w:iCs/>
          <w:sz w:val="18"/>
          <w:szCs w:val="20"/>
        </w:rPr>
        <w:t>‘</w:t>
      </w:r>
      <w:r w:rsidR="00117BAB" w:rsidRPr="007C69CE">
        <w:rPr>
          <w:i/>
          <w:iCs/>
          <w:sz w:val="18"/>
          <w:szCs w:val="20"/>
        </w:rPr>
        <w:t>tertiary</w:t>
      </w:r>
      <w:r w:rsidR="003F35B1">
        <w:rPr>
          <w:i/>
          <w:iCs/>
          <w:sz w:val="18"/>
          <w:szCs w:val="20"/>
        </w:rPr>
        <w:t>’</w:t>
      </w:r>
      <w:r w:rsidR="00117BAB" w:rsidRPr="007C69CE">
        <w:rPr>
          <w:i/>
          <w:iCs/>
          <w:sz w:val="18"/>
          <w:szCs w:val="20"/>
        </w:rPr>
        <w:t xml:space="preserve"> treatment</w:t>
      </w:r>
    </w:p>
    <w:p w14:paraId="1A8732D0" w14:textId="74360B59" w:rsidR="00DA2865" w:rsidRPr="007C69CE" w:rsidRDefault="00DA2865" w:rsidP="00F52888">
      <w:pPr>
        <w:spacing w:after="160" w:line="2" w:lineRule="auto"/>
        <w:rPr>
          <w:i/>
          <w:iCs/>
          <w:sz w:val="18"/>
          <w:szCs w:val="20"/>
        </w:rPr>
      </w:pPr>
    </w:p>
    <w:p w14:paraId="103B1EB8" w14:textId="4716420C" w:rsidR="0010666B" w:rsidRDefault="0010666B">
      <w:pPr>
        <w:spacing w:after="160" w:line="2" w:lineRule="auto"/>
        <w:rPr>
          <w:u w:val="single"/>
        </w:rPr>
      </w:pPr>
      <w:r>
        <w:rPr>
          <w:u w:val="single"/>
        </w:rPr>
        <w:br w:type="page"/>
      </w:r>
    </w:p>
    <w:p w14:paraId="2FA151C1" w14:textId="095D6300" w:rsidR="004342BE" w:rsidRDefault="00517A64" w:rsidP="00DF3E0B">
      <w:pPr>
        <w:jc w:val="both"/>
      </w:pPr>
      <w:r w:rsidRPr="007C69CE">
        <w:rPr>
          <w:u w:val="single"/>
        </w:rPr>
        <w:lastRenderedPageBreak/>
        <w:t>Advanced oxidation processes</w:t>
      </w:r>
      <w:r w:rsidR="00DF3E0B" w:rsidRPr="007C69CE">
        <w:rPr>
          <w:u w:val="single"/>
        </w:rPr>
        <w:t xml:space="preserve"> (AOP)</w:t>
      </w:r>
      <w:r w:rsidR="00136FCC" w:rsidRPr="007C69CE">
        <w:t xml:space="preserve"> include </w:t>
      </w:r>
      <w:r w:rsidR="00F56F5B">
        <w:t>UV-radiation</w:t>
      </w:r>
      <w:r w:rsidR="00B60731">
        <w:t xml:space="preserve">, </w:t>
      </w:r>
      <w:r w:rsidR="000D5A40">
        <w:t>fenton</w:t>
      </w:r>
      <w:r w:rsidR="00800D28" w:rsidRPr="007C69CE">
        <w:t xml:space="preserve"> and ozonation</w:t>
      </w:r>
      <w:r w:rsidR="00136FCC" w:rsidRPr="007C69CE">
        <w:t>.</w:t>
      </w:r>
      <w:r w:rsidR="00D61169">
        <w:t xml:space="preserve"> </w:t>
      </w:r>
      <w:r w:rsidR="00EF2E65">
        <w:t xml:space="preserve">What </w:t>
      </w:r>
      <w:r w:rsidR="00097E67">
        <w:t>these methods</w:t>
      </w:r>
      <w:r w:rsidR="00EF2E65">
        <w:t xml:space="preserve"> have in common is that</w:t>
      </w:r>
      <w:r w:rsidR="00B51F42">
        <w:t xml:space="preserve"> </w:t>
      </w:r>
      <w:r w:rsidR="00EF2E65">
        <w:t>radicals</w:t>
      </w:r>
      <w:r w:rsidR="00097E67">
        <w:t xml:space="preserve"> are produced</w:t>
      </w:r>
      <w:r w:rsidR="00EF2E65">
        <w:t xml:space="preserve"> </w:t>
      </w:r>
      <w:r w:rsidR="00B51F42">
        <w:t xml:space="preserve">as a result of their </w:t>
      </w:r>
      <w:r w:rsidR="00D13178">
        <w:t>mechanism</w:t>
      </w:r>
      <w:r w:rsidR="00097E67">
        <w:t>.</w:t>
      </w:r>
      <w:r w:rsidR="00481971">
        <w:t xml:space="preserve"> </w:t>
      </w:r>
      <w:r w:rsidR="00E1392B">
        <w:t>The radicals</w:t>
      </w:r>
      <w:r w:rsidR="00E5660C">
        <w:t xml:space="preserve"> </w:t>
      </w:r>
      <w:r w:rsidR="00481971">
        <w:t xml:space="preserve">are </w:t>
      </w:r>
      <w:r w:rsidR="00902657">
        <w:t xml:space="preserve">also </w:t>
      </w:r>
      <w:r w:rsidR="00481971">
        <w:t xml:space="preserve">called </w:t>
      </w:r>
      <w:r w:rsidR="00FB35B2">
        <w:t>reactive oxygen species (ROS), such as</w:t>
      </w:r>
      <w:r w:rsidR="00902657">
        <w:t xml:space="preserve"> </w:t>
      </w:r>
      <w:r w:rsidR="00654F1D">
        <w:t xml:space="preserve">sulfate </w:t>
      </w:r>
      <w:r w:rsidR="008F127F">
        <w:t>or</w:t>
      </w:r>
      <w:r w:rsidR="00FB35B2">
        <w:t xml:space="preserve"> hydroxyl radical</w:t>
      </w:r>
      <w:r w:rsidR="009960EA">
        <w:t>s</w:t>
      </w:r>
      <w:r w:rsidR="00FB35B2">
        <w:t>.</w:t>
      </w:r>
      <w:r w:rsidR="00097E67">
        <w:t xml:space="preserve"> </w:t>
      </w:r>
      <w:r w:rsidR="00E5660C">
        <w:t>The</w:t>
      </w:r>
      <w:r w:rsidR="00902657">
        <w:t>y</w:t>
      </w:r>
      <w:r w:rsidR="00D13178">
        <w:t xml:space="preserve"> </w:t>
      </w:r>
      <w:r w:rsidR="00F66523">
        <w:t xml:space="preserve">are strong oxidants </w:t>
      </w:r>
      <w:r w:rsidR="006E7C03">
        <w:t>that</w:t>
      </w:r>
      <w:r w:rsidR="00F66523">
        <w:t xml:space="preserve"> can rapidly </w:t>
      </w:r>
      <w:r w:rsidR="006E3962">
        <w:t xml:space="preserve">react with </w:t>
      </w:r>
      <w:r w:rsidR="00AA3C72">
        <w:t>organic pollutants</w:t>
      </w:r>
      <w:r w:rsidR="00902657">
        <w:t xml:space="preserve"> </w:t>
      </w:r>
      <w:r w:rsidR="00D06D05">
        <w:fldChar w:fldCharType="begin"/>
      </w:r>
      <w:r w:rsidR="00D06D05">
        <w:instrText xml:space="preserve"> ADDIN ZOTERO_ITEM CSL_CITATION {"citationID":"qbrDBXQ6","properties":{"formattedCitation":"(Arvaniti et al., 2022)","plainCitation":"(Arvaniti et al., 2022)","noteIndex":0},"citationItems":[{"id":142,"uris":["http://zotero.org/users/local/h6YJVYLe/items/7NZFW7NZ"],"itemData":{"id":142,"type":"article-journal","container-title":"Frontiers of Environmental Science &amp; Engineering","DOI":"10.1007/s11783-022-1583-y","ISSN":"2095-2201, 2095-221X","issue":"11","journalAbbreviation":"Front. Environ. Sci. Eng.","language":"en","page":"148","source":"DOI.org (Crossref)","title":"Effectiveness of tertiary treatment processes in removing different classes of emerging contaminants from domestic wastewater","volume":"16","author":[{"family":"Arvaniti","given":"Olga S."},{"family":"Dasenaki","given":"Marilena E."},{"family":"Asimakopoulos","given":"Alexandros G."},{"family":"Maragou","given":"Niki C."},{"family":"Samaras","given":"Vasilios G."},{"family":"Antoniou","given":"Korina"},{"family":"Gatidou","given":"Georgia"},{"family":"Mamais","given":"Daniel"},{"family":"Noutsopoulos","given":"Constantinos"},{"family":"Frontistis","given":"Zacharias"},{"family":"Thomaidis","given":"Nikolaos S."},{"family":"Stasinakis","given":"Athanasios S."}],"issued":{"date-parts":[["2022",11]]}}}],"schema":"https://github.com/citation-style-language/schema/raw/master/csl-citation.json"} </w:instrText>
      </w:r>
      <w:r w:rsidR="00D06D05">
        <w:fldChar w:fldCharType="separate"/>
      </w:r>
      <w:r w:rsidR="00D06D05" w:rsidRPr="00D06D05">
        <w:rPr>
          <w:rFonts w:cs="Arial"/>
        </w:rPr>
        <w:t>(Arvaniti et al., 2022)</w:t>
      </w:r>
      <w:r w:rsidR="00D06D05">
        <w:fldChar w:fldCharType="end"/>
      </w:r>
      <w:r w:rsidR="00DA0205">
        <w:t>.</w:t>
      </w:r>
      <w:r w:rsidR="006E3962">
        <w:t xml:space="preserve"> The pollutant</w:t>
      </w:r>
      <w:r w:rsidR="00D573D6">
        <w:t xml:space="preserve"> is transformed into smaller and more biodegradable compounds</w:t>
      </w:r>
      <w:r w:rsidR="00FE597B">
        <w:t>, that</w:t>
      </w:r>
      <w:r w:rsidR="00591247">
        <w:t xml:space="preserve"> </w:t>
      </w:r>
      <w:r w:rsidR="007618AD">
        <w:t xml:space="preserve">possibly can react again with oxidative </w:t>
      </w:r>
      <w:r w:rsidR="00053E37">
        <w:t xml:space="preserve">species so mineralization </w:t>
      </w:r>
      <w:r w:rsidR="000D5A40">
        <w:t>can take place.</w:t>
      </w:r>
      <w:r w:rsidR="00B13EA1">
        <w:t xml:space="preserve"> The working of AOPs is schematically shown in </w:t>
      </w:r>
      <w:r w:rsidR="00BF1EAC" w:rsidRPr="00BF1EAC">
        <w:rPr>
          <w:b/>
          <w:bCs/>
        </w:rPr>
        <w:fldChar w:fldCharType="begin"/>
      </w:r>
      <w:r w:rsidR="00BF1EAC" w:rsidRPr="00BF1EAC">
        <w:rPr>
          <w:b/>
          <w:bCs/>
        </w:rPr>
        <w:instrText xml:space="preserve"> REF _Ref163201680 \h  \* MERGEFORMAT </w:instrText>
      </w:r>
      <w:r w:rsidR="00BF1EAC" w:rsidRPr="00BF1EAC">
        <w:rPr>
          <w:b/>
          <w:bCs/>
        </w:rPr>
      </w:r>
      <w:r w:rsidR="00BF1EAC" w:rsidRPr="00BF1EAC">
        <w:rPr>
          <w:b/>
          <w:bCs/>
        </w:rPr>
        <w:fldChar w:fldCharType="separate"/>
      </w:r>
      <w:r w:rsidR="00221AAC" w:rsidRPr="00F73942">
        <w:rPr>
          <w:b/>
          <w:bCs/>
        </w:rPr>
        <w:t xml:space="preserve">Figure </w:t>
      </w:r>
      <w:r w:rsidR="00221AAC" w:rsidRPr="00221AAC">
        <w:rPr>
          <w:b/>
          <w:bCs/>
          <w:noProof/>
        </w:rPr>
        <w:t>4</w:t>
      </w:r>
      <w:r w:rsidR="00BF1EAC" w:rsidRPr="00BF1EAC">
        <w:rPr>
          <w:b/>
          <w:bCs/>
        </w:rPr>
        <w:fldChar w:fldCharType="end"/>
      </w:r>
      <w:r w:rsidR="00BF1EAC">
        <w:t>.</w:t>
      </w:r>
      <w:r w:rsidR="00053E37">
        <w:t xml:space="preserve"> </w:t>
      </w:r>
      <w:r w:rsidR="00FA0208">
        <w:t>M</w:t>
      </w:r>
      <w:r w:rsidR="002A0BC5">
        <w:t xml:space="preserve">ost </w:t>
      </w:r>
      <w:r w:rsidR="002E1AF6">
        <w:t xml:space="preserve">common examples of AOPs are given in </w:t>
      </w:r>
      <w:r w:rsidR="002E1AF6" w:rsidRPr="002E1AF6">
        <w:rPr>
          <w:b/>
          <w:bCs/>
        </w:rPr>
        <w:fldChar w:fldCharType="begin"/>
      </w:r>
      <w:r w:rsidR="002E1AF6" w:rsidRPr="002E1AF6">
        <w:rPr>
          <w:b/>
          <w:bCs/>
        </w:rPr>
        <w:instrText xml:space="preserve"> REF _Ref163201761 \h  \* MERGEFORMAT </w:instrText>
      </w:r>
      <w:r w:rsidR="002E1AF6" w:rsidRPr="002E1AF6">
        <w:rPr>
          <w:b/>
          <w:bCs/>
        </w:rPr>
      </w:r>
      <w:r w:rsidR="002E1AF6" w:rsidRPr="002E1AF6">
        <w:rPr>
          <w:b/>
          <w:bCs/>
        </w:rPr>
        <w:fldChar w:fldCharType="separate"/>
      </w:r>
      <w:r w:rsidR="00221AAC" w:rsidRPr="00DB6FD3">
        <w:rPr>
          <w:b/>
          <w:bCs/>
        </w:rPr>
        <w:t xml:space="preserve">Figure </w:t>
      </w:r>
      <w:r w:rsidR="00221AAC" w:rsidRPr="00221AAC">
        <w:rPr>
          <w:b/>
          <w:bCs/>
          <w:noProof/>
        </w:rPr>
        <w:t>5</w:t>
      </w:r>
      <w:r w:rsidR="002E1AF6" w:rsidRPr="002E1AF6">
        <w:rPr>
          <w:b/>
          <w:bCs/>
        </w:rPr>
        <w:fldChar w:fldCharType="end"/>
      </w:r>
      <w:r w:rsidR="00375263">
        <w:t>.</w:t>
      </w:r>
      <w:r w:rsidR="00F0481B">
        <w:fldChar w:fldCharType="begin"/>
      </w:r>
      <w:r w:rsidR="00F0481B">
        <w:instrText xml:space="preserve"> ADDIN ZOTERO_ITEM CSL_CITATION {"citationID":"7mtzyk4L","properties":{"formattedCitation":"(Trojanowicz, 2020)","plainCitation":"(Trojanowicz, 2020)","noteIndex":0},"citationItems":[{"id":152,"uris":["http://zotero.org/users/local/h6YJVYLe/items/MFC884WW"],"itemData":{"id":152,"type":"article-journal","abstract":"The most important advantages of the use of ionizing radiation over other AOPs are exceptionally efﬁcient in situ generation of very reactive oxidizing free radicals \u0015OH from water radiolysis and very unique simultaneous generation of strongly reducing hydrated electrons. They allow to carry out Advanced Oxidation and Reduction Processes (AO/RPs) simultaneously. Carrying out only oxidative or reductive processes is also possible by the use of appropriate scavengers of free radicals in irradiated solutions. For the application of these processes for environmental protection purposes gamma-rays from radioisotope sources or beams of accelerated electrons are most commonly used. In the case of particularly resistant POPs some chemical additives to the irradiated solutions may enhance the yield of decomposition. This review based on 125 references reported so far presents the applications of the discussed technology in removing POPs from waters and wastewaters, including pesticides listed among POPs, dioxins, polychlorinated biphenyls, polycyclic aromatic hydrocarbons and selected perﬂuorinated surfactants.","container-title":"Science of The Total Environment","DOI":"10.1016/j.scitotenv.2019.134425","ISSN":"00489697","journalAbbreviation":"Science of The Total Environment","language":"en","page":"134425","source":"DOI.org (Crossref)","title":"Removal of persistent organic pollutants (POPs) from waters and wastewaters by the use of ionizing radiation","volume":"718","author":[{"family":"Trojanowicz","given":"Marek"}],"issued":{"date-parts":[["2020",5]]}}}],"schema":"https://github.com/citation-style-language/schema/raw/master/csl-citation.json"} </w:instrText>
      </w:r>
      <w:r w:rsidR="00F0481B">
        <w:fldChar w:fldCharType="separate"/>
      </w:r>
      <w:r w:rsidR="00F0481B" w:rsidRPr="00F0481B">
        <w:rPr>
          <w:rFonts w:cs="Arial"/>
        </w:rPr>
        <w:t>(Trojanowicz, 2020)</w:t>
      </w:r>
      <w:r w:rsidR="00F0481B">
        <w:fldChar w:fldCharType="end"/>
      </w:r>
      <w:r w:rsidR="004342BE">
        <w:t>.</w:t>
      </w:r>
      <w:r w:rsidR="00957982">
        <w:t xml:space="preserve"> </w:t>
      </w:r>
      <w:r w:rsidR="00FA0208">
        <w:t>Some of them are discussed in the context of</w:t>
      </w:r>
      <w:r w:rsidR="003259CE">
        <w:t xml:space="preserve"> OMPs management.</w:t>
      </w:r>
    </w:p>
    <w:p w14:paraId="361779FC" w14:textId="77777777" w:rsidR="00AD111F" w:rsidRDefault="00AD111F" w:rsidP="00DF3E0B">
      <w:pPr>
        <w:jc w:val="both"/>
      </w:pPr>
    </w:p>
    <w:p w14:paraId="5491DF57" w14:textId="4689AFD7" w:rsidR="00126080" w:rsidRDefault="00BB7DFE" w:rsidP="00F73942">
      <w:pPr>
        <w:keepNext/>
        <w:jc w:val="center"/>
      </w:pPr>
      <w:r w:rsidRPr="00BB7DFE">
        <w:rPr>
          <w:noProof/>
        </w:rPr>
        <w:drawing>
          <wp:inline distT="0" distB="0" distL="0" distR="0" wp14:anchorId="26B945A0" wp14:editId="3C5FE966">
            <wp:extent cx="5727700" cy="1843430"/>
            <wp:effectExtent l="0" t="0" r="6350" b="4445"/>
            <wp:docPr id="1487913524" name="Picture 1" descr="A diagram of a biodegradable compound&#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87913524" name="Picture 1" descr="A diagram of a biodegradable compound&#10;&#10;Description automatically generated"/>
                    <pic:cNvPicPr/>
                  </pic:nvPicPr>
                  <pic:blipFill rotWithShape="1">
                    <a:blip r:embed="rId11"/>
                    <a:srcRect b="33401"/>
                    <a:stretch/>
                  </pic:blipFill>
                  <pic:spPr bwMode="auto">
                    <a:xfrm>
                      <a:off x="0" y="0"/>
                      <a:ext cx="5727700" cy="1843430"/>
                    </a:xfrm>
                    <a:prstGeom prst="rect">
                      <a:avLst/>
                    </a:prstGeom>
                    <a:ln>
                      <a:noFill/>
                    </a:ln>
                    <a:extLst>
                      <a:ext uri="{53640926-AAD7-44D8-BBD7-CCE9431645EC}">
                        <a14:shadowObscured xmlns:a14="http://schemas.microsoft.com/office/drawing/2010/main"/>
                      </a:ext>
                    </a:extLst>
                  </pic:spPr>
                </pic:pic>
              </a:graphicData>
            </a:graphic>
          </wp:inline>
        </w:drawing>
      </w:r>
      <w:r w:rsidR="00AD111F">
        <w:br/>
      </w:r>
    </w:p>
    <w:p w14:paraId="4C3F447B" w14:textId="372D8167" w:rsidR="007A0C75" w:rsidRPr="004342BE" w:rsidRDefault="00126080" w:rsidP="004342BE">
      <w:pPr>
        <w:pStyle w:val="Bijschrift"/>
        <w:jc w:val="center"/>
        <w:rPr>
          <w:b/>
          <w:bCs/>
          <w:i w:val="0"/>
          <w:iCs w:val="0"/>
        </w:rPr>
      </w:pPr>
      <w:bookmarkStart w:id="31" w:name="_Ref163201680"/>
      <w:r w:rsidRPr="00F73942">
        <w:rPr>
          <w:b/>
          <w:bCs/>
          <w:i w:val="0"/>
          <w:iCs w:val="0"/>
        </w:rPr>
        <w:t xml:space="preserve">Figure </w:t>
      </w:r>
      <w:r w:rsidRPr="00F73942">
        <w:rPr>
          <w:b/>
          <w:bCs/>
          <w:i w:val="0"/>
          <w:iCs w:val="0"/>
        </w:rPr>
        <w:fldChar w:fldCharType="begin"/>
      </w:r>
      <w:r w:rsidRPr="00F73942">
        <w:rPr>
          <w:b/>
          <w:bCs/>
          <w:i w:val="0"/>
          <w:iCs w:val="0"/>
        </w:rPr>
        <w:instrText xml:space="preserve"> SEQ Figure \* ARABIC </w:instrText>
      </w:r>
      <w:r w:rsidRPr="00F73942">
        <w:rPr>
          <w:b/>
          <w:bCs/>
          <w:i w:val="0"/>
          <w:iCs w:val="0"/>
        </w:rPr>
        <w:fldChar w:fldCharType="separate"/>
      </w:r>
      <w:r w:rsidR="00221AAC">
        <w:rPr>
          <w:b/>
          <w:bCs/>
          <w:i w:val="0"/>
          <w:iCs w:val="0"/>
          <w:noProof/>
        </w:rPr>
        <w:t>4</w:t>
      </w:r>
      <w:r w:rsidRPr="00F73942">
        <w:rPr>
          <w:b/>
          <w:bCs/>
          <w:i w:val="0"/>
          <w:iCs w:val="0"/>
        </w:rPr>
        <w:fldChar w:fldCharType="end"/>
      </w:r>
      <w:bookmarkEnd w:id="31"/>
      <w:r w:rsidRPr="00F73942">
        <w:rPr>
          <w:b/>
          <w:bCs/>
          <w:i w:val="0"/>
          <w:iCs w:val="0"/>
        </w:rPr>
        <w:t xml:space="preserve"> Working mechanisms</w:t>
      </w:r>
      <w:r w:rsidR="006C7F36" w:rsidRPr="00F73942">
        <w:rPr>
          <w:b/>
          <w:bCs/>
          <w:i w:val="0"/>
          <w:iCs w:val="0"/>
        </w:rPr>
        <w:t xml:space="preserve"> of the advanced oxidation process, AOP </w:t>
      </w:r>
      <w:r w:rsidR="00F2355C" w:rsidRPr="00F73942">
        <w:rPr>
          <w:b/>
          <w:bCs/>
          <w:i w:val="0"/>
          <w:iCs w:val="0"/>
        </w:rPr>
        <w:fldChar w:fldCharType="begin"/>
      </w:r>
      <w:r w:rsidR="00F2355C" w:rsidRPr="00F73942">
        <w:rPr>
          <w:b/>
          <w:bCs/>
          <w:i w:val="0"/>
          <w:iCs w:val="0"/>
        </w:rPr>
        <w:instrText xml:space="preserve"> ADDIN ZOTERO_ITEM CSL_CITATION {"citationID":"GLd29qPW","properties":{"formattedCitation":"(Kumari &amp; Kumar, 2023)","plainCitation":"(Kumari &amp; Kumar, 2023)","noteIndex":0},"citationItems":[{"id":136,"uris":["http://zotero.org/users/local/h6YJVYLe/items/TT9P9LFE"],"itemData":{"id":136,"type":"article-journal","abstract":"Pollutants are big threat for the environment. Their imperil nature have disturbed the balance in the ecosystem and have also endangered the existence of the life on the earth. Advanced oxidation process is one of the emerging approach for the treatment of recalcitrant pollutants in nature. The process mainly involves the generation of a strong oxidant, which can easily degrade the pollutants produced from different sources. This review manifests the need of advanced oxidation process, and gives an outline of the different types of advanced oxidation process. It discusses the mechanism, advantages and disadvantages of the various forms of advanced oxidation process. Parameters for a sustainable technology such as technical and economical feasibility of the process, toxicity level and degradation effectiveness of the medium have also been discussed in detail to profess the sustainability of the process. It has potential and efficacy in removal of organic, toxic and non-biodegradable pollutants with minimum harmful effects. The future perspectives provide the room for modification and development and motivates us to overcome the present challenges and achieve better outcomes in future.","container-title":"Results in Surfaces and Interfaces","DOI":"10.1016/j.rsurfi.2023.100122","ISSN":"26668459","journalAbbreviation":"Results in Surfaces and Interfaces","language":"en","page":"100122","source":"DOI.org (Crossref)","title":"ADVANCED OXIDATION PROCESS: A remediation technique for organic and non-biodegradable pollutant","title-short":"ADVANCED OXIDATION PROCESS","volume":"11","author":[{"family":"Kumari","given":"Preeti"},{"family":"Kumar","given":"Aditya"}],"issued":{"date-parts":[["2023",5]]}}}],"schema":"https://github.com/citation-style-language/schema/raw/master/csl-citation.json"} </w:instrText>
      </w:r>
      <w:r w:rsidR="00F2355C" w:rsidRPr="00F73942">
        <w:rPr>
          <w:b/>
          <w:bCs/>
          <w:i w:val="0"/>
          <w:iCs w:val="0"/>
        </w:rPr>
        <w:fldChar w:fldCharType="separate"/>
      </w:r>
      <w:r w:rsidR="00F2355C" w:rsidRPr="00F73942">
        <w:rPr>
          <w:rFonts w:cs="Arial"/>
          <w:b/>
          <w:bCs/>
          <w:i w:val="0"/>
          <w:iCs w:val="0"/>
        </w:rPr>
        <w:t>(Kumari &amp; Kumar, 2023)</w:t>
      </w:r>
      <w:r w:rsidR="00F2355C" w:rsidRPr="00F73942">
        <w:rPr>
          <w:b/>
          <w:bCs/>
          <w:i w:val="0"/>
          <w:iCs w:val="0"/>
        </w:rPr>
        <w:fldChar w:fldCharType="end"/>
      </w:r>
      <w:r w:rsidR="00AD111F">
        <w:rPr>
          <w:b/>
          <w:bCs/>
          <w:i w:val="0"/>
          <w:iCs w:val="0"/>
        </w:rPr>
        <w:br/>
      </w:r>
    </w:p>
    <w:p w14:paraId="492EB913" w14:textId="2909EF50" w:rsidR="00F73942" w:rsidRDefault="001010A6" w:rsidP="00F73942">
      <w:pPr>
        <w:keepNext/>
        <w:jc w:val="center"/>
      </w:pPr>
      <w:r w:rsidRPr="001010A6">
        <w:rPr>
          <w:noProof/>
        </w:rPr>
        <w:drawing>
          <wp:inline distT="0" distB="0" distL="0" distR="0" wp14:anchorId="29953579" wp14:editId="15AFF736">
            <wp:extent cx="5530082" cy="1177748"/>
            <wp:effectExtent l="0" t="0" r="0" b="3810"/>
            <wp:docPr id="29" name="Picture 28" descr="A close-up of a computer screen&#10;&#10;Description automatically generated">
              <a:extLst xmlns:a="http://schemas.openxmlformats.org/drawingml/2006/main">
                <a:ext uri="{FF2B5EF4-FFF2-40B4-BE49-F238E27FC236}">
                  <a16:creationId xmlns:a16="http://schemas.microsoft.com/office/drawing/2014/main" id="{55C42996-69B8-7001-3E8C-7DBCD2238FC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8" descr="A close-up of a computer screen&#10;&#10;Description automatically generated">
                      <a:extLst>
                        <a:ext uri="{FF2B5EF4-FFF2-40B4-BE49-F238E27FC236}">
                          <a16:creationId xmlns:a16="http://schemas.microsoft.com/office/drawing/2014/main" id="{55C42996-69B8-7001-3E8C-7DBCD2238FC1}"/>
                        </a:ext>
                      </a:extLst>
                    </pic:cNvPr>
                    <pic:cNvPicPr>
                      <a:picLocks noChangeAspect="1"/>
                    </pic:cNvPicPr>
                  </pic:nvPicPr>
                  <pic:blipFill>
                    <a:blip r:embed="rId12"/>
                    <a:stretch>
                      <a:fillRect/>
                    </a:stretch>
                  </pic:blipFill>
                  <pic:spPr>
                    <a:xfrm>
                      <a:off x="0" y="0"/>
                      <a:ext cx="5580132" cy="1188407"/>
                    </a:xfrm>
                    <a:prstGeom prst="rect">
                      <a:avLst/>
                    </a:prstGeom>
                  </pic:spPr>
                </pic:pic>
              </a:graphicData>
            </a:graphic>
          </wp:inline>
        </w:drawing>
      </w:r>
      <w:r w:rsidR="004342BE">
        <w:br/>
      </w:r>
    </w:p>
    <w:p w14:paraId="4570760A" w14:textId="16DF015B" w:rsidR="00BB7DFE" w:rsidRPr="00DB6FD3" w:rsidRDefault="00F73942" w:rsidP="00F73942">
      <w:pPr>
        <w:pStyle w:val="Bijschrift"/>
        <w:jc w:val="center"/>
        <w:rPr>
          <w:b/>
          <w:bCs/>
          <w:i w:val="0"/>
          <w:iCs w:val="0"/>
        </w:rPr>
      </w:pPr>
      <w:bookmarkStart w:id="32" w:name="_Ref163201761"/>
      <w:r w:rsidRPr="00DB6FD3">
        <w:rPr>
          <w:b/>
          <w:bCs/>
          <w:i w:val="0"/>
          <w:iCs w:val="0"/>
        </w:rPr>
        <w:t xml:space="preserve">Figure </w:t>
      </w:r>
      <w:r w:rsidRPr="00DB6FD3">
        <w:rPr>
          <w:b/>
          <w:bCs/>
          <w:i w:val="0"/>
          <w:iCs w:val="0"/>
        </w:rPr>
        <w:fldChar w:fldCharType="begin"/>
      </w:r>
      <w:r w:rsidRPr="00DB6FD3">
        <w:rPr>
          <w:b/>
          <w:bCs/>
          <w:i w:val="0"/>
          <w:iCs w:val="0"/>
        </w:rPr>
        <w:instrText xml:space="preserve"> SEQ Figure \* ARABIC </w:instrText>
      </w:r>
      <w:r w:rsidRPr="00DB6FD3">
        <w:rPr>
          <w:b/>
          <w:bCs/>
          <w:i w:val="0"/>
          <w:iCs w:val="0"/>
        </w:rPr>
        <w:fldChar w:fldCharType="separate"/>
      </w:r>
      <w:r w:rsidR="00221AAC">
        <w:rPr>
          <w:b/>
          <w:bCs/>
          <w:i w:val="0"/>
          <w:iCs w:val="0"/>
          <w:noProof/>
        </w:rPr>
        <w:t>5</w:t>
      </w:r>
      <w:r w:rsidRPr="00DB6FD3">
        <w:rPr>
          <w:b/>
          <w:bCs/>
          <w:i w:val="0"/>
          <w:iCs w:val="0"/>
        </w:rPr>
        <w:fldChar w:fldCharType="end"/>
      </w:r>
      <w:bookmarkEnd w:id="32"/>
      <w:r w:rsidRPr="00DB6FD3">
        <w:rPr>
          <w:b/>
          <w:bCs/>
          <w:i w:val="0"/>
          <w:iCs w:val="0"/>
        </w:rPr>
        <w:t xml:space="preserve"> Examples of </w:t>
      </w:r>
      <w:r w:rsidR="00DB6FD3" w:rsidRPr="00DB6FD3">
        <w:rPr>
          <w:b/>
          <w:bCs/>
          <w:i w:val="0"/>
          <w:iCs w:val="0"/>
        </w:rPr>
        <w:t xml:space="preserve">AOPs subdivided </w:t>
      </w:r>
      <w:r w:rsidR="007A0C75">
        <w:rPr>
          <w:b/>
          <w:bCs/>
          <w:i w:val="0"/>
          <w:iCs w:val="0"/>
        </w:rPr>
        <w:t>into</w:t>
      </w:r>
      <w:r w:rsidR="00DB6FD3" w:rsidRPr="00DB6FD3">
        <w:rPr>
          <w:b/>
          <w:bCs/>
          <w:i w:val="0"/>
          <w:iCs w:val="0"/>
        </w:rPr>
        <w:t xml:space="preserve"> photochemical and chemical</w:t>
      </w:r>
      <w:r w:rsidR="007A0C75">
        <w:rPr>
          <w:b/>
          <w:bCs/>
          <w:i w:val="0"/>
          <w:iCs w:val="0"/>
        </w:rPr>
        <w:t xml:space="preserve"> processes</w:t>
      </w:r>
    </w:p>
    <w:p w14:paraId="0B66A3F0" w14:textId="77777777" w:rsidR="00E70EC5" w:rsidRDefault="00E70EC5" w:rsidP="00DF3E0B">
      <w:pPr>
        <w:jc w:val="both"/>
      </w:pPr>
    </w:p>
    <w:p w14:paraId="609D33BA" w14:textId="48CD69F4" w:rsidR="00960582" w:rsidRDefault="002B65C4" w:rsidP="00DF3E0B">
      <w:pPr>
        <w:jc w:val="both"/>
        <w:rPr>
          <w:lang w:val="nl-BE"/>
        </w:rPr>
      </w:pPr>
      <w:r>
        <w:t xml:space="preserve">UV-radiation uses UV-light </w:t>
      </w:r>
      <w:r w:rsidR="0041509B">
        <w:t>to produce</w:t>
      </w:r>
      <w:r w:rsidR="00CD16E8">
        <w:t xml:space="preserve"> </w:t>
      </w:r>
      <w:r w:rsidR="0054706A">
        <w:t xml:space="preserve">highly reactive </w:t>
      </w:r>
      <w:r w:rsidR="00CD16E8">
        <w:t>hydroxyl radicals (</w:t>
      </w:r>
      <w:r w:rsidR="00CD16E8" w:rsidRPr="00B4603D">
        <w:rPr>
          <w:rFonts w:ascii="Cambria Math" w:hAnsi="Cambria Math" w:cs="Cambria Math"/>
        </w:rPr>
        <w:t>⋅</w:t>
      </w:r>
      <w:r w:rsidR="00CD16E8" w:rsidRPr="00B4603D">
        <w:t>OH</w:t>
      </w:r>
      <w:r w:rsidR="00CD16E8">
        <w:t>)</w:t>
      </w:r>
      <w:r w:rsidR="0041509B">
        <w:t xml:space="preserve">, by which </w:t>
      </w:r>
      <w:r w:rsidR="00CC579D">
        <w:t xml:space="preserve">the OMPs </w:t>
      </w:r>
      <w:r w:rsidR="0010666B">
        <w:t>are then</w:t>
      </w:r>
      <w:r w:rsidR="00CC579D">
        <w:t xml:space="preserve"> </w:t>
      </w:r>
      <w:r w:rsidR="00750295">
        <w:t xml:space="preserve">oxidized. </w:t>
      </w:r>
      <w:r w:rsidR="00FC0E17">
        <w:t xml:space="preserve">Chlorination uses </w:t>
      </w:r>
      <w:r w:rsidR="00472540">
        <w:t>chlorine</w:t>
      </w:r>
      <w:r w:rsidR="00FC0E17">
        <w:t xml:space="preserve">, which is </w:t>
      </w:r>
      <w:r w:rsidR="00472540">
        <w:t>converted</w:t>
      </w:r>
      <w:r w:rsidR="003D4033">
        <w:t xml:space="preserve"> into</w:t>
      </w:r>
      <w:r w:rsidR="00472540">
        <w:t xml:space="preserve"> </w:t>
      </w:r>
      <w:r w:rsidR="009A372A">
        <w:t>oxidative species</w:t>
      </w:r>
      <w:r w:rsidR="003D4033">
        <w:t xml:space="preserve"> (</w:t>
      </w:r>
      <w:r w:rsidR="00FE3FE2" w:rsidRPr="00B4603D">
        <w:rPr>
          <w:rFonts w:ascii="Cambria Math" w:hAnsi="Cambria Math" w:cs="Cambria Math"/>
        </w:rPr>
        <w:t>⋅</w:t>
      </w:r>
      <w:r w:rsidR="00FE3FE2" w:rsidRPr="00B4603D">
        <w:t>OH</w:t>
      </w:r>
      <w:r w:rsidR="00831C43">
        <w:t xml:space="preserve">, </w:t>
      </w:r>
      <w:r w:rsidR="00831C43" w:rsidRPr="004D138C">
        <w:t>Cl</w:t>
      </w:r>
      <w:r w:rsidR="00831C43" w:rsidRPr="00FE3FE2">
        <w:rPr>
          <w:rFonts w:ascii="Cambria Math" w:hAnsi="Cambria Math" w:cs="Cambria Math"/>
        </w:rPr>
        <w:t>⋅</w:t>
      </w:r>
      <w:r w:rsidR="00831C43">
        <w:t xml:space="preserve">, </w:t>
      </w:r>
      <w:r w:rsidR="00831C43" w:rsidRPr="004D138C">
        <w:t>ClO</w:t>
      </w:r>
      <w:r w:rsidR="00831C43" w:rsidRPr="00FE3FE2">
        <w:rPr>
          <w:rFonts w:ascii="Cambria Math" w:hAnsi="Cambria Math" w:cs="Cambria Math"/>
        </w:rPr>
        <w:t>⋅</w:t>
      </w:r>
      <w:r w:rsidR="003D4033">
        <w:t>)</w:t>
      </w:r>
      <w:r w:rsidR="00FC0E17">
        <w:t xml:space="preserve"> that</w:t>
      </w:r>
      <w:r w:rsidR="009A372A">
        <w:t xml:space="preserve"> creat</w:t>
      </w:r>
      <w:r w:rsidR="00324EA3">
        <w:t>es the</w:t>
      </w:r>
      <w:r w:rsidR="006E1A1C">
        <w:t xml:space="preserve"> </w:t>
      </w:r>
      <w:r w:rsidR="00566C45">
        <w:t>ability for organic destruction</w:t>
      </w:r>
      <w:r w:rsidR="009A6605">
        <w:t xml:space="preserve"> of OMPs</w:t>
      </w:r>
      <w:r w:rsidR="00566C45">
        <w:t>.</w:t>
      </w:r>
      <w:r w:rsidR="00AA02D1">
        <w:t xml:space="preserve"> Chlorination is not an AOP as it does not use oxidation to create </w:t>
      </w:r>
      <w:r w:rsidR="0079063A">
        <w:t>ROS.</w:t>
      </w:r>
      <w:r w:rsidR="00566C45">
        <w:t xml:space="preserve"> </w:t>
      </w:r>
      <w:r w:rsidR="002A1D27">
        <w:t>UV-radiation and chlorination</w:t>
      </w:r>
      <w:r w:rsidR="007744BF">
        <w:t xml:space="preserve"> are not very efficient when used stand-alone (</w:t>
      </w:r>
      <w:r w:rsidR="001D5550">
        <w:t>up to 65% reported)</w:t>
      </w:r>
      <w:r w:rsidR="007744BF">
        <w:t>, unless high doses are used.</w:t>
      </w:r>
      <w:r w:rsidR="00933FDE">
        <w:t xml:space="preserve"> However, that would be too </w:t>
      </w:r>
      <w:r w:rsidR="00B00BA0">
        <w:t>costly for the scope of municipal wastewater treatment.</w:t>
      </w:r>
      <w:r w:rsidR="007744BF">
        <w:t xml:space="preserve"> The combination UV-chlorine is typically more efficient for removing micropollutants, and lowers the chemical and energy demand</w:t>
      </w:r>
      <w:r w:rsidR="00FC0E17">
        <w:t xml:space="preserve"> </w:t>
      </w:r>
      <w:r w:rsidR="00FC0E17">
        <w:fldChar w:fldCharType="begin"/>
      </w:r>
      <w:r w:rsidR="00FC0E17">
        <w:instrText xml:space="preserve"> ADDIN ZOTERO_ITEM CSL_CITATION {"citationID":"E4C0ug28","properties":{"formattedCitation":"(Yin &amp; Shang, 2020)","plainCitation":"(Yin &amp; Shang, 2020)","noteIndex":0},"citationItems":[{"id":138,"uris":["http://zotero.org/users/local/h6YJVYLe/items/YU8C6GRB"],"itemData":{"id":138,"type":"article-journal","container-title":"Water Research","DOI":"10.1016/j.watres.2020.116297","ISSN":"00431354","journalAbbreviation":"Water Research","language":"en","page":"116297","source":"DOI.org (Crossref)","title":"Removal of micropollutants in drinking water using UV-LED/chlorine advanced oxidation process followed by activated carbon adsorption","volume":"185","author":[{"family":"Yin","given":"Ran"},{"family":"Shang","given":"Chii"}],"issued":{"date-parts":[["2020",10]]}}}],"schema":"https://github.com/citation-style-language/schema/raw/master/csl-citation.json"} </w:instrText>
      </w:r>
      <w:r w:rsidR="00FC0E17">
        <w:fldChar w:fldCharType="separate"/>
      </w:r>
      <w:r w:rsidR="00FC0E17" w:rsidRPr="0060544A">
        <w:rPr>
          <w:rFonts w:cs="Arial"/>
        </w:rPr>
        <w:t>(Yin &amp; Shang, 2020)</w:t>
      </w:r>
      <w:r w:rsidR="00FC0E17">
        <w:fldChar w:fldCharType="end"/>
      </w:r>
      <w:r w:rsidR="007744BF">
        <w:t>. However, the formation of toxic degradation by-products is still concerning</w:t>
      </w:r>
      <w:r w:rsidR="007D3FB2">
        <w:t xml:space="preserve"> with the combination UV-chlorine</w:t>
      </w:r>
      <w:r w:rsidR="007744BF">
        <w:t>.</w:t>
      </w:r>
      <w:r w:rsidR="009A6605">
        <w:t xml:space="preserve"> Ozonation uses ozone, which</w:t>
      </w:r>
      <w:r w:rsidR="00562F94">
        <w:t xml:space="preserve"> reacts with water </w:t>
      </w:r>
      <w:r w:rsidR="007744BF">
        <w:t xml:space="preserve">and </w:t>
      </w:r>
      <w:r w:rsidR="00252C44">
        <w:t xml:space="preserve">produces free oxidizing </w:t>
      </w:r>
      <w:r w:rsidR="00CD16E8">
        <w:t xml:space="preserve">hydroxyl </w:t>
      </w:r>
      <w:r w:rsidR="00252C44">
        <w:t>radicals</w:t>
      </w:r>
      <w:r w:rsidR="00CD16E8">
        <w:t xml:space="preserve">. </w:t>
      </w:r>
      <w:r w:rsidR="007C2880">
        <w:t xml:space="preserve">The pollutants are </w:t>
      </w:r>
      <w:r w:rsidR="007F4FA0">
        <w:t xml:space="preserve">then transformed into compounds called ozonation transformation products. </w:t>
      </w:r>
      <w:r w:rsidR="00152DC1">
        <w:t>These degradation products are smaller and more biodegradable.</w:t>
      </w:r>
      <w:r w:rsidR="005C67E8">
        <w:t xml:space="preserve"> Next to disinfection, ozonation is also capable of reducing chemical oxygen dema</w:t>
      </w:r>
      <w:r w:rsidR="006C56BE">
        <w:t>nd (COD)</w:t>
      </w:r>
      <w:r w:rsidR="005C67E8">
        <w:t>.</w:t>
      </w:r>
      <w:r w:rsidR="00252C44">
        <w:t xml:space="preserve"> </w:t>
      </w:r>
      <w:r w:rsidR="006C56BE">
        <w:t>Ozonation</w:t>
      </w:r>
      <w:r w:rsidR="009A6605">
        <w:t xml:space="preserve"> is a very effective</w:t>
      </w:r>
      <w:r w:rsidR="006C56BE">
        <w:t xml:space="preserve"> method</w:t>
      </w:r>
      <w:r w:rsidR="0044201B">
        <w:t xml:space="preserve"> (&gt;90%)</w:t>
      </w:r>
      <w:r w:rsidR="009A6605">
        <w:t xml:space="preserve"> for </w:t>
      </w:r>
      <w:r w:rsidR="009053D7">
        <w:t>destroying OMPs but residual by-products and high operational energy</w:t>
      </w:r>
      <w:r w:rsidR="00BF6EC7">
        <w:t xml:space="preserve"> costs</w:t>
      </w:r>
      <w:r w:rsidR="009053D7">
        <w:t xml:space="preserve"> are still </w:t>
      </w:r>
      <w:r w:rsidR="007C2880">
        <w:t>aspects of concern</w:t>
      </w:r>
      <w:r w:rsidR="006C56BE">
        <w:t xml:space="preserve"> </w:t>
      </w:r>
      <w:r w:rsidR="006C56BE">
        <w:fldChar w:fldCharType="begin"/>
      </w:r>
      <w:r w:rsidR="006C56BE">
        <w:instrText xml:space="preserve"> ADDIN ZOTERO_ITEM CSL_CITATION {"citationID":"LRd7EEnQ","properties":{"formattedCitation":"(Guillossou et al., 2020; Zahmatkesh, Amesho, et al., 2022; Zahmatkesh, Bokhari, et al., 2022)","plainCitation":"(Guillossou et al., 2020; Zahmatkesh, Amesho, et al., 2022; Zahmatkesh, Bokhari, et al., 2022)","noteIndex":0},"citationItems":[{"id":46,"uris":["http://zotero.org/users/local/h6YJVYLe/items/YJNPW24L"],"itemData":{"id":46,"type":"article-journal","abstract":"Advanced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T.T."},{"family":"Sillanpää","given":"Mika"}],"issued":{"date-parts":[["2022",8]]}}},{"id":140,"uris":["http://zotero.org/users/local/h6YJVYLe/items/T99PJIA3"],"itemData":{"id":140,"type":"article-journal","abstract":"In the last few decades, environmental contaminants (ECs) have been introduced into the environment at an alarming rate. There is a risk to human health and aquatic ecosystems from trace levels of emerging contaminants, including hospital wastewater (HPWW), cosmetics, personal care products, endocrine system disruptors, and their transformation products. Despite the fact that these pollutants have been introduced or detected relatively recently, information about their characteristics, actions, and impacts is limited, as are the technologies to eliminate them efficiently. A wastewater recycling system is capable of providing irrigation water for crops and municipal sewage treatment, so removing ECs before wastewater reuse is essentia</w:instrText>
      </w:r>
      <w:r w:rsidR="006C56BE" w:rsidRPr="0005487A">
        <w:rPr>
          <w:lang w:val="nl-BE"/>
        </w:rPr>
        <w:instrText xml:space="preserve">l. Water treatment processes containing advanced ions of biotic origin and ECs of biotic origin are highly recommended for contaminants. This study introduces the fundamentals of the treatment of tertiary wastewater, including membranes, filtration, UV (ultraviolet) irradiation, ozonation, chlorination, advanced oxidation processes, activated carbon (AC), and algae. Next, a detailed description of recent developments and innovations in each component of the emerging contaminant removal process is provided.","container-title":"Environmental Monitoring and Assessment","DOI":"10.1007/s10661-022-10503-z","ISSN":"0167-6369, 1573-2959","issue":"12","journalAbbreviation":"Environ Monit Assess","language":"en","page":"884","source":"DOI.org (Crossref)","title":"A comprehensive review of various approaches for treatment of tertiary wastewater with emerging contaminants: what do we know?","title-short":"A comprehensive review of various approaches for treatment of tertiary wastewater with emerging contaminants","volume":"194","author":[{"family":"Zahmatkesh","given":"Sasan"},{"family":"Bokhari","given":"Awais"},{"family":"Karimian","given":"Melika"},{"family":"Zahra","given":"Musaddak Maher Abdul"},{"family":"Sillanpää","given":"Mika"},{"family":"Panchal","given":"Hitesh"},{"family":"Alrubaie","given":"Ali Jawad"},{"family":"Rezakhani","given":"Yousof"}],"issued":{"date-parts":[["2022",12]]}}}],"schema":"https://github.com/citation-style-language/schema/raw/master/csl-citation.json"} </w:instrText>
      </w:r>
      <w:r w:rsidR="006C56BE">
        <w:fldChar w:fldCharType="separate"/>
      </w:r>
      <w:r w:rsidR="006C56BE" w:rsidRPr="0005487A">
        <w:rPr>
          <w:rFonts w:cs="Arial"/>
          <w:lang w:val="nl-BE"/>
        </w:rPr>
        <w:t>(Guillossou et al., 2020; Zahmatkesh, Amesho, et al., 2022; Zahmatkesh, Bokhari, et al., 2022)</w:t>
      </w:r>
      <w:r w:rsidR="006C56BE">
        <w:fldChar w:fldCharType="end"/>
      </w:r>
      <w:r w:rsidR="009053D7" w:rsidRPr="0005487A">
        <w:rPr>
          <w:lang w:val="nl-BE"/>
        </w:rPr>
        <w:t>.</w:t>
      </w:r>
    </w:p>
    <w:p w14:paraId="02DB15DE" w14:textId="1153A5E6" w:rsidR="00BB2E24" w:rsidRDefault="00BB2E24">
      <w:pPr>
        <w:spacing w:after="160" w:line="2" w:lineRule="auto"/>
        <w:rPr>
          <w:lang w:val="nl-BE"/>
        </w:rPr>
      </w:pPr>
      <w:r>
        <w:rPr>
          <w:lang w:val="nl-BE"/>
        </w:rPr>
        <w:br w:type="page"/>
      </w:r>
    </w:p>
    <w:p w14:paraId="6E569581" w14:textId="46FD5A0C" w:rsidR="00C72AB2" w:rsidRDefault="00584E1E" w:rsidP="00D61169">
      <w:pPr>
        <w:jc w:val="both"/>
      </w:pPr>
      <w:r w:rsidRPr="007C69CE">
        <w:lastRenderedPageBreak/>
        <w:t xml:space="preserve">Through </w:t>
      </w:r>
      <w:r w:rsidRPr="007C69CE">
        <w:rPr>
          <w:u w:val="single"/>
        </w:rPr>
        <w:t>membrane filtration</w:t>
      </w:r>
      <w:r w:rsidRPr="007C69CE">
        <w:t xml:space="preserve">, very high removal efficiencies are possible. </w:t>
      </w:r>
      <w:r w:rsidR="00D877B5" w:rsidRPr="007C69CE">
        <w:t>RO</w:t>
      </w:r>
      <w:r w:rsidRPr="007C69CE">
        <w:t xml:space="preserve"> and </w:t>
      </w:r>
      <w:r w:rsidR="00D877B5" w:rsidRPr="007C69CE">
        <w:t>NF</w:t>
      </w:r>
      <w:r w:rsidRPr="007C69CE">
        <w:t xml:space="preserve"> </w:t>
      </w:r>
      <w:r w:rsidR="00D877B5" w:rsidRPr="007C69CE">
        <w:t>a</w:t>
      </w:r>
      <w:r w:rsidR="00A2150C">
        <w:t>r</w:t>
      </w:r>
      <w:r w:rsidR="00D877B5" w:rsidRPr="007C69CE">
        <w:t>e very efficient</w:t>
      </w:r>
      <w:r w:rsidR="00A2150C">
        <w:t xml:space="preserve"> </w:t>
      </w:r>
      <w:r w:rsidR="00D877B5" w:rsidRPr="007C69CE">
        <w:t>and</w:t>
      </w:r>
      <w:r w:rsidRPr="007C69CE">
        <w:t xml:space="preserve"> widely applied for drinking water treatment, while</w:t>
      </w:r>
      <w:r w:rsidR="00D877B5" w:rsidRPr="007C69CE">
        <w:t xml:space="preserve"> UF</w:t>
      </w:r>
      <w:r w:rsidRPr="007C69CE">
        <w:t xml:space="preserve"> is less efficient in the removal of </w:t>
      </w:r>
      <w:r w:rsidR="00D877B5" w:rsidRPr="007C69CE">
        <w:t>MPs</w:t>
      </w:r>
      <w:r w:rsidRPr="007C69CE">
        <w:t>.</w:t>
      </w:r>
      <w:r w:rsidR="00973E1B" w:rsidRPr="007C69CE">
        <w:t xml:space="preserve"> Next to these, </w:t>
      </w:r>
      <w:r w:rsidR="003806CE" w:rsidRPr="007C69CE">
        <w:t>FO and MD</w:t>
      </w:r>
      <w:r w:rsidR="00973E1B" w:rsidRPr="007C69CE">
        <w:t xml:space="preserve"> </w:t>
      </w:r>
      <w:r w:rsidR="00E50FA4" w:rsidRPr="007C69CE">
        <w:t>are promising</w:t>
      </w:r>
      <w:r w:rsidR="00A52EBD">
        <w:t xml:space="preserve"> technologies</w:t>
      </w:r>
      <w:r w:rsidR="00973E1B" w:rsidRPr="007C69CE">
        <w:t xml:space="preserve"> for the removal of OMPs due to their low operating costs and high-quality performance.</w:t>
      </w:r>
      <w:r w:rsidR="00A23DC2" w:rsidRPr="007C69CE">
        <w:t xml:space="preserve"> In terms of efficiency, they might be on the same level as RO and NF, but more research is needed.</w:t>
      </w:r>
      <w:r w:rsidRPr="007C69CE">
        <w:t xml:space="preserve"> </w:t>
      </w:r>
      <w:r w:rsidR="003806CE" w:rsidRPr="007C69CE">
        <w:t>Drawbacks are:</w:t>
      </w:r>
      <w:r w:rsidR="00C72AB2" w:rsidRPr="007C69CE">
        <w:t xml:space="preserve"> fouling and scaling, </w:t>
      </w:r>
      <w:r w:rsidR="0061369B">
        <w:t xml:space="preserve">expensive </w:t>
      </w:r>
      <w:r w:rsidR="00C72AB2" w:rsidRPr="007C69CE">
        <w:t xml:space="preserve">high-tech membranes </w:t>
      </w:r>
      <w:r w:rsidR="000619DA">
        <w:t xml:space="preserve">are </w:t>
      </w:r>
      <w:r w:rsidR="00C72AB2" w:rsidRPr="007C69CE">
        <w:t>required</w:t>
      </w:r>
      <w:r w:rsidR="003E00BA">
        <w:t xml:space="preserve"> and</w:t>
      </w:r>
      <w:r w:rsidR="00C72AB2" w:rsidRPr="007C69CE">
        <w:t xml:space="preserve"> concentrate is a costly secondary pollution</w:t>
      </w:r>
      <w:r w:rsidR="003E00BA">
        <w:t xml:space="preserve"> </w:t>
      </w:r>
      <w:r w:rsidR="00D20072">
        <w:fldChar w:fldCharType="begin"/>
      </w:r>
      <w:r w:rsidR="00D20072">
        <w:instrText xml:space="preserve"> ADDIN ZOTERO_ITEM CSL_CITATION {"citationID":"drd1187N","properties":{"formattedCitation":"(Khanzada et al., 2020; Rizzo et al., 2019)","plainCitation":"(Khanzada et al., 2020; Rizzo et al., 2019)","noteIndex":0},"citationItems":[{"id":90,"uris":["http://zotero.org/users/local/h6YJVYLe/items/39VITZRH"],"itemData":{"id":90,"type":"article-journal","abstract":"The rising consumption of pharmaceuticals, personal care products, and endocrine disruptive compounds for healthcare purposes and improving living standards has resulted in the widespread occurrence of organic micropollutants (MPs) in water and wastewater. Conventional water/wastewater treatment plants are faced with inherent limitations in tackling these compounds, leading to difficulties in the provision of secure and safe water supplies. In this context, membrane technology has been found to be a promising method for resolving this emerging concern. To ensure the suitability of membrane-based treatment processes in full-scale applications, we first need to develop a better understanding of the behavior of MPs and the mechanisms behind their removal using advanced membrane technologies. This review provides a thorough overview of the advanced membrane-based treatment methods available for the effective removal of MPs, including reverse osmosis, nanofiltration, ultrafiltration, forward osmosis, and membrane distillation.","container-title":"Journal of Membrane Science","DOI":"10.1016/j.memsci.2019.117672","ISSN":"0376-7388","journalAbbreviation":"Journal of Membrane Science","page":"117672","source":"ScienceDirect","title":"Removal of organic micropollutants using advanced membrane-based water and wastewater treatment: A review","title-short":"Removal of organic micropollutants using advanced membrane-based water and wastewater treatment","volume":"598","author":[{"family":"Khanzada","given":"Noman Khalid"},{"family":"Farid","given":"Muhammad Usman"},{"family":"Kharraz","given":"Jehad A."},{"family":"Choi","given":"Jungwon"},{"family":"Tang","given":"Chuyang Y."},{"family":"Nghiem","given":"Long D."},{"family":"Jang","given":"Am"},{"family":"An","given":"Alicia Kyoungjin"}],"issued":{"date-parts":[["2020",3,15]]}}},{"id":144,"uris":["http://zotero.org/users/local/h6YJVYLe/items/SHHLVRH3"],"itemData":{"id":144,"type":"article-journal","container-title":"Science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M.T."},{"family":"Fatta-Kassinos","given":"Despo"}],"issued":{"date-parts":[["2019",3]]}}}],"schema":"https://github.com/citation-style-language/schema/raw/master/csl-citation.json"} </w:instrText>
      </w:r>
      <w:r w:rsidR="00D20072">
        <w:fldChar w:fldCharType="separate"/>
      </w:r>
      <w:r w:rsidR="00D20072" w:rsidRPr="00D20072">
        <w:rPr>
          <w:rFonts w:cs="Arial"/>
        </w:rPr>
        <w:t>(Khanzada et al., 2020; Rizzo et al., 2019)</w:t>
      </w:r>
      <w:r w:rsidR="00D20072">
        <w:fldChar w:fldCharType="end"/>
      </w:r>
      <w:r w:rsidR="00C72AB2" w:rsidRPr="007C69CE">
        <w:t>.</w:t>
      </w:r>
    </w:p>
    <w:p w14:paraId="2443A1EA" w14:textId="3194706C" w:rsidR="005B3631" w:rsidRPr="007C69CE" w:rsidRDefault="005B3631" w:rsidP="00DF3E0B">
      <w:pPr>
        <w:jc w:val="both"/>
      </w:pPr>
    </w:p>
    <w:p w14:paraId="2937FC46" w14:textId="68B69A61" w:rsidR="00EE0AE2" w:rsidRPr="007C69CE" w:rsidRDefault="00B23E6C" w:rsidP="00DF3E0B">
      <w:pPr>
        <w:jc w:val="both"/>
      </w:pPr>
      <w:r w:rsidRPr="007C69CE">
        <w:t xml:space="preserve">The feasibility of </w:t>
      </w:r>
      <w:r w:rsidRPr="007C69CE">
        <w:rPr>
          <w:u w:val="single"/>
        </w:rPr>
        <w:t>biological treatment</w:t>
      </w:r>
      <w:r w:rsidRPr="007C69CE">
        <w:t xml:space="preserve"> </w:t>
      </w:r>
      <w:r w:rsidR="005E6896" w:rsidRPr="007C69CE">
        <w:t>for enhanced degradation of MPs in WWTPs has been recently explored</w:t>
      </w:r>
      <w:r w:rsidR="00574EB5" w:rsidRPr="007C69CE">
        <w:t xml:space="preserve">. </w:t>
      </w:r>
      <w:r w:rsidR="009E4C69" w:rsidRPr="007C69CE">
        <w:t xml:space="preserve">A moving bed biofilm reactor (MBBR) </w:t>
      </w:r>
      <w:r w:rsidR="00DB10AD" w:rsidRPr="007C69CE">
        <w:t>is a reactor where</w:t>
      </w:r>
      <w:r w:rsidR="00322A8D" w:rsidRPr="007C69CE">
        <w:t xml:space="preserve"> a biofilm grows on</w:t>
      </w:r>
      <w:r w:rsidR="00BB34FB" w:rsidRPr="007C69CE">
        <w:t xml:space="preserve"> plastic</w:t>
      </w:r>
      <w:r w:rsidR="00322A8D" w:rsidRPr="007C69CE">
        <w:t xml:space="preserve"> carriers</w:t>
      </w:r>
      <w:r w:rsidR="006403D2" w:rsidRPr="007C69CE">
        <w:t>.</w:t>
      </w:r>
      <w:r w:rsidR="00AE6C2D" w:rsidRPr="007C69CE">
        <w:t xml:space="preserve"> The working principle of and </w:t>
      </w:r>
      <w:r w:rsidR="0009452F">
        <w:t>‘</w:t>
      </w:r>
      <w:r w:rsidR="00AE6C2D" w:rsidRPr="007C69CE">
        <w:t>micropollutants removal</w:t>
      </w:r>
      <w:r w:rsidR="0009452F">
        <w:t>’</w:t>
      </w:r>
      <w:r w:rsidR="00AE6C2D" w:rsidRPr="007C69CE">
        <w:t xml:space="preserve"> by MBBR is depicted in </w:t>
      </w:r>
      <w:r w:rsidR="00AE6C2D" w:rsidRPr="007C69CE">
        <w:rPr>
          <w:b/>
          <w:bCs/>
        </w:rPr>
        <w:fldChar w:fldCharType="begin"/>
      </w:r>
      <w:r w:rsidR="00AE6C2D" w:rsidRPr="007C69CE">
        <w:rPr>
          <w:b/>
          <w:bCs/>
        </w:rPr>
        <w:instrText xml:space="preserve"> REF _Ref152404895 \h  \* MERGEFORMAT </w:instrText>
      </w:r>
      <w:r w:rsidR="00AE6C2D" w:rsidRPr="007C69CE">
        <w:rPr>
          <w:b/>
          <w:bCs/>
        </w:rPr>
      </w:r>
      <w:r w:rsidR="00AE6C2D" w:rsidRPr="007C69CE">
        <w:rPr>
          <w:b/>
          <w:bCs/>
        </w:rPr>
        <w:fldChar w:fldCharType="separate"/>
      </w:r>
      <w:r w:rsidR="00221AAC" w:rsidRPr="007C69CE">
        <w:rPr>
          <w:b/>
          <w:bCs/>
        </w:rPr>
        <w:t xml:space="preserve">Figure </w:t>
      </w:r>
      <w:r w:rsidR="00221AAC" w:rsidRPr="00221AAC">
        <w:rPr>
          <w:b/>
          <w:bCs/>
          <w:noProof/>
        </w:rPr>
        <w:t>6</w:t>
      </w:r>
      <w:r w:rsidR="00AE6C2D" w:rsidRPr="007C69CE">
        <w:rPr>
          <w:b/>
          <w:bCs/>
        </w:rPr>
        <w:fldChar w:fldCharType="end"/>
      </w:r>
      <w:r w:rsidR="00AE6C2D" w:rsidRPr="007C69CE">
        <w:t xml:space="preserve">. </w:t>
      </w:r>
      <w:r w:rsidR="00391DB9" w:rsidRPr="007C69CE">
        <w:t>T</w:t>
      </w:r>
      <w:r w:rsidR="006C2E9B" w:rsidRPr="007C69CE">
        <w:t>he different processes</w:t>
      </w:r>
      <w:r w:rsidR="0048077F">
        <w:t>, i.e</w:t>
      </w:r>
      <w:r w:rsidR="005A309C" w:rsidRPr="007C69CE">
        <w:t>., nitrification/denitrification and organic carbon (OC) removal</w:t>
      </w:r>
      <w:r w:rsidR="0048077F">
        <w:t>,</w:t>
      </w:r>
      <w:r w:rsidR="005A309C" w:rsidRPr="007C69CE">
        <w:t xml:space="preserve"> occur </w:t>
      </w:r>
      <w:r w:rsidR="00391DB9" w:rsidRPr="007C69CE">
        <w:t xml:space="preserve">all together </w:t>
      </w:r>
      <w:r w:rsidR="00C96534" w:rsidRPr="007C69CE">
        <w:t>with</w:t>
      </w:r>
      <w:r w:rsidR="00391DB9" w:rsidRPr="007C69CE">
        <w:t>in the biofilm</w:t>
      </w:r>
      <w:r w:rsidR="001B7D13" w:rsidRPr="007C69CE">
        <w:t>.</w:t>
      </w:r>
      <w:r w:rsidR="00AE332E" w:rsidRPr="007C69CE">
        <w:t xml:space="preserve"> </w:t>
      </w:r>
      <w:r w:rsidR="00797B85" w:rsidRPr="007C69CE">
        <w:t>Because these processes occur simultaneous in one reactor, it is also called a ‘hybrid’ reactor</w:t>
      </w:r>
      <w:r w:rsidR="00052840" w:rsidRPr="007C69CE">
        <w:t xml:space="preserve"> </w:t>
      </w:r>
      <w:r w:rsidR="005C6729" w:rsidRPr="007C69CE">
        <w:fldChar w:fldCharType="begin"/>
      </w:r>
      <w:r w:rsidR="005C6729" w:rsidRPr="007C69CE">
        <w:instrText xml:space="preserve"> ADDIN ZOTERO_ITEM CSL_CITATION {"citationID":"L7nnBZhM","properties":{"formattedCitation":"(Mohammadi et al., 2022)","plainCitation":"(Mohammadi et al., 2022)","noteIndex":0},"citationItems":[{"id":74,"uris":["http://zotero.org/users/local/h6YJVYLe/items/WS9KCUYC"],"itemData":{"id":74,"type":"article-journal","abstract":"Modelling the fate of micropollutants in different wastewater treatment processes is of present concern. Moreover, during the last few years, there has been an increasing interest in the development of hybrid reactors which contain both suspended biomass and biofilm. Here, a new model developed which tries to determine the fate of micropollutants in hybrid reactors such as moving bed biofilm reactor (MBBR) and called the ASM-biofilm-MPs model considered the main mechanisms leading to the micropollutant removal (sorption/desorption, biodegradation, cometabolism) in hybrid reactors. This dynamic model describes the fate of micropollutants in a hybrid reactor using first-order kinetics for biotransformation and sorption/desorption equations. Also, it considered the reactions for carbon oxidation, nitrification, and denitrification in attached and suspended biomass under aerobic conditions. The mathematical model consists of three connected models for the simulation of micropollutants, suspended biomass, and biofilm. Biochemical conversions are evaluated according to the Activated Sludge Model No. 1 (ASM1) for both attached and suspended biomass. The model is applied for a laboratory MBBR, which fed with synthetic wastewater containing 4-nonylphenol (4-NP) as micropollutant, and accurately describes the experimental concentrations of COD, attached and suspended biomass, nitrogen, and 4-NP micropollutant obtained during 180 days working at different loadings. The differences between simulations and experiments in all operational periods for sCOD, NH4–N, NO3–N, and attached and suspended biomass concentrations were less than 15%, 10%, 10%, 5% and 5%, respectively. Finally, the contribution of adsorption and biodegradation mechanisms in the fate of 4-NP was calculated, when 4-NP concentration is set to 1 µg/L (biodegradation = 86.5%, sorption = 5%) and 50 µg/L (biodegradation = 55.9%, sorption = 34.7%).","container-title":"Environmental Science and Pollution Research","DOI":"10.1007/s11356-022-20668-2","journalAbbreviation":"Environmental Science and Pollution Research","source":"ResearchGate","title":"Modelling of micropollutant fate in hybrid growth systems: model concepts, Peterson matrix, and application to a lab-scale pilot plant","title-short":"Modelling of micropollutant fate in hybrid growth systems","volume":"29","author":[{"family":"Mohammadi","given":"Farzaneh"},{"family":"Bina","given":"Bijan"},{"family":"Rahimi","given":"Somayeh"},{"family":"Janati","given":"Mahsa"}],"issued":{"date-parts":[["2022",5,12]]}}}],"schema":"https://github.com/citation-style-language/schema/raw/master/csl-citation.json"} </w:instrText>
      </w:r>
      <w:r w:rsidR="005C6729" w:rsidRPr="007C69CE">
        <w:fldChar w:fldCharType="separate"/>
      </w:r>
      <w:r w:rsidR="005C6729" w:rsidRPr="007C69CE">
        <w:rPr>
          <w:rFonts w:cs="Arial"/>
        </w:rPr>
        <w:t>(Mohammadi et al., 2022)</w:t>
      </w:r>
      <w:r w:rsidR="005C6729" w:rsidRPr="007C69CE">
        <w:fldChar w:fldCharType="end"/>
      </w:r>
      <w:r w:rsidR="005C6729" w:rsidRPr="007C69CE">
        <w:t>.</w:t>
      </w:r>
      <w:r w:rsidR="001B7D13" w:rsidRPr="007C69CE">
        <w:t xml:space="preserve"> </w:t>
      </w:r>
      <w:r w:rsidR="002F2121" w:rsidRPr="007C69CE">
        <w:t>Compared to CAS,</w:t>
      </w:r>
      <w:r w:rsidR="001928CF" w:rsidRPr="007C69CE">
        <w:t xml:space="preserve"> higher</w:t>
      </w:r>
      <w:r w:rsidR="00A76F45" w:rsidRPr="007C69CE">
        <w:t xml:space="preserve"> MP</w:t>
      </w:r>
      <w:r w:rsidR="001928CF" w:rsidRPr="007C69CE">
        <w:t xml:space="preserve"> removal rates are possible </w:t>
      </w:r>
      <w:r w:rsidR="002F2121" w:rsidRPr="007C69CE">
        <w:t>thanks to the</w:t>
      </w:r>
      <w:r w:rsidR="009C2D85" w:rsidRPr="007C69CE">
        <w:t xml:space="preserve"> high diversity of microorganisms on the carriers</w:t>
      </w:r>
      <w:r w:rsidR="0058233E" w:rsidRPr="007C69CE">
        <w:t xml:space="preserve"> </w:t>
      </w:r>
      <w:r w:rsidR="0058233E" w:rsidRPr="007C69CE">
        <w:fldChar w:fldCharType="begin"/>
      </w:r>
      <w:r w:rsidR="0058233E" w:rsidRPr="007C69CE">
        <w:instrText xml:space="preserve"> ADDIN ZOTERO_ITEM CSL_CITATION {"citationID":"SJjW2CSh","properties":{"formattedCitation":"(Ahmadi et al., 2023)","plainCitation":"(Ahmadi et al., 2023)","noteIndex":0},"citationItems":[{"id":96,"uris":["http://zotero.org/users/local/h6YJVYLe/items/4JNDBQRW"],"itemData":{"id":96,"type":"article-journal","abstract":"We investigated the transformation of four pharmaceuticals (Diclofenac, Naproxen, Ibuprofen and Carbamazepine) in a moving bed biofilm reactor subjected to different COD/N ratios in four experimental phases. The shift from medium to high range COD/N ratio (i.e., 5:1 to 100:1) intensified the competition between heterotrophs and nitrifying communities, leading to a transition from co-existence of heterotrophic and autotrophic conditions with high COD removal and nitrification rate in phase I to dominant heterotrophic conditions in phase II. At lower range COD/N ratios (i.e., 1:2 and 1:8) in phase III and IV, autotrophic conditions prevailed, resulting in increased nitrification rates and high abundance of amoA gene in the biofilm. Such shifts in the operating condition were accompanied by notable changes in the biofilm concentrations, composition and abundance of microbial populations as well as biodiversity in the biofilms, which collectively affected the degradation rates of the pharmaceuticals. We observed higher kinetic rates per unit of biofilm concentration under autotrophic conditions compared to heterotrophic conditions for all compounds except Naproxen, indicating the importance of nitrification in the transformation of such compounds. The results also revealed a positive relationship between biodiversity and biomass-normalized kinetic rates of most compounds.","container-title":"Journal of Hazardous Materials","DOI":"10.1016/j.jhazmat.2023.132232","ISSN":"0304-3894","journalAbbreviation":"Journal of Hazardous Materials","page":"132232","source":"ScienceDirect","title":"Biotransformation of micropollutants in moving bed biofilm reactors under heterotrophic and autotrophic conditions","volume":"460","author":[{"family":"Ahmadi","given":"Navid"},{"family":"Abbasi","given":"Mona"},{"family":"Torabian","given":"Ali"},{"family":"Loosdrecht","given":"Mark C. M.","non-dropping-particle":"van"},{"family":"Ducoste","given":"Joel"}],"issued":{"date-parts":[["2023",10,15]]}}}],"schema":"https://github.com/citation-style-language/schema/raw/master/csl-citation.json"} </w:instrText>
      </w:r>
      <w:r w:rsidR="0058233E" w:rsidRPr="007C69CE">
        <w:fldChar w:fldCharType="separate"/>
      </w:r>
      <w:r w:rsidR="0058233E" w:rsidRPr="007C69CE">
        <w:rPr>
          <w:rFonts w:cs="Arial"/>
        </w:rPr>
        <w:t>(Ahmadi et al., 2023)</w:t>
      </w:r>
      <w:r w:rsidR="0058233E" w:rsidRPr="007C69CE">
        <w:fldChar w:fldCharType="end"/>
      </w:r>
      <w:r w:rsidR="001928CF" w:rsidRPr="007C69CE">
        <w:t>.</w:t>
      </w:r>
      <w:r w:rsidR="00CF24A3" w:rsidRPr="007C69CE">
        <w:t xml:space="preserve"> </w:t>
      </w:r>
      <w:r w:rsidR="009E4C69" w:rsidRPr="007C69CE">
        <w:t>M</w:t>
      </w:r>
      <w:r w:rsidR="00CB37CB">
        <w:t>B</w:t>
      </w:r>
      <w:r w:rsidR="009E4C69" w:rsidRPr="007C69CE">
        <w:t xml:space="preserve">BR is usually not a tertiary treatment but an optimization of </w:t>
      </w:r>
      <w:r w:rsidR="00F85365" w:rsidRPr="007C69CE">
        <w:t>the CAS</w:t>
      </w:r>
      <w:r w:rsidR="009E4C69" w:rsidRPr="007C69CE">
        <w:t xml:space="preserve"> system. </w:t>
      </w:r>
      <w:r w:rsidR="00B4249B" w:rsidRPr="007C69CE">
        <w:t>M</w:t>
      </w:r>
      <w:r w:rsidR="00CB37CB">
        <w:t>B</w:t>
      </w:r>
      <w:r w:rsidR="00B4249B" w:rsidRPr="007C69CE">
        <w:t xml:space="preserve">BR </w:t>
      </w:r>
      <w:r w:rsidR="00327B51" w:rsidRPr="007C69CE">
        <w:t>can be recommended</w:t>
      </w:r>
      <w:r w:rsidR="00B4249B" w:rsidRPr="007C69CE">
        <w:t xml:space="preserve"> when</w:t>
      </w:r>
      <w:r w:rsidR="00192DD8">
        <w:t xml:space="preserve"> </w:t>
      </w:r>
      <w:r w:rsidR="007E13B3">
        <w:t>current WWTP need to be improved or</w:t>
      </w:r>
      <w:r w:rsidR="00E046D6">
        <w:t xml:space="preserve"> when designing new installations for wastewater treatment.</w:t>
      </w:r>
      <w:r w:rsidR="00B4249B" w:rsidRPr="007C69CE">
        <w:t xml:space="preserve"> </w:t>
      </w:r>
      <w:r w:rsidR="00621F9C">
        <w:t>This technology is more recent and more advanced for secondary treatment</w:t>
      </w:r>
      <w:r w:rsidR="00A04163" w:rsidRPr="007C69CE">
        <w:t>.</w:t>
      </w:r>
      <w:r w:rsidR="00C92182" w:rsidRPr="007C69CE">
        <w:t xml:space="preserve"> MBBR has</w:t>
      </w:r>
      <w:r w:rsidR="00EF6B23" w:rsidRPr="007C69CE">
        <w:t xml:space="preserve"> also</w:t>
      </w:r>
      <w:r w:rsidR="00C92182" w:rsidRPr="007C69CE">
        <w:t xml:space="preserve"> been investigated as a </w:t>
      </w:r>
      <w:r w:rsidR="00E30F76" w:rsidRPr="007C69CE">
        <w:t xml:space="preserve">tertiary </w:t>
      </w:r>
      <w:r w:rsidR="00C92182" w:rsidRPr="007C69CE">
        <w:t xml:space="preserve">treatment </w:t>
      </w:r>
      <w:r w:rsidR="00337964" w:rsidRPr="007C69CE">
        <w:t xml:space="preserve">after </w:t>
      </w:r>
      <w:r w:rsidR="00F04E72" w:rsidRPr="007C69CE">
        <w:t>CAS</w:t>
      </w:r>
      <w:r w:rsidR="00A01D4E">
        <w:t>. In this case it is</w:t>
      </w:r>
      <w:r w:rsidR="00C92182" w:rsidRPr="007C69CE">
        <w:t xml:space="preserve"> called ‘tertiary MMBR’</w:t>
      </w:r>
      <w:r w:rsidR="00A01D4E">
        <w:t xml:space="preserve"> and</w:t>
      </w:r>
      <w:r w:rsidR="00F313DA">
        <w:t xml:space="preserve"> it showed to be an improved addition to the</w:t>
      </w:r>
      <w:r w:rsidR="00D305AB">
        <w:t xml:space="preserve"> system in the context of CEC </w:t>
      </w:r>
      <w:r w:rsidR="008C4D76">
        <w:t>removal and degradation</w:t>
      </w:r>
      <w:r w:rsidR="00C92182" w:rsidRPr="007C69CE">
        <w:t xml:space="preserve"> </w:t>
      </w:r>
      <w:r w:rsidR="003E4073" w:rsidRPr="007C69CE">
        <w:fldChar w:fldCharType="begin"/>
      </w:r>
      <w:r w:rsidR="003E4073" w:rsidRPr="007C69CE">
        <w:instrText xml:space="preserve"> ADDIN ZOTERO_ITEM CSL_CITATION {"citationID":"O4Fm2Ru2","properties":{"formattedCitation":"(Edefell et al., 2021)","plainCitation":"(Edefell et al., 2021)","noteIndex":0},"citationItems":[{"id":100,"uris":["http://zotero.org/users/local/h6YJVYLe/items/QZZPTNV4"],"itemData":{"id":100,"type":"article-journal","abstract":"A novel process configuration was designed to increase biofilm growth in tertiary moving bed biofilm reactors (MBBRs) by providing additional substrate from primary treated wastewater in a sidestream reactor under different redox conditions in order to improve micropollutant removal in MBBRs with low substrate availability. This novel recirculating MBBR was operated on pilot scale for 13 months, and a systematic increase was seen in the biomass concentration and the micropollutant degradation rates, compared to a tertiary MBBR without additional substrate. The degradation rates per unit carrier surface area increased in the order of ten times, and for certain micropollutants, such as atenolol, metoprolol, trimethoprim and roxithromycin, the degradation rates increased 20–60 times. Aerobic conditions were critical for maintaining high micropollutant degradation rates. With innovative MBBR configurations it may be possible to improve the biological degradation of organic micropollutants in wastewater. It is suggested that degradation rates be normalized to the carrier surface area, in favor of the biomass concentration, as this reflects the diffusion limitations of oxygen, and will facilitate the comparison of different biofilm systems.","container-title":"Journal of Hazardous Materials","DOI":"10.1016/j.jhazmat.2021.125535","ISSN":"0304-3894","journalAbbreviation":"Journal of Hazardous Materials","page":"125535","source":"ScienceDirect","title":"Promoting the degradation of organic micropollutants in tertiary moving bed biofilm reactors by controlling growth and redox conditions","volume":"414","author":[{"family":"Edefell","given":"Ellen"},{"family":"Falås","given":"Per"},{"family":"Torresi","given":"Elena"},{"family":"Hagman","given":"Marinette"},{"family":"Cimbritz","given":"Michael"},{"family":"Bester","given":"Kai"},{"family":"Christensson","given":"Magnus"}],"issued":{"date-parts":[["2021",7,15]]}}}],"schema":"https://github.com/citation-style-language/schema/raw/master/csl-citation.json"} </w:instrText>
      </w:r>
      <w:r w:rsidR="003E4073" w:rsidRPr="007C69CE">
        <w:fldChar w:fldCharType="separate"/>
      </w:r>
      <w:r w:rsidR="003E4073" w:rsidRPr="007C69CE">
        <w:rPr>
          <w:rFonts w:cs="Arial"/>
        </w:rPr>
        <w:t>(Edefell et al., 2021)</w:t>
      </w:r>
      <w:r w:rsidR="003E4073" w:rsidRPr="007C69CE">
        <w:fldChar w:fldCharType="end"/>
      </w:r>
      <w:r w:rsidR="006227AD" w:rsidRPr="007C69CE">
        <w:t>.</w:t>
      </w:r>
    </w:p>
    <w:p w14:paraId="0E31746E" w14:textId="77777777" w:rsidR="008C4D76" w:rsidRPr="007C69CE" w:rsidRDefault="008C4D76" w:rsidP="008C4D76">
      <w:pPr>
        <w:jc w:val="both"/>
      </w:pPr>
    </w:p>
    <w:p w14:paraId="1A4C65A6" w14:textId="61419C12" w:rsidR="008C4D76" w:rsidRDefault="008C4D76" w:rsidP="008C4D76">
      <w:pPr>
        <w:jc w:val="both"/>
      </w:pPr>
      <w:r w:rsidRPr="007C69CE">
        <w:rPr>
          <w:u w:val="single"/>
        </w:rPr>
        <w:t>Coagulation and flocculation</w:t>
      </w:r>
      <w:r w:rsidRPr="007C69CE">
        <w:t xml:space="preserve"> are processes that are more part of the primary treatment. This group received less interest as MPs adsorbed to the solid sludge are a secondary waste.</w:t>
      </w:r>
      <w:r w:rsidR="00FF5048">
        <w:t xml:space="preserve"> </w:t>
      </w:r>
      <w:r w:rsidR="00676A36">
        <w:t>The sediment</w:t>
      </w:r>
      <w:r w:rsidR="005830C9">
        <w:t xml:space="preserve"> </w:t>
      </w:r>
      <w:r w:rsidR="00AF6E3E">
        <w:t xml:space="preserve">is then </w:t>
      </w:r>
      <w:r w:rsidR="00391F2B">
        <w:t>the</w:t>
      </w:r>
      <w:r w:rsidR="00AF6E3E">
        <w:t xml:space="preserve"> pollution problem unless MPs could be purified</w:t>
      </w:r>
      <w:r w:rsidR="00F5173C">
        <w:t>, which again would be a challenging task</w:t>
      </w:r>
      <w:r w:rsidR="00AF6E3E">
        <w:t xml:space="preserve"> </w:t>
      </w:r>
      <w:r w:rsidR="00AB3704">
        <w:fldChar w:fldCharType="begin"/>
      </w:r>
      <w:r w:rsidR="00AB3704">
        <w:instrText xml:space="preserve"> ADDIN ZOTERO_ITEM CSL_CITATION {"citationID":"NPqQOg2f","properties":{"formattedCitation":"(Zahmatkesh, Amesho, et al., 2022)","plainCitation":"(Zahmatkesh, Amesho, et al., 2022)","noteIndex":0},"citationItems":[{"id":89,"uris":["http://zotero.org/users/local/h6YJVYLe/items/Z4N4ZFCU"],"itemData":{"id":89,"type":"article-journal","container-title":"Journal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00AB3704">
        <w:fldChar w:fldCharType="separate"/>
      </w:r>
      <w:r w:rsidR="00AB3704" w:rsidRPr="00AB3704">
        <w:rPr>
          <w:rFonts w:cs="Arial"/>
        </w:rPr>
        <w:t>(Zahmatkesh, Amesho, et al., 2022)</w:t>
      </w:r>
      <w:r w:rsidR="00AB3704">
        <w:fldChar w:fldCharType="end"/>
      </w:r>
      <w:r w:rsidR="00AF6E3E">
        <w:t>.</w:t>
      </w:r>
    </w:p>
    <w:p w14:paraId="24FCB827" w14:textId="77777777" w:rsidR="008C4D76" w:rsidRDefault="008C4D76" w:rsidP="00DF3E0B">
      <w:pPr>
        <w:jc w:val="both"/>
      </w:pPr>
    </w:p>
    <w:p w14:paraId="4090AEA0" w14:textId="77777777" w:rsidR="00BB2E24" w:rsidRPr="007C69CE" w:rsidRDefault="00BB2E24" w:rsidP="00DF3E0B">
      <w:pPr>
        <w:jc w:val="both"/>
      </w:pPr>
    </w:p>
    <w:p w14:paraId="4293B7DB" w14:textId="77777777" w:rsidR="00F438FD" w:rsidRDefault="000B170B" w:rsidP="00EF6B23">
      <w:pPr>
        <w:keepNext/>
        <w:jc w:val="center"/>
      </w:pPr>
      <w:r w:rsidRPr="007C69CE">
        <w:rPr>
          <w:noProof/>
        </w:rPr>
        <w:drawing>
          <wp:inline distT="0" distB="0" distL="0" distR="0" wp14:anchorId="37314752" wp14:editId="282BE004">
            <wp:extent cx="5727700" cy="2803525"/>
            <wp:effectExtent l="0" t="0" r="6350" b="0"/>
            <wp:docPr id="1493926030" name="Picture 1" descr="A diagram of a biosynthesi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3926030" name="Picture 1" descr="A diagram of a biosynthesis&#10;&#10;Description automatically generated"/>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5727700" cy="2803525"/>
                    </a:xfrm>
                    <a:prstGeom prst="rect">
                      <a:avLst/>
                    </a:prstGeom>
                    <a:noFill/>
                    <a:ln>
                      <a:noFill/>
                    </a:ln>
                  </pic:spPr>
                </pic:pic>
              </a:graphicData>
            </a:graphic>
          </wp:inline>
        </w:drawing>
      </w:r>
    </w:p>
    <w:p w14:paraId="72520F37" w14:textId="77777777" w:rsidR="00F5173C" w:rsidRPr="007C69CE" w:rsidRDefault="00F5173C" w:rsidP="00EF6B23">
      <w:pPr>
        <w:keepNext/>
        <w:jc w:val="center"/>
      </w:pPr>
    </w:p>
    <w:p w14:paraId="78970F62" w14:textId="00088941" w:rsidR="000B170B" w:rsidRPr="007C69CE" w:rsidRDefault="00F438FD" w:rsidP="00EF6B23">
      <w:pPr>
        <w:pStyle w:val="Bijschrift"/>
        <w:jc w:val="center"/>
        <w:rPr>
          <w:b/>
          <w:bCs/>
          <w:i w:val="0"/>
          <w:iCs w:val="0"/>
        </w:rPr>
      </w:pPr>
      <w:bookmarkStart w:id="33" w:name="_Ref152404895"/>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221AAC">
        <w:rPr>
          <w:b/>
          <w:bCs/>
          <w:i w:val="0"/>
          <w:iCs w:val="0"/>
          <w:noProof/>
        </w:rPr>
        <w:t>6</w:t>
      </w:r>
      <w:r w:rsidR="007D58D3">
        <w:rPr>
          <w:b/>
          <w:bCs/>
          <w:i w:val="0"/>
          <w:iCs w:val="0"/>
        </w:rPr>
        <w:fldChar w:fldCharType="end"/>
      </w:r>
      <w:bookmarkEnd w:id="33"/>
      <w:r w:rsidRPr="007C69CE">
        <w:rPr>
          <w:b/>
          <w:bCs/>
          <w:i w:val="0"/>
          <w:iCs w:val="0"/>
        </w:rPr>
        <w:t xml:space="preserve"> Working</w:t>
      </w:r>
      <w:r w:rsidR="00AE6C2D" w:rsidRPr="007C69CE">
        <w:rPr>
          <w:b/>
          <w:bCs/>
          <w:i w:val="0"/>
          <w:iCs w:val="0"/>
        </w:rPr>
        <w:t xml:space="preserve"> principle</w:t>
      </w:r>
      <w:r w:rsidRPr="007C69CE">
        <w:rPr>
          <w:b/>
          <w:bCs/>
          <w:i w:val="0"/>
          <w:iCs w:val="0"/>
        </w:rPr>
        <w:t xml:space="preserve"> of a moving bed biofilm reactor</w:t>
      </w:r>
      <w:r w:rsidR="004820D1">
        <w:rPr>
          <w:b/>
          <w:bCs/>
          <w:i w:val="0"/>
          <w:iCs w:val="0"/>
        </w:rPr>
        <w:t xml:space="preserve">, </w:t>
      </w:r>
      <w:r w:rsidRPr="007C69CE">
        <w:rPr>
          <w:b/>
          <w:bCs/>
          <w:i w:val="0"/>
          <w:iCs w:val="0"/>
        </w:rPr>
        <w:t>MBBR</w:t>
      </w:r>
      <w:r w:rsidR="00CF24A3" w:rsidRPr="007C69CE">
        <w:rPr>
          <w:b/>
          <w:bCs/>
          <w:i w:val="0"/>
          <w:iCs w:val="0"/>
        </w:rPr>
        <w:t xml:space="preserve"> </w:t>
      </w:r>
      <w:r w:rsidR="007A255E" w:rsidRPr="007C69CE">
        <w:rPr>
          <w:b/>
          <w:bCs/>
          <w:i w:val="0"/>
          <w:iCs w:val="0"/>
        </w:rPr>
        <w:fldChar w:fldCharType="begin"/>
      </w:r>
      <w:r w:rsidR="007A255E" w:rsidRPr="007C69CE">
        <w:rPr>
          <w:b/>
          <w:bCs/>
          <w:i w:val="0"/>
          <w:iCs w:val="0"/>
        </w:rPr>
        <w:instrText xml:space="preserve"> ADDIN ZOTERO_ITEM CSL_CITATION {"citationID":"cfTMOYU0","properties":{"formattedCitation":"(Saidulu et al., 2021)","plainCitation":"(Saidulu et al., 2021)","noteIndex":0},"citationItems":[{"id":103,"uris":["http://zotero.org/users/local/h6YJVYLe/items/QX8ZVZ2U"],"itemData":{"id":103,"type":"article-journal","abstract":"The various detrimental effects of wastewater generated from different anthropogenic activities are among the biggest challenges to sustainable development. Among various technologies developed to tackle wastewater, biological treatment methods, such as moving bed biofilm reactor (MBBR) and membrane bioreactor (MBR), have been extensively used in the past few decades due to their cost-effectiveness, wide applications, technical feasibility, etc. However, certain limitations of MBR and MBBR have led to the hybridization of these two technologies. In this context, a thorough bibliometric assay of MBBR, MBR, and hybrid moving bed membrane bioreactor (MBMBR) has been performed to analyze the current trends in publication, contributing authors and countries, major research hotspots, etc. It was observed that for both MBBR and MBR, China had the maximum contribution, i.e., 30.4% and 30.5%, respectively, in terms of the number of publications. The future trend of the selected treatment methods was assessed with the help of S-curve simulation. In both cases, greater than 70% of research articles were published in the last decade, which may be due to the increasingly stringent regulations on effluent quality. Subsequently, this study investigated the performance and responsible mechanisms for these systems. MBMBR was found to be more effective than MBR in terms of pollutant removal, followed by MBBR. The nutrient removal efficiency of MBMBR systems was significantly higher (73.5%) as compared to MBBR (50%) and MBR (62.5%). Life cycle assessment (LCA) has been discussed for the selected treatment methods to evaluate sustainability aspects.","container-title":"Journal of Environmental Chemical Engineering","DOI":"10.1016/j.jece.2021.106112","ISSN":"2213-3437","issue":"5","journalAbbreviation":"Journal of Environmental Chemical Engineering","page":"106112","source":"ScienceDirect","title":"A systematic review of moving bed biofilm reactor, membrane bioreactor, and moving bed membrane bioreactor for wastewater treatment: Comparison of research trends, removal mechanisms, and performance","title-short":"A systematic review of moving bed biofilm reactor, membrane bioreactor, and moving bed membrane bioreactor for wastewater treatment","volume":"9","author":[{"family":"Saidulu","given":"Duduku"},{"family":"Majumder","given":"Abhradeep"},{"family":"Gupta","given":"Ashok Kumar"}],"issued":{"date-parts":[["2021",10,1]]}}}],"schema":"https://github.com/citation-style-language/schema/raw/master/csl-citation.json"} </w:instrText>
      </w:r>
      <w:r w:rsidR="007A255E" w:rsidRPr="007C69CE">
        <w:rPr>
          <w:b/>
          <w:bCs/>
          <w:i w:val="0"/>
          <w:iCs w:val="0"/>
        </w:rPr>
        <w:fldChar w:fldCharType="separate"/>
      </w:r>
      <w:r w:rsidR="007A255E" w:rsidRPr="007C69CE">
        <w:rPr>
          <w:rFonts w:cs="Arial"/>
          <w:b/>
          <w:bCs/>
          <w:i w:val="0"/>
          <w:iCs w:val="0"/>
        </w:rPr>
        <w:t>(Saidulu et al., 2021)</w:t>
      </w:r>
      <w:r w:rsidR="007A255E" w:rsidRPr="007C69CE">
        <w:rPr>
          <w:b/>
          <w:bCs/>
          <w:i w:val="0"/>
          <w:iCs w:val="0"/>
        </w:rPr>
        <w:fldChar w:fldCharType="end"/>
      </w:r>
    </w:p>
    <w:p w14:paraId="12DFB4ED" w14:textId="0987FFA1" w:rsidR="00BB2E24" w:rsidRDefault="00BB2E24">
      <w:pPr>
        <w:spacing w:after="160" w:line="2" w:lineRule="auto"/>
      </w:pPr>
      <w:r>
        <w:br w:type="page"/>
      </w:r>
    </w:p>
    <w:p w14:paraId="2B2C9DBF" w14:textId="7984082B" w:rsidR="00E50BB0" w:rsidRDefault="00E50BB0" w:rsidP="00E50BB0">
      <w:pPr>
        <w:jc w:val="both"/>
      </w:pPr>
      <w:r w:rsidRPr="007C69CE">
        <w:rPr>
          <w:u w:val="single"/>
        </w:rPr>
        <w:lastRenderedPageBreak/>
        <w:t>Adsorption</w:t>
      </w:r>
      <w:r w:rsidRPr="007C69CE">
        <w:t xml:space="preserve"> is one of the most positively depicted treatment groups in </w:t>
      </w:r>
      <w:r w:rsidRPr="007C69CE">
        <w:fldChar w:fldCharType="begin"/>
      </w:r>
      <w:r w:rsidRPr="007C69CE">
        <w:instrText xml:space="preserve"> REF _Ref152228340 \h </w:instrText>
      </w:r>
      <w:r w:rsidR="0076001A">
        <w:instrText xml:space="preserve"> \* MERGEFORMAT </w:instrText>
      </w:r>
      <w:r w:rsidRPr="007C69CE">
        <w:fldChar w:fldCharType="separate"/>
      </w:r>
      <w:r w:rsidR="00221AAC" w:rsidRPr="007C69CE">
        <w:rPr>
          <w:b/>
          <w:bCs/>
        </w:rPr>
        <w:t xml:space="preserve">Table </w:t>
      </w:r>
      <w:r w:rsidR="00221AAC" w:rsidRPr="00221AAC">
        <w:rPr>
          <w:b/>
          <w:bCs/>
          <w:noProof/>
        </w:rPr>
        <w:t>2</w:t>
      </w:r>
      <w:r w:rsidRPr="007C69CE">
        <w:fldChar w:fldCharType="end"/>
      </w:r>
      <w:r w:rsidRPr="007C69CE">
        <w:t>. It features very high efficiencies, with low energy and chemical demands</w:t>
      </w:r>
      <w:r w:rsidR="00D3764A">
        <w:t>,</w:t>
      </w:r>
      <w:r w:rsidRPr="007C69CE">
        <w:t xml:space="preserve"> and is easy to install.</w:t>
      </w:r>
      <w:r w:rsidR="00D3764A">
        <w:t xml:space="preserve"> Economically, the adsorption method is attracting as installation (CAPEX) and operation (OPEX) costs are rather low.</w:t>
      </w:r>
      <w:r w:rsidRPr="007C69CE">
        <w:t xml:space="preserve"> </w:t>
      </w:r>
      <w:r w:rsidR="000F556C">
        <w:t>Another benefit is the</w:t>
      </w:r>
      <w:r w:rsidR="00D3764A">
        <w:t xml:space="preserve"> effective</w:t>
      </w:r>
      <w:r w:rsidR="000F556C">
        <w:t>, additional removal of</w:t>
      </w:r>
      <w:r w:rsidRPr="007C69CE">
        <w:t xml:space="preserve"> heavy metals</w:t>
      </w:r>
      <w:r w:rsidR="000F556C">
        <w:t xml:space="preserve"> (HM) and som</w:t>
      </w:r>
      <w:r w:rsidR="00D3764A">
        <w:t xml:space="preserve">e dissolved organic matter (DOC). </w:t>
      </w:r>
      <w:r w:rsidR="000F556C">
        <w:t>Further, f</w:t>
      </w:r>
      <w:r w:rsidR="00D3764A">
        <w:t>ull-scale installations</w:t>
      </w:r>
      <w:r w:rsidR="00D63531">
        <w:t xml:space="preserve">, </w:t>
      </w:r>
      <w:r w:rsidR="000F556C">
        <w:t>already</w:t>
      </w:r>
      <w:r w:rsidR="00D3764A">
        <w:t xml:space="preserve"> observed at drinking water facilities</w:t>
      </w:r>
      <w:r w:rsidR="00D63531">
        <w:t>, can</w:t>
      </w:r>
      <w:r w:rsidR="00D3764A">
        <w:t xml:space="preserve"> </w:t>
      </w:r>
      <w:r w:rsidR="000F556C">
        <w:t>be transferred to wastewater facilities.</w:t>
      </w:r>
      <w:r w:rsidRPr="007C69CE">
        <w:t xml:space="preserve"> Compared to membrane treatment, adsorption has several advantages. First, sorbents can be very abundant when agricultural, food, or industrial wastes are used </w:t>
      </w:r>
      <w:r w:rsidRPr="007C69CE">
        <w:fldChar w:fldCharType="begin"/>
      </w:r>
      <w:r w:rsidRPr="007C69CE">
        <w:instrText xml:space="preserve"> ADDIN ZOTERO_ITEM CSL_CITATION {"citationID":"NXvCGfll","properties":{"formattedCitation":"(Issabayeva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Pr="007C69CE">
        <w:fldChar w:fldCharType="separate"/>
      </w:r>
      <w:r w:rsidRPr="007C69CE">
        <w:rPr>
          <w:rFonts w:cs="Arial"/>
        </w:rPr>
        <w:t>(Issabayeva et al., 2017)</w:t>
      </w:r>
      <w:r w:rsidRPr="007C69CE">
        <w:fldChar w:fldCharType="end"/>
      </w:r>
      <w:r w:rsidRPr="007C69CE">
        <w:t>, while membranes are products manufactured by complex processes. Another advantage is that activated caron (AC) has perfect adsorption ability for relatively low molecular mass organic pollutants</w:t>
      </w:r>
      <w:r w:rsidR="000F556C">
        <w:t>, making it ideal for tackling micro pollution</w:t>
      </w:r>
      <w:r w:rsidRPr="007C69CE">
        <w:t xml:space="preserve"> </w:t>
      </w:r>
      <w:r w:rsidRPr="007C69CE">
        <w:fldChar w:fldCharType="begin"/>
      </w:r>
      <w:r w:rsidRPr="007C69CE">
        <w:instrText xml:space="preserve"> ADDIN ZOTERO_ITEM CSL_CITATION {"citationID":"OlfTDTCC","properties":{"formattedCitation":"(Aliakbarian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Pr="007C69CE">
        <w:fldChar w:fldCharType="separate"/>
      </w:r>
      <w:r w:rsidRPr="007C69CE">
        <w:rPr>
          <w:rFonts w:cs="Arial"/>
        </w:rPr>
        <w:t>(Aliakbarian et al., 2015)</w:t>
      </w:r>
      <w:r w:rsidRPr="007C69CE">
        <w:fldChar w:fldCharType="end"/>
      </w:r>
      <w:r w:rsidRPr="007C69CE">
        <w:t xml:space="preserve">. A downside of adsorption </w:t>
      </w:r>
      <w:r w:rsidR="000F556C">
        <w:t>regards the regeneration process. Through regeneration, the concentrated stream of MPs can be removed, but not always recovered. These waste streams are most frequently managed as hazardous waste</w:t>
      </w:r>
      <w:r w:rsidR="006D43B5">
        <w:t xml:space="preserve"> and then the problem is rather ‘relocated’ than solved. </w:t>
      </w:r>
      <w:r w:rsidR="00966AB1">
        <w:t>Further being critical</w:t>
      </w:r>
      <w:r w:rsidR="006D43B5">
        <w:t xml:space="preserve">, regeneration can sometimes be associated with high energy demands </w:t>
      </w:r>
      <w:r w:rsidR="006D43B5">
        <w:fldChar w:fldCharType="begin"/>
      </w:r>
      <w:r w:rsidR="006D43B5">
        <w:instrText xml:space="preserve"> ADDIN ZOTERO_ITEM CSL_CITATION {"citationID":"mOUpLsiV","properties":{"formattedCitation":"(Ma et al., 2021; Rizzo et al., 2019)","plainCitation":"(Ma et al., 2021; Rizzo et al., 2019)","noteIndex":0},"citationItems":[{"id":17,"uris":["http://zotero.org/users/local/h6YJVYLe/items/EF4VB34K"],"itemData":{"id":17,"type":"article-journal","abstract":"Activated carbon is widely employed as an adsorbent in environmental protection, food, medicine, chemical industry, energy and other fields due to its good physical and chemical properties and low price. However, the resulting large amount of saturated activated carbon is easy to release harmful substances in the high temperature environment. Even if the saturated activated carbon is treated with harmless regeneration technology, it may lead to secondary pollution owing to improper disposal. Therefore, on the basis of summarizing the traditional methods of activated carbon regeneration, combined with the research progress in the laboratory, frontier progress of new activated carbon regeneration technology are elaborated in recent years in this paper, and the development direction of activated carbon regeneration technology are also presented in the end of the paper.","container-title":"IOP Conference Series: Earth and Environmental Science","DOI":"10.1088/1755-1315/769/2/022047","ISSN":"1755-1307, 1755-1315","issue":"2","journalAbbreviation":"IOP Conf. Ser.: Earth Environ. Sci.","language":"en","source":"DOI.org (Crossref)","title":"Study on the Harm of Waste Activated Carbon and Novel Regeneration Technology of it","URL":"https://iopscience.iop.org/article/10.1088/1755-1315/769/2/022047","volume":"769","author":[{"family":"Ma","given":"Yuanze"},{"family":"Zhang","given":"Xiuxia"},{"family":"Wen","given":"Jingyang"}],"accessed":{"date-parts":[["2023",10,6]]},"issued":{"date-parts":[["2021",5,1]]}}},{"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M.T."},{"family":"Fatta-Kassinos","given":"Despo"}],"issued":{"date-parts":[["2019",3]]}}}],"schema":"https://github.com/citation-style-language/schema/raw/master/csl-citation.json"} </w:instrText>
      </w:r>
      <w:r w:rsidR="006D43B5">
        <w:fldChar w:fldCharType="separate"/>
      </w:r>
      <w:r w:rsidR="006D43B5" w:rsidRPr="006D43B5">
        <w:rPr>
          <w:rFonts w:cs="Arial"/>
        </w:rPr>
        <w:t>(Ma et al., 2021; Rizzo et al., 2019)</w:t>
      </w:r>
      <w:r w:rsidR="006D43B5">
        <w:fldChar w:fldCharType="end"/>
      </w:r>
      <w:r w:rsidR="006D43B5">
        <w:t>.</w:t>
      </w:r>
    </w:p>
    <w:p w14:paraId="2AAB1DB1" w14:textId="77777777" w:rsidR="0055332F" w:rsidRDefault="0055332F" w:rsidP="00E50BB0">
      <w:pPr>
        <w:jc w:val="both"/>
      </w:pPr>
    </w:p>
    <w:p w14:paraId="1F98B6F7" w14:textId="149AA5B6" w:rsidR="0055332F" w:rsidRDefault="0055332F" w:rsidP="00E50BB0">
      <w:pPr>
        <w:jc w:val="both"/>
      </w:pPr>
      <w:r>
        <w:t>Abatement (%) by several single unit tertiary techniques are listed</w:t>
      </w:r>
      <w:r w:rsidR="007D322C">
        <w:t xml:space="preserve"> for 6 CEC</w:t>
      </w:r>
      <w:r>
        <w:t xml:space="preserve"> in </w:t>
      </w:r>
      <w:r>
        <w:fldChar w:fldCharType="begin"/>
      </w:r>
      <w:r>
        <w:instrText xml:space="preserve"> ADDIN ZOTERO_ITEM CSL_CITATION {"citationID":"GwDbeJCD","properties":{"formattedCitation":"(Rizzo et al., 2019)","plainCitation":"(Rizzo et al., 2019)","noteIndex":0},"citationItems":[{"id":144,"uris":["http://zotero.org/users/local/h6YJVYLe/items/SHHLVRH3"],"itemData":{"id":144,"type":"article-journal","container-title":"Science of The Total Environment","DOI":"10.1016/j.scitotenv.2018.11.265","ISSN":"00489697","journalAbbreviation":"Science of The Total Environment","language":"en","page":"986-1008","source":"DOI.org (Crossref)","title":"Consolidated vs new advanced treatment methods for the removal of contaminants of emerging concern from urban wastewater","volume":"655","author":[{"family":"Rizzo","given":"Luigi"},{"family":"Malato","given":"Sixto"},{"family":"Antakyali","given":"Demet"},{"family":"Beretsou","given":"Vasiliki G."},{"family":"Đolić","given":"Maja B."},{"family":"Gernjak","given":"Wolfgang"},{"family":"Heath","given":"Ester"},{"family":"Ivancev-Tumbas","given":"Ivana"},{"family":"Karaolia","given":"Popi"},{"family":"Lado Ribeiro","given":"Ana R."},{"family":"Mascolo","given":"Giuseppe"},{"family":"McArdell","given":"Christa S."},{"family":"Schaar","given":"Heidemarie"},{"family":"Silva","given":"Adrián M.T."},{"family":"Fatta-Kassinos","given":"Despo"}],"issued":{"date-parts":[["2019",3]]}}}],"schema":"https://github.com/citation-style-language/schema/raw/master/csl-citation.json"} </w:instrText>
      </w:r>
      <w:r>
        <w:fldChar w:fldCharType="separate"/>
      </w:r>
      <w:r w:rsidR="0041591F" w:rsidRPr="0041591F">
        <w:rPr>
          <w:rFonts w:cs="Arial"/>
        </w:rPr>
        <w:t>(Rizzo et al., 2019)</w:t>
      </w:r>
      <w:r>
        <w:fldChar w:fldCharType="end"/>
      </w:r>
      <w:r w:rsidR="00921059">
        <w:t>,</w:t>
      </w:r>
      <w:r w:rsidR="009661D3">
        <w:t xml:space="preserve"> but is not </w:t>
      </w:r>
      <w:r w:rsidR="00A466E1">
        <w:t xml:space="preserve">written out in this paper as abatement </w:t>
      </w:r>
      <w:r w:rsidR="00BD6467">
        <w:t>strongly depends on the CEC and conditions.</w:t>
      </w:r>
      <w:r w:rsidR="009661D3">
        <w:t xml:space="preserve"> </w:t>
      </w:r>
      <w:r w:rsidR="00BD6467" w:rsidRPr="002C4A41">
        <w:t>Combining</w:t>
      </w:r>
      <w:r w:rsidR="00BD6467" w:rsidRPr="007C69CE">
        <w:t xml:space="preserve"> some of the above treatment groups can offer many benefits</w:t>
      </w:r>
      <w:r w:rsidR="00AD5D65">
        <w:t xml:space="preserve"> and often results in</w:t>
      </w:r>
      <w:r w:rsidR="00BD6467">
        <w:t xml:space="preserve"> highest </w:t>
      </w:r>
      <w:r w:rsidR="006D1CEB">
        <w:t>abatement</w:t>
      </w:r>
      <w:r w:rsidR="00AD5D65">
        <w:t>s</w:t>
      </w:r>
      <w:r w:rsidR="00BC0631">
        <w:t xml:space="preserve">. Examples of how treatment groups </w:t>
      </w:r>
      <w:r w:rsidR="00AD5D65">
        <w:t xml:space="preserve">from </w:t>
      </w:r>
      <w:r w:rsidR="00AD5D65">
        <w:fldChar w:fldCharType="begin"/>
      </w:r>
      <w:r w:rsidR="00AD5D65">
        <w:instrText xml:space="preserve"> REF _Ref152228340 \h </w:instrText>
      </w:r>
      <w:r w:rsidR="00744CE6">
        <w:instrText xml:space="preserve"> \* MERGEFORMAT </w:instrText>
      </w:r>
      <w:r w:rsidR="00AD5D65">
        <w:fldChar w:fldCharType="separate"/>
      </w:r>
      <w:r w:rsidR="00221AAC" w:rsidRPr="007C69CE">
        <w:rPr>
          <w:b/>
          <w:bCs/>
        </w:rPr>
        <w:t xml:space="preserve">Table </w:t>
      </w:r>
      <w:r w:rsidR="00221AAC" w:rsidRPr="00221AAC">
        <w:rPr>
          <w:b/>
          <w:bCs/>
          <w:noProof/>
        </w:rPr>
        <w:t>2</w:t>
      </w:r>
      <w:r w:rsidR="00AD5D65">
        <w:fldChar w:fldCharType="end"/>
      </w:r>
      <w:r w:rsidR="00BC0631">
        <w:t xml:space="preserve"> can be combined are discussed in the next section.</w:t>
      </w:r>
    </w:p>
    <w:p w14:paraId="7B0BFE7F" w14:textId="77777777" w:rsidR="00F65024" w:rsidRDefault="00F65024" w:rsidP="00E50BB0">
      <w:pPr>
        <w:jc w:val="both"/>
      </w:pPr>
    </w:p>
    <w:p w14:paraId="70E15D2F" w14:textId="381E9C78" w:rsidR="006373B7" w:rsidRDefault="00284BF9" w:rsidP="00284BF9">
      <w:pPr>
        <w:pStyle w:val="Kop3"/>
      </w:pPr>
      <w:r>
        <w:t>Combined technologies for tertiary treatment</w:t>
      </w:r>
    </w:p>
    <w:p w14:paraId="2B43C220" w14:textId="49CEF57C" w:rsidR="00064C02" w:rsidRPr="007C69CE" w:rsidRDefault="00385B37" w:rsidP="00DC42E5">
      <w:pPr>
        <w:jc w:val="both"/>
      </w:pPr>
      <w:r w:rsidRPr="007C69CE">
        <w:t xml:space="preserve">A </w:t>
      </w:r>
      <w:r w:rsidRPr="002C4A41">
        <w:rPr>
          <w:u w:val="single"/>
        </w:rPr>
        <w:t>membrane bioreactor (MBR)</w:t>
      </w:r>
      <w:r w:rsidRPr="007C69CE">
        <w:t xml:space="preserve"> is an advanced and alternative technology for </w:t>
      </w:r>
      <w:r w:rsidR="00F84ADA" w:rsidRPr="007C69CE">
        <w:t>CAS</w:t>
      </w:r>
      <w:r w:rsidR="00A41AB7" w:rsidRPr="007C69CE">
        <w:t xml:space="preserve"> systems</w:t>
      </w:r>
      <w:r w:rsidRPr="007C69CE">
        <w:t>. The combination of biological and membrane treatment provides better-quality effluent with low micropollutant concentrations. It is already widely implemented for water reuse applications.</w:t>
      </w:r>
      <w:r w:rsidR="00F75387" w:rsidRPr="007C69CE">
        <w:t xml:space="preserve"> The working</w:t>
      </w:r>
      <w:r w:rsidR="00470E59" w:rsidRPr="007C69CE">
        <w:t xml:space="preserve"> principle</w:t>
      </w:r>
      <w:r w:rsidR="00F75387" w:rsidRPr="007C69CE">
        <w:t xml:space="preserve"> is shown in </w:t>
      </w:r>
      <w:r w:rsidR="00E45530" w:rsidRPr="007C69CE">
        <w:rPr>
          <w:b/>
          <w:bCs/>
        </w:rPr>
        <w:fldChar w:fldCharType="begin"/>
      </w:r>
      <w:r w:rsidR="00E45530" w:rsidRPr="007C69CE">
        <w:rPr>
          <w:b/>
          <w:bCs/>
        </w:rPr>
        <w:instrText xml:space="preserve"> REF _Ref152405502 \h  \* MERGEFORMAT </w:instrText>
      </w:r>
      <w:r w:rsidR="00E45530" w:rsidRPr="007C69CE">
        <w:rPr>
          <w:b/>
          <w:bCs/>
        </w:rPr>
      </w:r>
      <w:r w:rsidR="00E45530" w:rsidRPr="007C69CE">
        <w:rPr>
          <w:b/>
          <w:bCs/>
        </w:rPr>
        <w:fldChar w:fldCharType="separate"/>
      </w:r>
      <w:r w:rsidR="00221AAC" w:rsidRPr="007C69CE">
        <w:rPr>
          <w:b/>
          <w:bCs/>
        </w:rPr>
        <w:t xml:space="preserve">Figure </w:t>
      </w:r>
      <w:r w:rsidR="00221AAC" w:rsidRPr="00221AAC">
        <w:rPr>
          <w:b/>
          <w:bCs/>
          <w:noProof/>
        </w:rPr>
        <w:t>7</w:t>
      </w:r>
      <w:r w:rsidR="00E45530" w:rsidRPr="007C69CE">
        <w:rPr>
          <w:b/>
          <w:bCs/>
        </w:rPr>
        <w:fldChar w:fldCharType="end"/>
      </w:r>
      <w:r w:rsidR="00A23991" w:rsidRPr="007C69CE">
        <w:t xml:space="preserve">, where OMPs are represented </w:t>
      </w:r>
      <w:r w:rsidR="00E71081" w:rsidRPr="007C69CE">
        <w:t>under the name</w:t>
      </w:r>
      <w:r w:rsidR="00A23991" w:rsidRPr="007C69CE">
        <w:t xml:space="preserve"> ‘POPs’</w:t>
      </w:r>
      <w:r w:rsidR="00A41AB7" w:rsidRPr="007C69CE">
        <w:t xml:space="preserve"> or persistent organic pollutants.</w:t>
      </w:r>
      <w:r w:rsidRPr="007C69CE">
        <w:t xml:space="preserve"> Fouling is still an issue for this method </w:t>
      </w:r>
      <w:r w:rsidRPr="007C69CE">
        <w:fldChar w:fldCharType="begin"/>
      </w:r>
      <w:r w:rsidR="004D74D4">
        <w:instrText xml:space="preserve"> ADDIN ZOTERO_ITEM CSL_CITATION {"citationID":"agBeYBuO","properties":{"formattedCitation":"(Zahmatkesh, Amesho, et al., 2022)","plainCitation":"(Zahmatkesh, Amesho, et al., 2022)","noteIndex":0},"citationItems":[{"id":89,"uris":["http://zotero.org/users/local/h6YJVYLe/items/Z4N4ZFCU"],"itemData":{"id":89,"type":"article-journal","container-title":"Journal of Hazardous Materials Advances","DOI":"10.1016/j.hazadv.2022.100121","ISSN":"27724166","journalAbbreviation":"Journal of Hazardous Materials Advances","language":"en","page":"100121","source":"DOI.org (Crossref)","title":"A critical review on diverse technologies for advanced wastewater treatment during SARS-CoV-2 pandemic: What do we know?","title-short":"A critical review on diverse technologies for advanced wastewater treatment during SARS-CoV-2 pandemic","volume":"7","author":[{"family":"Zahmatkesh","given":"Sasan"},{"family":"Amesho","given":"Kassian T.T."},{"family":"Sillanpää","given":"Mika"}],"issued":{"date-parts":[["2022",8]]}}}],"schema":"https://github.com/citation-style-language/schema/raw/master/csl-citation.json"} </w:instrText>
      </w:r>
      <w:r w:rsidRPr="007C69CE">
        <w:fldChar w:fldCharType="separate"/>
      </w:r>
      <w:r w:rsidR="004D74D4" w:rsidRPr="004D74D4">
        <w:rPr>
          <w:rFonts w:cs="Arial"/>
        </w:rPr>
        <w:t>(Zahmatkesh, Amesho, et al., 2022)</w:t>
      </w:r>
      <w:r w:rsidRPr="007C69CE">
        <w:fldChar w:fldCharType="end"/>
      </w:r>
      <w:r w:rsidRPr="007C69CE">
        <w:t>.</w:t>
      </w:r>
      <w:r w:rsidR="00DC42E5" w:rsidRPr="007C69CE">
        <w:t xml:space="preserve"> </w:t>
      </w:r>
      <w:r w:rsidR="00F75387" w:rsidRPr="007C69CE">
        <w:t xml:space="preserve">Also, </w:t>
      </w:r>
      <w:r w:rsidR="006D7ADD" w:rsidRPr="007C69CE">
        <w:t xml:space="preserve">a </w:t>
      </w:r>
      <w:r w:rsidR="00F75387" w:rsidRPr="007C69CE">
        <w:t xml:space="preserve">MBR is not a tertiary treatment but rather a </w:t>
      </w:r>
      <w:r w:rsidR="00ED07A9" w:rsidRPr="007C69CE">
        <w:t>more e</w:t>
      </w:r>
      <w:r w:rsidR="00F83BBA">
        <w:t>ffective</w:t>
      </w:r>
      <w:r w:rsidR="00ED07A9" w:rsidRPr="007C69CE">
        <w:t xml:space="preserve"> </w:t>
      </w:r>
      <w:r w:rsidR="00F75387" w:rsidRPr="007C69CE">
        <w:t>substitution for the current WWTPs.</w:t>
      </w:r>
      <w:r w:rsidR="00363FD7" w:rsidRPr="007C69CE">
        <w:t xml:space="preserve"> MBR is recommended </w:t>
      </w:r>
      <w:r w:rsidR="00224CA4">
        <w:t>for new installations.</w:t>
      </w:r>
    </w:p>
    <w:p w14:paraId="69B6298B" w14:textId="77777777" w:rsidR="003C6124" w:rsidRPr="007C69CE" w:rsidRDefault="003C6124" w:rsidP="00B64FD8">
      <w:pPr>
        <w:keepNext/>
        <w:jc w:val="center"/>
      </w:pPr>
      <w:r w:rsidRPr="007C69CE">
        <w:rPr>
          <w:noProof/>
        </w:rPr>
        <w:drawing>
          <wp:inline distT="0" distB="0" distL="0" distR="0" wp14:anchorId="7D8BBBC4" wp14:editId="1E97D3FE">
            <wp:extent cx="5727700" cy="2343785"/>
            <wp:effectExtent l="0" t="0" r="6350" b="0"/>
            <wp:docPr id="2100761332" name="Picture 2" descr="Diagram of a diagram of a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0761332" name="Picture 2" descr="Diagram of a diagram of a diagram&#10;&#10;Description automatically generate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5727700" cy="2343785"/>
                    </a:xfrm>
                    <a:prstGeom prst="rect">
                      <a:avLst/>
                    </a:prstGeom>
                    <a:noFill/>
                    <a:ln>
                      <a:noFill/>
                    </a:ln>
                  </pic:spPr>
                </pic:pic>
              </a:graphicData>
            </a:graphic>
          </wp:inline>
        </w:drawing>
      </w:r>
    </w:p>
    <w:p w14:paraId="01111837" w14:textId="4CB80BB4" w:rsidR="00EF6B23" w:rsidRPr="007C69CE" w:rsidRDefault="003C6124" w:rsidP="00B64FD8">
      <w:pPr>
        <w:pStyle w:val="Bijschrift"/>
        <w:jc w:val="center"/>
        <w:rPr>
          <w:b/>
          <w:bCs/>
          <w:i w:val="0"/>
          <w:iCs w:val="0"/>
        </w:rPr>
      </w:pPr>
      <w:bookmarkStart w:id="34" w:name="_Ref152405502"/>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221AAC">
        <w:rPr>
          <w:b/>
          <w:bCs/>
          <w:i w:val="0"/>
          <w:iCs w:val="0"/>
          <w:noProof/>
        </w:rPr>
        <w:t>7</w:t>
      </w:r>
      <w:r w:rsidR="007D58D3">
        <w:rPr>
          <w:b/>
          <w:bCs/>
          <w:i w:val="0"/>
          <w:iCs w:val="0"/>
        </w:rPr>
        <w:fldChar w:fldCharType="end"/>
      </w:r>
      <w:bookmarkEnd w:id="34"/>
      <w:r w:rsidRPr="007C69CE">
        <w:rPr>
          <w:b/>
          <w:bCs/>
          <w:i w:val="0"/>
          <w:iCs w:val="0"/>
        </w:rPr>
        <w:t xml:space="preserve"> Working principle of a </w:t>
      </w:r>
      <w:r w:rsidR="00B64FD8" w:rsidRPr="007C69CE">
        <w:rPr>
          <w:b/>
          <w:bCs/>
          <w:i w:val="0"/>
          <w:iCs w:val="0"/>
        </w:rPr>
        <w:t>membrane bioreactor</w:t>
      </w:r>
      <w:r w:rsidR="004820D1">
        <w:rPr>
          <w:b/>
          <w:bCs/>
          <w:i w:val="0"/>
          <w:iCs w:val="0"/>
        </w:rPr>
        <w:t xml:space="preserve">, </w:t>
      </w:r>
      <w:r w:rsidR="00B64FD8" w:rsidRPr="007C69CE">
        <w:rPr>
          <w:b/>
          <w:bCs/>
          <w:i w:val="0"/>
          <w:iCs w:val="0"/>
        </w:rPr>
        <w:t xml:space="preserve">MBR </w:t>
      </w:r>
      <w:r w:rsidR="00B64FD8" w:rsidRPr="007C69CE">
        <w:rPr>
          <w:b/>
          <w:bCs/>
          <w:i w:val="0"/>
          <w:iCs w:val="0"/>
        </w:rPr>
        <w:fldChar w:fldCharType="begin"/>
      </w:r>
      <w:r w:rsidR="00B64FD8" w:rsidRPr="007C69CE">
        <w:rPr>
          <w:b/>
          <w:bCs/>
          <w:i w:val="0"/>
          <w:iCs w:val="0"/>
        </w:rPr>
        <w:instrText xml:space="preserve"> ADDIN ZOTERO_ITEM CSL_CITATION {"citationID":"C43uKXXW","properties":{"formattedCitation":"(Saidulu et al., 2021)","plainCitation":"(Saidulu et al., 2021)","noteIndex":0},"citationItems":[{"id":103,"uris":["http://zotero.org/users/local/h6YJVYLe/items/QX8ZVZ2U"],"itemData":{"id":103,"type":"article-journal","abstract":"The various detrimental effects of wastewater generated from different anthropogenic activities are among the biggest challenges to sustainable development. Among various technologies developed to tackle wastewater, biological treatment methods, such as moving bed biofilm reactor (MBBR) and membrane bioreactor (MBR), have been extensively used in the past few decades due to their cost-effectiveness, wide applications, technical feasibility, etc. However, certain limitations of MBR and MBBR have led to the hybridization of these two technologies. In this context, a thorough bibliometric assay of MBBR, MBR, and hybrid moving bed membrane bioreactor (MBMBR) has been performed to analyze the current trends in publication, contributing authors and countries, major research hotspots, etc. It was observed that for both MBBR and MBR, China had the maximum contribution, i.e., 30.4% and 30.5%, respectively, in terms of the number of publications. The future trend of the selected treatment methods was assessed with the help of S-curve simulation. In both cases, greater than 70% of research articles were published in the last decade, which may be due to the increasingly stringent regulations on effluent quality. Subsequently, this study investigated the performance and responsible mechanisms for these systems. MBMBR was found to be more effective than MBR in terms of pollutant removal, followed by MBBR. The nutrient removal efficiency of MBMBR systems was significantly higher (73.5%) as compared to MBBR (50%) and MBR (62.5%). Life cycle assessment (LCA) has been discussed for the selected treatment methods to evaluate sustainability aspects.","container-title":"Journal of Environmental Chemical Engineering","DOI":"10.1016/j.jece.2021.106112","ISSN":"2213-3437","issue":"5","journalAbbreviation":"Journal of Environmental Chemical Engineering","page":"106112","source":"ScienceDirect","title":"A systematic review of moving bed biofilm reactor, membrane bioreactor, and moving bed membrane bioreactor for wastewater treatment: Comparison of research trends, removal mechanisms, and performance","title-short":"A systematic review of moving bed biofilm reactor, membrane bioreactor, and moving bed membrane bioreactor for wastewater treatment","volume":"9","author":[{"family":"Saidulu","given":"Duduku"},{"family":"Majumder","given":"Abhradeep"},{"family":"Gupta","given":"Ashok Kumar"}],"issued":{"date-parts":[["2021",10,1]]}}}],"schema":"https://github.com/citation-style-language/schema/raw/master/csl-citation.json"} </w:instrText>
      </w:r>
      <w:r w:rsidR="00B64FD8" w:rsidRPr="007C69CE">
        <w:rPr>
          <w:b/>
          <w:bCs/>
          <w:i w:val="0"/>
          <w:iCs w:val="0"/>
        </w:rPr>
        <w:fldChar w:fldCharType="separate"/>
      </w:r>
      <w:r w:rsidR="00B64FD8" w:rsidRPr="007C69CE">
        <w:rPr>
          <w:rFonts w:cs="Arial"/>
          <w:b/>
          <w:bCs/>
          <w:i w:val="0"/>
          <w:iCs w:val="0"/>
        </w:rPr>
        <w:t>(Saidulu et al., 2021)</w:t>
      </w:r>
      <w:r w:rsidR="00B64FD8" w:rsidRPr="007C69CE">
        <w:rPr>
          <w:b/>
          <w:bCs/>
          <w:i w:val="0"/>
          <w:iCs w:val="0"/>
        </w:rPr>
        <w:fldChar w:fldCharType="end"/>
      </w:r>
    </w:p>
    <w:p w14:paraId="590FF421" w14:textId="3F5F88B7" w:rsidR="00AE2E0E" w:rsidRDefault="00DC42E5" w:rsidP="00125353">
      <w:pPr>
        <w:jc w:val="both"/>
      </w:pPr>
      <w:r w:rsidRPr="007C69CE">
        <w:t xml:space="preserve">Yet another, interesting point is the addition of </w:t>
      </w:r>
      <w:r w:rsidRPr="002C4A41">
        <w:rPr>
          <w:u w:val="single"/>
        </w:rPr>
        <w:t>AC to MBRs</w:t>
      </w:r>
      <w:r w:rsidRPr="007C69CE">
        <w:t xml:space="preserve">. Research has been done to test the addition of powdered activated carbon (PAC) inside the MBR, or GAC as a post-treatment to the MBR. It showed that in either of the technologies, AC effectively enhances the removal of many MPs and at the same time improves the MBR performance </w:t>
      </w:r>
      <w:r w:rsidRPr="007C69CE">
        <w:fldChar w:fldCharType="begin"/>
      </w:r>
      <w:r w:rsidRPr="007C69CE">
        <w:instrText xml:space="preserve"> ADDIN ZOTERO_ITEM CSL_CITATION {"citationID":"nCqkJxn6","properties":{"formattedCitation":"(Guti\\uc0\\u233{}rrez et al., 2021)","plainCitation":"(Gutiérrez et al., 2021)","noteIndex":0},"citationItems":[{"id":99,"uris":["http://zotero.org/users/local/h6YJVYLe/items/668M2KTR"],"itemData":{"id":99,"type":"article-journal","abstract":"This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Pr="007C69CE">
        <w:fldChar w:fldCharType="separate"/>
      </w:r>
      <w:r w:rsidRPr="007C69CE">
        <w:rPr>
          <w:rFonts w:cs="Arial"/>
          <w:szCs w:val="24"/>
        </w:rPr>
        <w:t>(Gutiérrez et al., 2021)</w:t>
      </w:r>
      <w:r w:rsidRPr="007C69CE">
        <w:fldChar w:fldCharType="end"/>
      </w:r>
      <w:r w:rsidRPr="007C69CE">
        <w:t xml:space="preserve">. </w:t>
      </w:r>
      <w:r w:rsidR="00AE2E0E">
        <w:br w:type="page"/>
      </w:r>
    </w:p>
    <w:p w14:paraId="7E183107" w14:textId="00F74247" w:rsidR="003B4723" w:rsidRPr="007C69CE" w:rsidRDefault="001E1A8F" w:rsidP="00DF3E0B">
      <w:pPr>
        <w:jc w:val="both"/>
      </w:pPr>
      <w:r w:rsidRPr="007C69CE">
        <w:lastRenderedPageBreak/>
        <w:t xml:space="preserve">When </w:t>
      </w:r>
      <w:r w:rsidR="00820364" w:rsidRPr="007C69CE">
        <w:t xml:space="preserve">biological treatment is </w:t>
      </w:r>
      <w:r w:rsidRPr="007C69CE">
        <w:t xml:space="preserve">combined with adsorption, it is called </w:t>
      </w:r>
      <w:r w:rsidRPr="002C4A41">
        <w:rPr>
          <w:u w:val="single"/>
        </w:rPr>
        <w:t>biological activated carbon (</w:t>
      </w:r>
      <w:r w:rsidR="00DD637B" w:rsidRPr="002C4A41">
        <w:rPr>
          <w:u w:val="single"/>
        </w:rPr>
        <w:t>BAC</w:t>
      </w:r>
      <w:r w:rsidRPr="002C4A41">
        <w:rPr>
          <w:u w:val="single"/>
        </w:rPr>
        <w:t>)</w:t>
      </w:r>
      <w:r w:rsidRPr="002C4A41">
        <w:t>.</w:t>
      </w:r>
      <w:r w:rsidRPr="007C69CE">
        <w:t xml:space="preserve"> A thin biofilm forms on top of the surface of the activated carbon and allows for the MPs</w:t>
      </w:r>
      <w:r w:rsidR="007D72C2" w:rsidRPr="007C69CE">
        <w:t xml:space="preserve"> to</w:t>
      </w:r>
      <w:r w:rsidR="00A85ADA" w:rsidRPr="007C69CE">
        <w:t xml:space="preserve"> be</w:t>
      </w:r>
      <w:r w:rsidR="00FB07C4" w:rsidRPr="007C69CE">
        <w:t xml:space="preserve">, besides </w:t>
      </w:r>
      <w:r w:rsidR="00A85ADA" w:rsidRPr="007C69CE">
        <w:t>adsorbed</w:t>
      </w:r>
      <w:r w:rsidR="007D72C2" w:rsidRPr="007C69CE">
        <w:t>,</w:t>
      </w:r>
      <w:r w:rsidRPr="007C69CE">
        <w:t xml:space="preserve"> </w:t>
      </w:r>
      <w:r w:rsidR="007D72C2" w:rsidRPr="007C69CE">
        <w:t>also</w:t>
      </w:r>
      <w:r w:rsidRPr="007C69CE">
        <w:t xml:space="preserve"> biodegraded.</w:t>
      </w:r>
      <w:r w:rsidR="00CD6528" w:rsidRPr="007C69CE">
        <w:t xml:space="preserve"> </w:t>
      </w:r>
      <w:r w:rsidR="005C48BA" w:rsidRPr="007C69CE">
        <w:t>This way</w:t>
      </w:r>
      <w:r w:rsidR="007556B1" w:rsidRPr="007C69CE">
        <w:t xml:space="preserve">, </w:t>
      </w:r>
      <w:r w:rsidR="00BC30E9" w:rsidRPr="007C69CE">
        <w:t>activated carbon can be partially regenerated by the microorganisms</w:t>
      </w:r>
      <w:r w:rsidR="00D35716" w:rsidRPr="007C69CE">
        <w:t xml:space="preserve"> while the carbon bed is in operation </w:t>
      </w:r>
      <w:r w:rsidR="00A315CF" w:rsidRPr="007C69CE">
        <w:fldChar w:fldCharType="begin"/>
      </w:r>
      <w:r w:rsidR="00A315CF" w:rsidRPr="007C69CE">
        <w:instrText xml:space="preserve"> ADDIN ZOTERO_ITEM CSL_CITATION {"citationID":"5TZkK097","properties":{"formattedCitation":"(Xiaojian et al., 1991)","plainCitation":"(Xiaojian et al., 1991)","noteIndex":0},"citationItems":[{"id":106,"uris":["http://zotero.org/users/local/h6YJVYLe/items/FC95Y958"],"itemData":{"id":106,"type":"article-journal","abstract":"This paper focuses on the mechanisms of the biological activated carbon (BAC) process. It is found that the bioregeneration hypothesis of desorption by exoenzymatic reactions is the common basis for some previous mechanisms. But by considering properties of the enzymes involved in the biodegradation pathway of phenols and aromatic hydrocarbons and distribution of exoenzymes in carbon pores, it is suggested that the hypothesis is not valid in most circumstances. A series of tests has been made in which phenol was used as the testing pollutant. The BAC column test was performed to investigate the changes in carbon adsorption capacity during operation. Properties of biological activity in BAC were measured by a Warburg respirometer. A comparative test between the BAC bed reactor and biological aerated filters was also made. All test results were contradictory to the mechanisms based on the bioregeneration hypothesis and supported the authors' suggestion that the mechanism of the BAC process is basically a simple combination of biodegradation and carbon adsorption. It is suggested that some specially designed biological aerated filter (BAF), instead of a BAC bed reactor, may be used in advanced wastewater treatment.","container-title":"Water Research","DOI":"10.1016/0043-1354(91)90025-L","ISSN":"0043-1354","issue":"2","journalAbbreviation":"Water Research","page":"165-172","source":"ScienceDirect","title":"Simple combination of biodegradation and carbon adsorption—the mechanism of the biological activated carbon process","volume":"25","author":[{"family":"Xiaojian","given":"Zhang"},{"family":"Zhansheng","given":"Wang"},{"family":"Xiasheng","given":"Gu"}],"issued":{"date-parts":[["1991",2,1]]}}}],"schema":"https://github.com/citation-style-language/schema/raw/master/csl-citation.json"} </w:instrText>
      </w:r>
      <w:r w:rsidR="00A315CF" w:rsidRPr="007C69CE">
        <w:fldChar w:fldCharType="separate"/>
      </w:r>
      <w:r w:rsidR="00A315CF" w:rsidRPr="007C69CE">
        <w:rPr>
          <w:rFonts w:cs="Arial"/>
        </w:rPr>
        <w:t>(Xiaojian et al., 1991)</w:t>
      </w:r>
      <w:r w:rsidR="00A315CF" w:rsidRPr="007C69CE">
        <w:fldChar w:fldCharType="end"/>
      </w:r>
      <w:r w:rsidR="00A85ADA" w:rsidRPr="007C69CE">
        <w:t xml:space="preserve">. </w:t>
      </w:r>
      <w:r w:rsidR="00CD6528" w:rsidRPr="007C69CE">
        <w:t>There is no controllable distinction between non-biological and biological AC.</w:t>
      </w:r>
      <w:r w:rsidR="00595FA1" w:rsidRPr="007C69CE">
        <w:t xml:space="preserve"> However, it is found that </w:t>
      </w:r>
      <w:r w:rsidR="00B70E38" w:rsidRPr="007C69CE">
        <w:t>pre-ozonation</w:t>
      </w:r>
      <w:r w:rsidR="00664E07" w:rsidRPr="007C69CE">
        <w:t xml:space="preserve"> significantly enhances the biological activity on GAC</w:t>
      </w:r>
      <w:r w:rsidR="00B47A4D" w:rsidRPr="007C69CE">
        <w:t xml:space="preserve"> </w:t>
      </w:r>
      <w:r w:rsidR="00B47A4D" w:rsidRPr="007C69CE">
        <w:fldChar w:fldCharType="begin"/>
      </w:r>
      <w:r w:rsidR="00B47A4D" w:rsidRPr="007C69CE">
        <w:instrText xml:space="preserve"> ADDIN ZOTERO_ITEM CSL_CITATION {"citationID":"v6EZgxKc","properties":{"formattedCitation":"({\\i{}The BAC Process for Water Purification}, 2000)","plainCitation":"(The BAC Process for Water Purification, 2000)","noteIndex":0},"citationItems":[{"id":108,"uris":["http://zotero.org/users/local/h6YJVYLe/items/2UPYRBQ2"],"itemData":{"id":108,"type":"webpage","abstract":"About the author: Bertrand W. Dussert is a technology specialist with Calgon Carbon Corporation. Gary R. Van Stone is business director with the same company, which is located...","container-title":"Wastewater Digest","title":"The BAC Process for Water Purification","URL":"https://www.wwdmag.com/wastewater-treatment/article/10917010/the-biological-activated-carbon-process-for-water-purification","accessed":{"date-parts":[["2023",12,2]]},"issued":{"date-parts":[["2000",12]]}}}],"schema":"https://github.com/citation-style-language/schema/raw/master/csl-citation.json"} </w:instrText>
      </w:r>
      <w:r w:rsidR="00B47A4D" w:rsidRPr="007C69CE">
        <w:fldChar w:fldCharType="separate"/>
      </w:r>
      <w:r w:rsidR="00B47A4D" w:rsidRPr="007C69CE">
        <w:rPr>
          <w:rFonts w:cs="Arial"/>
          <w:szCs w:val="24"/>
        </w:rPr>
        <w:t>(The BAC Process for Water Purification, 2000)</w:t>
      </w:r>
      <w:r w:rsidR="00B47A4D" w:rsidRPr="007C69CE">
        <w:fldChar w:fldCharType="end"/>
      </w:r>
      <w:r w:rsidR="00664E07" w:rsidRPr="007C69CE">
        <w:t>.</w:t>
      </w:r>
      <w:r w:rsidR="00073D7B" w:rsidRPr="007C69CE">
        <w:t xml:space="preserve"> GAC and BAC are shown in </w:t>
      </w:r>
      <w:r w:rsidR="003F0709" w:rsidRPr="007C69CE">
        <w:fldChar w:fldCharType="begin"/>
      </w:r>
      <w:r w:rsidR="003F0709" w:rsidRPr="007C69CE">
        <w:instrText xml:space="preserve"> REF _Ref152430481 \h </w:instrText>
      </w:r>
      <w:r w:rsidR="003F0709" w:rsidRPr="007C69CE">
        <w:fldChar w:fldCharType="separate"/>
      </w:r>
      <w:r w:rsidR="00221AAC" w:rsidRPr="007C69CE">
        <w:rPr>
          <w:b/>
          <w:bCs/>
        </w:rPr>
        <w:t xml:space="preserve">Figure </w:t>
      </w:r>
      <w:r w:rsidR="00221AAC">
        <w:rPr>
          <w:b/>
          <w:bCs/>
          <w:i/>
          <w:iCs/>
          <w:noProof/>
        </w:rPr>
        <w:t>8</w:t>
      </w:r>
      <w:r w:rsidR="003F0709" w:rsidRPr="007C69CE">
        <w:fldChar w:fldCharType="end"/>
      </w:r>
      <w:r w:rsidR="003F0709" w:rsidRPr="007C69CE">
        <w:t>.</w:t>
      </w:r>
    </w:p>
    <w:p w14:paraId="249A2E37" w14:textId="77777777" w:rsidR="00073D7B" w:rsidRPr="007C69CE" w:rsidRDefault="00A832AC" w:rsidP="00073D7B">
      <w:pPr>
        <w:keepNext/>
        <w:jc w:val="center"/>
      </w:pPr>
      <w:r w:rsidRPr="007C69CE">
        <w:rPr>
          <w:noProof/>
        </w:rPr>
        <w:drawing>
          <wp:inline distT="0" distB="0" distL="0" distR="0" wp14:anchorId="3E16280F" wp14:editId="40FBA0CA">
            <wp:extent cx="5742552" cy="1383030"/>
            <wp:effectExtent l="0" t="0" r="0" b="7620"/>
            <wp:docPr id="10" name="Picture 9" descr="A black and white image of different shapes&#10;&#10;Description automatically generated with medium confidence">
              <a:extLst xmlns:a="http://schemas.openxmlformats.org/drawingml/2006/main">
                <a:ext uri="{FF2B5EF4-FFF2-40B4-BE49-F238E27FC236}">
                  <a16:creationId xmlns:a16="http://schemas.microsoft.com/office/drawing/2014/main" id="{41FA0B85-E479-558E-B8FD-C87EEAD1B02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black and white image of different shapes&#10;&#10;Description automatically generated with medium confidence">
                      <a:extLst>
                        <a:ext uri="{FF2B5EF4-FFF2-40B4-BE49-F238E27FC236}">
                          <a16:creationId xmlns:a16="http://schemas.microsoft.com/office/drawing/2014/main" id="{41FA0B85-E479-558E-B8FD-C87EEAD1B02B}"/>
                        </a:ext>
                      </a:extLst>
                    </pic:cNvPr>
                    <pic:cNvPicPr>
                      <a:picLocks noChangeAspect="1"/>
                    </pic:cNvPicPr>
                  </pic:nvPicPr>
                  <pic:blipFill rotWithShape="1">
                    <a:blip r:embed="rId15"/>
                    <a:srcRect r="5909"/>
                    <a:stretch/>
                  </pic:blipFill>
                  <pic:spPr bwMode="auto">
                    <a:xfrm>
                      <a:off x="0" y="0"/>
                      <a:ext cx="5749820" cy="1384780"/>
                    </a:xfrm>
                    <a:prstGeom prst="rect">
                      <a:avLst/>
                    </a:prstGeom>
                    <a:ln>
                      <a:noFill/>
                    </a:ln>
                    <a:extLst>
                      <a:ext uri="{53640926-AAD7-44D8-BBD7-CCE9431645EC}">
                        <a14:shadowObscured xmlns:a14="http://schemas.microsoft.com/office/drawing/2010/main"/>
                      </a:ext>
                    </a:extLst>
                  </pic:spPr>
                </pic:pic>
              </a:graphicData>
            </a:graphic>
          </wp:inline>
        </w:drawing>
      </w:r>
    </w:p>
    <w:p w14:paraId="49EBA80E" w14:textId="1AAEC6CD" w:rsidR="00073D7B" w:rsidRPr="007C69CE" w:rsidRDefault="00073D7B" w:rsidP="00073D7B">
      <w:pPr>
        <w:pStyle w:val="Bijschrift"/>
        <w:jc w:val="center"/>
        <w:rPr>
          <w:b/>
          <w:bCs/>
          <w:i w:val="0"/>
          <w:iCs w:val="0"/>
        </w:rPr>
      </w:pPr>
      <w:bookmarkStart w:id="35" w:name="_Ref152430481"/>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221AAC">
        <w:rPr>
          <w:b/>
          <w:bCs/>
          <w:i w:val="0"/>
          <w:iCs w:val="0"/>
          <w:noProof/>
        </w:rPr>
        <w:t>8</w:t>
      </w:r>
      <w:r w:rsidR="007D58D3">
        <w:rPr>
          <w:b/>
          <w:bCs/>
          <w:i w:val="0"/>
          <w:iCs w:val="0"/>
        </w:rPr>
        <w:fldChar w:fldCharType="end"/>
      </w:r>
      <w:bookmarkEnd w:id="35"/>
      <w:r w:rsidR="00DE60A5" w:rsidRPr="007C69CE">
        <w:rPr>
          <w:b/>
          <w:bCs/>
          <w:i w:val="0"/>
          <w:iCs w:val="0"/>
        </w:rPr>
        <w:t xml:space="preserve"> </w:t>
      </w:r>
      <w:r w:rsidR="0052753C" w:rsidRPr="007C69CE">
        <w:rPr>
          <w:b/>
          <w:bCs/>
          <w:i w:val="0"/>
          <w:iCs w:val="0"/>
        </w:rPr>
        <w:t>Schematic representation of</w:t>
      </w:r>
      <w:r w:rsidRPr="007C69CE">
        <w:rPr>
          <w:b/>
          <w:bCs/>
          <w:i w:val="0"/>
          <w:iCs w:val="0"/>
        </w:rPr>
        <w:t xml:space="preserve"> A</w:t>
      </w:r>
      <w:r w:rsidR="00BF7912" w:rsidRPr="007C69CE">
        <w:rPr>
          <w:b/>
          <w:bCs/>
          <w:i w:val="0"/>
          <w:iCs w:val="0"/>
        </w:rPr>
        <w:t>: structure</w:t>
      </w:r>
      <w:r w:rsidR="008C4168" w:rsidRPr="007C69CE">
        <w:rPr>
          <w:b/>
          <w:bCs/>
          <w:i w:val="0"/>
          <w:iCs w:val="0"/>
        </w:rPr>
        <w:t xml:space="preserve"> of GAC, B: MPs adsorption on GAC,</w:t>
      </w:r>
      <w:r w:rsidR="00DE60A5" w:rsidRPr="007C69CE">
        <w:rPr>
          <w:b/>
          <w:bCs/>
          <w:i w:val="0"/>
          <w:iCs w:val="0"/>
        </w:rPr>
        <w:t xml:space="preserve"> C: BAC</w:t>
      </w:r>
      <w:r w:rsidR="008C4168" w:rsidRPr="007C69CE">
        <w:rPr>
          <w:b/>
          <w:bCs/>
          <w:i w:val="0"/>
          <w:iCs w:val="0"/>
        </w:rPr>
        <w:t xml:space="preserve"> </w:t>
      </w:r>
      <w:r w:rsidR="00312D0A">
        <w:rPr>
          <w:b/>
          <w:bCs/>
          <w:i w:val="0"/>
          <w:iCs w:val="0"/>
        </w:rPr>
        <w:br/>
      </w:r>
      <w:r w:rsidR="008C4168" w:rsidRPr="007C69CE">
        <w:rPr>
          <w:b/>
          <w:bCs/>
          <w:i w:val="0"/>
          <w:iCs w:val="0"/>
        </w:rPr>
        <w:fldChar w:fldCharType="begin"/>
      </w:r>
      <w:r w:rsidR="008C4168" w:rsidRPr="007C69CE">
        <w:rPr>
          <w:b/>
          <w:bCs/>
          <w:i w:val="0"/>
          <w:iCs w:val="0"/>
        </w:rPr>
        <w:instrText xml:space="preserve"> ADDIN ZOTERO_ITEM CSL_CITATION {"citationID":"vFJlteuK","properties":{"formattedCitation":"(Guti\\uc0\\u233{}rrez et al., 2021)","plainCitation":"(Gutiérrez et al., 2021)","noteIndex":0},"citationItems":[{"id":99,"uris":["http://zotero.org/users/local/h6YJVYLe/items/668M2KTR"],"itemData":{"id":99,"type":"article-journal","abstract":"This study consists of a review on the removal efﬁciencies of a wide spectrum of micropollutants (MPs) in biological treatment (mainly membrane bioreactor) coupled with activated carbon (AC) (AC added in the bioreactor or followed by an AC unit, acting as a post treatment). It focuses on how the presence of AC may promote the removal of MPs and the effects of dissolved organic matter (DOM) in wastewater. Removal data collected of MPs are analysed versus AC dose if powdered AC is added in the bioreactor, and as a function of the empty bed contact time in the case of a granular activated carbon (GAC) column acting as a post treatment. Moreover, the enhancement in macropollutant (organic matter, nitrogen and phosphorus compounds) removal is analysed as well as the AC mitigation effect towards membrane fouling and, ﬁnally, how sludge properties may change in the presence of AC. To sum up, it was found that AC improves the removal of most MPs, favouring their sorption on the AC surface, promoted by the presence of different functional groups and then enhancing their degradation processes. DOM is a strong competitor in sorption on the AC surface, but it may promote the transformation of GAC in a biologically activated carbon thus enhancing all the degradation processes. Finally, AC in the bioreactor increases sludge ﬂoc strength and improves its settling characteristics and sorption potential.","container-title":"Science of The Total Environment","DOI":"10.1016/j.scitotenv.2021.148050","ISSN":"00489697","journalAbbreviation":"Science of The Total Environment","language":"en","page":"148050","source":"DOI.org (Crossref)","title":"Activated carbon coupled with advanced biological wastewater treatment: A review of the enhancement in micropollutant removal","title-short":"Activated carbon coupled with advanced biological wastewater treatment","volume":"790","author":[{"family":"Gutiérrez","given":"Marina"},{"family":"Grillini","given":"Vittoria"},{"family":"Mutavdžić Pavlović","given":"Dragana"},{"family":"Verlicchi","given":"Paola"}],"issued":{"date-parts":[["2021",10]]}}}],"schema":"https://github.com/citation-style-language/schema/raw/master/csl-citation.json"} </w:instrText>
      </w:r>
      <w:r w:rsidR="008C4168" w:rsidRPr="007C69CE">
        <w:rPr>
          <w:b/>
          <w:bCs/>
          <w:i w:val="0"/>
          <w:iCs w:val="0"/>
        </w:rPr>
        <w:fldChar w:fldCharType="separate"/>
      </w:r>
      <w:r w:rsidR="008C4168" w:rsidRPr="007C69CE">
        <w:rPr>
          <w:rFonts w:cs="Arial"/>
          <w:b/>
          <w:bCs/>
          <w:i w:val="0"/>
          <w:iCs w:val="0"/>
          <w:szCs w:val="24"/>
        </w:rPr>
        <w:t>(Gutiérrez et al., 2021)</w:t>
      </w:r>
      <w:r w:rsidR="008C4168" w:rsidRPr="007C69CE">
        <w:rPr>
          <w:b/>
          <w:bCs/>
          <w:i w:val="0"/>
          <w:iCs w:val="0"/>
        </w:rPr>
        <w:fldChar w:fldCharType="end"/>
      </w:r>
    </w:p>
    <w:p w14:paraId="6BF41177" w14:textId="425792B7" w:rsidR="003C6DE5" w:rsidRDefault="003C6DE5" w:rsidP="00A67638">
      <w:pPr>
        <w:jc w:val="both"/>
      </w:pPr>
      <w:r>
        <w:t xml:space="preserve">Also combinations between advanced oxidation processes and </w:t>
      </w:r>
      <w:r w:rsidR="008C328C">
        <w:t xml:space="preserve">activated carbon have been investigated, like </w:t>
      </w:r>
      <w:r w:rsidR="008C328C" w:rsidRPr="002C4A41">
        <w:rPr>
          <w:u w:val="single"/>
        </w:rPr>
        <w:t xml:space="preserve">UV/chlorine – </w:t>
      </w:r>
      <w:r w:rsidR="002C4A41" w:rsidRPr="002C4A41">
        <w:rPr>
          <w:u w:val="single"/>
        </w:rPr>
        <w:t>G</w:t>
      </w:r>
      <w:r w:rsidR="008C328C" w:rsidRPr="002C4A41">
        <w:rPr>
          <w:u w:val="single"/>
        </w:rPr>
        <w:t>AC</w:t>
      </w:r>
      <w:r w:rsidR="008C328C">
        <w:t xml:space="preserve">. </w:t>
      </w:r>
      <w:r w:rsidR="00C2042E">
        <w:t>Degradation by-products were eliminated by the post-adsorption</w:t>
      </w:r>
      <w:r w:rsidR="002C4A41">
        <w:t xml:space="preserve">. </w:t>
      </w:r>
      <w:r w:rsidR="00722306">
        <w:t>MPs a</w:t>
      </w:r>
      <w:r w:rsidR="002C4A41">
        <w:t xml:space="preserve">dsorption rates </w:t>
      </w:r>
      <w:r w:rsidR="00F520C8">
        <w:t>increased with a factor of 2-3</w:t>
      </w:r>
      <w:r w:rsidR="00722306">
        <w:t xml:space="preserve"> thanks to the UV/chlorine </w:t>
      </w:r>
      <w:r w:rsidR="009B764D">
        <w:fldChar w:fldCharType="begin"/>
      </w:r>
      <w:r w:rsidR="009B764D">
        <w:instrText xml:space="preserve"> ADDIN ZOTERO_ITEM CSL_CITATION {"citationID":"zcqgQIiZ","properties":{"formattedCitation":"(Yin &amp; Shang, 2020)","plainCitation":"(Yin &amp; Shang, 2020)","noteIndex":0},"citationItems":[{"id":138,"uris":["http://zotero.org/users/local/h6YJVYLe/items/YU8C6GRB"],"itemData":{"id":138,"type":"article-journal","container-title":"Water Research","DOI":"10.1016/j.watres.2020.116297","ISSN":"00431354","journalAbbreviation":"Water Research","language":"en","page":"116297","source":"DOI.org (Crossref)","title":"Removal of micropollutants in drinking water using UV-LED/chlorine advanced oxidation process followed by activated carbon adsorption","volume":"185","author":[{"family":"Yin","given":"Ran"},{"family":"Shang","given":"Chii"}],"issued":{"date-parts":[["2020",10]]}}}],"schema":"https://github.com/citation-style-language/schema/raw/master/csl-citation.json"} </w:instrText>
      </w:r>
      <w:r w:rsidR="009B764D">
        <w:fldChar w:fldCharType="separate"/>
      </w:r>
      <w:r w:rsidR="009B764D" w:rsidRPr="009B764D">
        <w:rPr>
          <w:rFonts w:cs="Arial"/>
        </w:rPr>
        <w:t>(Yin &amp; Shang, 2020)</w:t>
      </w:r>
      <w:r w:rsidR="009B764D">
        <w:fldChar w:fldCharType="end"/>
      </w:r>
      <w:r w:rsidR="009B764D">
        <w:t>.</w:t>
      </w:r>
    </w:p>
    <w:p w14:paraId="2A81F50E" w14:textId="77777777" w:rsidR="003C6DE5" w:rsidRDefault="003C6DE5" w:rsidP="00A67638">
      <w:pPr>
        <w:jc w:val="both"/>
      </w:pPr>
    </w:p>
    <w:p w14:paraId="73DC5231" w14:textId="0583CB69" w:rsidR="00AF352F" w:rsidRDefault="00361252" w:rsidP="00817FBD">
      <w:pPr>
        <w:jc w:val="both"/>
      </w:pPr>
      <w:r w:rsidRPr="007C69CE">
        <w:rPr>
          <w:noProof/>
        </w:rPr>
        <mc:AlternateContent>
          <mc:Choice Requires="wps">
            <w:drawing>
              <wp:anchor distT="0" distB="0" distL="114300" distR="114300" simplePos="0" relativeHeight="251658240" behindDoc="0" locked="0" layoutInCell="1" allowOverlap="1" wp14:anchorId="79A5030E" wp14:editId="0B17CA66">
                <wp:simplePos x="0" y="0"/>
                <wp:positionH relativeFrom="column">
                  <wp:posOffset>14409420</wp:posOffset>
                </wp:positionH>
                <wp:positionV relativeFrom="paragraph">
                  <wp:posOffset>267970</wp:posOffset>
                </wp:positionV>
                <wp:extent cx="2858932" cy="461217"/>
                <wp:effectExtent l="0" t="0" r="0" b="0"/>
                <wp:wrapNone/>
                <wp:docPr id="1104315456" name="TextBox 6"/>
                <wp:cNvGraphicFramePr/>
                <a:graphic xmlns:a="http://schemas.openxmlformats.org/drawingml/2006/main">
                  <a:graphicData uri="http://schemas.microsoft.com/office/word/2010/wordprocessingShape">
                    <wps:wsp>
                      <wps:cNvSpPr txBox="1"/>
                      <wps:spPr>
                        <a:xfrm>
                          <a:off x="0" y="0"/>
                          <a:ext cx="2858932" cy="461217"/>
                        </a:xfrm>
                        <a:prstGeom prst="rect">
                          <a:avLst/>
                        </a:prstGeom>
                        <a:noFill/>
                      </wps:spPr>
                      <wps:txbx>
                        <w:txbxContent>
                          <w:p w14:paraId="2C41FBF2" w14:textId="77777777" w:rsidR="00361252" w:rsidRDefault="00361252" w:rsidP="00361252">
                            <w:pPr>
                              <w:spacing w:line="288" w:lineRule="auto"/>
                              <w:rPr>
                                <w:rFonts w:asciiTheme="minorHAnsi" w:hAnsi="Calibri"/>
                                <w:i/>
                                <w:iCs/>
                                <w:color w:val="000000" w:themeColor="text1"/>
                                <w:kern w:val="24"/>
                                <w:sz w:val="44"/>
                                <w:szCs w:val="44"/>
                              </w:rPr>
                            </w:pPr>
                            <w:r>
                              <w:rPr>
                                <w:rFonts w:asciiTheme="minorHAnsi" w:hAnsi="Calibri"/>
                                <w:i/>
                                <w:iCs/>
                                <w:color w:val="000000" w:themeColor="text1"/>
                                <w:kern w:val="24"/>
                                <w:sz w:val="44"/>
                                <w:szCs w:val="44"/>
                              </w:rPr>
                              <w:t>Degradation</w:t>
                            </w:r>
                          </w:p>
                        </w:txbxContent>
                      </wps:txbx>
                      <wps:bodyPr wrap="square" rtlCol="0">
                        <a:spAutoFit/>
                      </wps:bodyPr>
                    </wps:wsp>
                  </a:graphicData>
                </a:graphic>
              </wp:anchor>
            </w:drawing>
          </mc:Choice>
          <mc:Fallback>
            <w:pict>
              <v:shapetype w14:anchorId="79A5030E" id="_x0000_t202" coordsize="21600,21600" o:spt="202" path="m,l,21600r21600,l21600,xe">
                <v:stroke joinstyle="miter"/>
                <v:path gradientshapeok="t" o:connecttype="rect"/>
              </v:shapetype>
              <v:shape id="TextBox 6" o:spid="_x0000_s1026" type="#_x0000_t202" style="position:absolute;left:0;text-align:left;margin-left:1134.6pt;margin-top:21.1pt;width:225.1pt;height:36.3pt;z-index:25165824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5GiRgAEAAOkCAAAOAAAAZHJzL2Uyb0RvYy54bWysUk1P4zAQvSPxHyzft2mzu9CNmiJYxF4Q&#10;IMH+ANexm0ixxzvjNum/Z+yWdgU3xMWx5+PNm/eyuBpdL7YGqQNfy9lkKoXxGprOr2v59+Xu21wK&#10;iso3qgdvarkzJK+W52eLIVSmhBb6xqBgEE/VEGrZxhiqoiDdGqdoAsF4TlpApyI/cV00qAZGd31R&#10;TqcXxQDYBARtiDh6u0/KZca31uj4aC2ZKPpaMreYT8znKp3FcqGqNarQdvpAQ32ChVOd56FHqFsV&#10;ldhg9wHKdRqBwMaJBleAtZ02eQfeZjZ9t81zq4LJu7A4FI4y0dfB6oftc3hCEccbGNnAJMgQqCIO&#10;pn1Giy59mangPEu4O8pmxig0B8v5z/mv76UUmnM/Lmbl7DLBFKfugBT/GHAiXWqJbEtWS23vKe5L&#10;30rSMA93Xd+n+IlKusVxNR74raDZMe2Bnasl/dsoNFJg7H9DNjqhULjeREbKA1L7vueAynpmigfv&#10;k2H/v3PV6Q9dvgIAAP//AwBQSwMEFAAGAAgAAAAhANG1VNLgAAAADAEAAA8AAABkcnMvZG93bnJl&#10;di54bWxMj01PwzAMhu9I/IfISNxY2qiMrTSdJj4kDlw2yt1rsrZa41RNtnb/HnOCk2X50evnLTaz&#10;68XFjqHzpCFdJCAs1d501Giovt4fViBCRDLYe7IarjbApry9KTA3fqKdvexjIziEQo4a2hiHXMpQ&#10;t9ZhWPjBEt+OfnQYeR0baUacONz1UiXJUjrsiD+0ONiX1tan/dlpiNFs02v15sLH9/z5OrVJ/YiV&#10;1vd38/YZRLRz/IPhV5/VoWSngz+TCaLXoNRyrZjVkCmeTKindJ2BODCbZiuQZSH/lyh/AAAA//8D&#10;AFBLAQItABQABgAIAAAAIQC2gziS/gAAAOEBAAATAAAAAAAAAAAAAAAAAAAAAABbQ29udGVudF9U&#10;eXBlc10ueG1sUEsBAi0AFAAGAAgAAAAhADj9If/WAAAAlAEAAAsAAAAAAAAAAAAAAAAALwEAAF9y&#10;ZWxzLy5yZWxzUEsBAi0AFAAGAAgAAAAhANPkaJGAAQAA6QIAAA4AAAAAAAAAAAAAAAAALgIAAGRy&#10;cy9lMm9Eb2MueG1sUEsBAi0AFAAGAAgAAAAhANG1VNLgAAAADAEAAA8AAAAAAAAAAAAAAAAA2gMA&#10;AGRycy9kb3ducmV2LnhtbFBLBQYAAAAABAAEAPMAAADnBAAAAAA=&#10;" filled="f" stroked="f">
                <v:textbox style="mso-fit-shape-to-text:t">
                  <w:txbxContent>
                    <w:p w14:paraId="2C41FBF2" w14:textId="77777777" w:rsidR="00361252" w:rsidRDefault="00361252" w:rsidP="00361252">
                      <w:pPr>
                        <w:spacing w:line="288" w:lineRule="auto"/>
                        <w:rPr>
                          <w:rFonts w:asciiTheme="minorHAnsi" w:hAnsi="Calibri"/>
                          <w:i/>
                          <w:iCs/>
                          <w:color w:val="000000" w:themeColor="text1"/>
                          <w:kern w:val="24"/>
                          <w:sz w:val="44"/>
                          <w:szCs w:val="44"/>
                        </w:rPr>
                      </w:pPr>
                      <w:r>
                        <w:rPr>
                          <w:rFonts w:asciiTheme="minorHAnsi" w:hAnsi="Calibri"/>
                          <w:i/>
                          <w:iCs/>
                          <w:color w:val="000000" w:themeColor="text1"/>
                          <w:kern w:val="24"/>
                          <w:sz w:val="44"/>
                          <w:szCs w:val="44"/>
                        </w:rPr>
                        <w:t>Degradation</w:t>
                      </w:r>
                    </w:p>
                  </w:txbxContent>
                </v:textbox>
              </v:shape>
            </w:pict>
          </mc:Fallback>
        </mc:AlternateContent>
      </w:r>
      <w:r w:rsidR="00E55EA6">
        <w:t>A</w:t>
      </w:r>
      <w:r w:rsidR="003C6DE5">
        <w:t xml:space="preserve"> combination of</w:t>
      </w:r>
      <w:r w:rsidR="00A64FFB" w:rsidRPr="007C69CE">
        <w:t xml:space="preserve"> </w:t>
      </w:r>
      <w:r w:rsidR="00A64FFB" w:rsidRPr="009B764D">
        <w:rPr>
          <w:u w:val="single"/>
        </w:rPr>
        <w:t xml:space="preserve">ozonation and </w:t>
      </w:r>
      <w:r w:rsidR="00A06E83" w:rsidRPr="009B764D">
        <w:rPr>
          <w:u w:val="single"/>
        </w:rPr>
        <w:t>G</w:t>
      </w:r>
      <w:r w:rsidR="00A64FFB" w:rsidRPr="009B764D">
        <w:rPr>
          <w:u w:val="single"/>
        </w:rPr>
        <w:t>AC</w:t>
      </w:r>
      <w:r w:rsidR="005112F2" w:rsidRPr="007C69CE">
        <w:t xml:space="preserve"> </w:t>
      </w:r>
      <w:r w:rsidR="00E55EA6">
        <w:t>is getting interest for designing full-scale</w:t>
      </w:r>
      <w:r w:rsidR="00EC3695">
        <w:t xml:space="preserve"> advanced</w:t>
      </w:r>
      <w:r w:rsidR="00E55EA6">
        <w:t xml:space="preserve"> treatment</w:t>
      </w:r>
      <w:r w:rsidR="00A64FFB" w:rsidRPr="007C69CE">
        <w:t xml:space="preserve">. </w:t>
      </w:r>
      <w:r w:rsidR="00EE5AF7" w:rsidRPr="007C69CE">
        <w:t>Among all tertiary processes discussed, this combination is one of the most interesting</w:t>
      </w:r>
      <w:ins w:id="36" w:author="simon duchi" w:date="2023-12-22T11:19:00Z">
        <w:r w:rsidR="003E3813">
          <w:t xml:space="preserve"> and promising. </w:t>
        </w:r>
      </w:ins>
      <w:del w:id="37" w:author="simon duchi" w:date="2023-12-22T11:19:00Z">
        <w:r w:rsidR="00542491" w:rsidRPr="007C69CE" w:rsidDel="003E3813">
          <w:delText xml:space="preserve"> and</w:delText>
        </w:r>
      </w:del>
      <w:ins w:id="38" w:author="simon duchi" w:date="2023-12-22T11:19:00Z">
        <w:r w:rsidR="003E3813">
          <w:t>Hence, it</w:t>
        </w:r>
      </w:ins>
      <w:r w:rsidR="00542491" w:rsidRPr="007C69CE">
        <w:t xml:space="preserve"> is under the loop for implementation in Belgiu</w:t>
      </w:r>
      <w:r w:rsidR="00CF5FFE" w:rsidRPr="007C69CE">
        <w:t>m</w:t>
      </w:r>
      <w:r w:rsidR="003377F9">
        <w:t xml:space="preserve">. </w:t>
      </w:r>
      <w:r w:rsidR="00CF5FFE" w:rsidRPr="007C69CE">
        <w:t>I</w:t>
      </w:r>
      <w:r w:rsidR="00A06E83" w:rsidRPr="007C69CE">
        <w:t>t can be easily implemented at the end of the conventional chain without</w:t>
      </w:r>
      <w:r w:rsidR="00CF5FFE" w:rsidRPr="007C69CE">
        <w:t xml:space="preserve"> redesign</w:t>
      </w:r>
      <w:r w:rsidR="00542491" w:rsidRPr="007C69CE">
        <w:t xml:space="preserve">. </w:t>
      </w:r>
      <w:r w:rsidR="004C30B0" w:rsidRPr="007C69CE">
        <w:t xml:space="preserve">Ozonation </w:t>
      </w:r>
      <w:r w:rsidR="009A5C40" w:rsidRPr="007C69CE">
        <w:t xml:space="preserve">is beneficial in degrading </w:t>
      </w:r>
      <w:r w:rsidR="009B6D80" w:rsidRPr="007C69CE">
        <w:t>and</w:t>
      </w:r>
      <w:r w:rsidR="009A5C40" w:rsidRPr="007C69CE">
        <w:t xml:space="preserve"> transforming micropollutants.</w:t>
      </w:r>
      <w:r w:rsidR="00062FD8" w:rsidRPr="007C69CE">
        <w:t xml:space="preserve"> It</w:t>
      </w:r>
      <w:r w:rsidR="00C767EF" w:rsidRPr="007C69CE">
        <w:t xml:space="preserve"> also</w:t>
      </w:r>
      <w:r w:rsidR="00062FD8" w:rsidRPr="007C69CE">
        <w:t xml:space="preserve"> </w:t>
      </w:r>
      <w:r w:rsidR="00C767EF" w:rsidRPr="007C69CE">
        <w:t>removes compounds that are refractory to adsorption.</w:t>
      </w:r>
      <w:r w:rsidR="00F0113A" w:rsidRPr="007C69CE">
        <w:t xml:space="preserve"> </w:t>
      </w:r>
      <w:r w:rsidR="00AC3466">
        <w:t>However, a single o</w:t>
      </w:r>
      <w:r w:rsidR="00F0113A" w:rsidRPr="007C69CE">
        <w:t>zonation</w:t>
      </w:r>
      <w:r w:rsidR="00AC3466">
        <w:t xml:space="preserve"> unit</w:t>
      </w:r>
      <w:r w:rsidR="0087700D" w:rsidRPr="007C69CE">
        <w:t xml:space="preserve"> </w:t>
      </w:r>
      <w:r w:rsidR="00AC3466">
        <w:t>demands</w:t>
      </w:r>
      <w:r w:rsidR="00F0113A" w:rsidRPr="007C69CE">
        <w:t xml:space="preserve"> high energy and</w:t>
      </w:r>
      <w:r w:rsidR="00AC3466">
        <w:t xml:space="preserve"> can produce</w:t>
      </w:r>
      <w:r w:rsidR="00F0113A" w:rsidRPr="007C69CE">
        <w:t xml:space="preserve"> toxic by</w:t>
      </w:r>
      <w:r w:rsidR="00277C9C" w:rsidRPr="007C69CE">
        <w:t>-</w:t>
      </w:r>
      <w:r w:rsidR="00F0113A" w:rsidRPr="007C69CE">
        <w:t>products</w:t>
      </w:r>
      <w:r w:rsidR="00AC3466">
        <w:t xml:space="preserve">. </w:t>
      </w:r>
      <w:r w:rsidR="00201E22">
        <w:t>Bromate (BrO</w:t>
      </w:r>
      <w:r w:rsidR="00201E22" w:rsidRPr="00201E22">
        <w:rPr>
          <w:vertAlign w:val="subscript"/>
        </w:rPr>
        <w:t>3</w:t>
      </w:r>
      <w:r w:rsidR="00201E22" w:rsidRPr="00201E22">
        <w:rPr>
          <w:vertAlign w:val="superscript"/>
        </w:rPr>
        <w:t>-</w:t>
      </w:r>
      <w:r w:rsidR="00201E22">
        <w:t>) and NDMA</w:t>
      </w:r>
      <w:r w:rsidR="000617D1">
        <w:t xml:space="preserve"> are typical by-products created by ozonation. </w:t>
      </w:r>
      <w:r w:rsidR="001C3312">
        <w:t>These are potentially carci</w:t>
      </w:r>
      <w:r w:rsidR="0013481B">
        <w:t>nogenic, although this is not proven yet.</w:t>
      </w:r>
      <w:r w:rsidR="00F43E19" w:rsidRPr="007C69CE">
        <w:t xml:space="preserve"> </w:t>
      </w:r>
      <w:r w:rsidR="00907C08">
        <w:t>Post-</w:t>
      </w:r>
      <w:r w:rsidR="00FA52F9">
        <w:t xml:space="preserve">adsorption by </w:t>
      </w:r>
      <w:r w:rsidR="008F1217" w:rsidRPr="007C69CE">
        <w:t xml:space="preserve">GAC allows </w:t>
      </w:r>
      <w:r w:rsidR="00FA52F9">
        <w:t xml:space="preserve">using </w:t>
      </w:r>
      <w:r w:rsidR="008F1217" w:rsidRPr="007C69CE">
        <w:t>a lower dose of ozone</w:t>
      </w:r>
      <w:r w:rsidR="00FA52F9">
        <w:t xml:space="preserve"> because </w:t>
      </w:r>
      <w:r w:rsidR="0099257A">
        <w:t>not all the work needs to be done by this process. This lowers the energy consumption for ozone generation</w:t>
      </w:r>
      <w:r w:rsidR="009565C3">
        <w:t xml:space="preserve"> and lowers the by-products formed</w:t>
      </w:r>
      <w:r w:rsidR="0099257A">
        <w:t xml:space="preserve">. </w:t>
      </w:r>
      <w:r w:rsidR="009565C3">
        <w:t>Left-over b</w:t>
      </w:r>
      <w:r w:rsidR="008F4107">
        <w:t>y-products are adsorbed onto the carbon</w:t>
      </w:r>
      <w:r w:rsidR="0078137E" w:rsidRPr="007C69CE">
        <w:t>.</w:t>
      </w:r>
      <w:r w:rsidR="00321D56" w:rsidRPr="007C69CE">
        <w:t xml:space="preserve"> </w:t>
      </w:r>
      <w:r w:rsidR="00DF4F66">
        <w:t>Another advantage is that competition for adsorption reduces. Namely, d</w:t>
      </w:r>
      <w:r w:rsidR="0087700D" w:rsidRPr="007C69CE">
        <w:t xml:space="preserve">issolved organic carbon (DOC) normally </w:t>
      </w:r>
      <w:r w:rsidR="00F07199" w:rsidRPr="007C69CE">
        <w:t>competes with OMPs</w:t>
      </w:r>
      <w:r w:rsidR="008728D1" w:rsidRPr="007C69CE">
        <w:t xml:space="preserve"> for the adsorption sites and also causes pore blockage. Ozonation </w:t>
      </w:r>
      <w:r w:rsidR="003C6960" w:rsidRPr="007C69CE">
        <w:t>already oxidizes</w:t>
      </w:r>
      <w:r w:rsidR="00505802">
        <w:t xml:space="preserve"> part of the</w:t>
      </w:r>
      <w:r w:rsidR="003C6960" w:rsidRPr="007C69CE">
        <w:t xml:space="preserve"> DOM</w:t>
      </w:r>
      <w:r w:rsidR="00505802">
        <w:t>,</w:t>
      </w:r>
      <w:r w:rsidR="003C6960" w:rsidRPr="007C69CE">
        <w:t xml:space="preserve"> </w:t>
      </w:r>
      <w:r w:rsidR="0087700D" w:rsidRPr="007C69CE">
        <w:t>resulting in</w:t>
      </w:r>
      <w:r w:rsidR="00FC1ACB" w:rsidRPr="007C69CE">
        <w:t xml:space="preserve"> less competition</w:t>
      </w:r>
      <w:r w:rsidR="00A9333B" w:rsidRPr="007C69CE">
        <w:t xml:space="preserve">. </w:t>
      </w:r>
      <w:r w:rsidR="00DF4F66">
        <w:t>Finally</w:t>
      </w:r>
      <w:r w:rsidR="00A9333B" w:rsidRPr="007C69CE">
        <w:t>, pre-ozonation enhances</w:t>
      </w:r>
      <w:r w:rsidR="00C361A9" w:rsidRPr="007C69CE">
        <w:t xml:space="preserve"> BAC formation,</w:t>
      </w:r>
      <w:r w:rsidR="00426894" w:rsidRPr="007C69CE">
        <w:t xml:space="preserve"> stimulating </w:t>
      </w:r>
      <w:r w:rsidR="00D255F9" w:rsidRPr="007C69CE">
        <w:t>biodegradation onto</w:t>
      </w:r>
      <w:r w:rsidR="00505802">
        <w:t xml:space="preserve"> the</w:t>
      </w:r>
      <w:r w:rsidR="00D255F9" w:rsidRPr="007C69CE">
        <w:t xml:space="preserve"> </w:t>
      </w:r>
      <w:r w:rsidR="00505802">
        <w:t>G</w:t>
      </w:r>
      <w:r w:rsidR="00D255F9" w:rsidRPr="007C69CE">
        <w:t>AC. Regeneration will be needed less frequently</w:t>
      </w:r>
      <w:r w:rsidR="0036788D" w:rsidRPr="007C69CE">
        <w:t xml:space="preserve"> </w:t>
      </w:r>
      <w:r w:rsidR="0036788D" w:rsidRPr="007C69CE">
        <w:fldChar w:fldCharType="begin"/>
      </w:r>
      <w:r w:rsidR="00372AFB">
        <w:instrText xml:space="preserve"> ADDIN ZOTERO_ITEM CSL_CITATION {"citationID":"BXHLTx7O","properties":{"formattedCitation":"(Aquafin, 2023; Guillossou et al., 2020)","plainCitation":"(Aquafin, 2023; Guillossou et al., 2020)","noteIndex":0},"citationItems":[{"id":81,"uris":["http://zotero.org/users/local/h6YJVYLe/items/86LZQZLE"],"itemData":{"id":81,"type":"webpage","language":"en","title":"Full-scale set-up for removal micropollutants","URL":"https://www.aquafin.be/en/full-scale-set-up-for-removal-micropollutants, https://www.aquafin.be/en/full-scale-set-up-for-removal-micropollutants","author":[{"family":"Aquafin","given":""}],"accessed":{"date-parts":[["2023",11,26]]},"issued":{"date-parts":[["2023"]]}}},{"id":46,"uris":["http://zotero.org/users/local/h6YJVYLe/items/YJNPW24L"],"itemData":{"id":46,"type":"article-journal","abstract":"Advanced processes for the removal of organic micropollutants (OMPs) from wastewater effluents include adsorption onto activated carbon, ozonation, or a combination of both processes. The removal of 28 OMPs present in a real wastewater effluent was studied by ozonation coupled to activated carbon adsorption and compared to a sole adsorption. The influence of the specific ozone dose (0.09–1.29 gO3/gDOC) and the influence of the powdered activated carbon (PAC) dose (2, 5 and 10 mg/L) were first studied separately. OMPs removal increased with both the specific ozone dose (up to 80% for a dose higher than 0.60 gO3/gDOC) and the PAC dose. Ozonation performances decreased in presence of suspended solids, which were converted to dissolved organic carbon. A correction of the specific ozone dose according to the suspended solids levels, in addition to nitrite, should be considered. The influence of ozonation (0.09, 0.22, 0.94 and 1.29 gO3/gDOC) on OMPs adsorption was then assessed. OMPs adsorption didn’t change at low specific ozone doses but increased at higher specific ozone doses due to a decrease in DOM adsorption and competition with OMPs. At low ozone doses followed by adsorption (0.22 gO3/gDOC and 10 mg/L PAC), the two processes appeared complementary as OMPs with a low reactivity toward ozone were well absorbed onto PAC while most OMPs refractory to adsorption were well eliminated by ozone. Improved removals were obtained for all compounds with these selected doses, reaching more than 80% removal for most OMPs while limiting the formation of bromate ion.","container-title":"Chemosphere","DOI":"10.1016/j.chemosphere.2019.125530","ISSN":"0045-6535","journalAbbreviation":"Chemosphere","page":"125530","source":"ScienceDirect","title":"Benefits of ozonation before activated carbon adsorption for the removal of organic micropollutants from wastewater effluents","volume":"245","author":[{"family":"Guillossou","given":"Ronan"},{"family":"Le Roux","given":"Julien"},{"family":"Brosillon","given":"Stéphan"},{"family":"Mailler","given":"Romain"},{"family":"Vulliet","given":"Emmanuelle"},{"family":"Morlay","given":"Catherine"},{"family":"Nauleau","given":"Fabrice"},{"family":"Rocher","given":"Vincent"},{"family":"Gaspéri","given":"Johnny"}],"issued":{"date-parts":[["2020",4,1]]}}}],"schema":"https://github.com/citation-style-language/schema/raw/master/csl-citation.json"} </w:instrText>
      </w:r>
      <w:r w:rsidR="0036788D" w:rsidRPr="007C69CE">
        <w:fldChar w:fldCharType="separate"/>
      </w:r>
      <w:r w:rsidR="00372AFB" w:rsidRPr="00372AFB">
        <w:rPr>
          <w:rFonts w:cs="Arial"/>
        </w:rPr>
        <w:t>(Aquafin, 2023; Guillossou et al., 2020)</w:t>
      </w:r>
      <w:r w:rsidR="0036788D" w:rsidRPr="007C69CE">
        <w:fldChar w:fldCharType="end"/>
      </w:r>
      <w:r w:rsidR="00FC1ACB" w:rsidRPr="007C69CE">
        <w:t>.</w:t>
      </w:r>
      <w:r w:rsidR="0085237F">
        <w:t xml:space="preserve"> On top of these combination benefits, </w:t>
      </w:r>
      <w:r w:rsidR="00F10AA9">
        <w:t>it is true that the range of removed MPs widens</w:t>
      </w:r>
      <w:r w:rsidR="001F5880">
        <w:t xml:space="preserve"> thanks to</w:t>
      </w:r>
      <w:r w:rsidR="00CB42D2">
        <w:t xml:space="preserve"> the two treatment mechanisms together. </w:t>
      </w:r>
      <w:r w:rsidR="00C4140A">
        <w:t xml:space="preserve">This can be </w:t>
      </w:r>
      <w:r w:rsidR="006335ED">
        <w:t xml:space="preserve">nuanced with partitioning coefficients </w:t>
      </w:r>
      <w:r w:rsidR="00AD4B6F">
        <w:t>L</w:t>
      </w:r>
      <w:r w:rsidR="006335ED">
        <w:t>ogK</w:t>
      </w:r>
      <w:r w:rsidR="006335ED" w:rsidRPr="006335ED">
        <w:rPr>
          <w:vertAlign w:val="subscript"/>
        </w:rPr>
        <w:t>OW</w:t>
      </w:r>
      <w:r w:rsidR="006335ED">
        <w:t xml:space="preserve"> and </w:t>
      </w:r>
      <w:r w:rsidR="00AD4B6F">
        <w:t>L</w:t>
      </w:r>
      <w:r w:rsidR="006335ED">
        <w:t>ogK</w:t>
      </w:r>
      <w:r w:rsidR="006335ED" w:rsidRPr="006335ED">
        <w:rPr>
          <w:vertAlign w:val="subscript"/>
        </w:rPr>
        <w:t>O3</w:t>
      </w:r>
      <w:r w:rsidR="006335ED">
        <w:t xml:space="preserve">. </w:t>
      </w:r>
      <w:r w:rsidR="00AD4B6F">
        <w:t>LogK</w:t>
      </w:r>
      <w:r w:rsidR="00AD4B6F" w:rsidRPr="006335ED">
        <w:rPr>
          <w:vertAlign w:val="subscript"/>
        </w:rPr>
        <w:t>OW</w:t>
      </w:r>
      <w:r w:rsidR="00AD4B6F">
        <w:t xml:space="preserve"> indicates the hydrophobicity</w:t>
      </w:r>
      <w:r w:rsidR="009437D8">
        <w:t xml:space="preserve"> </w:t>
      </w:r>
      <w:r w:rsidR="00AD4B6F">
        <w:t xml:space="preserve">and therefore affinity </w:t>
      </w:r>
      <w:r w:rsidR="009437D8">
        <w:t xml:space="preserve">of the compound </w:t>
      </w:r>
      <w:r w:rsidR="00D32200">
        <w:t>towards</w:t>
      </w:r>
      <w:r w:rsidR="00AD4B6F">
        <w:t xml:space="preserve"> AC. LogK</w:t>
      </w:r>
      <w:r w:rsidR="00AD4B6F" w:rsidRPr="006335ED">
        <w:rPr>
          <w:vertAlign w:val="subscript"/>
        </w:rPr>
        <w:t>O3</w:t>
      </w:r>
      <w:r w:rsidR="00A51872">
        <w:t xml:space="preserve"> indicates its </w:t>
      </w:r>
      <w:r w:rsidR="001606BE">
        <w:t>reactivity with ozone. Values for compound-specific coefficients are shown in</w:t>
      </w:r>
      <w:r w:rsidR="00926AB7">
        <w:t xml:space="preserve"> </w:t>
      </w:r>
      <w:r w:rsidR="00926AB7" w:rsidRPr="00926AB7">
        <w:fldChar w:fldCharType="begin"/>
      </w:r>
      <w:r w:rsidR="00926AB7" w:rsidRPr="00926AB7">
        <w:instrText xml:space="preserve"> REF _Ref163210659 \h  \* MERGEFORMAT </w:instrText>
      </w:r>
      <w:r w:rsidR="00926AB7" w:rsidRPr="00926AB7">
        <w:fldChar w:fldCharType="separate"/>
      </w:r>
      <w:r w:rsidR="00221AAC" w:rsidRPr="001A3C22">
        <w:rPr>
          <w:b/>
          <w:bCs/>
        </w:rPr>
        <w:t xml:space="preserve">Table </w:t>
      </w:r>
      <w:r w:rsidR="00221AAC" w:rsidRPr="00221AAC">
        <w:rPr>
          <w:b/>
          <w:bCs/>
          <w:noProof/>
        </w:rPr>
        <w:t>3</w:t>
      </w:r>
      <w:r w:rsidR="00926AB7" w:rsidRPr="00926AB7">
        <w:fldChar w:fldCharType="end"/>
      </w:r>
      <w:r w:rsidR="00926AB7">
        <w:t>.</w:t>
      </w:r>
      <w:r w:rsidR="007E5992">
        <w:t xml:space="preserve"> Highest removals are observed for compounds with high LogK</w:t>
      </w:r>
      <w:r w:rsidR="007E5992" w:rsidRPr="006335ED">
        <w:rPr>
          <w:vertAlign w:val="subscript"/>
        </w:rPr>
        <w:t>OW</w:t>
      </w:r>
      <w:r w:rsidR="007E5992">
        <w:t xml:space="preserve"> and</w:t>
      </w:r>
      <w:r w:rsidR="00AF352F">
        <w:t>/or</w:t>
      </w:r>
      <w:r w:rsidR="007E5992">
        <w:t xml:space="preserve"> high LogK</w:t>
      </w:r>
      <w:r w:rsidR="00F87D5F" w:rsidRPr="006335ED">
        <w:rPr>
          <w:vertAlign w:val="subscript"/>
        </w:rPr>
        <w:t>O3</w:t>
      </w:r>
      <w:r w:rsidR="007E5992">
        <w:t xml:space="preserve"> </w:t>
      </w:r>
      <w:r w:rsidR="00C22717">
        <w:fldChar w:fldCharType="begin"/>
      </w:r>
      <w:r w:rsidR="00C22717">
        <w:instrText xml:space="preserve"> ADDIN ZOTERO_ITEM CSL_CITATION {"citationID":"6x3wpHCK","properties":{"formattedCitation":"(Cantoni et al., 2024)","plainCitation":"(Cantoni et al., 2024)","noteIndex":0},"citationItems":[{"id":154,"uris":["http://zotero.org/users/local/h6YJVYLe/items/AND2PMYQ"],"itemData":{"id":154,"type":"article-journal","abstract":"The presence of Contaminants of Emerging Concern (CECs) in drinking water is raising concern for potential negative effects on human health. Ozonation and adsorption on activated carbon are the most suitable processes for CECs removal in drinking water treatment plants (DWTPs). This study aims at evaluating the performance of ozonation and adsorption as in-series processes compared to those of the stand-alone processes, focusing on 18 compounds representative of various CECs families. No CECs spike was performed to evaluate the effectiveness of these processes towards CECs at their environmental concentrations. Adsorption isotherms were performed on water samples collected before and after the full-scale ozonation in a DWTP, testing different combinations of ozone and activated carbon doses. Generally, the combination of the two processes was beneficial (83% average removal) compared to adsorption and ozonation alone (71% and 34% average removal respectively). The effect of ozonation on adsorption depends on CECs reactivity with ozone, since ozonation improves the adsorption performance of poorly-oxidizable CECs, but worsens that of well-oxidizable compounds. The removal of organic matter, investigated by absorbance at 254 nm and fluorescence, by ozonation reduces competition for the subsequent CECs removal by adsorption (up to 20% increase of total CECs adsorption). Finally, the removal of both absorbance and fluorescence seems to be a good proxy variables for total CECs adsorption, with different relationships depending on the presence of ozonation. Conversely, it is not effective for ozonation, since the relationship depends on the reactivity of the specific CEC with ozone.","container-title":"Journal of Environmental Management","DOI":"10.1016/j.jenvman.2023.119537","ISSN":"03014797","journalAbbreviation":"Journal of Environmental Management","language":"en","page":"119537","source":"DOI.org (Crossref)","title":"Adsorption on activated carbon combined with ozonation for the removal of contaminants of emerging concern in drinking water","volume":"350","author":[{"family":"Cantoni","given":"Beatrice"},{"family":"Ianes","given":"Jessica"},{"family":"Bertolo","given":"Beatrice"},{"family":"Ziccardi","given":"Selena"},{"family":"Maffini","given":"Francesco"},{"family":"Antonelli","given":"Manuela"}],"issued":{"date-parts":[["2024",1]]}}}],"schema":"https://github.com/citation-style-language/schema/raw/master/csl-citation.json"} </w:instrText>
      </w:r>
      <w:r w:rsidR="00C22717">
        <w:fldChar w:fldCharType="separate"/>
      </w:r>
      <w:r w:rsidR="00C22717" w:rsidRPr="00C22717">
        <w:rPr>
          <w:rFonts w:cs="Arial"/>
        </w:rPr>
        <w:t>(Cantoni et al., 2024)</w:t>
      </w:r>
      <w:r w:rsidR="00C22717">
        <w:fldChar w:fldCharType="end"/>
      </w:r>
      <w:r w:rsidR="00D824AF">
        <w:t xml:space="preserve">. This is an interesting way to </w:t>
      </w:r>
      <w:r w:rsidR="00772210">
        <w:t>quantify</w:t>
      </w:r>
      <w:r w:rsidR="00D824AF">
        <w:t xml:space="preserve"> affinity</w:t>
      </w:r>
      <w:r w:rsidR="00FB5098">
        <w:t xml:space="preserve"> towards one of the two processes.</w:t>
      </w:r>
    </w:p>
    <w:p w14:paraId="0BDC2DE9" w14:textId="77777777" w:rsidR="00F87D5F" w:rsidRDefault="00F87D5F" w:rsidP="00817FBD">
      <w:pPr>
        <w:jc w:val="both"/>
      </w:pPr>
    </w:p>
    <w:p w14:paraId="30AFCC6C" w14:textId="4057C46A" w:rsidR="001A3C22" w:rsidRPr="007F47BE" w:rsidRDefault="001A3C22" w:rsidP="005C565C">
      <w:pPr>
        <w:pStyle w:val="Bijschrift"/>
        <w:keepNext/>
        <w:jc w:val="center"/>
        <w:rPr>
          <w:b/>
          <w:bCs/>
          <w:i w:val="0"/>
          <w:iCs w:val="0"/>
        </w:rPr>
      </w:pPr>
      <w:bookmarkStart w:id="39" w:name="_Ref163210659"/>
      <w:r w:rsidRPr="001A3C22">
        <w:rPr>
          <w:b/>
          <w:bCs/>
          <w:i w:val="0"/>
          <w:iCs w:val="0"/>
        </w:rPr>
        <w:t xml:space="preserve">Table </w:t>
      </w:r>
      <w:r w:rsidRPr="001A3C22">
        <w:rPr>
          <w:b/>
          <w:bCs/>
          <w:i w:val="0"/>
          <w:iCs w:val="0"/>
        </w:rPr>
        <w:fldChar w:fldCharType="begin"/>
      </w:r>
      <w:r w:rsidRPr="001A3C22">
        <w:rPr>
          <w:b/>
          <w:bCs/>
          <w:i w:val="0"/>
          <w:iCs w:val="0"/>
        </w:rPr>
        <w:instrText xml:space="preserve"> SEQ Table \* ARABIC </w:instrText>
      </w:r>
      <w:r w:rsidRPr="001A3C22">
        <w:rPr>
          <w:b/>
          <w:bCs/>
          <w:i w:val="0"/>
          <w:iCs w:val="0"/>
        </w:rPr>
        <w:fldChar w:fldCharType="separate"/>
      </w:r>
      <w:r w:rsidR="00221AAC">
        <w:rPr>
          <w:b/>
          <w:bCs/>
          <w:i w:val="0"/>
          <w:iCs w:val="0"/>
          <w:noProof/>
        </w:rPr>
        <w:t>3</w:t>
      </w:r>
      <w:r w:rsidRPr="001A3C22">
        <w:rPr>
          <w:b/>
          <w:bCs/>
          <w:i w:val="0"/>
          <w:iCs w:val="0"/>
        </w:rPr>
        <w:fldChar w:fldCharType="end"/>
      </w:r>
      <w:bookmarkEnd w:id="39"/>
      <w:r w:rsidR="00E014E9">
        <w:rPr>
          <w:b/>
          <w:bCs/>
          <w:i w:val="0"/>
          <w:iCs w:val="0"/>
        </w:rPr>
        <w:t xml:space="preserve"> CEC characteristics</w:t>
      </w:r>
      <w:r w:rsidR="00926AB7">
        <w:rPr>
          <w:b/>
          <w:bCs/>
          <w:i w:val="0"/>
          <w:iCs w:val="0"/>
        </w:rPr>
        <w:t xml:space="preserve"> for affinity</w:t>
      </w:r>
      <w:r w:rsidR="00DB2E2F">
        <w:rPr>
          <w:b/>
          <w:bCs/>
          <w:i w:val="0"/>
          <w:iCs w:val="0"/>
        </w:rPr>
        <w:t xml:space="preserve"> </w:t>
      </w:r>
      <w:r w:rsidR="00926AB7">
        <w:rPr>
          <w:b/>
          <w:bCs/>
          <w:i w:val="0"/>
          <w:iCs w:val="0"/>
        </w:rPr>
        <w:t>towards</w:t>
      </w:r>
      <w:r w:rsidR="00DB2E2F">
        <w:rPr>
          <w:b/>
          <w:bCs/>
          <w:i w:val="0"/>
          <w:iCs w:val="0"/>
        </w:rPr>
        <w:t xml:space="preserve"> </w:t>
      </w:r>
      <w:r w:rsidR="00A94207">
        <w:rPr>
          <w:b/>
          <w:bCs/>
          <w:i w:val="0"/>
          <w:iCs w:val="0"/>
        </w:rPr>
        <w:t>AC and ozon</w:t>
      </w:r>
      <w:r w:rsidR="00926AB7">
        <w:rPr>
          <w:b/>
          <w:bCs/>
          <w:i w:val="0"/>
          <w:iCs w:val="0"/>
        </w:rPr>
        <w:t>e</w:t>
      </w:r>
      <w:r w:rsidR="00A94207">
        <w:rPr>
          <w:b/>
          <w:bCs/>
          <w:i w:val="0"/>
          <w:iCs w:val="0"/>
        </w:rPr>
        <w:t xml:space="preserve"> </w:t>
      </w:r>
      <w:r w:rsidR="0083124F" w:rsidRPr="007F47BE">
        <w:rPr>
          <w:b/>
          <w:bCs/>
          <w:i w:val="0"/>
          <w:iCs w:val="0"/>
        </w:rPr>
        <w:fldChar w:fldCharType="begin"/>
      </w:r>
      <w:r w:rsidR="0083124F" w:rsidRPr="007F47BE">
        <w:rPr>
          <w:b/>
          <w:bCs/>
          <w:i w:val="0"/>
          <w:iCs w:val="0"/>
        </w:rPr>
        <w:instrText xml:space="preserve"> ADDIN ZOTERO_ITEM CSL_CITATION {"citationID":"P3P5B5GP","properties":{"formattedCitation":"(Cantoni et al., 2024)","plainCitation":"(Cantoni et al., 2024)","noteIndex":0},"citationItems":[{"id":154,"uris":["http://zotero.org/users/local/h6YJVYLe/items/AND2PMYQ"],"itemData":{"id":154,"type":"article-journal","abstract":"The presence of Contaminants of Emerging Concern (CECs) in drinking water is raising concern for potential negative effects on human health. Ozonation and adsorption on activated carbon are the most suitable processes for CECs removal in drinking water treatment plants (DWTPs). This study aims at evaluating the performance of ozonation and adsorption as in-series processes compared to those of the stand-alone processes, focusing on 18 compounds representative of various CECs families. No CECs spike was performed to evaluate the effectiveness of these processes towards CECs at their environmental concentrations. Adsorption isotherms were performed on water samples collected before and after the full-scale ozonation in a DWTP, testing different combinations of ozone and activated carbon doses. Generally, the combination of the two processes was beneficial (83% average removal) compared to adsorption and ozonation alone (71% and 34% average removal respectively). The effect of ozonation on adsorption depends on CECs reactivity with ozone, since ozonation improves the adsorption performance of poorly-oxidizable CECs, but worsens that of well-oxidizable compounds. The removal of organic matter, investigated by absorbance at 254 nm and fluorescence, by ozonation reduces competition for the subsequent CECs removal by adsorption (up to 20% increase of total CECs adsorption). Finally, the removal of both absorbance and fluorescence seems to be a good proxy variables for total CECs adsorption, with different relationships depending on the presence of ozonation. Conversely, it is not effective for ozonation, since the relationship depends on the reactivity of the specific CEC with ozone.","container-title":"Journal of Environmental Management","DOI":"10.1016/j.jenvman.2023.119537","ISSN":"03014797","journalAbbreviation":"Journal of Environmental Management","language":"en","page":"119537","source":"DOI.org (Crossref)","title":"Adsorption on activated carbon combined with ozonation for the removal of contaminants of emerging concern in drinking water","volume":"350","author":[{"family":"Cantoni","given":"Beatrice"},{"family":"Ianes","given":"Jessica"},{"family":"Bertolo","given":"Beatrice"},{"family":"Ziccardi","given":"Selena"},{"family":"Maffini","given":"Francesco"},{"family":"Antonelli","given":"Manuela"}],"issued":{"date-parts":[["2024",1]]}}}],"schema":"https://github.com/citation-style-language/schema/raw/master/csl-citation.json"} </w:instrText>
      </w:r>
      <w:r w:rsidR="0083124F" w:rsidRPr="007F47BE">
        <w:rPr>
          <w:b/>
          <w:bCs/>
          <w:i w:val="0"/>
          <w:iCs w:val="0"/>
        </w:rPr>
        <w:fldChar w:fldCharType="separate"/>
      </w:r>
      <w:r w:rsidR="0083124F" w:rsidRPr="007F47BE">
        <w:rPr>
          <w:rFonts w:cs="Arial"/>
          <w:b/>
          <w:bCs/>
          <w:i w:val="0"/>
          <w:iCs w:val="0"/>
        </w:rPr>
        <w:t>(Cantoni et al., 2024)</w:t>
      </w:r>
      <w:r w:rsidR="0083124F" w:rsidRPr="007F47BE">
        <w:rPr>
          <w:b/>
          <w:bCs/>
          <w:i w:val="0"/>
          <w:iCs w:val="0"/>
        </w:rPr>
        <w:fldChar w:fldCharType="end"/>
      </w:r>
    </w:p>
    <w:tbl>
      <w:tblPr>
        <w:tblStyle w:val="Tabelraster"/>
        <w:tblW w:w="0" w:type="auto"/>
        <w:tblLook w:val="04A0" w:firstRow="1" w:lastRow="0" w:firstColumn="1" w:lastColumn="0" w:noHBand="0" w:noVBand="1"/>
      </w:tblPr>
      <w:tblGrid>
        <w:gridCol w:w="2835"/>
        <w:gridCol w:w="1843"/>
        <w:gridCol w:w="1701"/>
        <w:gridCol w:w="2641"/>
      </w:tblGrid>
      <w:tr w:rsidR="001876B8" w:rsidRPr="009C6E1A" w14:paraId="5BA002BD" w14:textId="3387F916" w:rsidTr="001876B8">
        <w:tc>
          <w:tcPr>
            <w:tcW w:w="2835" w:type="dxa"/>
            <w:tcBorders>
              <w:top w:val="single" w:sz="4" w:space="0" w:color="auto"/>
              <w:left w:val="nil"/>
              <w:bottom w:val="single" w:sz="4" w:space="0" w:color="auto"/>
              <w:right w:val="nil"/>
            </w:tcBorders>
            <w:shd w:val="clear" w:color="auto" w:fill="B4C6E7" w:themeFill="accent5" w:themeFillTint="66"/>
            <w:vAlign w:val="center"/>
          </w:tcPr>
          <w:p w14:paraId="54F1B06F" w14:textId="7E40F0F5" w:rsidR="001876B8" w:rsidRPr="009C6E1A" w:rsidRDefault="001876B8" w:rsidP="00FF50C0">
            <w:pPr>
              <w:rPr>
                <w:sz w:val="18"/>
                <w:szCs w:val="20"/>
              </w:rPr>
            </w:pPr>
            <w:bookmarkStart w:id="40" w:name="_Hlk163986924"/>
            <w:r>
              <w:rPr>
                <w:sz w:val="18"/>
                <w:szCs w:val="20"/>
              </w:rPr>
              <w:t>CEC</w:t>
            </w:r>
          </w:p>
        </w:tc>
        <w:tc>
          <w:tcPr>
            <w:tcW w:w="1843" w:type="dxa"/>
            <w:tcBorders>
              <w:top w:val="single" w:sz="4" w:space="0" w:color="auto"/>
              <w:left w:val="nil"/>
              <w:bottom w:val="single" w:sz="4" w:space="0" w:color="auto"/>
              <w:right w:val="nil"/>
            </w:tcBorders>
            <w:shd w:val="clear" w:color="auto" w:fill="B4C6E7" w:themeFill="accent5" w:themeFillTint="66"/>
            <w:vAlign w:val="center"/>
          </w:tcPr>
          <w:p w14:paraId="570A8856" w14:textId="14481F7F" w:rsidR="001876B8" w:rsidRPr="009C6E1A" w:rsidRDefault="001876B8" w:rsidP="00FF50C0">
            <w:pPr>
              <w:rPr>
                <w:sz w:val="18"/>
                <w:szCs w:val="20"/>
              </w:rPr>
            </w:pPr>
            <w:r>
              <w:t>LogK</w:t>
            </w:r>
            <w:r w:rsidRPr="006335ED">
              <w:rPr>
                <w:vertAlign w:val="subscript"/>
              </w:rPr>
              <w:t>OW</w:t>
            </w:r>
          </w:p>
        </w:tc>
        <w:tc>
          <w:tcPr>
            <w:tcW w:w="1701" w:type="dxa"/>
            <w:tcBorders>
              <w:top w:val="single" w:sz="4" w:space="0" w:color="auto"/>
              <w:left w:val="nil"/>
              <w:bottom w:val="single" w:sz="4" w:space="0" w:color="auto"/>
              <w:right w:val="nil"/>
            </w:tcBorders>
            <w:shd w:val="clear" w:color="auto" w:fill="B4C6E7" w:themeFill="accent5" w:themeFillTint="66"/>
            <w:vAlign w:val="center"/>
          </w:tcPr>
          <w:p w14:paraId="4A1D284E" w14:textId="2A31C548" w:rsidR="001876B8" w:rsidRPr="009C6E1A" w:rsidRDefault="001876B8" w:rsidP="00FF50C0">
            <w:pPr>
              <w:rPr>
                <w:sz w:val="18"/>
                <w:szCs w:val="20"/>
              </w:rPr>
            </w:pPr>
            <w:r>
              <w:t>LogK</w:t>
            </w:r>
            <w:r w:rsidRPr="006335ED">
              <w:rPr>
                <w:vertAlign w:val="subscript"/>
              </w:rPr>
              <w:t>O3</w:t>
            </w:r>
          </w:p>
        </w:tc>
        <w:tc>
          <w:tcPr>
            <w:tcW w:w="2641" w:type="dxa"/>
            <w:tcBorders>
              <w:top w:val="single" w:sz="4" w:space="0" w:color="auto"/>
              <w:left w:val="nil"/>
              <w:bottom w:val="single" w:sz="4" w:space="0" w:color="auto"/>
              <w:right w:val="nil"/>
            </w:tcBorders>
            <w:shd w:val="clear" w:color="auto" w:fill="B4C6E7" w:themeFill="accent5" w:themeFillTint="66"/>
          </w:tcPr>
          <w:p w14:paraId="026B8A34" w14:textId="66DB4FAD" w:rsidR="001876B8" w:rsidRDefault="000D75AF" w:rsidP="00FF50C0">
            <w:r>
              <w:t>Function</w:t>
            </w:r>
            <w:r w:rsidR="00A94207">
              <w:t xml:space="preserve"> CEC</w:t>
            </w:r>
          </w:p>
        </w:tc>
      </w:tr>
      <w:tr w:rsidR="001876B8" w:rsidRPr="00B243CE" w14:paraId="6CAE9B8D" w14:textId="309F33C0" w:rsidTr="005C565C">
        <w:tc>
          <w:tcPr>
            <w:tcW w:w="2835" w:type="dxa"/>
            <w:tcBorders>
              <w:top w:val="single" w:sz="4" w:space="0" w:color="auto"/>
              <w:left w:val="nil"/>
              <w:bottom w:val="single" w:sz="4" w:space="0" w:color="auto"/>
              <w:right w:val="nil"/>
            </w:tcBorders>
          </w:tcPr>
          <w:p w14:paraId="2495F4AA" w14:textId="447839F4" w:rsidR="001876B8" w:rsidRPr="00844E9A" w:rsidRDefault="001876B8" w:rsidP="00FF50C0">
            <w:pPr>
              <w:rPr>
                <w:b/>
                <w:bCs/>
                <w:sz w:val="16"/>
                <w:szCs w:val="18"/>
              </w:rPr>
            </w:pPr>
            <w:r>
              <w:rPr>
                <w:b/>
                <w:bCs/>
                <w:sz w:val="16"/>
                <w:szCs w:val="18"/>
              </w:rPr>
              <w:t>Acesulfame (ACS)</w:t>
            </w:r>
          </w:p>
        </w:tc>
        <w:tc>
          <w:tcPr>
            <w:tcW w:w="1843" w:type="dxa"/>
            <w:tcBorders>
              <w:top w:val="single" w:sz="4" w:space="0" w:color="auto"/>
              <w:left w:val="nil"/>
              <w:bottom w:val="single" w:sz="4" w:space="0" w:color="auto"/>
              <w:right w:val="nil"/>
            </w:tcBorders>
          </w:tcPr>
          <w:p w14:paraId="6FE7BED2" w14:textId="0052A08D" w:rsidR="001876B8" w:rsidRPr="007C69CE" w:rsidRDefault="001876B8" w:rsidP="00FF50C0">
            <w:pPr>
              <w:rPr>
                <w:sz w:val="16"/>
                <w:szCs w:val="18"/>
              </w:rPr>
            </w:pPr>
            <w:r>
              <w:rPr>
                <w:sz w:val="16"/>
                <w:szCs w:val="18"/>
              </w:rPr>
              <w:t>-0.55</w:t>
            </w:r>
          </w:p>
        </w:tc>
        <w:tc>
          <w:tcPr>
            <w:tcW w:w="1701" w:type="dxa"/>
            <w:tcBorders>
              <w:top w:val="single" w:sz="4" w:space="0" w:color="auto"/>
              <w:left w:val="nil"/>
              <w:bottom w:val="single" w:sz="4" w:space="0" w:color="auto"/>
              <w:right w:val="nil"/>
            </w:tcBorders>
          </w:tcPr>
          <w:p w14:paraId="7B6BABE6" w14:textId="665A4CD2" w:rsidR="001876B8" w:rsidRPr="00B243CE" w:rsidRDefault="001876B8" w:rsidP="00FF50C0">
            <w:pPr>
              <w:rPr>
                <w:rFonts w:cs="Arial"/>
                <w:sz w:val="16"/>
                <w:szCs w:val="18"/>
              </w:rPr>
            </w:pPr>
            <w:r>
              <w:rPr>
                <w:rFonts w:cs="Arial"/>
                <w:sz w:val="16"/>
                <w:szCs w:val="18"/>
              </w:rPr>
              <w:t>1.94</w:t>
            </w:r>
          </w:p>
        </w:tc>
        <w:tc>
          <w:tcPr>
            <w:tcW w:w="2641" w:type="dxa"/>
            <w:tcBorders>
              <w:top w:val="single" w:sz="4" w:space="0" w:color="auto"/>
              <w:left w:val="nil"/>
              <w:bottom w:val="single" w:sz="4" w:space="0" w:color="auto"/>
              <w:right w:val="nil"/>
            </w:tcBorders>
          </w:tcPr>
          <w:p w14:paraId="66911DF8" w14:textId="0BA7394F" w:rsidR="001876B8" w:rsidRDefault="001876B8" w:rsidP="00FF50C0">
            <w:pPr>
              <w:rPr>
                <w:rFonts w:cs="Arial"/>
                <w:sz w:val="16"/>
                <w:szCs w:val="18"/>
              </w:rPr>
            </w:pPr>
            <w:r>
              <w:rPr>
                <w:rFonts w:cs="Arial"/>
                <w:sz w:val="16"/>
                <w:szCs w:val="18"/>
              </w:rPr>
              <w:t>Sweetener</w:t>
            </w:r>
          </w:p>
        </w:tc>
      </w:tr>
      <w:tr w:rsidR="005C565C" w:rsidRPr="00B243CE" w14:paraId="230825E9" w14:textId="77777777" w:rsidTr="005C565C">
        <w:tc>
          <w:tcPr>
            <w:tcW w:w="2835" w:type="dxa"/>
            <w:tcBorders>
              <w:top w:val="single" w:sz="4" w:space="0" w:color="auto"/>
              <w:left w:val="nil"/>
              <w:bottom w:val="single" w:sz="4" w:space="0" w:color="auto"/>
              <w:right w:val="nil"/>
            </w:tcBorders>
          </w:tcPr>
          <w:p w14:paraId="46F88E71" w14:textId="32987337" w:rsidR="005C565C" w:rsidRDefault="005A7D58" w:rsidP="00FF50C0">
            <w:pPr>
              <w:rPr>
                <w:b/>
                <w:bCs/>
                <w:sz w:val="16"/>
                <w:szCs w:val="18"/>
              </w:rPr>
            </w:pPr>
            <w:r>
              <w:rPr>
                <w:b/>
                <w:bCs/>
                <w:sz w:val="16"/>
                <w:szCs w:val="18"/>
              </w:rPr>
              <w:t>Benzotriazole (BNZ)</w:t>
            </w:r>
          </w:p>
        </w:tc>
        <w:tc>
          <w:tcPr>
            <w:tcW w:w="1843" w:type="dxa"/>
            <w:tcBorders>
              <w:top w:val="single" w:sz="4" w:space="0" w:color="auto"/>
              <w:left w:val="nil"/>
              <w:bottom w:val="single" w:sz="4" w:space="0" w:color="auto"/>
              <w:right w:val="nil"/>
            </w:tcBorders>
          </w:tcPr>
          <w:p w14:paraId="487D7093" w14:textId="4F13AAF7" w:rsidR="005C565C" w:rsidRDefault="0039151A" w:rsidP="00FF50C0">
            <w:pPr>
              <w:rPr>
                <w:sz w:val="16"/>
                <w:szCs w:val="18"/>
              </w:rPr>
            </w:pPr>
            <w:r>
              <w:rPr>
                <w:sz w:val="16"/>
                <w:szCs w:val="18"/>
              </w:rPr>
              <w:t>1.3</w:t>
            </w:r>
          </w:p>
        </w:tc>
        <w:tc>
          <w:tcPr>
            <w:tcW w:w="1701" w:type="dxa"/>
            <w:tcBorders>
              <w:top w:val="single" w:sz="4" w:space="0" w:color="auto"/>
              <w:left w:val="nil"/>
              <w:bottom w:val="single" w:sz="4" w:space="0" w:color="auto"/>
              <w:right w:val="nil"/>
            </w:tcBorders>
          </w:tcPr>
          <w:p w14:paraId="0F5483FB" w14:textId="3C30F40D" w:rsidR="005C565C" w:rsidRDefault="0039151A" w:rsidP="00FF50C0">
            <w:pPr>
              <w:rPr>
                <w:rFonts w:cs="Arial"/>
                <w:sz w:val="16"/>
                <w:szCs w:val="18"/>
              </w:rPr>
            </w:pPr>
            <w:r>
              <w:rPr>
                <w:rFonts w:cs="Arial"/>
                <w:sz w:val="16"/>
                <w:szCs w:val="18"/>
              </w:rPr>
              <w:t>2.38</w:t>
            </w:r>
          </w:p>
        </w:tc>
        <w:tc>
          <w:tcPr>
            <w:tcW w:w="2641" w:type="dxa"/>
            <w:tcBorders>
              <w:top w:val="single" w:sz="4" w:space="0" w:color="auto"/>
              <w:left w:val="nil"/>
              <w:bottom w:val="single" w:sz="4" w:space="0" w:color="auto"/>
              <w:right w:val="nil"/>
            </w:tcBorders>
          </w:tcPr>
          <w:p w14:paraId="38580016" w14:textId="7905A245" w:rsidR="005C565C" w:rsidRDefault="0039151A" w:rsidP="00FF50C0">
            <w:pPr>
              <w:rPr>
                <w:rFonts w:cs="Arial"/>
                <w:sz w:val="16"/>
                <w:szCs w:val="18"/>
              </w:rPr>
            </w:pPr>
            <w:r>
              <w:rPr>
                <w:rFonts w:cs="Arial"/>
                <w:sz w:val="16"/>
                <w:szCs w:val="18"/>
              </w:rPr>
              <w:t>UV-filter</w:t>
            </w:r>
          </w:p>
        </w:tc>
      </w:tr>
      <w:tr w:rsidR="005C565C" w:rsidRPr="00B243CE" w14:paraId="30521228" w14:textId="77777777" w:rsidTr="001876B8">
        <w:tc>
          <w:tcPr>
            <w:tcW w:w="2835" w:type="dxa"/>
            <w:tcBorders>
              <w:top w:val="single" w:sz="4" w:space="0" w:color="auto"/>
              <w:left w:val="nil"/>
              <w:right w:val="nil"/>
            </w:tcBorders>
          </w:tcPr>
          <w:p w14:paraId="5BDBAA1A" w14:textId="48C02175" w:rsidR="005C565C" w:rsidRDefault="000D6D85" w:rsidP="00FF50C0">
            <w:pPr>
              <w:rPr>
                <w:b/>
                <w:bCs/>
                <w:sz w:val="16"/>
                <w:szCs w:val="18"/>
              </w:rPr>
            </w:pPr>
            <w:r>
              <w:rPr>
                <w:b/>
                <w:bCs/>
                <w:sz w:val="16"/>
                <w:szCs w:val="18"/>
              </w:rPr>
              <w:t>Diclofenac (DCF)</w:t>
            </w:r>
          </w:p>
        </w:tc>
        <w:tc>
          <w:tcPr>
            <w:tcW w:w="1843" w:type="dxa"/>
            <w:tcBorders>
              <w:top w:val="single" w:sz="4" w:space="0" w:color="auto"/>
              <w:left w:val="nil"/>
              <w:right w:val="nil"/>
            </w:tcBorders>
          </w:tcPr>
          <w:p w14:paraId="15198A34" w14:textId="08E59F96" w:rsidR="005C565C" w:rsidRDefault="000D6D85" w:rsidP="00FF50C0">
            <w:pPr>
              <w:rPr>
                <w:sz w:val="16"/>
                <w:szCs w:val="18"/>
              </w:rPr>
            </w:pPr>
            <w:r>
              <w:rPr>
                <w:sz w:val="16"/>
                <w:szCs w:val="18"/>
              </w:rPr>
              <w:t>4.51</w:t>
            </w:r>
          </w:p>
        </w:tc>
        <w:tc>
          <w:tcPr>
            <w:tcW w:w="1701" w:type="dxa"/>
            <w:tcBorders>
              <w:top w:val="single" w:sz="4" w:space="0" w:color="auto"/>
              <w:left w:val="nil"/>
              <w:right w:val="nil"/>
            </w:tcBorders>
          </w:tcPr>
          <w:p w14:paraId="0FD7AFCE" w14:textId="47FBBF01" w:rsidR="005C565C" w:rsidRDefault="000D6D85" w:rsidP="00FF50C0">
            <w:pPr>
              <w:rPr>
                <w:rFonts w:cs="Arial"/>
                <w:sz w:val="16"/>
                <w:szCs w:val="18"/>
              </w:rPr>
            </w:pPr>
            <w:r>
              <w:rPr>
                <w:rFonts w:cs="Arial"/>
                <w:sz w:val="16"/>
                <w:szCs w:val="18"/>
              </w:rPr>
              <w:t>6.20</w:t>
            </w:r>
          </w:p>
        </w:tc>
        <w:tc>
          <w:tcPr>
            <w:tcW w:w="2641" w:type="dxa"/>
            <w:tcBorders>
              <w:top w:val="single" w:sz="4" w:space="0" w:color="auto"/>
              <w:left w:val="nil"/>
              <w:right w:val="nil"/>
            </w:tcBorders>
          </w:tcPr>
          <w:p w14:paraId="60802D2D" w14:textId="25B6E551" w:rsidR="005C565C" w:rsidRDefault="000D6D85" w:rsidP="00FF50C0">
            <w:pPr>
              <w:rPr>
                <w:rFonts w:cs="Arial"/>
                <w:sz w:val="16"/>
                <w:szCs w:val="18"/>
              </w:rPr>
            </w:pPr>
            <w:r>
              <w:rPr>
                <w:rFonts w:cs="Arial"/>
                <w:sz w:val="16"/>
                <w:szCs w:val="18"/>
              </w:rPr>
              <w:t>Anti-inflammatory</w:t>
            </w:r>
          </w:p>
        </w:tc>
      </w:tr>
    </w:tbl>
    <w:p w14:paraId="40654D34" w14:textId="690F524A" w:rsidR="00FA2ADD" w:rsidRPr="007C69CE" w:rsidRDefault="00FA2ADD" w:rsidP="009F7074">
      <w:pPr>
        <w:pStyle w:val="Kop2"/>
      </w:pPr>
      <w:bookmarkStart w:id="41" w:name="_Ref163378438"/>
      <w:bookmarkStart w:id="42" w:name="_Toc167884286"/>
      <w:bookmarkEnd w:id="40"/>
      <w:r w:rsidRPr="007C69CE">
        <w:lastRenderedPageBreak/>
        <w:t>The adsorption process</w:t>
      </w:r>
      <w:bookmarkEnd w:id="41"/>
      <w:bookmarkEnd w:id="42"/>
    </w:p>
    <w:p w14:paraId="23635247" w14:textId="6137843B" w:rsidR="004C2FF0" w:rsidRPr="007C69CE" w:rsidRDefault="00F959FA" w:rsidP="00C47C6C">
      <w:pPr>
        <w:jc w:val="both"/>
      </w:pPr>
      <w:r w:rsidRPr="007C69CE">
        <w:t xml:space="preserve">Adsorption is a physiochemical interface mass-transfer phenomenon </w:t>
      </w:r>
      <w:r w:rsidRPr="007C69CE">
        <w:fldChar w:fldCharType="begin"/>
      </w:r>
      <w:r w:rsidRPr="007C69CE">
        <w:instrText xml:space="preserve"> ADDIN ZOTERO_ITEM CSL_CITATION {"citationID":"DiTSPpUw","properties":{"formattedCitation":"(Ngeno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Pr="007C69CE">
        <w:fldChar w:fldCharType="separate"/>
      </w:r>
      <w:r w:rsidRPr="007C69CE">
        <w:rPr>
          <w:rFonts w:cs="Arial"/>
        </w:rPr>
        <w:t>(Ngeno et al., 2022)</w:t>
      </w:r>
      <w:r w:rsidRPr="007C69CE">
        <w:fldChar w:fldCharType="end"/>
      </w:r>
      <w:r w:rsidR="00C47C6C" w:rsidRPr="007C69CE">
        <w:t xml:space="preserve">. </w:t>
      </w:r>
      <w:r w:rsidR="00256DF8" w:rsidRPr="007C69CE">
        <w:t xml:space="preserve">This definition already gives a hint of its complexity for modelling. </w:t>
      </w:r>
      <w:r w:rsidR="000507A3" w:rsidRPr="007C69CE">
        <w:t xml:space="preserve">Namely, it can be a physical process, a chemical process, or both. </w:t>
      </w:r>
      <w:r w:rsidR="008406B1" w:rsidRPr="007C69CE">
        <w:t>The pollutant</w:t>
      </w:r>
      <w:r w:rsidR="00966450" w:rsidRPr="007C69CE">
        <w:t>,</w:t>
      </w:r>
      <w:r w:rsidR="00076BAB">
        <w:t xml:space="preserve"> also</w:t>
      </w:r>
      <w:r w:rsidR="00966450" w:rsidRPr="007C69CE">
        <w:t xml:space="preserve"> called the adsorbate</w:t>
      </w:r>
      <w:r w:rsidR="00F30862">
        <w:t xml:space="preserve"> or solute</w:t>
      </w:r>
      <w:r w:rsidR="00966450" w:rsidRPr="007C69CE">
        <w:t>,</w:t>
      </w:r>
      <w:r w:rsidR="008406B1" w:rsidRPr="007C69CE">
        <w:t xml:space="preserve"> is</w:t>
      </w:r>
      <w:r w:rsidR="008D1CBC" w:rsidRPr="007C69CE">
        <w:t xml:space="preserve"> accumulated between two phases. It needs to be clear that the pollutant itself does</w:t>
      </w:r>
      <w:r w:rsidR="00200ACC" w:rsidRPr="007C69CE">
        <w:t>n’t change phases</w:t>
      </w:r>
      <w:r w:rsidR="005520B4" w:rsidRPr="007C69CE">
        <w:t xml:space="preserve">, but there are two phases involved in the sorption process. In the </w:t>
      </w:r>
      <w:r w:rsidR="005520B4" w:rsidRPr="00A91CB9">
        <w:rPr>
          <w:u w:val="single"/>
        </w:rPr>
        <w:t>liquid phase</w:t>
      </w:r>
      <w:r w:rsidR="005520B4" w:rsidRPr="007C69CE">
        <w:t>,</w:t>
      </w:r>
      <w:r w:rsidR="00190C9C" w:rsidRPr="007C69CE">
        <w:t xml:space="preserve"> the pollutant is dissolved. When the pollutant is in the </w:t>
      </w:r>
      <w:r w:rsidR="00190C9C" w:rsidRPr="00A91CB9">
        <w:rPr>
          <w:u w:val="single"/>
        </w:rPr>
        <w:t>solid</w:t>
      </w:r>
      <w:r w:rsidR="001B19A0" w:rsidRPr="00A91CB9">
        <w:rPr>
          <w:u w:val="single"/>
        </w:rPr>
        <w:t xml:space="preserve"> phase</w:t>
      </w:r>
      <w:r w:rsidR="001B19A0" w:rsidRPr="007C69CE">
        <w:t>,</w:t>
      </w:r>
      <w:r w:rsidR="00190C9C" w:rsidRPr="007C69CE">
        <w:t xml:space="preserve"> </w:t>
      </w:r>
      <w:r w:rsidR="00464002" w:rsidRPr="007C69CE">
        <w:t>also known as the</w:t>
      </w:r>
      <w:r w:rsidR="00190C9C" w:rsidRPr="007C69CE">
        <w:t xml:space="preserve"> sludge phase,</w:t>
      </w:r>
      <w:r w:rsidR="004C454C" w:rsidRPr="007C69CE">
        <w:t xml:space="preserve"> </w:t>
      </w:r>
      <w:r w:rsidR="00464002" w:rsidRPr="007C69CE">
        <w:t>it means</w:t>
      </w:r>
      <w:r w:rsidR="004C454C" w:rsidRPr="007C69CE">
        <w:t xml:space="preserve"> that</w:t>
      </w:r>
      <w:r w:rsidR="00190C9C" w:rsidRPr="007C69CE">
        <w:t xml:space="preserve"> </w:t>
      </w:r>
      <w:r w:rsidR="004C454C" w:rsidRPr="007C69CE">
        <w:t>the pollutant is adsorbed onto the solid</w:t>
      </w:r>
      <w:r w:rsidR="007F61F3" w:rsidRPr="007C69CE">
        <w:t xml:space="preserve"> </w:t>
      </w:r>
      <w:r w:rsidR="007F61F3" w:rsidRPr="007C69CE">
        <w:fldChar w:fldCharType="begin"/>
      </w:r>
      <w:r w:rsidR="007F61F3" w:rsidRPr="007C69CE">
        <w:instrText xml:space="preserve"> ADDIN ZOTERO_ITEM CSL_CITATION {"citationID":"KW3rm5uU","properties":{"formattedCitation":"(Mohammadi et al., 2022)","plainCitation":"(Mohammadi et al., 2022)","noteIndex":0},"citationItems":[{"id":74,"uris":["http://zotero.org/users/local/h6YJVYLe/items/WS9KCUYC"],"itemData":{"id":74,"type":"article-journal","abstract":"Modelling the fate of micropollutants in different wastewater treatment processes is of present concern. Moreover, during the last few years, there has been an increasing interest in the development of hybrid reactors which contain both suspended biomass and biofilm. Here, a new model developed which tries to determine the fate of micropollutants in hybrid reactors such as moving bed biofilm reactor (MBBR) and called the ASM-biofilm-MPs model considered the main mechanisms leading to the micropollutant removal (sorption/desorption, biodegradation, cometabolism) in hybrid reactors. This dynamic model describes the fate of micropollutants in a hybrid reactor using first-order kinetics for biotransformation and sorption/desorption equations. Also, it considered the reactions for carbon oxidation, nitrification, and denitrification in attached and suspended biomass under aerobic conditions. The mathematical model consists of three connected models for the simulation of micropollutants, suspended biomass, and biofilm. Biochemical conversions are evaluated according to the Activated Sludge Model No. 1 (ASM1) for both attached and suspended biomass. The model is applied for a laboratory MBBR, which fed with synthetic wastewater containing 4-nonylphenol (4-NP) as micropollutant, and accurately describes the experimental concentrations of COD, attached and suspended biomass, nitrogen, and 4-NP micropollutant obtained during 180 days working at different loadings. The differences between simulations and experiments in all operational periods for sCOD, NH4–N, NO3–N, and attached and suspended biomass concentrations were less than 15%, 10%, 10%, 5% and 5%, respectively. Finally, the contribution of adsorption and biodegradation mechanisms in the fate of 4-NP was calculated, when 4-NP concentration is set to 1 µg/L (biodegradation = 86.5%, sorption = 5%) and 50 µg/L (biodegradation = 55.9%, sorption = 34.7%).","container-title":"Environmental Science and Pollution Research","DOI":"10.1007/s11356-022-20668-2","journalAbbreviation":"Environmental Science and Pollution Research","source":"ResearchGate","title":"Modelling of micropollutant fate in hybrid growth systems: model concepts, Peterson matrix, and application to a lab-scale pilot plant","title-short":"Modelling of micropollutant fate in hybrid growth systems","volume":"29","author":[{"family":"Mohammadi","given":"Farzaneh"},{"family":"Bina","given":"Bijan"},{"family":"Rahimi","given":"Somayeh"},{"family":"Janati","given":"Mahsa"}],"issued":{"date-parts":[["2022",5,12]]}}}],"schema":"https://github.com/citation-style-language/schema/raw/master/csl-citation.json"} </w:instrText>
      </w:r>
      <w:r w:rsidR="007F61F3" w:rsidRPr="007C69CE">
        <w:fldChar w:fldCharType="separate"/>
      </w:r>
      <w:r w:rsidR="007F61F3" w:rsidRPr="007C69CE">
        <w:rPr>
          <w:rFonts w:cs="Arial"/>
        </w:rPr>
        <w:t>(Mohammadi et al., 2022)</w:t>
      </w:r>
      <w:r w:rsidR="007F61F3" w:rsidRPr="007C69CE">
        <w:fldChar w:fldCharType="end"/>
      </w:r>
      <w:r w:rsidR="004C454C" w:rsidRPr="007C69CE">
        <w:t>.</w:t>
      </w:r>
      <w:r w:rsidR="00913B4E" w:rsidRPr="007C69CE">
        <w:t xml:space="preserve"> </w:t>
      </w:r>
      <w:r w:rsidR="00E25CED" w:rsidRPr="007C69CE">
        <w:t>The adsorbent, e.g. activated carbon, is</w:t>
      </w:r>
      <w:r w:rsidR="00595051" w:rsidRPr="007C69CE">
        <w:t xml:space="preserve"> a porous material with </w:t>
      </w:r>
      <w:r w:rsidR="00250569" w:rsidRPr="007C69CE">
        <w:t xml:space="preserve">both outer and inner surface that </w:t>
      </w:r>
      <w:r w:rsidR="00225548" w:rsidRPr="007C69CE">
        <w:t>is</w:t>
      </w:r>
      <w:r w:rsidR="008B435A" w:rsidRPr="007C69CE">
        <w:t xml:space="preserve"> exposed to the adsorbates. </w:t>
      </w:r>
      <w:r w:rsidR="00210C88" w:rsidRPr="007C69CE">
        <w:t xml:space="preserve">On the surface, the active sites are the places where </w:t>
      </w:r>
      <w:r w:rsidR="00261300" w:rsidRPr="007C69CE">
        <w:t xml:space="preserve">the </w:t>
      </w:r>
      <w:r w:rsidR="00B73F21">
        <w:t>solute</w:t>
      </w:r>
      <w:r w:rsidR="00261300" w:rsidRPr="007C69CE">
        <w:t xml:space="preserve"> can directly adsorb ont</w:t>
      </w:r>
      <w:r w:rsidR="000B3826" w:rsidRPr="007C69CE">
        <w:t>o</w:t>
      </w:r>
      <w:r w:rsidR="00261300" w:rsidRPr="007C69CE">
        <w:t xml:space="preserve">. </w:t>
      </w:r>
      <w:r w:rsidR="000340FA" w:rsidRPr="007C69CE">
        <w:t>However, the pollutant first needs to travel a pathway from the aqueous media (liquid phase) to the active sites (solid phase). In this pathway,</w:t>
      </w:r>
      <w:r w:rsidR="009E71F7" w:rsidRPr="007C69CE">
        <w:t xml:space="preserve"> different</w:t>
      </w:r>
      <w:r w:rsidR="000340FA" w:rsidRPr="007C69CE">
        <w:t xml:space="preserve"> mass transfer and diffusion </w:t>
      </w:r>
      <w:r w:rsidR="001F6E34" w:rsidRPr="007C69CE">
        <w:t>mechanisms</w:t>
      </w:r>
      <w:r w:rsidR="000340FA" w:rsidRPr="007C69CE">
        <w:t xml:space="preserve"> take place.</w:t>
      </w:r>
      <w:r w:rsidR="00F352EF" w:rsidRPr="007C69CE">
        <w:t xml:space="preserve"> </w:t>
      </w:r>
      <w:r w:rsidR="00626CB1" w:rsidRPr="007C69CE">
        <w:rPr>
          <w:u w:val="single"/>
        </w:rPr>
        <w:t>Diffusion</w:t>
      </w:r>
      <w:r w:rsidR="00626CB1" w:rsidRPr="007C69CE">
        <w:t xml:space="preserve"> is defined by the movement of particles</w:t>
      </w:r>
      <w:r w:rsidR="00C5573E" w:rsidRPr="007C69CE">
        <w:t xml:space="preserve"> due to a concentration gradient.</w:t>
      </w:r>
      <w:r w:rsidR="000340FA" w:rsidRPr="007C69CE">
        <w:t xml:space="preserve"> Once</w:t>
      </w:r>
      <w:r w:rsidR="00D4782E" w:rsidRPr="007C69CE">
        <w:t xml:space="preserve"> the active site is reached, different </w:t>
      </w:r>
      <w:r w:rsidR="00C61E2D" w:rsidRPr="007C69CE">
        <w:t>adsorption mechanisms are possible</w:t>
      </w:r>
      <w:r w:rsidR="00FF09FC" w:rsidRPr="007C69CE">
        <w:t>:</w:t>
      </w:r>
      <w:r w:rsidR="009E71F7" w:rsidRPr="007C69CE">
        <w:t xml:space="preserve"> chemisorption</w:t>
      </w:r>
      <w:r w:rsidR="0077305A" w:rsidRPr="007C69CE">
        <w:t>, physisorption or both.</w:t>
      </w:r>
      <w:r w:rsidR="00FF09FC" w:rsidRPr="007C69CE">
        <w:t xml:space="preserve"> Chemisorption</w:t>
      </w:r>
      <w:r w:rsidR="00F70941" w:rsidRPr="007C69CE">
        <w:t xml:space="preserve"> include </w:t>
      </w:r>
      <w:r w:rsidR="00F653A0" w:rsidRPr="007C69CE">
        <w:t xml:space="preserve">ionic interactions or the formation of </w:t>
      </w:r>
      <w:r w:rsidR="00355B85" w:rsidRPr="007C69CE">
        <w:t>chemical</w:t>
      </w:r>
      <w:r w:rsidR="00F653A0" w:rsidRPr="007C69CE">
        <w:t xml:space="preserve"> bonds</w:t>
      </w:r>
      <w:r w:rsidR="00355B85" w:rsidRPr="007C69CE">
        <w:t xml:space="preserve"> between </w:t>
      </w:r>
      <w:r w:rsidR="00502733" w:rsidRPr="007C69CE">
        <w:t xml:space="preserve">the </w:t>
      </w:r>
      <w:r w:rsidR="00355B85" w:rsidRPr="007C69CE">
        <w:t>sorbate and sorbent</w:t>
      </w:r>
      <w:r w:rsidR="00502733" w:rsidRPr="007C69CE">
        <w:t xml:space="preserve"> molecules</w:t>
      </w:r>
      <w:r w:rsidR="00F653A0" w:rsidRPr="007C69CE">
        <w:t xml:space="preserve">. </w:t>
      </w:r>
      <w:r w:rsidR="00F653A0" w:rsidRPr="007C69CE">
        <w:rPr>
          <w:u w:val="single"/>
        </w:rPr>
        <w:t>Physisorption</w:t>
      </w:r>
      <w:r w:rsidR="00F653A0" w:rsidRPr="007C69CE">
        <w:t xml:space="preserve"> include Van der Waals</w:t>
      </w:r>
      <w:r w:rsidR="000E4B17" w:rsidRPr="007C69CE">
        <w:t xml:space="preserve"> </w:t>
      </w:r>
      <w:r w:rsidR="008500C5" w:rsidRPr="007C69CE">
        <w:t xml:space="preserve">or </w:t>
      </w:r>
      <w:r w:rsidR="008500C5" w:rsidRPr="007C69CE">
        <w:rPr>
          <w:rFonts w:cs="Arial"/>
        </w:rPr>
        <w:t>π</w:t>
      </w:r>
      <w:r w:rsidR="008500C5" w:rsidRPr="007C69CE">
        <w:t>-</w:t>
      </w:r>
      <w:r w:rsidR="008500C5" w:rsidRPr="007C69CE">
        <w:rPr>
          <w:rFonts w:cs="Arial"/>
        </w:rPr>
        <w:t>π</w:t>
      </w:r>
      <w:r w:rsidR="008500C5" w:rsidRPr="007C69CE">
        <w:t xml:space="preserve"> interactions</w:t>
      </w:r>
      <w:r w:rsidR="00E56347" w:rsidRPr="007C69CE">
        <w:t xml:space="preserve">. These adsorption mechanisms influence the </w:t>
      </w:r>
      <w:r w:rsidR="0041220E" w:rsidRPr="007C69CE">
        <w:t>way the pollutants are structured onto the surface: monolayered or multilayered.</w:t>
      </w:r>
      <w:r w:rsidR="004D4A6F" w:rsidRPr="007C69CE">
        <w:t xml:space="preserve"> P</w:t>
      </w:r>
      <w:r w:rsidR="005E30F3" w:rsidRPr="007C69CE">
        <w:t>hysisorption</w:t>
      </w:r>
      <w:r w:rsidR="000D688C" w:rsidRPr="007C69CE">
        <w:t>,</w:t>
      </w:r>
      <w:r w:rsidR="005E30F3" w:rsidRPr="007C69CE">
        <w:t xml:space="preserve"> such as Van der Waals interaction</w:t>
      </w:r>
      <w:r w:rsidR="000D688C" w:rsidRPr="007C69CE">
        <w:t>,</w:t>
      </w:r>
      <w:r w:rsidR="005E30F3" w:rsidRPr="007C69CE">
        <w:t xml:space="preserve"> mainly </w:t>
      </w:r>
      <w:r w:rsidR="000E4235" w:rsidRPr="007C69CE">
        <w:t>contributes</w:t>
      </w:r>
      <w:r w:rsidR="005E30F3" w:rsidRPr="007C69CE">
        <w:t xml:space="preserve"> to </w:t>
      </w:r>
      <w:r w:rsidR="005E30F3" w:rsidRPr="007C69CE">
        <w:rPr>
          <w:u w:val="single"/>
        </w:rPr>
        <w:t>multilayer</w:t>
      </w:r>
      <w:r w:rsidR="005E30F3" w:rsidRPr="007C69CE">
        <w:t xml:space="preserve"> adsorption. </w:t>
      </w:r>
      <w:r w:rsidR="00B63CCB" w:rsidRPr="007C69CE">
        <w:rPr>
          <w:u w:val="single"/>
        </w:rPr>
        <w:t>Chemisorption</w:t>
      </w:r>
      <w:r w:rsidR="000E4235" w:rsidRPr="007C69CE">
        <w:t>,</w:t>
      </w:r>
      <w:r w:rsidR="00B63CCB" w:rsidRPr="007C69CE">
        <w:t xml:space="preserve"> such as</w:t>
      </w:r>
      <w:r w:rsidR="009F5A15" w:rsidRPr="007C69CE">
        <w:t xml:space="preserve"> hydrogen bonding or the formation of strong bonds</w:t>
      </w:r>
      <w:r w:rsidR="000E4235" w:rsidRPr="007C69CE">
        <w:t>,</w:t>
      </w:r>
      <w:r w:rsidR="009F5A15" w:rsidRPr="007C69CE">
        <w:t xml:space="preserve"> mainly </w:t>
      </w:r>
      <w:r w:rsidR="000E4235" w:rsidRPr="007C69CE">
        <w:t>contributes</w:t>
      </w:r>
      <w:r w:rsidR="009F5A15" w:rsidRPr="007C69CE">
        <w:t xml:space="preserve"> to </w:t>
      </w:r>
      <w:r w:rsidR="009F5A15" w:rsidRPr="007C69CE">
        <w:rPr>
          <w:u w:val="single"/>
        </w:rPr>
        <w:t>m</w:t>
      </w:r>
      <w:r w:rsidR="0064073B" w:rsidRPr="007C69CE">
        <w:rPr>
          <w:u w:val="single"/>
        </w:rPr>
        <w:t>onolayer</w:t>
      </w:r>
      <w:r w:rsidR="0064073B" w:rsidRPr="007C69CE">
        <w:t xml:space="preserve"> adsorption</w:t>
      </w:r>
      <w:r w:rsidR="00BF1D6C" w:rsidRPr="007C69CE">
        <w:t xml:space="preserve">. </w:t>
      </w:r>
      <w:r w:rsidR="00CF11E3" w:rsidRPr="007C69CE">
        <w:t>It</w:t>
      </w:r>
      <w:r w:rsidR="00BF1D6C" w:rsidRPr="007C69CE">
        <w:t xml:space="preserve"> is the result of interaction </w:t>
      </w:r>
      <w:r w:rsidR="00C042CB" w:rsidRPr="007C69CE">
        <w:t>between</w:t>
      </w:r>
      <w:r w:rsidR="00BF1D6C" w:rsidRPr="007C69CE">
        <w:t xml:space="preserve"> the adsorbate </w:t>
      </w:r>
      <w:r w:rsidR="00C042CB" w:rsidRPr="007C69CE">
        <w:t>and</w:t>
      </w:r>
      <w:r w:rsidR="00BF1D6C" w:rsidRPr="007C69CE">
        <w:t xml:space="preserve"> functional groups</w:t>
      </w:r>
      <w:r w:rsidR="008A6268" w:rsidRPr="007C69CE">
        <w:t xml:space="preserve"> on the adsorbent surface</w:t>
      </w:r>
      <w:r w:rsidR="001B2C0B" w:rsidRPr="007C69CE">
        <w:t xml:space="preserve"> </w:t>
      </w:r>
      <w:r w:rsidR="001B2C0B" w:rsidRPr="007C69CE">
        <w:fldChar w:fldCharType="begin"/>
      </w:r>
      <w:r w:rsidR="001B2C0B" w:rsidRPr="007C69CE">
        <w:instrText xml:space="preserve"> ADDIN ZOTERO_ITEM CSL_CITATION {"citationID":"0OK074xd","properties":{"formattedCitation":"(Aliakbarian et al., 2015; Ngeno et al., 2022; Wang &amp; Guo, 2023)","plainCitation":"(Aliakbarian et al., 2015; Ngeno et al., 2022; Wang &amp; Guo,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1B2C0B" w:rsidRPr="007C69CE">
        <w:fldChar w:fldCharType="separate"/>
      </w:r>
      <w:r w:rsidR="001B2C0B" w:rsidRPr="007C69CE">
        <w:rPr>
          <w:rFonts w:cs="Arial"/>
        </w:rPr>
        <w:t>(Aliakbarian et al., 2015; Ngeno et al., 2022; Wang &amp; Guo, 2023)</w:t>
      </w:r>
      <w:r w:rsidR="001B2C0B" w:rsidRPr="007C69CE">
        <w:fldChar w:fldCharType="end"/>
      </w:r>
      <w:r w:rsidR="0064073B" w:rsidRPr="007C69CE">
        <w:t>.</w:t>
      </w:r>
      <w:r w:rsidR="004C2FF0" w:rsidRPr="007C69CE">
        <w:t xml:space="preserve"> </w:t>
      </w:r>
      <w:r w:rsidR="0064073B" w:rsidRPr="007C69CE">
        <w:t>An illustration of the adsorption process is shown in</w:t>
      </w:r>
      <w:r w:rsidR="009D5936" w:rsidRPr="007C69CE">
        <w:t xml:space="preserve"> </w:t>
      </w:r>
      <w:r w:rsidR="009D5936" w:rsidRPr="00C72EBB">
        <w:fldChar w:fldCharType="begin"/>
      </w:r>
      <w:r w:rsidR="009D5936" w:rsidRPr="00C72EBB">
        <w:instrText xml:space="preserve"> REF _Ref152158376 \h </w:instrText>
      </w:r>
      <w:r w:rsidR="00C72EBB" w:rsidRPr="00C72EBB">
        <w:instrText xml:space="preserve"> \* MERGEFORMAT </w:instrText>
      </w:r>
      <w:r w:rsidR="009D5936" w:rsidRPr="00C72EBB">
        <w:fldChar w:fldCharType="separate"/>
      </w:r>
      <w:r w:rsidR="00221AAC" w:rsidRPr="007C69CE">
        <w:rPr>
          <w:b/>
          <w:bCs/>
        </w:rPr>
        <w:t xml:space="preserve">Figure </w:t>
      </w:r>
      <w:r w:rsidR="00221AAC" w:rsidRPr="00221AAC">
        <w:rPr>
          <w:b/>
          <w:bCs/>
          <w:noProof/>
        </w:rPr>
        <w:t>9</w:t>
      </w:r>
      <w:r w:rsidR="009D5936" w:rsidRPr="00C72EBB">
        <w:fldChar w:fldCharType="end"/>
      </w:r>
      <w:r w:rsidR="009D5936" w:rsidRPr="00C72EBB">
        <w:t>.</w:t>
      </w:r>
    </w:p>
    <w:p w14:paraId="005D04E5" w14:textId="77777777" w:rsidR="00031ED0" w:rsidRPr="007C69CE" w:rsidRDefault="00031ED0" w:rsidP="00031ED0">
      <w:pPr>
        <w:keepNext/>
        <w:jc w:val="center"/>
      </w:pPr>
      <w:r w:rsidRPr="007C69CE">
        <w:rPr>
          <w:noProof/>
        </w:rPr>
        <w:drawing>
          <wp:inline distT="0" distB="0" distL="0" distR="0" wp14:anchorId="248A9602" wp14:editId="64277166">
            <wp:extent cx="5727700" cy="3131820"/>
            <wp:effectExtent l="0" t="0" r="6350" b="0"/>
            <wp:docPr id="1196827910" name="Picture 1" descr="A diagram of adsorbent and adsorben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827910" name="Picture 1" descr="A diagram of adsorbent and adsorbent&#10;&#10;Description automatically generated"/>
                    <pic:cNvPicPr/>
                  </pic:nvPicPr>
                  <pic:blipFill>
                    <a:blip r:embed="rId16"/>
                    <a:stretch>
                      <a:fillRect/>
                    </a:stretch>
                  </pic:blipFill>
                  <pic:spPr>
                    <a:xfrm>
                      <a:off x="0" y="0"/>
                      <a:ext cx="5727700" cy="3131820"/>
                    </a:xfrm>
                    <a:prstGeom prst="rect">
                      <a:avLst/>
                    </a:prstGeom>
                  </pic:spPr>
                </pic:pic>
              </a:graphicData>
            </a:graphic>
          </wp:inline>
        </w:drawing>
      </w:r>
    </w:p>
    <w:p w14:paraId="38D24E42" w14:textId="022FD302" w:rsidR="009D5936" w:rsidRPr="007C69CE" w:rsidRDefault="00031ED0" w:rsidP="00031ED0">
      <w:pPr>
        <w:pStyle w:val="Bijschrift"/>
        <w:jc w:val="center"/>
        <w:rPr>
          <w:b/>
          <w:bCs/>
          <w:i w:val="0"/>
          <w:iCs w:val="0"/>
        </w:rPr>
      </w:pPr>
      <w:bookmarkStart w:id="43" w:name="_Ref152158376"/>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221AAC">
        <w:rPr>
          <w:b/>
          <w:bCs/>
          <w:i w:val="0"/>
          <w:iCs w:val="0"/>
          <w:noProof/>
        </w:rPr>
        <w:t>9</w:t>
      </w:r>
      <w:r w:rsidR="007D58D3">
        <w:rPr>
          <w:b/>
          <w:bCs/>
          <w:i w:val="0"/>
          <w:iCs w:val="0"/>
        </w:rPr>
        <w:fldChar w:fldCharType="end"/>
      </w:r>
      <w:bookmarkEnd w:id="43"/>
      <w:r w:rsidRPr="007C69CE">
        <w:rPr>
          <w:b/>
          <w:bCs/>
          <w:i w:val="0"/>
          <w:iCs w:val="0"/>
        </w:rPr>
        <w:t xml:space="preserve"> Illustration of the adsorption process</w:t>
      </w:r>
      <w:r w:rsidR="00A07D62" w:rsidRPr="007C69CE">
        <w:rPr>
          <w:b/>
          <w:bCs/>
          <w:i w:val="0"/>
          <w:iCs w:val="0"/>
        </w:rPr>
        <w:t xml:space="preserve"> </w:t>
      </w:r>
      <w:r w:rsidR="00A07D62" w:rsidRPr="007C69CE">
        <w:rPr>
          <w:b/>
          <w:bCs/>
          <w:i w:val="0"/>
          <w:iCs w:val="0"/>
        </w:rPr>
        <w:fldChar w:fldCharType="begin"/>
      </w:r>
      <w:r w:rsidR="00A07D62" w:rsidRPr="007C69CE">
        <w:rPr>
          <w:b/>
          <w:bCs/>
          <w:i w:val="0"/>
          <w:iCs w:val="0"/>
        </w:rPr>
        <w:instrText xml:space="preserve"> ADDIN ZOTERO_ITEM CSL_CITATION {"citationID":"mplvIq4A","properties":{"formattedCitation":"(Ngeno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00A07D62" w:rsidRPr="007C69CE">
        <w:rPr>
          <w:b/>
          <w:bCs/>
          <w:i w:val="0"/>
          <w:iCs w:val="0"/>
        </w:rPr>
        <w:fldChar w:fldCharType="separate"/>
      </w:r>
      <w:r w:rsidR="00A07D62" w:rsidRPr="007C69CE">
        <w:rPr>
          <w:rFonts w:cs="Arial"/>
          <w:b/>
          <w:bCs/>
          <w:i w:val="0"/>
          <w:iCs w:val="0"/>
        </w:rPr>
        <w:t>(Ngeno et al., 2022)</w:t>
      </w:r>
      <w:r w:rsidR="00A07D62" w:rsidRPr="007C69CE">
        <w:rPr>
          <w:b/>
          <w:bCs/>
          <w:i w:val="0"/>
          <w:iCs w:val="0"/>
        </w:rPr>
        <w:fldChar w:fldCharType="end"/>
      </w:r>
    </w:p>
    <w:p w14:paraId="4CD6ECC1" w14:textId="495D1CC4" w:rsidR="00A67638" w:rsidRPr="007C69CE" w:rsidRDefault="000B1EE2" w:rsidP="00A67638">
      <w:pPr>
        <w:jc w:val="both"/>
      </w:pPr>
      <w:r w:rsidRPr="007C69CE">
        <w:t xml:space="preserve">When modelling the adsorption process, </w:t>
      </w:r>
      <w:r w:rsidR="00DE0A1F" w:rsidRPr="007C69CE">
        <w:t>it is important</w:t>
      </w:r>
      <w:r w:rsidR="00F80B2E" w:rsidRPr="007C69CE">
        <w:t xml:space="preserve"> that </w:t>
      </w:r>
      <w:r w:rsidR="00AC41A0" w:rsidRPr="007C69CE">
        <w:t xml:space="preserve">the </w:t>
      </w:r>
      <w:r w:rsidR="009255C4" w:rsidRPr="007C69CE">
        <w:t xml:space="preserve">diffusion </w:t>
      </w:r>
      <w:r w:rsidR="001F6E34" w:rsidRPr="007C69CE">
        <w:t>mechanisms</w:t>
      </w:r>
      <w:r w:rsidR="00AC41A0" w:rsidRPr="007C69CE">
        <w:t xml:space="preserve"> and </w:t>
      </w:r>
      <w:r w:rsidR="001F6E34" w:rsidRPr="007C69CE">
        <w:t>adsorption</w:t>
      </w:r>
      <w:r w:rsidR="00AC41A0" w:rsidRPr="007C69CE">
        <w:t xml:space="preserve"> mechanisms</w:t>
      </w:r>
      <w:r w:rsidR="00E76A65" w:rsidRPr="007C69CE">
        <w:t xml:space="preserve"> </w:t>
      </w:r>
      <w:r w:rsidR="00DE0A1F" w:rsidRPr="007C69CE">
        <w:t xml:space="preserve">are taken into consideration as </w:t>
      </w:r>
      <w:r w:rsidR="00F91A87">
        <w:t>good</w:t>
      </w:r>
      <w:r w:rsidR="00DE0A1F" w:rsidRPr="007C69CE">
        <w:t xml:space="preserve"> as possible</w:t>
      </w:r>
      <w:r w:rsidR="00F71458" w:rsidRPr="007C69CE">
        <w:t xml:space="preserve">. Although this is </w:t>
      </w:r>
      <w:r w:rsidR="00F40209" w:rsidRPr="007C69CE">
        <w:t>very complex</w:t>
      </w:r>
      <w:del w:id="44" w:author="simon duchi" w:date="2023-12-22T12:11:00Z">
        <w:r w:rsidR="00F40209" w:rsidRPr="007C69CE" w:rsidDel="00692A1B">
          <w:delText>, when taken into consideration,</w:delText>
        </w:r>
      </w:del>
      <w:ins w:id="45" w:author="simon duchi" w:date="2023-12-22T12:12:00Z">
        <w:r w:rsidR="00692A1B">
          <w:t xml:space="preserve"> and</w:t>
        </w:r>
      </w:ins>
      <w:del w:id="46" w:author="simon duchi" w:date="2023-12-22T12:12:00Z">
        <w:r w:rsidR="00DE0A1F" w:rsidRPr="007C69CE" w:rsidDel="00692A1B">
          <w:delText xml:space="preserve"> </w:delText>
        </w:r>
        <w:r w:rsidR="001B2C0B" w:rsidRPr="007C69CE" w:rsidDel="00692A1B">
          <w:delText>this</w:delText>
        </w:r>
      </w:del>
      <w:r w:rsidR="001B2C0B" w:rsidRPr="007C69CE">
        <w:t xml:space="preserve"> results in more theoretically grounded and thus more reliable models.</w:t>
      </w:r>
      <w:r w:rsidR="00B60824">
        <w:t xml:space="preserve"> In the past, models </w:t>
      </w:r>
      <w:r w:rsidR="00BB6130">
        <w:t>not always included these theoretical basis</w:t>
      </w:r>
      <w:r w:rsidR="00B60824">
        <w:t xml:space="preserve"> as they were built for</w:t>
      </w:r>
      <w:r w:rsidR="00BD1EB5" w:rsidRPr="007C69CE">
        <w:t xml:space="preserve"> specific </w:t>
      </w:r>
      <w:r w:rsidR="00B60824">
        <w:t>purposes</w:t>
      </w:r>
      <w:r w:rsidR="00F11E4D" w:rsidRPr="007C69CE">
        <w:t>,</w:t>
      </w:r>
      <w:r w:rsidR="006D3721" w:rsidRPr="007C69CE">
        <w:t xml:space="preserve"> </w:t>
      </w:r>
      <w:r w:rsidR="0028123A" w:rsidRPr="007C69CE">
        <w:t>for example</w:t>
      </w:r>
      <w:r w:rsidR="00F11E4D" w:rsidRPr="007C69CE">
        <w:t xml:space="preserve"> the removal of </w:t>
      </w:r>
      <w:r w:rsidR="00164A49" w:rsidRPr="007C69CE">
        <w:t>phenolic compounds from</w:t>
      </w:r>
      <w:r w:rsidR="006D3721" w:rsidRPr="007C69CE">
        <w:t xml:space="preserve"> </w:t>
      </w:r>
      <w:r w:rsidR="00725626" w:rsidRPr="007C69CE">
        <w:t>olive mill wastewater</w:t>
      </w:r>
      <w:r w:rsidR="002B309D" w:rsidRPr="007C69CE">
        <w:t xml:space="preserve"> </w:t>
      </w:r>
      <w:r w:rsidR="002B309D" w:rsidRPr="007C69CE">
        <w:fldChar w:fldCharType="begin"/>
      </w:r>
      <w:r w:rsidR="002B309D" w:rsidRPr="007C69CE">
        <w:instrText xml:space="preserve"> ADDIN ZOTERO_ITEM CSL_CITATION {"citationID":"pfegHmGL","properties":{"formattedCitation":"(Aliakbarian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002B309D" w:rsidRPr="007C69CE">
        <w:fldChar w:fldCharType="separate"/>
      </w:r>
      <w:r w:rsidR="002B309D" w:rsidRPr="007C69CE">
        <w:rPr>
          <w:rFonts w:cs="Arial"/>
        </w:rPr>
        <w:t>(Aliakbarian et al., 2015)</w:t>
      </w:r>
      <w:r w:rsidR="002B309D" w:rsidRPr="007C69CE">
        <w:fldChar w:fldCharType="end"/>
      </w:r>
      <w:r w:rsidR="00164A49" w:rsidRPr="007C69CE">
        <w:t>.</w:t>
      </w:r>
      <w:r w:rsidR="00D53AC7" w:rsidRPr="007C69CE">
        <w:t xml:space="preserve"> </w:t>
      </w:r>
      <w:r w:rsidR="002B309D" w:rsidRPr="007C69CE">
        <w:t>However, since the focus is on municipal waste</w:t>
      </w:r>
      <w:r w:rsidR="00CB22B7" w:rsidRPr="007C69CE">
        <w:t>water</w:t>
      </w:r>
      <w:r w:rsidR="003251AA" w:rsidRPr="007C69CE">
        <w:t>,</w:t>
      </w:r>
      <w:r w:rsidR="00A04CC2" w:rsidRPr="007C69CE">
        <w:t xml:space="preserve"> various pollutants with various diffusion and adsorption mechanisms exist. </w:t>
      </w:r>
      <w:r w:rsidR="00694103">
        <w:t>Thus, f</w:t>
      </w:r>
      <w:r w:rsidR="00D155EE">
        <w:t>or the application in th</w:t>
      </w:r>
      <w:r w:rsidR="001F3E0F">
        <w:t>is</w:t>
      </w:r>
      <w:r w:rsidR="00D155EE">
        <w:t xml:space="preserve"> thesis</w:t>
      </w:r>
      <w:r w:rsidR="003251AA" w:rsidRPr="007C69CE">
        <w:t xml:space="preserve"> a more comprehensive model will be required</w:t>
      </w:r>
      <w:r w:rsidR="00A04CC2" w:rsidRPr="007C69CE">
        <w:t>.</w:t>
      </w:r>
      <w:r w:rsidR="00A67638" w:rsidRPr="007C69CE">
        <w:br w:type="page"/>
      </w:r>
    </w:p>
    <w:p w14:paraId="558CEA73" w14:textId="524C5CA0" w:rsidR="00400A0D" w:rsidRPr="00862554" w:rsidRDefault="00966E38" w:rsidP="009F7074">
      <w:pPr>
        <w:pStyle w:val="Kop2"/>
      </w:pPr>
      <w:bookmarkStart w:id="47" w:name="_Toc167884287"/>
      <w:r w:rsidRPr="00862554">
        <w:lastRenderedPageBreak/>
        <w:t>Types</w:t>
      </w:r>
      <w:r w:rsidR="00310462" w:rsidRPr="00862554">
        <w:t xml:space="preserve"> of adsorbents</w:t>
      </w:r>
      <w:bookmarkEnd w:id="47"/>
    </w:p>
    <w:p w14:paraId="282896CF" w14:textId="79F413EC" w:rsidR="00AC0D02" w:rsidRDefault="00AC0D02" w:rsidP="00AC0D02">
      <w:pPr>
        <w:jc w:val="both"/>
      </w:pPr>
      <w:r w:rsidRPr="007C69CE">
        <w:t xml:space="preserve">An overview of different adsorbent groups, distinguished based on their origin or nature, is shown in </w:t>
      </w:r>
      <w:r w:rsidRPr="007C69CE">
        <w:rPr>
          <w:b/>
          <w:bCs/>
        </w:rPr>
        <w:fldChar w:fldCharType="begin"/>
      </w:r>
      <w:r w:rsidRPr="007C69CE">
        <w:rPr>
          <w:b/>
          <w:bCs/>
        </w:rPr>
        <w:instrText xml:space="preserve"> REF _Ref152580995 \h  \* MERGEFORMAT </w:instrText>
      </w:r>
      <w:r w:rsidRPr="007C69CE">
        <w:rPr>
          <w:b/>
          <w:bCs/>
        </w:rPr>
      </w:r>
      <w:r w:rsidRPr="007C69CE">
        <w:rPr>
          <w:b/>
          <w:bCs/>
        </w:rPr>
        <w:fldChar w:fldCharType="separate"/>
      </w:r>
      <w:r w:rsidR="00221AAC" w:rsidRPr="007C69CE">
        <w:rPr>
          <w:b/>
          <w:bCs/>
        </w:rPr>
        <w:t xml:space="preserve">Figure </w:t>
      </w:r>
      <w:r w:rsidR="00221AAC" w:rsidRPr="00221AAC">
        <w:rPr>
          <w:b/>
          <w:bCs/>
          <w:noProof/>
        </w:rPr>
        <w:t>10</w:t>
      </w:r>
      <w:r w:rsidRPr="007C69CE">
        <w:rPr>
          <w:b/>
          <w:bCs/>
        </w:rPr>
        <w:fldChar w:fldCharType="end"/>
      </w:r>
      <w:r w:rsidRPr="007C69CE">
        <w:t>.</w:t>
      </w:r>
      <w:r w:rsidRPr="007C69CE">
        <w:rPr>
          <w:b/>
          <w:bCs/>
        </w:rPr>
        <w:t xml:space="preserve"> </w:t>
      </w:r>
      <w:r w:rsidRPr="007C69CE">
        <w:t xml:space="preserve">Each group is provided with some of the most important adsorbents and their adsorption capacity for phenol. Phenol was taken as the standard compound to be able to compare the different adsorbents. The values for phenol are extracted from the review paper of </w:t>
      </w:r>
      <w:r w:rsidRPr="007C69CE">
        <w:fldChar w:fldCharType="begin"/>
      </w:r>
      <w:r w:rsidRPr="007C69CE">
        <w:instrText xml:space="preserve"> ADDIN ZOTERO_ITEM CSL_CITATION {"citationID":"Y0wRW7XA","properties":{"formattedCitation":"(Issabayeva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Pr="007C69CE">
        <w:fldChar w:fldCharType="separate"/>
      </w:r>
      <w:r w:rsidR="00DA097D" w:rsidRPr="00DA097D">
        <w:rPr>
          <w:rFonts w:cs="Arial"/>
        </w:rPr>
        <w:t>(Issabayeva et al., 2017)</w:t>
      </w:r>
      <w:r w:rsidRPr="007C69CE">
        <w:fldChar w:fldCharType="end"/>
      </w:r>
      <w:r w:rsidRPr="007C69CE">
        <w:t xml:space="preserve">. It should be noted that, next to organic micropollutants such as phenols, there are many other OMPs and inorganic </w:t>
      </w:r>
      <w:r>
        <w:t xml:space="preserve">MPs. Examples of inorganic micropollutants are heavy metals, toxic metal ions and inorganic salts such as </w:t>
      </w:r>
      <w:r w:rsidRPr="005B3D7C">
        <w:t>fluorides.</w:t>
      </w:r>
      <w:r w:rsidRPr="0090078C">
        <w:t xml:space="preserve"> </w:t>
      </w:r>
      <w:r w:rsidRPr="005B3D7C">
        <w:t>Also,</w:t>
      </w:r>
      <w:r w:rsidR="002705CE">
        <w:t xml:space="preserve"> </w:t>
      </w:r>
      <w:r w:rsidRPr="007C69CE">
        <w:t>relative values for adsorption capacity can differ</w:t>
      </w:r>
      <w:r>
        <w:t xml:space="preserve"> dependent on the conditions. </w:t>
      </w:r>
      <w:r w:rsidR="002705CE">
        <w:t>The</w:t>
      </w:r>
      <w:r w:rsidR="00325190">
        <w:t xml:space="preserve"> range of</w:t>
      </w:r>
      <w:r w:rsidR="002705CE">
        <w:t xml:space="preserve"> influent concentration is also a factor that</w:t>
      </w:r>
      <w:r w:rsidR="00325190">
        <w:t xml:space="preserve"> determines which adsorbent suits the best </w:t>
      </w:r>
      <w:r w:rsidR="00D92919">
        <w:fldChar w:fldCharType="begin"/>
      </w:r>
      <w:r w:rsidR="00D92919">
        <w:instrText xml:space="preserve"> ADDIN ZOTERO_ITEM CSL_CITATION {"citationID":"TikA4QQA","properties":{"formattedCitation":"(Issabayeva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D92919">
        <w:fldChar w:fldCharType="separate"/>
      </w:r>
      <w:r w:rsidR="00D92919" w:rsidRPr="00D92919">
        <w:rPr>
          <w:rFonts w:cs="Arial"/>
        </w:rPr>
        <w:t>(Issabayeva et al., 2017)</w:t>
      </w:r>
      <w:r w:rsidR="00D92919">
        <w:fldChar w:fldCharType="end"/>
      </w:r>
      <w:r w:rsidR="00325190">
        <w:t>.</w:t>
      </w:r>
    </w:p>
    <w:p w14:paraId="06A6C2BE" w14:textId="77777777" w:rsidR="00AC0D02" w:rsidRPr="0090078C" w:rsidRDefault="00AC0D02" w:rsidP="00AC0D02">
      <w:pPr>
        <w:jc w:val="both"/>
      </w:pPr>
    </w:p>
    <w:p w14:paraId="78206C89" w14:textId="14A04D6A" w:rsidR="006C38C6" w:rsidRPr="007C69CE" w:rsidRDefault="00B81B33" w:rsidP="003E321B">
      <w:pPr>
        <w:jc w:val="both"/>
      </w:pPr>
      <w:r w:rsidRPr="007C69CE">
        <w:t xml:space="preserve">Adsorption onto granular activated carbon (GAC) was </w:t>
      </w:r>
      <w:r w:rsidR="00262E95" w:rsidRPr="007C69CE">
        <w:t>chosen by the United States Environmental Protection Agency (US-EPA) as the best available technology for the treatment of many regulated organic pollutants</w:t>
      </w:r>
      <w:r w:rsidR="00DE2FC7" w:rsidRPr="007C69CE">
        <w:t xml:space="preserve"> </w:t>
      </w:r>
      <w:r w:rsidR="00DE2FC7" w:rsidRPr="007C69CE">
        <w:fldChar w:fldCharType="begin"/>
      </w:r>
      <w:r w:rsidR="00DE2FC7" w:rsidRPr="007C69CE">
        <w:instrText xml:space="preserve"> ADDIN ZOTERO_ITEM CSL_CITATION {"citationID":"XlN8hlUV","properties":{"formattedCitation":"(Westerhoff et al., 2005)","plainCitation":"(Westerhoff et al., 2005)","noteIndex":0},"citationItems":[{"id":83,"uris":["http://zotero.org/users/local/h6YJVYLe/items/B2FULMUF"],"itemData":{"id":83,"type":"article-journal","abstract":"The potential occurrence of endocrine-disrupting compounds (EDCs) as well as pharmaceuticals and personal care products (PPCPs) in drinking water supplies raises concern over the removal of these compounds by common drinking water treatment processes. Three drinking water supplies were spiked with 10 to 250 ng/L of 62 different EDC/PPCPs; one model water containing an NOM isolate was spiked with 49 different EDC/PPCPs. Compounds were detected by LC/MS/MS or GC/MS/MS. These test waters were subjected to bench-scale experimentation to simulate individual treatment processes in a water treatment plant (WTP). Aluminum sulfate and ferric chloride coagulants or chemical lime softening removed some polyaromatic hydrocarbons (PAHs) but removed &lt;25% of most other EDC/PPCPs. Addition of 5 mg/L of powder activated carbon (PAC) with a 4-h contact time removed 50% to &gt;98% of GC/MS/MS compounds (more volatile) and 10% to &gt;95% of LC/MS/MS compounds (more polar); higher PAC dosages improved EDC/PPCP removal. EDC/PPCP percentage removal was independent of the initial compound concentration. Octanol−water partition coefficients served as a reasonable indicator of compound removal under controlled PAC test conditions, except for EDC/PPCPs that were protonated or deprotonated at the test pH and some that contained heterocyclic or aromatic nitrogen. Separate chlorine or ozone experiments decreased the EDC/PPCP initial concentration by &lt;10% to &gt;90%; EDC/PPCPs were likely transformed to oxidation byproducts. Ozone oxidized steroids containing phenolic moieties (estradiol, ethynylestradiol, or estrone) more efficiently than those without aromatic or phenolic moieties (androstenedione, progesterone, and testosterone). EDC/PPCP reactivity with oxidants were separated into three general groups:  (1) compounds easily oxidized (&gt;80% reacted) by chlorine are always oxidized at least as efficiently by ozone; (2) 6 of the </w:instrText>
      </w:r>
      <w:r w:rsidR="00DE2FC7" w:rsidRPr="007C69CE">
        <w:rPr>
          <w:rFonts w:ascii="Cambria Math" w:hAnsi="Cambria Math" w:cs="Cambria Math"/>
        </w:rPr>
        <w:instrText>∼</w:instrText>
      </w:r>
      <w:r w:rsidR="00DE2FC7" w:rsidRPr="007C69CE">
        <w:instrText xml:space="preserve">60 compounds (TCEP, BHC, chlordane, dieldrin, heptachlor epoxide, musk ketone) were poorly oxidized (&lt;20% reacted) by chlorine or ozone; (3) compounds (24 of 60) reacting preferentially (higher removals) with ozone rather than chlorine. Conventional treatment (coagulation plus chlorination) would have low removal of many EDC/PPCPs, while addition of PAC and/or ozone could substantially improve their removals. Existing strategies that predict relative removals of herbicides, pesticides, and other organic pollutants by activated carbon or oxidation can be directly applied for the removal of many EDC/PPCPs, but these strategies need to be modified to account for charged (protonated bases or deprotonated acids) and aliphatic species. Some compounds (e.g., DEET, ibuprofen, gemfibrozil) had low removals unless ozonation was used. Other compounds had low removals by all the WTP processes considered (atrazine, iopromide, meprobamate, TCEP), and removal processes capable of removing these types of compounds should be investigated.","container-title":"Environmental Science &amp; Technology","DOI":"10.1021/es0484799","ISSN":"0013-936X","issue":"17","journalAbbreviation":"Environ. Sci. Technol.","note":"publisher: American Chemical Society","page":"6649-6663","source":"ACS Publications","title":"Fate of Endocrine-Disruptor, Pharmaceutical, and Personal Care Product Chemicals during Simulated Drinking Water Treatment Processes","volume":"39","author":[{"family":"Westerhoff","given":"Paul"},{"family":"Yoon","given":"Yeomin"},{"family":"Snyder","given":"Shane"},{"family":"Wert","given":"Eric"}],"issued":{"date-parts":[["2005",9,1]]}}}],"schema":"https://github.com/citation-style-language/schema/raw/master/csl-citation.json"} </w:instrText>
      </w:r>
      <w:r w:rsidR="00DE2FC7" w:rsidRPr="007C69CE">
        <w:fldChar w:fldCharType="separate"/>
      </w:r>
      <w:r w:rsidR="00DE2FC7" w:rsidRPr="007C69CE">
        <w:rPr>
          <w:rFonts w:cs="Arial"/>
        </w:rPr>
        <w:t>(Westerhoff et al., 2005)</w:t>
      </w:r>
      <w:r w:rsidR="00DE2FC7" w:rsidRPr="007C69CE">
        <w:fldChar w:fldCharType="end"/>
      </w:r>
      <w:r w:rsidR="00262E95" w:rsidRPr="007C69CE">
        <w:t>.</w:t>
      </w:r>
      <w:r w:rsidR="00EE746B" w:rsidRPr="007C69CE">
        <w:t xml:space="preserve"> </w:t>
      </w:r>
      <w:r w:rsidR="003E321B" w:rsidRPr="007C69CE">
        <w:t>Thanks to its good properties</w:t>
      </w:r>
      <w:r w:rsidR="00EE746B" w:rsidRPr="007C69CE">
        <w:t xml:space="preserve">, </w:t>
      </w:r>
      <w:r w:rsidR="003E321B" w:rsidRPr="007C69CE">
        <w:t>GAC is still</w:t>
      </w:r>
      <w:r w:rsidR="001055B6" w:rsidRPr="007C69CE">
        <w:t xml:space="preserve"> one of</w:t>
      </w:r>
      <w:r w:rsidR="003E321B" w:rsidRPr="007C69CE">
        <w:t xml:space="preserve"> the most widespread technolog</w:t>
      </w:r>
      <w:r w:rsidR="005C2351" w:rsidRPr="007C69CE">
        <w:t>ies</w:t>
      </w:r>
      <w:r w:rsidR="003E321B" w:rsidRPr="007C69CE">
        <w:t xml:space="preserve"> in drinking water treatment </w:t>
      </w:r>
      <w:r w:rsidR="003E321B" w:rsidRPr="007C69CE">
        <w:fldChar w:fldCharType="begin"/>
      </w:r>
      <w:r w:rsidR="003E321B" w:rsidRPr="007C69CE">
        <w:instrText xml:space="preserve"> ADDIN ZOTERO_ITEM CSL_CITATION {"citationID":"Ligc2TsB","properties":{"formattedCitation":"(Piazzoli &amp; Antonelli, 2018)","plainCitation":"(Piazzoli &amp; Antonelli, 2018)","noteIndex":0},"citationItems":[{"id":69,"uris":["http://zotero.org/users/local/h6YJVYLe/items/Y3XEITVJ"],"itemData":{"id":69,"type":"article-journal","container-title":"Process Safety and Environmental Protection","DOI":"10.1016/j.psep.2018.04.027","ISSN":"09575820","journalAbbreviation":"Process Safety and Environmental Protection","language":"en","page":"286-295","source":"DOI.org (Crossref)","title":"Application of the Homogeneous Surface Diffusion Model for the prediction of the breakthrough in full-scale GAC filters fed on groundwater","volume":"117","author":[{"family":"Piazzoli","given":"Andrea"},{"family":"Antonelli","given":"Manuela"}],"issued":{"date-parts":[["2018",7]]}}}],"schema":"https://github.com/citation-style-language/schema/raw/master/csl-citation.json"} </w:instrText>
      </w:r>
      <w:r w:rsidR="003E321B" w:rsidRPr="007C69CE">
        <w:fldChar w:fldCharType="separate"/>
      </w:r>
      <w:r w:rsidR="003E321B" w:rsidRPr="007C69CE">
        <w:rPr>
          <w:rFonts w:cs="Arial"/>
        </w:rPr>
        <w:t>(Piazzoli &amp; Antonelli, 2018)</w:t>
      </w:r>
      <w:r w:rsidR="003E321B" w:rsidRPr="007C69CE">
        <w:fldChar w:fldCharType="end"/>
      </w:r>
      <w:r w:rsidR="003E321B" w:rsidRPr="007C69CE">
        <w:t xml:space="preserve">. However, </w:t>
      </w:r>
      <w:r w:rsidR="005E22CE">
        <w:t xml:space="preserve">there </w:t>
      </w:r>
      <w:r w:rsidR="00630349">
        <w:t>exist</w:t>
      </w:r>
      <w:r w:rsidR="005E22CE">
        <w:t xml:space="preserve"> many other possibilities next to GAC, </w:t>
      </w:r>
      <w:r w:rsidR="00630349">
        <w:t>each having its own pros and cons.</w:t>
      </w:r>
      <w:r w:rsidR="005E22CE">
        <w:t xml:space="preserve"> </w:t>
      </w:r>
    </w:p>
    <w:p w14:paraId="5024EA6B" w14:textId="77777777" w:rsidR="005C13C4" w:rsidRPr="007C69CE" w:rsidRDefault="005C13C4" w:rsidP="003E321B">
      <w:pPr>
        <w:jc w:val="both"/>
      </w:pPr>
    </w:p>
    <w:p w14:paraId="4DABBBA3" w14:textId="77777777" w:rsidR="00EA49B0" w:rsidRPr="007C69CE" w:rsidRDefault="00703D7A" w:rsidP="00EA49B0">
      <w:pPr>
        <w:keepNext/>
        <w:jc w:val="center"/>
      </w:pPr>
      <w:r w:rsidRPr="007C69CE">
        <w:rPr>
          <w:noProof/>
        </w:rPr>
        <w:drawing>
          <wp:inline distT="0" distB="0" distL="0" distR="0" wp14:anchorId="3C64A310" wp14:editId="65F63CD3">
            <wp:extent cx="5948311" cy="4481380"/>
            <wp:effectExtent l="0" t="0" r="0" b="0"/>
            <wp:docPr id="106183964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5973855" cy="4500625"/>
                    </a:xfrm>
                    <a:prstGeom prst="rect">
                      <a:avLst/>
                    </a:prstGeom>
                    <a:noFill/>
                  </pic:spPr>
                </pic:pic>
              </a:graphicData>
            </a:graphic>
          </wp:inline>
        </w:drawing>
      </w:r>
    </w:p>
    <w:p w14:paraId="09395890" w14:textId="7A30E487" w:rsidR="00FA439C" w:rsidRPr="007C69CE" w:rsidRDefault="00EA49B0" w:rsidP="002F1561">
      <w:pPr>
        <w:pStyle w:val="Bijschrift"/>
        <w:jc w:val="center"/>
        <w:rPr>
          <w:b/>
          <w:bCs/>
        </w:rPr>
      </w:pPr>
      <w:bookmarkStart w:id="48" w:name="_Ref152580995"/>
      <w:r w:rsidRPr="007C69CE">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221AAC">
        <w:rPr>
          <w:b/>
          <w:bCs/>
          <w:i w:val="0"/>
          <w:iCs w:val="0"/>
          <w:noProof/>
        </w:rPr>
        <w:t>10</w:t>
      </w:r>
      <w:r w:rsidR="007D58D3">
        <w:rPr>
          <w:b/>
          <w:bCs/>
          <w:i w:val="0"/>
          <w:iCs w:val="0"/>
        </w:rPr>
        <w:fldChar w:fldCharType="end"/>
      </w:r>
      <w:bookmarkEnd w:id="48"/>
      <w:r w:rsidRPr="007C69CE">
        <w:rPr>
          <w:b/>
          <w:bCs/>
          <w:i w:val="0"/>
          <w:iCs w:val="0"/>
        </w:rPr>
        <w:t xml:space="preserve"> </w:t>
      </w:r>
      <w:r w:rsidR="003A4DB9" w:rsidRPr="007C69CE">
        <w:rPr>
          <w:b/>
          <w:bCs/>
          <w:i w:val="0"/>
          <w:iCs w:val="0"/>
        </w:rPr>
        <w:t>Overview of adsor</w:t>
      </w:r>
      <w:r w:rsidR="0055586A" w:rsidRPr="007C69CE">
        <w:rPr>
          <w:b/>
          <w:bCs/>
          <w:i w:val="0"/>
          <w:iCs w:val="0"/>
        </w:rPr>
        <w:t>bent groups</w:t>
      </w:r>
      <w:r w:rsidR="00DA1DBC" w:rsidRPr="007C69CE">
        <w:rPr>
          <w:b/>
          <w:bCs/>
          <w:i w:val="0"/>
          <w:iCs w:val="0"/>
        </w:rPr>
        <w:t xml:space="preserve"> with some of the most important </w:t>
      </w:r>
      <w:r w:rsidR="0032411C">
        <w:rPr>
          <w:b/>
          <w:bCs/>
          <w:i w:val="0"/>
          <w:iCs w:val="0"/>
        </w:rPr>
        <w:t>adsorbents</w:t>
      </w:r>
      <w:r w:rsidR="00DA1DBC" w:rsidRPr="007C69CE">
        <w:rPr>
          <w:b/>
          <w:bCs/>
          <w:i w:val="0"/>
          <w:iCs w:val="0"/>
        </w:rPr>
        <w:t xml:space="preserve"> listed.</w:t>
      </w:r>
      <w:r w:rsidR="00B42368" w:rsidRPr="007C69CE">
        <w:rPr>
          <w:b/>
          <w:bCs/>
          <w:i w:val="0"/>
          <w:iCs w:val="0"/>
        </w:rPr>
        <w:t xml:space="preserve"> </w:t>
      </w:r>
      <w:r w:rsidR="00FA439C" w:rsidRPr="007C69CE">
        <w:rPr>
          <w:b/>
          <w:bCs/>
          <w:i w:val="0"/>
          <w:iCs w:val="0"/>
        </w:rPr>
        <w:br/>
      </w:r>
      <w:r w:rsidR="00D9152B">
        <w:rPr>
          <w:b/>
          <w:bCs/>
          <w:i w:val="0"/>
          <w:iCs w:val="0"/>
        </w:rPr>
        <w:t>The values for adsorption capacity are</w:t>
      </w:r>
      <w:r w:rsidR="00BF3292">
        <w:rPr>
          <w:b/>
          <w:bCs/>
          <w:i w:val="0"/>
          <w:iCs w:val="0"/>
        </w:rPr>
        <w:t xml:space="preserve"> given for phenol as the adsorbate compound</w:t>
      </w:r>
      <w:r w:rsidR="00D92919">
        <w:rPr>
          <w:b/>
          <w:bCs/>
          <w:i w:val="0"/>
          <w:iCs w:val="0"/>
        </w:rPr>
        <w:br/>
      </w:r>
      <w:r w:rsidR="00D92919" w:rsidRPr="00E97444">
        <w:rPr>
          <w:b/>
          <w:bCs/>
          <w:i w:val="0"/>
          <w:iCs w:val="0"/>
        </w:rPr>
        <w:fldChar w:fldCharType="begin"/>
      </w:r>
      <w:r w:rsidR="00D92919" w:rsidRPr="00E97444">
        <w:rPr>
          <w:b/>
          <w:bCs/>
          <w:i w:val="0"/>
          <w:iCs w:val="0"/>
        </w:rPr>
        <w:instrText xml:space="preserve"> ADDIN ZOTERO_ITEM CSL_CITATION {"citationID":"FYBnwyXu","properties":{"formattedCitation":"(Issabayeva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D92919" w:rsidRPr="00E97444">
        <w:rPr>
          <w:b/>
          <w:bCs/>
          <w:i w:val="0"/>
          <w:iCs w:val="0"/>
        </w:rPr>
        <w:fldChar w:fldCharType="separate"/>
      </w:r>
      <w:r w:rsidR="00D92919" w:rsidRPr="00E97444">
        <w:rPr>
          <w:rFonts w:cs="Arial"/>
          <w:b/>
          <w:bCs/>
          <w:i w:val="0"/>
          <w:iCs w:val="0"/>
        </w:rPr>
        <w:t>(Issabayeva et al., 2017)</w:t>
      </w:r>
      <w:r w:rsidR="00D92919" w:rsidRPr="00E97444">
        <w:rPr>
          <w:b/>
          <w:bCs/>
          <w:i w:val="0"/>
          <w:iCs w:val="0"/>
        </w:rPr>
        <w:fldChar w:fldCharType="end"/>
      </w:r>
      <w:r w:rsidR="00FA439C" w:rsidRPr="007C69CE">
        <w:rPr>
          <w:b/>
          <w:bCs/>
          <w:i w:val="0"/>
          <w:iCs w:val="0"/>
        </w:rPr>
        <w:br w:type="page"/>
      </w:r>
    </w:p>
    <w:p w14:paraId="22282140" w14:textId="5B7C0E4B" w:rsidR="00BD2825" w:rsidRPr="007C69CE" w:rsidRDefault="000C41C6" w:rsidP="00670B31">
      <w:pPr>
        <w:jc w:val="both"/>
      </w:pPr>
      <w:r>
        <w:lastRenderedPageBreak/>
        <w:t>F</w:t>
      </w:r>
      <w:r w:rsidR="00110C3E" w:rsidRPr="007C69CE">
        <w:t>our groups are separated based on their origin or nature</w:t>
      </w:r>
      <w:r w:rsidR="00A82D49" w:rsidRPr="007C69CE">
        <w:t xml:space="preserve"> and will be shortly discussed. </w:t>
      </w:r>
      <w:r>
        <w:t>It also must be noted that adsorbents can be modified to improve properties</w:t>
      </w:r>
      <w:r w:rsidR="007546C3" w:rsidRPr="007C69CE">
        <w:t>.</w:t>
      </w:r>
      <w:r w:rsidR="00ED0D3A" w:rsidRPr="007C69CE">
        <w:t xml:space="preserve"> The more is modified, the better the adsorption capacity but also the higher the price.</w:t>
      </w:r>
      <w:r w:rsidR="007546C3" w:rsidRPr="007C69CE">
        <w:t xml:space="preserve"> Three groups can be distinguished</w:t>
      </w:r>
      <w:r w:rsidR="00ED0D3A" w:rsidRPr="007C69CE">
        <w:t xml:space="preserve"> </w:t>
      </w:r>
      <w:r w:rsidR="00ED0D3A" w:rsidRPr="007C69CE">
        <w:fldChar w:fldCharType="begin"/>
      </w:r>
      <w:r w:rsidR="00ED0D3A" w:rsidRPr="007C69CE">
        <w:instrText xml:space="preserve"> ADDIN ZOTERO_ITEM CSL_CITATION {"citationID":"0UnQtRBX","properties":{"formattedCitation":"(Patel,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ED0D3A" w:rsidRPr="007C69CE">
        <w:fldChar w:fldCharType="separate"/>
      </w:r>
      <w:r w:rsidR="00ED0D3A" w:rsidRPr="007C69CE">
        <w:rPr>
          <w:rFonts w:cs="Arial"/>
        </w:rPr>
        <w:t>(Patel, 2019)</w:t>
      </w:r>
      <w:r w:rsidR="00ED0D3A" w:rsidRPr="007C69CE">
        <w:fldChar w:fldCharType="end"/>
      </w:r>
      <w:r w:rsidR="007546C3" w:rsidRPr="007C69CE">
        <w:t>:</w:t>
      </w:r>
    </w:p>
    <w:p w14:paraId="2331A830" w14:textId="77777777" w:rsidR="008629FF" w:rsidRPr="007C69CE" w:rsidRDefault="008629FF" w:rsidP="00670B31">
      <w:pPr>
        <w:jc w:val="both"/>
      </w:pPr>
    </w:p>
    <w:p w14:paraId="2B0E769F" w14:textId="4ED8D3EB" w:rsidR="007546C3" w:rsidRPr="007C69CE" w:rsidRDefault="005F39C2" w:rsidP="007546C3">
      <w:pPr>
        <w:pStyle w:val="Lijstalinea"/>
        <w:numPr>
          <w:ilvl w:val="0"/>
          <w:numId w:val="18"/>
        </w:numPr>
        <w:jc w:val="both"/>
      </w:pPr>
      <w:r w:rsidRPr="007C69CE">
        <w:rPr>
          <w:u w:val="single"/>
        </w:rPr>
        <w:t>Semi-synthetic adsorbents</w:t>
      </w:r>
      <w:r w:rsidRPr="007C69CE">
        <w:t>: natural materials undergo chemical and physical activation</w:t>
      </w:r>
      <w:r w:rsidR="00BC3187" w:rsidRPr="007C69CE">
        <w:t xml:space="preserve"> to develop a highly porous structure.</w:t>
      </w:r>
      <w:r w:rsidR="00155B11" w:rsidRPr="007C69CE">
        <w:t xml:space="preserve"> This group includes activated carbon</w:t>
      </w:r>
      <w:r w:rsidR="00AB352F" w:rsidRPr="007C69CE">
        <w:t xml:space="preserve"> and seems to find a </w:t>
      </w:r>
      <w:r w:rsidR="004C6610" w:rsidRPr="007C69CE">
        <w:t xml:space="preserve">very </w:t>
      </w:r>
      <w:r w:rsidR="00AB352F" w:rsidRPr="007C69CE">
        <w:t xml:space="preserve">good balance between costs and </w:t>
      </w:r>
      <w:r w:rsidR="004C6610" w:rsidRPr="007C69CE">
        <w:t>efficiency</w:t>
      </w:r>
    </w:p>
    <w:p w14:paraId="076BFD6A" w14:textId="724B060F" w:rsidR="004C6610" w:rsidRPr="007C69CE" w:rsidRDefault="004C6610" w:rsidP="007546C3">
      <w:pPr>
        <w:pStyle w:val="Lijstalinea"/>
        <w:numPr>
          <w:ilvl w:val="0"/>
          <w:numId w:val="18"/>
        </w:numPr>
        <w:jc w:val="both"/>
      </w:pPr>
      <w:r w:rsidRPr="007C69CE">
        <w:rPr>
          <w:u w:val="single"/>
        </w:rPr>
        <w:t>Natural adsorbents</w:t>
      </w:r>
      <w:r w:rsidRPr="007C69CE">
        <w:t xml:space="preserve"> </w:t>
      </w:r>
      <w:r w:rsidR="00B8024C" w:rsidRPr="007C69CE">
        <w:t>such as unmodified clay and mineral-based adsorbents for</w:t>
      </w:r>
      <w:r w:rsidR="008F3A86" w:rsidRPr="007C69CE">
        <w:t>m</w:t>
      </w:r>
      <w:r w:rsidR="00B8024C" w:rsidRPr="007C69CE">
        <w:t xml:space="preserve"> the </w:t>
      </w:r>
      <w:r w:rsidR="008F3A86" w:rsidRPr="007C69CE">
        <w:t xml:space="preserve">second and </w:t>
      </w:r>
      <w:r w:rsidR="00355084">
        <w:t>most economical</w:t>
      </w:r>
      <w:r w:rsidR="00B8024C" w:rsidRPr="007C69CE">
        <w:t xml:space="preserve"> group</w:t>
      </w:r>
      <w:r w:rsidR="00931D6E" w:rsidRPr="007C69CE">
        <w:t xml:space="preserve">. </w:t>
      </w:r>
      <w:r w:rsidR="00C41B0F">
        <w:t xml:space="preserve">It is a sustainable option as no modification is needed and </w:t>
      </w:r>
      <w:r w:rsidR="00E431F7">
        <w:t>there is high abundancy</w:t>
      </w:r>
      <w:r w:rsidR="00931D6E" w:rsidRPr="007C69CE">
        <w:t xml:space="preserve">. However, </w:t>
      </w:r>
      <w:r w:rsidR="00031B43">
        <w:t>they typically come with low</w:t>
      </w:r>
      <w:r w:rsidR="00EB1055" w:rsidRPr="007C69CE">
        <w:t xml:space="preserve"> adsorption capacities</w:t>
      </w:r>
    </w:p>
    <w:p w14:paraId="2151766D" w14:textId="16CA44AA" w:rsidR="00EB1055" w:rsidRPr="007C69CE" w:rsidRDefault="00EB1055" w:rsidP="007546C3">
      <w:pPr>
        <w:pStyle w:val="Lijstalinea"/>
        <w:numPr>
          <w:ilvl w:val="0"/>
          <w:numId w:val="18"/>
        </w:numPr>
        <w:jc w:val="both"/>
      </w:pPr>
      <w:r w:rsidRPr="007C69CE">
        <w:rPr>
          <w:u w:val="single"/>
        </w:rPr>
        <w:t>Synthetic adsorbents</w:t>
      </w:r>
      <w:r w:rsidRPr="007C69CE">
        <w:t xml:space="preserve"> undergo </w:t>
      </w:r>
      <w:r w:rsidR="006C0522" w:rsidRPr="007C69CE">
        <w:t xml:space="preserve">advanced laboratory processes </w:t>
      </w:r>
      <w:r w:rsidR="00A13EC3">
        <w:t xml:space="preserve">to </w:t>
      </w:r>
      <w:r w:rsidR="007660D0">
        <w:t>improve</w:t>
      </w:r>
      <w:r w:rsidR="006C0522" w:rsidRPr="007C69CE">
        <w:t xml:space="preserve"> adsorption capacit</w:t>
      </w:r>
      <w:r w:rsidR="007660D0">
        <w:t>y</w:t>
      </w:r>
      <w:r w:rsidR="006C0522" w:rsidRPr="007C69CE">
        <w:t xml:space="preserve">, but the price and sustainability of this group </w:t>
      </w:r>
      <w:r w:rsidR="000068CD">
        <w:t>are</w:t>
      </w:r>
      <w:r w:rsidR="000660C6">
        <w:t xml:space="preserve"> the</w:t>
      </w:r>
      <w:r w:rsidR="000068CD">
        <w:t xml:space="preserve"> main concerns</w:t>
      </w:r>
      <w:r w:rsidR="000660C6">
        <w:t>. Manufacturing is relatively costly</w:t>
      </w:r>
      <w:r w:rsidR="004958D7" w:rsidRPr="007C69CE">
        <w:t>. Polymer-based and novel adsorbents belong to this group</w:t>
      </w:r>
    </w:p>
    <w:p w14:paraId="099CBA28" w14:textId="77777777" w:rsidR="008629FF" w:rsidRPr="007C69CE" w:rsidRDefault="008629FF" w:rsidP="008629FF">
      <w:pPr>
        <w:jc w:val="both"/>
      </w:pPr>
    </w:p>
    <w:p w14:paraId="266A4068" w14:textId="5BDA8582" w:rsidR="00CB3D81" w:rsidRDefault="00524B88" w:rsidP="00670B31">
      <w:pPr>
        <w:jc w:val="both"/>
      </w:pPr>
      <w:r w:rsidRPr="007C69CE">
        <w:rPr>
          <w:b/>
          <w:bCs/>
        </w:rPr>
        <w:t>Carbonaceous adsorbents</w:t>
      </w:r>
      <w:r w:rsidRPr="007C69CE">
        <w:t xml:space="preserve"> are carbon-based adsorbents </w:t>
      </w:r>
      <w:r w:rsidR="000270DD" w:rsidRPr="007C69CE">
        <w:t>and include</w:t>
      </w:r>
      <w:r w:rsidR="007C69CE" w:rsidRPr="007C69CE">
        <w:t xml:space="preserve"> a</w:t>
      </w:r>
      <w:r w:rsidR="00C46974" w:rsidRPr="007C69CE">
        <w:t>ctivated carbon</w:t>
      </w:r>
      <w:r w:rsidR="00561566" w:rsidRPr="007C69CE">
        <w:t xml:space="preserve"> (AC</w:t>
      </w:r>
      <w:r w:rsidR="00057FE1" w:rsidRPr="007C69CE">
        <w:t xml:space="preserve"> in </w:t>
      </w:r>
      <w:r w:rsidR="00057FE1" w:rsidRPr="002D4842">
        <w:rPr>
          <w:b/>
          <w:bCs/>
        </w:rPr>
        <w:fldChar w:fldCharType="begin"/>
      </w:r>
      <w:r w:rsidR="00057FE1" w:rsidRPr="002D4842">
        <w:rPr>
          <w:b/>
          <w:bCs/>
        </w:rPr>
        <w:instrText xml:space="preserve"> REF _Ref152580995 \h </w:instrText>
      </w:r>
      <w:r w:rsidR="002D4842" w:rsidRPr="002D4842">
        <w:rPr>
          <w:b/>
          <w:bCs/>
        </w:rPr>
        <w:instrText xml:space="preserve"> \* MERGEFORMAT </w:instrText>
      </w:r>
      <w:r w:rsidR="00057FE1" w:rsidRPr="002D4842">
        <w:rPr>
          <w:b/>
          <w:bCs/>
        </w:rPr>
      </w:r>
      <w:r w:rsidR="00057FE1" w:rsidRPr="002D4842">
        <w:rPr>
          <w:b/>
          <w:bCs/>
        </w:rPr>
        <w:fldChar w:fldCharType="separate"/>
      </w:r>
      <w:r w:rsidR="00221AAC" w:rsidRPr="007C69CE">
        <w:rPr>
          <w:b/>
          <w:bCs/>
        </w:rPr>
        <w:t xml:space="preserve">Figure </w:t>
      </w:r>
      <w:r w:rsidR="00221AAC" w:rsidRPr="00221AAC">
        <w:rPr>
          <w:b/>
          <w:bCs/>
          <w:noProof/>
        </w:rPr>
        <w:t>10</w:t>
      </w:r>
      <w:r w:rsidR="00057FE1" w:rsidRPr="002D4842">
        <w:rPr>
          <w:b/>
          <w:bCs/>
        </w:rPr>
        <w:fldChar w:fldCharType="end"/>
      </w:r>
      <w:r w:rsidR="00561566" w:rsidRPr="007C69CE">
        <w:t>)</w:t>
      </w:r>
      <w:r w:rsidR="007C69CE" w:rsidRPr="007C69CE">
        <w:t>. AC</w:t>
      </w:r>
      <w:r w:rsidR="00DA5968" w:rsidRPr="007C69CE">
        <w:t xml:space="preserve"> is well-known for </w:t>
      </w:r>
      <w:r w:rsidR="00C922AC" w:rsidRPr="007C69CE">
        <w:t>its good adsorption ability for relative low molecular mass organic compounds, its good physical and chemical properties,</w:t>
      </w:r>
      <w:r w:rsidR="009B3061" w:rsidRPr="007C69CE">
        <w:t xml:space="preserve"> porous structure, large specific area and availability of</w:t>
      </w:r>
      <w:r w:rsidR="00775DB4" w:rsidRPr="007C69CE">
        <w:t xml:space="preserve"> surface</w:t>
      </w:r>
      <w:r w:rsidR="009B3061" w:rsidRPr="007C69CE">
        <w:t xml:space="preserve"> functional groups for binding</w:t>
      </w:r>
      <w:r w:rsidR="00670B31" w:rsidRPr="007C69CE">
        <w:t xml:space="preserve"> </w:t>
      </w:r>
      <w:r w:rsidR="008654AF" w:rsidRPr="007C69CE">
        <w:fldChar w:fldCharType="begin"/>
      </w:r>
      <w:r w:rsidR="008654AF" w:rsidRPr="007C69CE">
        <w:instrText xml:space="preserve"> ADDIN ZOTERO_ITEM CSL_CITATION {"citationID":"yXPkmmwM","properties":{"formattedCitation":"(Aliakbarian et al., 2015; Issabayeva et al., 2017; \\uc0\\u536{}erban et al., 2023)","plainCitation":"(Aliakbarian et al., 2015; Issabayeva et al., 2017; Șerban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008654AF" w:rsidRPr="007C69CE">
        <w:fldChar w:fldCharType="separate"/>
      </w:r>
      <w:r w:rsidR="008654AF" w:rsidRPr="007C69CE">
        <w:rPr>
          <w:rFonts w:cs="Arial"/>
          <w:szCs w:val="24"/>
        </w:rPr>
        <w:t>(Aliakbarian et al., 2015; Issabayeva et al., 2017; Șerban et al., 2023)</w:t>
      </w:r>
      <w:r w:rsidR="008654AF" w:rsidRPr="007C69CE">
        <w:fldChar w:fldCharType="end"/>
      </w:r>
      <w:r w:rsidR="00561566" w:rsidRPr="007C69CE">
        <w:t>.</w:t>
      </w:r>
      <w:r w:rsidR="00FA2594">
        <w:t xml:space="preserve"> The activation process and </w:t>
      </w:r>
      <w:r w:rsidR="006A2501">
        <w:t>different</w:t>
      </w:r>
      <w:r w:rsidR="00FD64FC">
        <w:t xml:space="preserve"> sources </w:t>
      </w:r>
      <w:r w:rsidR="00B9439B">
        <w:t xml:space="preserve">for AC </w:t>
      </w:r>
      <w:r w:rsidR="008B6424">
        <w:t>are</w:t>
      </w:r>
      <w:r w:rsidR="00FD64FC">
        <w:t xml:space="preserve"> further </w:t>
      </w:r>
      <w:r w:rsidR="008B6424">
        <w:t>discussed below</w:t>
      </w:r>
      <w:r w:rsidR="00FD64FC">
        <w:t>.</w:t>
      </w:r>
    </w:p>
    <w:p w14:paraId="03216C2B" w14:textId="77777777" w:rsidR="00CB3D81" w:rsidRDefault="00CB3D81" w:rsidP="00670B31">
      <w:pPr>
        <w:jc w:val="both"/>
      </w:pPr>
    </w:p>
    <w:p w14:paraId="1AE13BEA" w14:textId="135C048A" w:rsidR="00CB3D81" w:rsidRDefault="00CB1210" w:rsidP="00670B31">
      <w:pPr>
        <w:jc w:val="both"/>
      </w:pPr>
      <w:r w:rsidRPr="00597DC7">
        <w:rPr>
          <w:u w:val="single"/>
        </w:rPr>
        <w:t>Activation</w:t>
      </w:r>
      <w:r>
        <w:t xml:space="preserve"> can </w:t>
      </w:r>
      <w:r w:rsidR="00CB3D81">
        <w:t>be done physically or chemically.</w:t>
      </w:r>
      <w:r w:rsidR="006A2501">
        <w:t xml:space="preserve"> </w:t>
      </w:r>
      <w:r w:rsidR="00CB5936">
        <w:t>Activation</w:t>
      </w:r>
      <w:r w:rsidR="006A2501">
        <w:t xml:space="preserve"> is typically </w:t>
      </w:r>
      <w:r w:rsidR="001047F8">
        <w:t>done through pyrolysis. In this process, organic material is decompose</w:t>
      </w:r>
      <w:r w:rsidR="00C415DC">
        <w:t>d by heating</w:t>
      </w:r>
      <w:r w:rsidR="00111860">
        <w:t xml:space="preserve"> in the absence of oxygen. This way, the material is converted to carbon.</w:t>
      </w:r>
      <w:r w:rsidR="004A7E61">
        <w:t xml:space="preserve"> Two important variables in this process are heating rate and duration.</w:t>
      </w:r>
      <w:r w:rsidR="00391C67">
        <w:t xml:space="preserve"> Chemical activation</w:t>
      </w:r>
      <w:r w:rsidR="0011051F">
        <w:t xml:space="preserve"> </w:t>
      </w:r>
      <w:r w:rsidR="00671081">
        <w:t>requires the addition of a chemical to the</w:t>
      </w:r>
      <w:r w:rsidR="00017FEF">
        <w:t xml:space="preserve"> material that will ultimately </w:t>
      </w:r>
      <w:r w:rsidR="00A7140F">
        <w:t xml:space="preserve">modify the surface groups. These surface functional groups </w:t>
      </w:r>
      <w:r w:rsidR="00C06007">
        <w:t xml:space="preserve">will help improve the adsorption </w:t>
      </w:r>
      <w:r w:rsidR="00227A74">
        <w:t>characteristics of the material. Chemical activation requires less energy</w:t>
      </w:r>
      <w:r w:rsidR="001748A1">
        <w:t>. Also, short reaction times</w:t>
      </w:r>
      <w:r w:rsidR="00DB5F5F">
        <w:t xml:space="preserve"> are possible. A drawback is that the used chemicals can be environmentally hazardous</w:t>
      </w:r>
      <w:r w:rsidR="00CB5936">
        <w:t>.</w:t>
      </w:r>
      <w:r w:rsidR="00493C1B">
        <w:t xml:space="preserve"> </w:t>
      </w:r>
      <w:del w:id="49" w:author="simon duchi" w:date="2023-12-22T12:20:00Z">
        <w:r w:rsidR="00CB5936" w:rsidDel="00692A1B">
          <w:delText xml:space="preserve"> </w:delText>
        </w:r>
      </w:del>
      <w:r w:rsidR="00CB5936">
        <w:t>Physical activation</w:t>
      </w:r>
      <w:r w:rsidR="001525CC">
        <w:t xml:space="preserve"> </w:t>
      </w:r>
      <w:r w:rsidR="006101E9">
        <w:t>includes</w:t>
      </w:r>
      <w:r w:rsidR="001525CC">
        <w:t xml:space="preserve"> the addition of oxidizing agents like steam, carbon dioxide (CO</w:t>
      </w:r>
      <w:r w:rsidR="001525CC" w:rsidRPr="001525CC">
        <w:rPr>
          <w:vertAlign w:val="subscript"/>
        </w:rPr>
        <w:t>2</w:t>
      </w:r>
      <w:r w:rsidR="001525CC">
        <w:t>) and air.</w:t>
      </w:r>
      <w:r w:rsidR="00676E90">
        <w:t xml:space="preserve"> </w:t>
      </w:r>
      <w:r w:rsidR="00E85B05">
        <w:t xml:space="preserve">The activator used is more environmentally friendly compared to chemical activation, but the yield </w:t>
      </w:r>
      <w:r w:rsidR="00F535AB">
        <w:t>might be</w:t>
      </w:r>
      <w:r w:rsidR="00E85B05">
        <w:t xml:space="preserve"> lower</w:t>
      </w:r>
      <w:r w:rsidR="00A75B5F">
        <w:t xml:space="preserve"> </w:t>
      </w:r>
      <w:r w:rsidR="00A75B5F">
        <w:fldChar w:fldCharType="begin"/>
      </w:r>
      <w:r w:rsidR="00A75B5F">
        <w:instrText xml:space="preserve"> ADDIN ZOTERO_ITEM CSL_CITATION {"citationID":"7vmlasyE","properties":{"formattedCitation":"(Ngeno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00A75B5F">
        <w:fldChar w:fldCharType="separate"/>
      </w:r>
      <w:r w:rsidR="00A75B5F" w:rsidRPr="00A75B5F">
        <w:rPr>
          <w:rFonts w:cs="Arial"/>
        </w:rPr>
        <w:t>(Ngeno et al., 2022)</w:t>
      </w:r>
      <w:r w:rsidR="00A75B5F">
        <w:fldChar w:fldCharType="end"/>
      </w:r>
      <w:r w:rsidR="0044205A">
        <w:t>.</w:t>
      </w:r>
    </w:p>
    <w:p w14:paraId="7C67DD29" w14:textId="77777777" w:rsidR="00CB3D81" w:rsidRDefault="00CB3D81" w:rsidP="00670B31">
      <w:pPr>
        <w:jc w:val="both"/>
      </w:pPr>
    </w:p>
    <w:p w14:paraId="61C649BB" w14:textId="607D3674" w:rsidR="00057FE1" w:rsidRDefault="008B3EF2" w:rsidP="00670B31">
      <w:pPr>
        <w:jc w:val="both"/>
      </w:pPr>
      <w:r w:rsidRPr="007E6D6E">
        <w:rPr>
          <w:u w:val="single"/>
        </w:rPr>
        <w:t>Commercial AC</w:t>
      </w:r>
      <w:r>
        <w:t xml:space="preserve"> is a term that refers to AC</w:t>
      </w:r>
      <w:r w:rsidR="007E6D6E">
        <w:t xml:space="preserve"> gained from conventional, fossil sources.</w:t>
      </w:r>
      <w:r>
        <w:t xml:space="preserve"> </w:t>
      </w:r>
      <w:r w:rsidR="00A3065D">
        <w:t>By far the oldest adsorbent</w:t>
      </w:r>
      <w:r w:rsidR="00807031">
        <w:t xml:space="preserve"> ever used is charcoal. </w:t>
      </w:r>
      <w:r w:rsidR="00BC1C8E">
        <w:t xml:space="preserve">It has been </w:t>
      </w:r>
      <w:r w:rsidR="006101E9">
        <w:t xml:space="preserve">applied </w:t>
      </w:r>
      <w:r w:rsidR="00D54289">
        <w:t>widely</w:t>
      </w:r>
      <w:r w:rsidR="00300F99">
        <w:t xml:space="preserve"> in drinking water facilities</w:t>
      </w:r>
      <w:r w:rsidR="00DB010F">
        <w:t xml:space="preserve">. </w:t>
      </w:r>
      <w:r w:rsidR="00751EA8">
        <w:t xml:space="preserve">In the past, the aim was to get clean water so more people would have </w:t>
      </w:r>
      <w:r w:rsidR="00DB5852">
        <w:t xml:space="preserve">access to drinking water. There was not yet </w:t>
      </w:r>
      <w:r w:rsidR="00F138CA">
        <w:t>an incentive for sustainable</w:t>
      </w:r>
      <w:r w:rsidR="007259D3">
        <w:t xml:space="preserve"> design.</w:t>
      </w:r>
      <w:r w:rsidR="00F138CA">
        <w:t xml:space="preserve"> </w:t>
      </w:r>
      <w:r w:rsidR="007259D3">
        <w:t>C</w:t>
      </w:r>
      <w:r w:rsidR="00F138CA">
        <w:t>harcoal and later petr</w:t>
      </w:r>
      <w:r w:rsidR="00025B2E">
        <w:t>oleum coke and lignite are products originated from</w:t>
      </w:r>
      <w:r w:rsidR="00FA19A4">
        <w:t xml:space="preserve"> fossil sources</w:t>
      </w:r>
      <w:r w:rsidR="0098319C">
        <w:t xml:space="preserve"> and</w:t>
      </w:r>
      <w:r w:rsidR="006B1326">
        <w:t xml:space="preserve"> are not the most </w:t>
      </w:r>
      <w:r w:rsidR="00546A6B">
        <w:t>eco-friendly</w:t>
      </w:r>
      <w:r w:rsidR="007259D3">
        <w:t>.</w:t>
      </w:r>
      <w:r w:rsidR="000E4696">
        <w:t xml:space="preserve"> Adsorption capacities for phenol on</w:t>
      </w:r>
      <w:r w:rsidR="002A4C83">
        <w:t xml:space="preserve"> commercial</w:t>
      </w:r>
      <w:r w:rsidR="000E4696">
        <w:t xml:space="preserve"> granular and powdered </w:t>
      </w:r>
      <w:r w:rsidR="000B155C">
        <w:t>activated carbon</w:t>
      </w:r>
      <w:r w:rsidR="001C2D0D">
        <w:t xml:space="preserve"> </w:t>
      </w:r>
      <w:r w:rsidR="000E4696">
        <w:t xml:space="preserve">are </w:t>
      </w:r>
      <w:r w:rsidR="0039462D">
        <w:t xml:space="preserve">350 and 303 </w:t>
      </w:r>
      <w:r w:rsidR="001C2D0D">
        <w:t xml:space="preserve">mg/g </w:t>
      </w:r>
      <w:r w:rsidR="0039462D">
        <w:t>respectively</w:t>
      </w:r>
      <w:r w:rsidR="00011BE9">
        <w:t xml:space="preserve"> </w:t>
      </w:r>
      <w:r w:rsidR="00563BE3">
        <w:fldChar w:fldCharType="begin"/>
      </w:r>
      <w:r w:rsidR="00563BE3">
        <w:instrText xml:space="preserve"> ADDIN ZOTERO_ITEM CSL_CITATION {"citationID":"aGUAQFGy","properties":{"formattedCitation":"(Issabayeva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563BE3">
        <w:fldChar w:fldCharType="separate"/>
      </w:r>
      <w:r w:rsidR="00563BE3" w:rsidRPr="00563BE3">
        <w:rPr>
          <w:rFonts w:cs="Arial"/>
        </w:rPr>
        <w:t>(Issabayeva et al., 2017)</w:t>
      </w:r>
      <w:r w:rsidR="00563BE3">
        <w:fldChar w:fldCharType="end"/>
      </w:r>
      <w:r w:rsidR="001C2D0D">
        <w:t>.</w:t>
      </w:r>
    </w:p>
    <w:p w14:paraId="5858F7BA" w14:textId="77777777" w:rsidR="006B1326" w:rsidRDefault="006B1326" w:rsidP="00670B31">
      <w:pPr>
        <w:jc w:val="both"/>
      </w:pPr>
    </w:p>
    <w:p w14:paraId="5D17C173" w14:textId="0F2F4EE6" w:rsidR="00627649" w:rsidRDefault="006B1326" w:rsidP="00627649">
      <w:pPr>
        <w:jc w:val="both"/>
      </w:pPr>
      <w:r>
        <w:t xml:space="preserve">The </w:t>
      </w:r>
      <w:r w:rsidR="00C160B1">
        <w:t xml:space="preserve">differentiation between </w:t>
      </w:r>
      <w:r w:rsidR="001E459E" w:rsidRPr="00627649">
        <w:rPr>
          <w:u w:val="single"/>
        </w:rPr>
        <w:t>granular activated carbon (GAC)</w:t>
      </w:r>
      <w:r w:rsidR="001E459E">
        <w:t xml:space="preserve"> and </w:t>
      </w:r>
      <w:r w:rsidR="001E459E" w:rsidRPr="00627649">
        <w:rPr>
          <w:u w:val="single"/>
        </w:rPr>
        <w:t>powdered activated carbon (PAC)</w:t>
      </w:r>
      <w:r w:rsidR="001E459E">
        <w:t xml:space="preserve"> is </w:t>
      </w:r>
      <w:r w:rsidR="00716604">
        <w:t xml:space="preserve">made based on </w:t>
      </w:r>
      <w:r w:rsidR="006F4386">
        <w:t>its</w:t>
      </w:r>
      <w:r w:rsidR="00011BE9">
        <w:t xml:space="preserve"> particle size.</w:t>
      </w:r>
      <w:r w:rsidR="00015FD0">
        <w:t xml:space="preserve"> They are both </w:t>
      </w:r>
      <w:r w:rsidR="000B6CBC">
        <w:t>created from conventional or unconventional carbon-based sources, but PAC</w:t>
      </w:r>
      <w:r w:rsidR="008A1DDA">
        <w:t xml:space="preserve"> </w:t>
      </w:r>
      <w:r w:rsidR="00E52C24">
        <w:t>is the more refined version</w:t>
      </w:r>
      <w:r w:rsidR="009D360C">
        <w:t>.</w:t>
      </w:r>
      <w:r w:rsidR="00011BE9">
        <w:t xml:space="preserve"> GAC has larger particle size</w:t>
      </w:r>
      <w:r w:rsidR="00DE4766">
        <w:t xml:space="preserve"> (granules)</w:t>
      </w:r>
      <w:r w:rsidR="00011BE9">
        <w:t xml:space="preserve"> and smaller externa</w:t>
      </w:r>
      <w:r w:rsidR="00181401">
        <w:t>l surface.</w:t>
      </w:r>
      <w:r w:rsidR="008F57AA">
        <w:t xml:space="preserve"> </w:t>
      </w:r>
      <w:r w:rsidR="006B439B">
        <w:t>However, i</w:t>
      </w:r>
      <w:r w:rsidR="00DE4766">
        <w:t xml:space="preserve">t </w:t>
      </w:r>
      <w:del w:id="50" w:author="simon duchi" w:date="2023-12-22T12:22:00Z">
        <w:r w:rsidR="00DE4766" w:rsidDel="00A569F4">
          <w:delText xml:space="preserve">is </w:delText>
        </w:r>
      </w:del>
      <w:ins w:id="51" w:author="simon duchi" w:date="2023-12-22T12:22:00Z">
        <w:r w:rsidR="00A569F4">
          <w:t xml:space="preserve">can be </w:t>
        </w:r>
      </w:ins>
      <w:r w:rsidR="00DE4766">
        <w:t xml:space="preserve">easily </w:t>
      </w:r>
      <w:del w:id="52" w:author="simon duchi" w:date="2023-12-22T12:22:00Z">
        <w:r w:rsidR="00DE4766" w:rsidDel="00A569F4">
          <w:delText xml:space="preserve">possible to be </w:delText>
        </w:r>
      </w:del>
      <w:r w:rsidR="00DE4766">
        <w:t>reactivated through regeneration.</w:t>
      </w:r>
      <w:r w:rsidR="00776CFD">
        <w:t xml:space="preserve"> </w:t>
      </w:r>
      <w:r w:rsidR="006B439B">
        <w:t>Another</w:t>
      </w:r>
      <w:r w:rsidR="00776CFD">
        <w:t xml:space="preserve"> advantage is the high porosity of the granules, which enhances mass transfer</w:t>
      </w:r>
      <w:r w:rsidR="000C1AE6">
        <w:t xml:space="preserve"> of MPs</w:t>
      </w:r>
      <w:r w:rsidR="00776CFD">
        <w:t xml:space="preserve"> </w:t>
      </w:r>
      <w:r w:rsidR="001A1F49">
        <w:t>significantly.</w:t>
      </w:r>
      <w:r w:rsidR="009B068A">
        <w:t xml:space="preserve"> </w:t>
      </w:r>
      <w:r w:rsidR="001B5993">
        <w:t>PAC has finer particles and</w:t>
      </w:r>
      <w:r w:rsidR="00E133AB">
        <w:t xml:space="preserve"> is mainly used in batch reactors</w:t>
      </w:r>
      <w:r w:rsidR="00E61FB8">
        <w:t>, where it can flexibly be dosed</w:t>
      </w:r>
      <w:r w:rsidR="00B62F9E">
        <w:t>.</w:t>
      </w:r>
      <w:r w:rsidR="006649CC">
        <w:t xml:space="preserve"> </w:t>
      </w:r>
      <w:r w:rsidR="001B5993">
        <w:t>The capital cost of PAC is</w:t>
      </w:r>
      <w:r w:rsidR="004031E9">
        <w:t xml:space="preserve"> two times lower than GAC. However, regeneration is intensive and</w:t>
      </w:r>
      <w:r w:rsidR="00E46955">
        <w:t xml:space="preserve"> usually not done</w:t>
      </w:r>
      <w:r w:rsidR="00B02740">
        <w:t xml:space="preserve">. </w:t>
      </w:r>
      <w:r w:rsidR="00AC20BB">
        <w:t xml:space="preserve">Regularly </w:t>
      </w:r>
      <w:r w:rsidR="00B02740">
        <w:t>replacement will lead to higher operational costs.</w:t>
      </w:r>
      <w:r w:rsidR="004031E9">
        <w:t xml:space="preserve"> </w:t>
      </w:r>
      <w:r w:rsidR="002E73FB">
        <w:t>Another</w:t>
      </w:r>
      <w:r w:rsidR="00305B3E">
        <w:t xml:space="preserve"> disadvantage of </w:t>
      </w:r>
      <w:r w:rsidR="00AA754A">
        <w:t>PAC</w:t>
      </w:r>
      <w:r w:rsidR="00305B3E">
        <w:t xml:space="preserve"> is that </w:t>
      </w:r>
      <w:r w:rsidR="003A73A3">
        <w:t xml:space="preserve">it </w:t>
      </w:r>
      <w:r w:rsidR="00660886">
        <w:t>causes</w:t>
      </w:r>
      <w:r w:rsidR="003A73A3">
        <w:t xml:space="preserve"> sludge to accumulate and leak th</w:t>
      </w:r>
      <w:r w:rsidR="003C0E1D">
        <w:t>rough treatment filters</w:t>
      </w:r>
      <w:r w:rsidR="00BE43E3">
        <w:t xml:space="preserve"> </w:t>
      </w:r>
      <w:r w:rsidR="00A605C6">
        <w:fldChar w:fldCharType="begin"/>
      </w:r>
      <w:r w:rsidR="00A605C6">
        <w:instrText xml:space="preserve"> ADDIN ZOTERO_ITEM CSL_CITATION {"citationID":"G97C2vWP","properties":{"formattedCitation":"(Brandt et al., 2017, p. 10; Issabayeva et al., 2017)","plainCitation":"(Brandt et al., 2017, p. 10; Issabayeva et al., 2017)","noteIndex":0},"citationItems":[{"id":110,"uris":["http://zotero.org/users/local/h6YJVYLe/items/JCTS7EK9"],"itemData":{"id":110,"type":"chapter","abstract":"This chapter describes specialized treatment processes used to address specific contaminants potentially present in raw waters. Process options are given for water softening and complete demineralization, the removal of iron, manganese, aluminium, arsenic, chromium, radionuclides, nitrates and ammonia and of natural organic matter and micropollutants and treatment to add or remove fluoride and to minimize lead pick-up in distribution. Aeration applications are described for the removal of carbon dioxide, tastes and odours and volatile organic compounds. Advanced treatment processes are described including granular activated carbon adsorbers, biological activated carbon reactors, ion exchange advanced oxidation as well as methods of desalination including electrodialysis, reverse osmosis, nanofiltration and thermal processes and remineralization post-desalination. Separate sections discuss corrosion causes and prevention, the costs of desalination and effluent disposal.","container-title":"Twort's Water Supply (Seventh Edition)","event-place":"Boston","ISBN":"978-0-08-100025-0","note":"DOI: 10.1016/B978-0-08-100025-0.00010-7","page":"407-473","publisher":"Butterworth-Heinemann","publisher-place":"Boston","source":"ScienceDirect","title":"Chapter 10 - Specialized and Advanced Water Treatment Processes","URL":"https://www.sciencedirect.com/science/article/pii/B9780081000250000107","author":[{"family":"Brandt","given":"Malcolm J."},{"family":"Johnson","given":"K. Michael"},{"family":"Elphinston","given":"Andrew J."},{"family":"Ratnayaka","given":"Don D."}],"editor":[{"family":"Brandt","given":"Malcolm J."},{"family":"Johnson","given":"K. Michael"},{"family":"Elphinston","given":"Andrew J."},{"family":"Ratnayaka","given":"Don D."}],"accessed":{"date-parts":[["2023",12,6]]},"issued":{"date-parts":[["2017",1,1]]}},"locator":"10"},{"id":12,"uris":["http://zotero.org/users/local/h6YJVYLe/items/387T8K5Z"],"itemData":{"id":12,"type":"article-journal","abstract":"Phenol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A605C6">
        <w:fldChar w:fldCharType="separate"/>
      </w:r>
      <w:r w:rsidR="00A605C6" w:rsidRPr="00A605C6">
        <w:rPr>
          <w:rFonts w:cs="Arial"/>
        </w:rPr>
        <w:t>(Brandt et al., 2017, p. 10; Issabayeva et al., 2017)</w:t>
      </w:r>
      <w:r w:rsidR="00A605C6">
        <w:fldChar w:fldCharType="end"/>
      </w:r>
      <w:r w:rsidR="003C0E1D">
        <w:t>.</w:t>
      </w:r>
      <w:r w:rsidR="00627649">
        <w:br w:type="page"/>
      </w:r>
    </w:p>
    <w:p w14:paraId="44EF745C" w14:textId="1B813D5F" w:rsidR="006B1326" w:rsidRDefault="004F108B" w:rsidP="00670B31">
      <w:pPr>
        <w:jc w:val="both"/>
      </w:pPr>
      <w:r>
        <w:lastRenderedPageBreak/>
        <w:t xml:space="preserve">As said, activated carbon can also be </w:t>
      </w:r>
      <w:r w:rsidR="00B763C9">
        <w:t>generated</w:t>
      </w:r>
      <w:r>
        <w:t xml:space="preserve"> from unconventional sources which are more renewable. </w:t>
      </w:r>
      <w:r w:rsidR="00E17F7B" w:rsidRPr="000262E4">
        <w:rPr>
          <w:u w:val="single"/>
        </w:rPr>
        <w:t>Agricultural, food and industrial wastes</w:t>
      </w:r>
      <w:r w:rsidR="00E17F7B">
        <w:t xml:space="preserve"> are </w:t>
      </w:r>
      <w:r w:rsidR="006F536E">
        <w:t xml:space="preserve">very abundant and can be converted into </w:t>
      </w:r>
      <w:r w:rsidR="00773321">
        <w:t xml:space="preserve">effective AC. Adsorption capacities for phenol are listed in </w:t>
      </w:r>
      <w:r w:rsidR="00773321" w:rsidRPr="002D4842">
        <w:rPr>
          <w:b/>
          <w:bCs/>
        </w:rPr>
        <w:fldChar w:fldCharType="begin"/>
      </w:r>
      <w:r w:rsidR="00773321" w:rsidRPr="002D4842">
        <w:rPr>
          <w:b/>
          <w:bCs/>
        </w:rPr>
        <w:instrText xml:space="preserve"> REF _Ref152580995 \h </w:instrText>
      </w:r>
      <w:r w:rsidR="002D4842" w:rsidRPr="002D4842">
        <w:rPr>
          <w:b/>
          <w:bCs/>
        </w:rPr>
        <w:instrText xml:space="preserve"> \* MERGEFORMAT </w:instrText>
      </w:r>
      <w:r w:rsidR="00773321" w:rsidRPr="002D4842">
        <w:rPr>
          <w:b/>
          <w:bCs/>
        </w:rPr>
      </w:r>
      <w:r w:rsidR="00773321" w:rsidRPr="002D4842">
        <w:rPr>
          <w:b/>
          <w:bCs/>
        </w:rPr>
        <w:fldChar w:fldCharType="separate"/>
      </w:r>
      <w:r w:rsidR="00221AAC" w:rsidRPr="007C69CE">
        <w:rPr>
          <w:b/>
          <w:bCs/>
        </w:rPr>
        <w:t xml:space="preserve">Figure </w:t>
      </w:r>
      <w:r w:rsidR="00221AAC" w:rsidRPr="00221AAC">
        <w:rPr>
          <w:b/>
          <w:bCs/>
          <w:noProof/>
        </w:rPr>
        <w:t>10</w:t>
      </w:r>
      <w:r w:rsidR="00773321" w:rsidRPr="002D4842">
        <w:rPr>
          <w:b/>
          <w:bCs/>
        </w:rPr>
        <w:fldChar w:fldCharType="end"/>
      </w:r>
      <w:r w:rsidR="00773321" w:rsidRPr="002D4842">
        <w:rPr>
          <w:b/>
          <w:bCs/>
        </w:rPr>
        <w:t xml:space="preserve"> </w:t>
      </w:r>
      <w:r w:rsidR="00773321">
        <w:t xml:space="preserve">from high to low. Although </w:t>
      </w:r>
      <w:r w:rsidR="000262E4">
        <w:t>their efficiency</w:t>
      </w:r>
      <w:r w:rsidR="00F36CE8">
        <w:t xml:space="preserve"> is not very stable, some can reach almost the same as commercial activated carbon. </w:t>
      </w:r>
      <w:r w:rsidR="00DF171E">
        <w:t>Big advantages compared to commercial AC is their</w:t>
      </w:r>
      <w:r w:rsidR="00637125">
        <w:t xml:space="preserve"> high and local </w:t>
      </w:r>
      <w:r w:rsidR="00DF171E">
        <w:t>abundancy</w:t>
      </w:r>
      <w:r w:rsidR="00637125">
        <w:t xml:space="preserve"> and</w:t>
      </w:r>
      <w:r w:rsidR="005A5D45">
        <w:t xml:space="preserve"> low production costs.</w:t>
      </w:r>
      <w:r w:rsidR="00637125">
        <w:t xml:space="preserve"> </w:t>
      </w:r>
      <w:r w:rsidR="00823E46">
        <w:t>This</w:t>
      </w:r>
      <w:r w:rsidR="005D7741">
        <w:t xml:space="preserve"> can</w:t>
      </w:r>
      <w:r w:rsidR="00823E46">
        <w:t xml:space="preserve"> give the</w:t>
      </w:r>
      <w:r w:rsidR="005D7741">
        <w:t>se</w:t>
      </w:r>
      <w:r w:rsidR="00770F23">
        <w:t xml:space="preserve"> semi-synthetic adsorbents a very good balance between sustainability and efficiency.</w:t>
      </w:r>
      <w:r w:rsidR="005D7741">
        <w:t xml:space="preserve"> </w:t>
      </w:r>
      <w:r w:rsidR="006A1B4C">
        <w:t>Corn, being a</w:t>
      </w:r>
      <w:r w:rsidR="00BC7727">
        <w:t xml:space="preserve"> globally</w:t>
      </w:r>
      <w:r w:rsidR="006A1B4C">
        <w:t xml:space="preserve"> </w:t>
      </w:r>
      <w:r w:rsidR="004E7CC2">
        <w:t xml:space="preserve">produced crop, is a good example of </w:t>
      </w:r>
      <w:r w:rsidR="001E0490">
        <w:t xml:space="preserve">a sustainable precursor. Corn </w:t>
      </w:r>
      <w:r w:rsidR="00FC7243">
        <w:t xml:space="preserve">cob is widely abundant and, when activated, reaches adsorption capacities up to </w:t>
      </w:r>
      <w:r w:rsidR="00EC7B10">
        <w:t>340 mg/g.</w:t>
      </w:r>
      <w:r w:rsidR="00A44D79">
        <w:t xml:space="preserve"> C</w:t>
      </w:r>
      <w:r w:rsidR="00EC7B10">
        <w:t>oconut shell</w:t>
      </w:r>
      <w:r w:rsidR="00C12125">
        <w:t>s</w:t>
      </w:r>
      <w:r w:rsidR="00A44D79">
        <w:t xml:space="preserve"> AC</w:t>
      </w:r>
      <w:r w:rsidR="00C12125">
        <w:t xml:space="preserve"> also </w:t>
      </w:r>
      <w:r w:rsidR="00A44D79">
        <w:t>has</w:t>
      </w:r>
      <w:r w:rsidR="003F1CAB">
        <w:t xml:space="preserve"> significant adsorption capacity, up to 240 mg/g</w:t>
      </w:r>
      <w:r w:rsidR="00A44D79">
        <w:t>,</w:t>
      </w:r>
      <w:r w:rsidR="003F1CAB">
        <w:t xml:space="preserve"> and </w:t>
      </w:r>
      <w:r w:rsidR="00C512D1">
        <w:t xml:space="preserve">can be a sustainable option near these </w:t>
      </w:r>
      <w:r w:rsidR="00ED7758">
        <w:t>agricultur</w:t>
      </w:r>
      <w:r w:rsidR="00A91A76">
        <w:t>al</w:t>
      </w:r>
      <w:r w:rsidR="00ED7758">
        <w:t xml:space="preserve"> areas.</w:t>
      </w:r>
      <w:r w:rsidR="00E050D4">
        <w:t xml:space="preserve"> Also </w:t>
      </w:r>
      <w:r w:rsidR="00564235">
        <w:t xml:space="preserve">industry has carbon-based wastes such as polyethylene </w:t>
      </w:r>
      <w:r w:rsidR="00700B2B" w:rsidRPr="00700B2B">
        <w:t>terephthalate</w:t>
      </w:r>
      <w:r w:rsidR="00564235">
        <w:t xml:space="preserve"> (PET)</w:t>
      </w:r>
      <w:r w:rsidR="00A52E30">
        <w:t xml:space="preserve">. </w:t>
      </w:r>
      <w:r w:rsidR="00700B2B">
        <w:t xml:space="preserve">Plastic waste is clearly a major global environmental problem </w:t>
      </w:r>
      <w:r w:rsidR="002D2176">
        <w:t>and</w:t>
      </w:r>
      <w:r w:rsidR="00700B2B">
        <w:t xml:space="preserve"> </w:t>
      </w:r>
      <w:r w:rsidR="002D2176">
        <w:t>PET</w:t>
      </w:r>
      <w:r w:rsidR="00700B2B">
        <w:t xml:space="preserve"> </w:t>
      </w:r>
      <w:r w:rsidR="00436833">
        <w:t xml:space="preserve">seems to have high carbon </w:t>
      </w:r>
      <w:r w:rsidR="00700B2B">
        <w:t>content</w:t>
      </w:r>
      <w:r w:rsidR="00582974">
        <w:t xml:space="preserve">. </w:t>
      </w:r>
      <w:r w:rsidR="0076520F">
        <w:t>PET waste can be converted into</w:t>
      </w:r>
      <w:r w:rsidR="007C43BD">
        <w:t xml:space="preserve"> activated carbon</w:t>
      </w:r>
      <w:r w:rsidR="000D00C7">
        <w:t xml:space="preserve"> through</w:t>
      </w:r>
      <w:r w:rsidR="00910741">
        <w:t xml:space="preserve"> a</w:t>
      </w:r>
      <w:r w:rsidR="000D00C7">
        <w:t xml:space="preserve"> chemical, physical or other</w:t>
      </w:r>
      <w:r w:rsidR="00EF3117">
        <w:t xml:space="preserve"> combined</w:t>
      </w:r>
      <w:r w:rsidR="000D00C7">
        <w:t xml:space="preserve"> activation processes</w:t>
      </w:r>
      <w:r w:rsidR="001E14CB">
        <w:t>. For the adsorption of phenol, a</w:t>
      </w:r>
      <w:r w:rsidR="001D321C">
        <w:t xml:space="preserve"> maximum</w:t>
      </w:r>
      <w:r w:rsidR="001E14CB">
        <w:t xml:space="preserve"> adsorption capacity of 278 mg/g has been </w:t>
      </w:r>
      <w:r w:rsidR="001D321C">
        <w:t xml:space="preserve">obtained </w:t>
      </w:r>
      <w:r w:rsidR="00BD1425">
        <w:fldChar w:fldCharType="begin"/>
      </w:r>
      <w:r w:rsidR="00BD1425">
        <w:instrText xml:space="preserve"> ADDIN ZOTERO_ITEM CSL_CITATION {"citationID":"NtWpHIBv","properties":{"formattedCitation":"(Issabayeva et al., 2017; Sharifian &amp; Asasian-Kolur, 2022)","plainCitation":"(Issabayeva et al., 2017; Sharifian &amp; Asasian-Kolur, 2022)","noteIndex":0},"citationItems":[{"id":12,"uris":["http://zotero.org/users/local/h6YJVYLe/items/387T8K5Z"],"itemData":{"id":12,"type":"article-journal","abstract":"Phenol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id":112,"uris":["http://zotero.org/users/local/h6YJVYLe/items/HBG353PE"],"itemData":{"id":112,"type":"article-journal","abstract":"Polyethylene terephthalate (PET polymer) is the main ingredient in clear bottles containing water and other liquids such as hand sanitizers. Due to the increasing use of these disposable bottles, especially during the COVID-19 pandemic, the production of PET waste is a significant challenge for the world. PET waste can be considered a suitable raw material for producing activated carbon and other nanoporous carbons due to its 11% fixed carbon content, low ash and impurity content, and oxygen content of about 30%. However, due to limited yield and competing recycling methods, conversion into carbonaceous sorbents by traditional methods appears to be impractical. This article addresses various conventional and novel methods for activating PET to determine the current situation of this technology and the reasons for the low interest in it compared to other polymeric wastes such as scrap tires. A comparison is made between the properties and performance of PET with other polymeric wastes for these purposes. The adsorptive applications of PET-ACs in wastewater treatment, flue gas cleaning, gas storage, and energy storage in supercapacitors are also discussed.","container-title":"Journal of Analytical and Applied Pyrolysis","DOI":"10.1016/j.jaap.2022.105496","ISSN":"0165-2370","journalAbbreviation":"Journal of Analytical and Applied Pyrolysis","page":"105496","source":"ScienceDirect","title":"Polyethylene terephthalate (PET) waste to carbon materials: Theory, methods and applications","title-short":"Polyethylene terephthalate (PET) waste to carbon materials","volume":"163","author":[{"family":"Sharifian","given":"Seyedmehdi"},{"family":"Asasian-Kolur","given":"Neda"}],"issued":{"date-parts":[["2022",5,1]]}}}],"schema":"https://github.com/citation-style-language/schema/raw/master/csl-citation.json"} </w:instrText>
      </w:r>
      <w:r w:rsidR="00BD1425">
        <w:fldChar w:fldCharType="separate"/>
      </w:r>
      <w:r w:rsidR="00BD1425" w:rsidRPr="00BD1425">
        <w:rPr>
          <w:rFonts w:cs="Arial"/>
        </w:rPr>
        <w:t>(Issabayeva et al., 2017; Sharifian &amp; Asasian-Kolur, 2022)</w:t>
      </w:r>
      <w:r w:rsidR="00BD1425">
        <w:fldChar w:fldCharType="end"/>
      </w:r>
      <w:r w:rsidR="00E304D9">
        <w:t>.</w:t>
      </w:r>
    </w:p>
    <w:p w14:paraId="2098FA19" w14:textId="77777777" w:rsidR="009A527C" w:rsidRDefault="009A527C" w:rsidP="00670B31">
      <w:pPr>
        <w:jc w:val="both"/>
      </w:pPr>
    </w:p>
    <w:p w14:paraId="14B5230F" w14:textId="011EEFF2" w:rsidR="00627649" w:rsidRDefault="00144C26" w:rsidP="00670B31">
      <w:pPr>
        <w:jc w:val="both"/>
      </w:pPr>
      <w:r w:rsidRPr="00B64713">
        <w:rPr>
          <w:b/>
          <w:bCs/>
        </w:rPr>
        <w:t>Clay and mineral-based adsorbents</w:t>
      </w:r>
      <w:r>
        <w:t xml:space="preserve"> </w:t>
      </w:r>
      <w:r w:rsidR="003B180B">
        <w:t>form</w:t>
      </w:r>
      <w:r w:rsidR="00D449AB">
        <w:t xml:space="preserve"> the most natural group of adsorbents as they are </w:t>
      </w:r>
      <w:r w:rsidR="006B518E">
        <w:t>direct</w:t>
      </w:r>
      <w:r w:rsidR="00640135">
        <w:t>ly</w:t>
      </w:r>
      <w:r w:rsidR="006B518E">
        <w:t xml:space="preserve"> available in nature. However, these adsorbents can also be modified to improve their adsorption properties</w:t>
      </w:r>
      <w:r w:rsidR="00890B9E">
        <w:t>. These</w:t>
      </w:r>
      <w:r w:rsidR="00640135">
        <w:t xml:space="preserve"> adsorbents are not carbon-based. </w:t>
      </w:r>
      <w:r w:rsidR="007F35F5">
        <w:t xml:space="preserve">Zeolite </w:t>
      </w:r>
      <w:r w:rsidR="004F5F43">
        <w:t>is a mineral with medi</w:t>
      </w:r>
      <w:r w:rsidR="00F66DEF">
        <w:t>um capacity for phenol</w:t>
      </w:r>
      <w:r w:rsidR="00D63F6C">
        <w:t xml:space="preserve">, </w:t>
      </w:r>
      <w:r w:rsidR="00A51349">
        <w:t xml:space="preserve">but is getting more interest thanks to </w:t>
      </w:r>
      <w:r w:rsidR="00DE69DE">
        <w:t xml:space="preserve">its easy regeneration. Regeneration </w:t>
      </w:r>
      <w:r w:rsidR="00041270">
        <w:t xml:space="preserve">also plays a significant role in determining the </w:t>
      </w:r>
      <w:r w:rsidR="00225555">
        <w:t>strengths</w:t>
      </w:r>
      <w:r w:rsidR="00041270">
        <w:t xml:space="preserve"> of an adsorbent</w:t>
      </w:r>
      <w:r w:rsidR="00C551CD">
        <w:t xml:space="preserve"> choice</w:t>
      </w:r>
      <w:r w:rsidR="00041270">
        <w:t>.</w:t>
      </w:r>
      <w:r w:rsidR="0086000D">
        <w:t xml:space="preserve"> Bentonite </w:t>
      </w:r>
      <w:r w:rsidR="00015A39">
        <w:t xml:space="preserve">is a </w:t>
      </w:r>
      <w:r w:rsidR="0086000D">
        <w:t>clay</w:t>
      </w:r>
      <w:r w:rsidR="00C551CD">
        <w:t>-</w:t>
      </w:r>
      <w:r w:rsidR="00921F9F">
        <w:t>containing</w:t>
      </w:r>
      <w:r w:rsidR="00D65E26">
        <w:t xml:space="preserve"> sorbent with</w:t>
      </w:r>
      <w:r w:rsidR="00921F9F">
        <w:t xml:space="preserve"> exchangeable</w:t>
      </w:r>
      <w:r w:rsidR="005710ED">
        <w:t xml:space="preserve"> cation</w:t>
      </w:r>
      <w:r w:rsidR="00D65E26">
        <w:t>s</w:t>
      </w:r>
      <w:r w:rsidR="005710ED">
        <w:t>.</w:t>
      </w:r>
      <w:r w:rsidR="0016383D">
        <w:t xml:space="preserve"> Naturally, its adsorption capacity is low but </w:t>
      </w:r>
      <w:r w:rsidR="00EC5141">
        <w:t xml:space="preserve">if it is treated and activated, </w:t>
      </w:r>
      <w:r w:rsidR="001620B1">
        <w:t>up to 333 mg phenols/g can be adsorbed</w:t>
      </w:r>
      <w:r w:rsidR="00C551CD">
        <w:t>, which is close to the 350 mg/g by GAC</w:t>
      </w:r>
      <w:r w:rsidR="00040EA2">
        <w:t xml:space="preserve"> </w:t>
      </w:r>
      <w:r w:rsidR="00040EA2">
        <w:fldChar w:fldCharType="begin"/>
      </w:r>
      <w:r w:rsidR="00040EA2">
        <w:instrText xml:space="preserve"> ADDIN ZOTERO_ITEM CSL_CITATION {"citationID":"vIQidxOI","properties":{"formattedCitation":"(Issabayeva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040EA2">
        <w:fldChar w:fldCharType="separate"/>
      </w:r>
      <w:r w:rsidR="00040EA2" w:rsidRPr="00040EA2">
        <w:rPr>
          <w:rFonts w:cs="Arial"/>
        </w:rPr>
        <w:t>(Issabayeva et al., 2017)</w:t>
      </w:r>
      <w:r w:rsidR="00040EA2">
        <w:fldChar w:fldCharType="end"/>
      </w:r>
      <w:r w:rsidR="001620B1">
        <w:t>.</w:t>
      </w:r>
    </w:p>
    <w:p w14:paraId="15FF1E1D" w14:textId="77777777" w:rsidR="00964C3A" w:rsidRDefault="00964C3A" w:rsidP="00670B31">
      <w:pPr>
        <w:jc w:val="both"/>
      </w:pPr>
    </w:p>
    <w:p w14:paraId="79782361" w14:textId="6C6977A0" w:rsidR="00964C3A" w:rsidRDefault="00964C3A" w:rsidP="00670B31">
      <w:pPr>
        <w:jc w:val="both"/>
      </w:pPr>
      <w:r w:rsidRPr="00B64713">
        <w:rPr>
          <w:b/>
          <w:bCs/>
        </w:rPr>
        <w:t>Polymer-based adsorbents</w:t>
      </w:r>
      <w:r>
        <w:t xml:space="preserve"> </w:t>
      </w:r>
      <w:r w:rsidR="00035761">
        <w:t>are non-carbonaceous</w:t>
      </w:r>
      <w:r w:rsidR="0043647F">
        <w:t>, economically promising adsorbents</w:t>
      </w:r>
      <w:r w:rsidR="00DF3E26">
        <w:t xml:space="preserve"> that show good </w:t>
      </w:r>
      <w:r w:rsidR="009C19CE">
        <w:t xml:space="preserve">properties for the removal of organic micropollutants. </w:t>
      </w:r>
      <w:r w:rsidR="006D577B">
        <w:t>The main concern is the harm of these materials to the environment</w:t>
      </w:r>
      <w:r w:rsidR="008C40C8">
        <w:t xml:space="preserve"> and the harm of the polyme</w:t>
      </w:r>
      <w:r w:rsidR="00690BEA">
        <w:t>rization process</w:t>
      </w:r>
      <w:r w:rsidR="0008282D">
        <w:t xml:space="preserve">, </w:t>
      </w:r>
      <w:r w:rsidR="005E2537">
        <w:t xml:space="preserve">although it can be available as a waste. </w:t>
      </w:r>
      <w:r w:rsidR="00690BEA">
        <w:t xml:space="preserve">The polymers </w:t>
      </w:r>
      <w:r w:rsidR="00E739D5">
        <w:t xml:space="preserve">can </w:t>
      </w:r>
      <w:r w:rsidR="00690BEA">
        <w:t xml:space="preserve">show </w:t>
      </w:r>
      <w:r w:rsidR="00E739D5">
        <w:t>outstanding</w:t>
      </w:r>
      <w:r w:rsidR="00433C4C">
        <w:t xml:space="preserve"> (up to 1000 mg/g)</w:t>
      </w:r>
      <w:r w:rsidR="00E739D5">
        <w:t xml:space="preserve"> adsorption capacit</w:t>
      </w:r>
      <w:r w:rsidR="00433C4C">
        <w:t>y</w:t>
      </w:r>
      <w:r w:rsidR="00E739D5">
        <w:t xml:space="preserve"> for phenol</w:t>
      </w:r>
      <w:r w:rsidR="00A47888">
        <w:t>.</w:t>
      </w:r>
      <w:r w:rsidR="00690BEA">
        <w:t xml:space="preserve"> They have</w:t>
      </w:r>
      <w:r w:rsidR="00E739D5">
        <w:t xml:space="preserve"> a</w:t>
      </w:r>
      <w:r w:rsidR="00690BEA">
        <w:t xml:space="preserve"> specific, small pore</w:t>
      </w:r>
      <w:r w:rsidR="00A47888">
        <w:t xml:space="preserve"> size distribution and can easily be regenerated</w:t>
      </w:r>
      <w:r w:rsidR="00E739D5">
        <w:t xml:space="preserve"> </w:t>
      </w:r>
      <w:r w:rsidR="00E739D5">
        <w:fldChar w:fldCharType="begin"/>
      </w:r>
      <w:r w:rsidR="00E739D5">
        <w:instrText xml:space="preserve"> ADDIN ZOTERO_ITEM CSL_CITATION {"citationID":"6tLdpkpN","properties":{"formattedCitation":"(Issabayeva et al., 2017)","plainCitation":"(Issabayeva et al., 2017)","noteIndex":0},"citationItems":[{"id":12,"uris":["http://zotero.org/users/local/h6YJVYLe/items/387T8K5Z"],"itemData":{"id":12,"type":"article-journal","abstract":"Phenol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schema":"https://github.com/citation-style-language/schema/raw/master/csl-citation.json"} </w:instrText>
      </w:r>
      <w:r w:rsidR="00E739D5">
        <w:fldChar w:fldCharType="separate"/>
      </w:r>
      <w:r w:rsidR="00E739D5" w:rsidRPr="00E739D5">
        <w:rPr>
          <w:rFonts w:cs="Arial"/>
        </w:rPr>
        <w:t>(Issabayeva et al., 2017)</w:t>
      </w:r>
      <w:r w:rsidR="00E739D5">
        <w:fldChar w:fldCharType="end"/>
      </w:r>
      <w:r w:rsidR="00040EA2">
        <w:t>.</w:t>
      </w:r>
    </w:p>
    <w:p w14:paraId="497DD13A" w14:textId="77777777" w:rsidR="00040EA2" w:rsidRDefault="00040EA2" w:rsidP="00670B31">
      <w:pPr>
        <w:jc w:val="both"/>
      </w:pPr>
    </w:p>
    <w:p w14:paraId="29D1801D" w14:textId="191E1C0D" w:rsidR="00040EA2" w:rsidRDefault="00105574" w:rsidP="00670B31">
      <w:pPr>
        <w:jc w:val="both"/>
      </w:pPr>
      <w:r>
        <w:t xml:space="preserve">A fourth group is the group of </w:t>
      </w:r>
      <w:r w:rsidRPr="00B64713">
        <w:rPr>
          <w:b/>
          <w:bCs/>
        </w:rPr>
        <w:t>novel adsorbents</w:t>
      </w:r>
      <w:r>
        <w:t xml:space="preserve">. </w:t>
      </w:r>
      <w:r w:rsidR="00C641FB">
        <w:t xml:space="preserve">Here, novel materials and techniques are used to obtain </w:t>
      </w:r>
      <w:r w:rsidR="00AA43C2">
        <w:t xml:space="preserve">optimal adsorption capacities. </w:t>
      </w:r>
      <w:r w:rsidR="00F44BE8">
        <w:t>They undergo a variety of thermal and chemical modifications and mostly on lab-scale.</w:t>
      </w:r>
      <w:r w:rsidR="001C0A73">
        <w:t xml:space="preserve"> Just as polymer-based,</w:t>
      </w:r>
      <w:r w:rsidR="00B80BA3">
        <w:t xml:space="preserve"> these synthetic adsorbents</w:t>
      </w:r>
      <w:r w:rsidR="00371330">
        <w:t xml:space="preserve"> can have a high</w:t>
      </w:r>
      <w:r w:rsidR="001C0A73">
        <w:t xml:space="preserve"> cost of production, disposal and potential pollution to the environment.</w:t>
      </w:r>
      <w:r w:rsidR="00F44BE8">
        <w:t xml:space="preserve"> An example is the manufacture of nanotubes</w:t>
      </w:r>
      <w:r w:rsidR="002B66F3">
        <w:t xml:space="preserve"> with an adsorption capacity for phenol </w:t>
      </w:r>
      <w:r w:rsidR="009227CC">
        <w:t>around</w:t>
      </w:r>
      <w:r w:rsidR="002B66F3">
        <w:t xml:space="preserve"> 64,6 mg/g</w:t>
      </w:r>
      <w:r w:rsidR="00A11DE4">
        <w:t xml:space="preserve">. This </w:t>
      </w:r>
      <w:r w:rsidR="00946C4D">
        <w:t>can be a</w:t>
      </w:r>
      <w:r w:rsidR="00A11DE4">
        <w:t xml:space="preserve"> novel continuation </w:t>
      </w:r>
      <w:r w:rsidR="00946C4D">
        <w:t xml:space="preserve">of the process where PET waste is activated. </w:t>
      </w:r>
      <w:r w:rsidR="00812F3F">
        <w:t xml:space="preserve">Other novel processes are the synthesis of </w:t>
      </w:r>
      <w:r w:rsidR="00AE5085">
        <w:t>nanoparticles (NPs) and their coating</w:t>
      </w:r>
      <w:r w:rsidR="00DB06B8">
        <w:t xml:space="preserve">, which again leads to outstanding adsorption capacities, </w:t>
      </w:r>
      <w:r w:rsidR="00355C42">
        <w:t xml:space="preserve">up to 950 mg phenol/g of adsorbent </w:t>
      </w:r>
      <w:r w:rsidR="00355C42">
        <w:fldChar w:fldCharType="begin"/>
      </w:r>
      <w:r w:rsidR="00355C42">
        <w:instrText xml:space="preserve"> ADDIN ZOTERO_ITEM CSL_CITATION {"citationID":"4o6uGrC3","properties":{"formattedCitation":"(Issabayeva et al., 2017; Sharifian &amp; Asasian-Kolur, 2022)","plainCitation":"(Issabayeva et al., 2017; Sharifian &amp; Asasian-Kolur, 2022)","noteIndex":0},"citationItems":[{"id":12,"uris":["http://zotero.org/users/local/h6YJVYLe/items/387T8K5Z"],"itemData":{"id":12,"type":"article-journal","abstract":"Phenol and its derivatives are used in numerous industrial processes; these compounds are highly toxic and corrosive, classified as priority pollutants. One of the effective processes for the removal of phenols is adsorption. Numerous and various adsorbents in nature have been researched for this purpose in the past decade. Their adsorption capacities vary from 1 to &gt;1000 mg/g, and are influenced by such factors as the adsorbent’s surface area, pH, temperature, concentration of phenol and surface functional groups, contact time, etc. In this review, adsorbents tested for the removal of phenol and phenol compounds have been classified into four groups: carbonaceous adsorbents, clay and natural mineral adsorbents, polymer-based adsorbents, and novel adsorbents. The highest adsorption capacities were attained by polymer-based adsorbents (&gt;1000 mg/g), whereas natural clays and novel adsorbents showed adsorption capacities of the lower range as compared to the carbonaceous adsorbents. The major advantage of phenol adsorption over other applicable processes is the high potential for phenol recovery and reuse.","container-title":"Reviews in Chemical Engineering","DOI":"10.1515/revce-2017-0007","journalAbbreviation":"Reviews in Chemical Engineering","source":"ResearchGate","title":"A review on the adsorption of phenols from wastewater onto diverse groups of adsorbents","volume":"34","author":[{"family":"Issabayeva","given":"Gulnaziya"},{"family":"Hang","given":"Shu"},{"family":"Wong","given":"Mee"},{"family":"Aroua","given":"Mohamed"}],"issued":{"date-parts":[["2017",1,23]]}}},{"id":112,"uris":["http://zotero.org/users/local/h6YJVYLe/items/HBG353PE"],"itemData":{"id":112,"type":"article-journal","abstract":"Polyethylene terephthalate (PET polymer) is the main ingredient in clear bottles containing water and other liquids such as hand sanitizers. Due to the increasing use of these disposable bottles, especially during the COVID-19 pandemic, the production of PET waste is a significant challenge for the world. PET waste can be considered a suitable raw material for producing activated carbon and other nanoporous carbons due to its 11% fixed carbon content, low ash and impurity content, and oxygen content of about 30%. However, due to limited yield and competing recycling methods, conversion into carbonaceous sorbents by traditional methods appears to be impractical. This article addresses various conventional and novel methods for activating PET to determine the current situation of this technology and the reasons for the low interest in it compared to other polymeric wastes such as scrap tires. A comparison is made between the properties and performance of PET with other polymeric wastes for these purposes. The adsorptive applications of PET-ACs in wastewater treatment, flue gas cleaning, gas storage, and energy storage in supercapacitors are also discussed.","container-title":"Journal of Analytical and Applied Pyrolysis","DOI":"10.1016/j.jaap.2022.105496","ISSN":"0165-2370","journalAbbreviation":"Journal of Analytical and Applied Pyrolysis","page":"105496","source":"ScienceDirect","title":"Polyethylene terephthalate (PET) waste to carbon materials: Theory, methods and applications","title-short":"Polyethylene terephthalate (PET) waste to carbon materials","volume":"163","author":[{"family":"Sharifian","given":"Seyedmehdi"},{"family":"Asasian-Kolur","given":"Neda"}],"issued":{"date-parts":[["2022",5,1]]}}}],"schema":"https://github.com/citation-style-language/schema/raw/master/csl-citation.json"} </w:instrText>
      </w:r>
      <w:r w:rsidR="00355C42">
        <w:fldChar w:fldCharType="separate"/>
      </w:r>
      <w:r w:rsidR="00355C42" w:rsidRPr="00355C42">
        <w:rPr>
          <w:rFonts w:cs="Arial"/>
        </w:rPr>
        <w:t>(Issabayeva et al., 2017; Sharifian &amp; Asasian-Kolur, 2022)</w:t>
      </w:r>
      <w:r w:rsidR="00355C42">
        <w:fldChar w:fldCharType="end"/>
      </w:r>
      <w:r w:rsidR="00846770">
        <w:t>.</w:t>
      </w:r>
    </w:p>
    <w:p w14:paraId="341AF9F6" w14:textId="77777777" w:rsidR="00846770" w:rsidRDefault="00846770" w:rsidP="00670B31">
      <w:pPr>
        <w:jc w:val="both"/>
      </w:pPr>
    </w:p>
    <w:p w14:paraId="73710B8A" w14:textId="5B0A6E45" w:rsidR="00846770" w:rsidRDefault="00990164" w:rsidP="00670B31">
      <w:pPr>
        <w:jc w:val="both"/>
      </w:pPr>
      <w:r>
        <w:t xml:space="preserve">A last </w:t>
      </w:r>
      <w:r w:rsidR="00B43856">
        <w:t xml:space="preserve">division of adsorbents </w:t>
      </w:r>
      <w:r w:rsidR="0017449C">
        <w:t>is based on polarity</w:t>
      </w:r>
      <w:r w:rsidR="00B43856">
        <w:t xml:space="preserve"> </w:t>
      </w:r>
      <w:r w:rsidR="00B43856">
        <w:fldChar w:fldCharType="begin"/>
      </w:r>
      <w:r w:rsidR="00B43856">
        <w:instrText xml:space="preserve"> ADDIN ZOTERO_ITEM CSL_CITATION {"citationID":"hlAIsPYB","properties":{"formattedCitation":"(Ngeno et al., 2022)","plainCitation":"(Ngeno et al., 2022)","noteIndex":0},"citationItems":[{"id":84,"uris":["http://zotero.org/users/local/h6YJVYLe/items/XP3LJVZS"],"itemData":{"id":84,"type":"article-journal","abstract":"Access to clean water is a fundamental human right. However, due to the rapid urbanization and industrialization in many African countries, the emergence of a plethora of new classes of water contaminants coupled with aging wastewater treatment infrastructure and technologies, access to clean water has remained elusive especially to rural communities. Additionally, most countries in Africa cannot afford the capital investment associated with advanced and specialized treatment technologies. The solution seems to be the valorization of locally-sourced waste materials and their use as adsorbents, flocculants/coagulants, or photocatalysts, to be included in current and future wastewater treatment facilities. The present review presents a concise and comprehensive compilation, and critique of recent research water purification studies in Africa using waste-based adsorbents. While the abundance of industrial and agricultural wastes presents opportunity for sustainable exploitation for water treatment, several gaps warrant further research. Specifically, future research should include life cycle assessment (LCA) of the wastewater treatment plants (WWTPs) and proposed technologies, in-depth cost analysis, use of environmentally relevant concentrations in simulated studies or real wastewaters and examination of removal efficiencies for biological contaminants such as viruses, bacteria among others. Waste materials are shown to be suitable candidates for delivery of effective and techno-economic adsorbents for water purification in African countries.","container-title":"Environmental Advances","DOI":"10.1016/j.envadv.2022.100282","ISSN":"2666-7657","journalAbbreviation":"Environmental Advances","page":"100282","source":"ScienceDirect","title":"Sustainable re-utilization of waste materials as adsorbents for water and wastewater treatment in Africa: Recent studies, research gaps, and way forward for emerging economies","title-short":"Sustainable re-utilization of waste materials as adsorbents for water and wastewater treatment in Africa","volume":"9","author":[{"family":"Ngeno","given":"Emily Chelangat"},{"family":"Mbuci","given":"Kinyua E."},{"family":"Necibi","given":"Mohamed Chaker"},{"family":"Shikuku","given":"Victor Odhiambo"},{"family":"Olisah","given":"Chijioke"},{"family":"Ongulu","given":"Roselyn"},{"family":"Matovu","given":"Henry"},{"family":"Ssebugere","given":"Patrick"},{"family":"Abushaban","given":"Almotasembellah"},{"family":"Sillanpää","given":"Mika"}],"issued":{"date-parts":[["2022",10,1]]}}}],"schema":"https://github.com/citation-style-language/schema/raw/master/csl-citation.json"} </w:instrText>
      </w:r>
      <w:r w:rsidR="00B43856">
        <w:fldChar w:fldCharType="separate"/>
      </w:r>
      <w:r w:rsidR="00B43856" w:rsidRPr="00B43856">
        <w:rPr>
          <w:rFonts w:cs="Arial"/>
        </w:rPr>
        <w:t>(Ngeno et al., 2022)</w:t>
      </w:r>
      <w:r w:rsidR="00B43856">
        <w:fldChar w:fldCharType="end"/>
      </w:r>
      <w:r w:rsidR="0017449C">
        <w:t>:</w:t>
      </w:r>
    </w:p>
    <w:p w14:paraId="6141033A" w14:textId="77777777" w:rsidR="004A1369" w:rsidRDefault="004A1369" w:rsidP="00670B31">
      <w:pPr>
        <w:jc w:val="both"/>
      </w:pPr>
    </w:p>
    <w:p w14:paraId="2F0EE4CC" w14:textId="1A012BBB" w:rsidR="008E4AC5" w:rsidRDefault="0017449C" w:rsidP="0017449C">
      <w:pPr>
        <w:pStyle w:val="Lijstalinea"/>
        <w:numPr>
          <w:ilvl w:val="0"/>
          <w:numId w:val="19"/>
        </w:numPr>
        <w:jc w:val="both"/>
      </w:pPr>
      <w:r w:rsidRPr="008E4AC5">
        <w:rPr>
          <w:u w:val="single"/>
        </w:rPr>
        <w:t>Polar adsor</w:t>
      </w:r>
      <w:r w:rsidR="00300627" w:rsidRPr="008E4AC5">
        <w:rPr>
          <w:u w:val="single"/>
        </w:rPr>
        <w:t>bents</w:t>
      </w:r>
      <w:r w:rsidR="00300627">
        <w:t xml:space="preserve"> are hydrophilic and typically show a higher affinity to polar substances such as alcohols</w:t>
      </w:r>
      <w:r w:rsidR="008E4AC5">
        <w:t xml:space="preserve">. </w:t>
      </w:r>
      <w:r w:rsidR="004022B3">
        <w:t xml:space="preserve">Clay and mineral-based adsorbents such as </w:t>
      </w:r>
      <w:r w:rsidR="008E4AC5">
        <w:t xml:space="preserve">zeolite </w:t>
      </w:r>
      <w:r w:rsidR="004A1369">
        <w:t>and</w:t>
      </w:r>
      <w:r w:rsidR="004022B3">
        <w:t xml:space="preserve"> bentonite typically are</w:t>
      </w:r>
      <w:r w:rsidR="008E4AC5">
        <w:t xml:space="preserve"> polar adsorbent</w:t>
      </w:r>
      <w:r w:rsidR="004022B3">
        <w:t>s</w:t>
      </w:r>
    </w:p>
    <w:p w14:paraId="281076B1" w14:textId="77777777" w:rsidR="0017449C" w:rsidRDefault="008E4AC5" w:rsidP="0017449C">
      <w:pPr>
        <w:pStyle w:val="Lijstalinea"/>
        <w:numPr>
          <w:ilvl w:val="0"/>
          <w:numId w:val="19"/>
        </w:numPr>
        <w:jc w:val="both"/>
      </w:pPr>
      <w:r>
        <w:rPr>
          <w:u w:val="single"/>
        </w:rPr>
        <w:t xml:space="preserve">Non-polar </w:t>
      </w:r>
      <w:r w:rsidR="00BE03CD">
        <w:rPr>
          <w:u w:val="single"/>
        </w:rPr>
        <w:t>adsorbents</w:t>
      </w:r>
      <w:r w:rsidR="00BE03CD">
        <w:t xml:space="preserve"> are hydrophobic and show a higher affinity to non-polar substances such as </w:t>
      </w:r>
      <w:r w:rsidR="0036494E">
        <w:t>oil and hydrocarbons. Carbonaceous and polymer-based adsorbents</w:t>
      </w:r>
      <w:r w:rsidR="00C2645F">
        <w:t xml:space="preserve"> </w:t>
      </w:r>
      <w:r w:rsidR="004022B3">
        <w:t xml:space="preserve">typically </w:t>
      </w:r>
      <w:r w:rsidR="00C2645F">
        <w:t>are non-polar adsorbents</w:t>
      </w:r>
    </w:p>
    <w:p w14:paraId="3C749C52" w14:textId="3D23BE87" w:rsidR="004A1369" w:rsidRDefault="004A1369">
      <w:pPr>
        <w:spacing w:after="160" w:line="2" w:lineRule="auto"/>
      </w:pPr>
      <w:r>
        <w:br w:type="page"/>
      </w:r>
    </w:p>
    <w:p w14:paraId="32483B33" w14:textId="26EB3F0F" w:rsidR="00966E38" w:rsidRDefault="00966E38" w:rsidP="001D6218">
      <w:pPr>
        <w:pStyle w:val="Kop2"/>
      </w:pPr>
      <w:bookmarkStart w:id="53" w:name="_Ref163217764"/>
      <w:bookmarkStart w:id="54" w:name="_Toc167884288"/>
      <w:r w:rsidRPr="007C69CE">
        <w:lastRenderedPageBreak/>
        <w:t xml:space="preserve">Types of </w:t>
      </w:r>
      <w:r w:rsidR="000A7032" w:rsidRPr="007C69CE">
        <w:t>ad</w:t>
      </w:r>
      <w:r w:rsidRPr="007C69CE">
        <w:t xml:space="preserve">sorption </w:t>
      </w:r>
      <w:bookmarkEnd w:id="53"/>
      <w:r w:rsidR="00A959F7">
        <w:t>set-ups</w:t>
      </w:r>
      <w:bookmarkEnd w:id="54"/>
    </w:p>
    <w:p w14:paraId="58461721" w14:textId="0E108348" w:rsidR="0066745F" w:rsidRDefault="0028252A" w:rsidP="00104E7D">
      <w:pPr>
        <w:jc w:val="both"/>
      </w:pPr>
      <w:r>
        <w:t>Various techniques exist that make use of the adsorption method</w:t>
      </w:r>
      <w:r w:rsidR="00D5673B">
        <w:t xml:space="preserve">. </w:t>
      </w:r>
      <w:r w:rsidR="00233F34">
        <w:t xml:space="preserve">Explanation, </w:t>
      </w:r>
      <w:r w:rsidR="006271F4">
        <w:t>advantages and disadvantages are listed in</w:t>
      </w:r>
      <w:r w:rsidR="006271F4" w:rsidRPr="006271F4">
        <w:t xml:space="preserve"> </w:t>
      </w:r>
      <w:r w:rsidR="006271F4" w:rsidRPr="006271F4">
        <w:fldChar w:fldCharType="begin"/>
      </w:r>
      <w:r w:rsidR="006271F4" w:rsidRPr="006271F4">
        <w:instrText xml:space="preserve"> REF _Ref152836336 \h  \* MERGEFORMAT </w:instrText>
      </w:r>
      <w:r w:rsidR="006271F4" w:rsidRPr="006271F4">
        <w:fldChar w:fldCharType="separate"/>
      </w:r>
      <w:r w:rsidR="00221AAC" w:rsidRPr="004C6889">
        <w:rPr>
          <w:b/>
          <w:bCs/>
        </w:rPr>
        <w:t xml:space="preserve">Table </w:t>
      </w:r>
      <w:r w:rsidR="00221AAC" w:rsidRPr="00221AAC">
        <w:rPr>
          <w:b/>
          <w:bCs/>
          <w:noProof/>
        </w:rPr>
        <w:t>4</w:t>
      </w:r>
      <w:r w:rsidR="006271F4" w:rsidRPr="006271F4">
        <w:fldChar w:fldCharType="end"/>
      </w:r>
      <w:r w:rsidR="00814D94">
        <w:t xml:space="preserve"> that is derived from the study of </w:t>
      </w:r>
      <w:r w:rsidR="00190A0C">
        <w:fldChar w:fldCharType="begin"/>
      </w:r>
      <w:r w:rsidR="00190A0C">
        <w:instrText xml:space="preserve"> ADDIN ZOTERO_ITEM CSL_CITATION {"citationID":"btvAaHYE","properties":{"formattedCitation":"(Patel,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190A0C">
        <w:fldChar w:fldCharType="separate"/>
      </w:r>
      <w:r w:rsidR="0041591F" w:rsidRPr="0041591F">
        <w:rPr>
          <w:rFonts w:cs="Arial"/>
        </w:rPr>
        <w:t>(Patel, 2019)</w:t>
      </w:r>
      <w:r w:rsidR="00190A0C">
        <w:fldChar w:fldCharType="end"/>
      </w:r>
      <w:r w:rsidR="006271F4">
        <w:t xml:space="preserve">. </w:t>
      </w:r>
      <w:r w:rsidR="001909E8">
        <w:t>The differences are mainly based on the flow of the adsorbent and adsorbate.</w:t>
      </w:r>
      <w:r w:rsidR="00687DC9">
        <w:t xml:space="preserve"> Batch adsorption is</w:t>
      </w:r>
      <w:r w:rsidR="00613090">
        <w:t xml:space="preserve"> a non-continuous process in which </w:t>
      </w:r>
      <w:r w:rsidR="008C4F2E">
        <w:t xml:space="preserve">adsorbent and adsorbate are mixed, and after equilibrium the adsorbent is removed by </w:t>
      </w:r>
      <w:r w:rsidR="005E3503">
        <w:t>drawing off</w:t>
      </w:r>
      <w:del w:id="55" w:author="simon duchi" w:date="2023-12-22T13:24:00Z">
        <w:r w:rsidR="00655809" w:rsidDel="00CE78DD">
          <w:delText xml:space="preserve"> </w:delText>
        </w:r>
      </w:del>
      <w:r w:rsidR="005E3503">
        <w:t xml:space="preserve">. It is only possible </w:t>
      </w:r>
      <w:r w:rsidR="003F1E13">
        <w:t xml:space="preserve">with low amount of adsorbent and low pollution load. Therefore, </w:t>
      </w:r>
      <w:r w:rsidR="000A66AF">
        <w:t xml:space="preserve">this </w:t>
      </w:r>
      <w:r w:rsidR="00647D96">
        <w:t xml:space="preserve">technique refrains from industrial-scale applications. </w:t>
      </w:r>
      <w:r w:rsidR="00A95C11">
        <w:t xml:space="preserve">The same is true for pulsed bed adsorption, in which </w:t>
      </w:r>
      <w:r w:rsidR="00512B1F">
        <w:t>the exhausted adsorbent is periodically removed from the bottom</w:t>
      </w:r>
      <w:r w:rsidR="006F249F">
        <w:t xml:space="preserve"> while new </w:t>
      </w:r>
      <w:r w:rsidR="00C77A25">
        <w:t xml:space="preserve">or </w:t>
      </w:r>
      <w:r w:rsidR="006F249F">
        <w:t>regenerated adsorbent</w:t>
      </w:r>
      <w:r w:rsidR="00C77A25">
        <w:t xml:space="preserve"> is added on top</w:t>
      </w:r>
      <w:r w:rsidR="004C614D">
        <w:t xml:space="preserve"> </w:t>
      </w:r>
      <w:r w:rsidR="004C614D">
        <w:fldChar w:fldCharType="begin"/>
      </w:r>
      <w:r w:rsidR="004C614D">
        <w:instrText xml:space="preserve"> ADDIN ZOTERO_ITEM CSL_CITATION {"citationID":"8mkRwLmZ","properties":{"formattedCitation":"(Sookkumnerd, 2019)","plainCitation":"(Sookkumnerd, 2019)","noteIndex":0},"citationItems":[{"id":116,"uris":["http://zotero.org/users/local/h6YJVYLe/items/KRTP3ER6"],"itemData":{"id":116,"type":"article-journal","abstract":"Because pulsed bed adsorbers are preferred when the high fluid flow rate is expected, pulsed bed adsorbers are used in many industries; for example, waste water treatment and food industries. However, few attempts have been focused on modeling of pulsed bed adsorbers. In this paper, the mathematical model of an industrial-scale pulsed bed adsorber has been developed. By using the data on adsorption equilibrium constant, mass transfer and axial dispersion in a lab-scaled fixed-bed adsorber, the numerical analysis of an industrial-scale pulsed bed adsorber for colorant removal in sugar refining process is performed and the numerical results are analyzed to gain the better understanding of this unit operation. The optimum cycle time depended on the fraction of adsorbent being removed and replaced in each pulse; the optimum cycle time increases from 4 hours at 5 % pulse to 12 hours at 14% pulse. In addition, the fluctuation of feed flow rate would affect the performance of pulsed bed adsorbers; for example, the 10% increase of flow rate would make the colorant in the syrup at the outlet higher than its specification. The finding of this paper would allow engineers to optimize an industrial-scale pulsed bed adsorber more efficiently.","container-title":"IOP Conference Series: Materials Science and Engineering","DOI":"10.1088/1757-899X/559/1/012019","journalAbbreviation":"IOP Conference Series: Materials Science and Engineering","page":"012019","source":"ResearchGate","title":"Numerical Modeling of Industrial-Scale Pulsed Bed Adsorber for Colorant Removal in Sugar Refining","volume":"559","author":[{"family":"Sookkumnerd","given":"Terasut"}],"issued":{"date-parts":[["2019",6,25]]}}}],"schema":"https://github.com/citation-style-language/schema/raw/master/csl-citation.json"} </w:instrText>
      </w:r>
      <w:r w:rsidR="004C614D">
        <w:fldChar w:fldCharType="separate"/>
      </w:r>
      <w:r w:rsidR="004C614D" w:rsidRPr="004C614D">
        <w:rPr>
          <w:rFonts w:cs="Arial"/>
        </w:rPr>
        <w:t>(Sookkumnerd, 2019)</w:t>
      </w:r>
      <w:r w:rsidR="004C614D">
        <w:fldChar w:fldCharType="end"/>
      </w:r>
      <w:r w:rsidR="00C77A25">
        <w:t xml:space="preserve">. </w:t>
      </w:r>
      <w:r w:rsidR="00A53C3F">
        <w:t>The other sorption processes are called continuous because the influent flow can be fed continuously through the bed.</w:t>
      </w:r>
      <w:r w:rsidR="001A7282">
        <w:t xml:space="preserve"> </w:t>
      </w:r>
      <w:r w:rsidR="00146302">
        <w:t xml:space="preserve">The term continuous gives no indication about the regeneration, this can by periodically. </w:t>
      </w:r>
      <w:r w:rsidR="00DE5CBF">
        <w:t xml:space="preserve">Typically, also larger amounts of adsorbent are used here. </w:t>
      </w:r>
      <w:r w:rsidR="00973B7C">
        <w:t>Continuous sorption processes can be used for higher amount of wastewater with higher pollution loads and are therefor</w:t>
      </w:r>
      <w:r w:rsidR="00DC1D07">
        <w:t>e</w:t>
      </w:r>
      <w:r w:rsidR="00973B7C">
        <w:t xml:space="preserve"> more interesting in the application of municipal wastewater.</w:t>
      </w:r>
      <w:r w:rsidR="002D3246">
        <w:t xml:space="preserve"> </w:t>
      </w:r>
      <w:r w:rsidR="00736F27">
        <w:t>Among them, c</w:t>
      </w:r>
      <w:r w:rsidR="005C6AFE">
        <w:t xml:space="preserve">ontinuous fixed-bed adsorption is </w:t>
      </w:r>
      <w:r w:rsidR="00736F27">
        <w:t xml:space="preserve">depicted as </w:t>
      </w:r>
      <w:r w:rsidR="007A7450">
        <w:t>a suitable technique</w:t>
      </w:r>
      <w:r w:rsidR="00797BF4">
        <w:t xml:space="preserve">. </w:t>
      </w:r>
      <w:r w:rsidR="00606C03">
        <w:t>It doesn’t require large investment or large area</w:t>
      </w:r>
      <w:r w:rsidR="00482695">
        <w:t xml:space="preserve"> but can be implemented at large scale</w:t>
      </w:r>
      <w:r w:rsidR="00305D82">
        <w:t xml:space="preserve"> </w:t>
      </w:r>
      <w:r w:rsidR="00305D82">
        <w:fldChar w:fldCharType="begin"/>
      </w:r>
      <w:r w:rsidR="00305D82">
        <w:instrText xml:space="preserve"> ADDIN ZOTERO_ITEM CSL_CITATION {"citationID":"c3ZRQIqz","properties":{"formattedCitation":"(Patel, 2019, 2022)","plainCitation":"(Patel, 2019, 2022)","noteIndex":0},"citationItems":[{"id":86,"uris":["http://zotero.org/users/local/h6YJVYLe/items/UIXSM6HM"],"itemData":{"id":86,"type":"article-journal","abstract":"Present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study","volume":"9","author":[{"family":"Patel","given":"Himanshu"}],"issued":{"date-parts":[["2019",3,16]]}}},{"id":114,"uris":["http://zotero.org/users/local/h6YJVYLe/items/2LPR8JYS"],"itemData":{"id":114,"type":"article-journal","abstract":"Recently many researchers concluded that adsorption is widely utilized for removal of pollutants, owning potential dominance like competence, cost-effective, flexibility in design, convenience of low-cost, user-friendly and worldwide available adsorbent, low energy requirement, easy regeneration process of some used adsorbent, etc. Present review paper emphasizes the comparisons of various batch and fixed bed adsorption process. Numerous scientists have been compared these processes using different parameters like adsorption capacity, percentage removal and other parameters. Adsorption capacity using Langmuir and Thomas isotherms for batch and fixed bed adsorption process, respectively, are reviewed. A list of world most pollutants, i.e., metal and dye with their adsorption capacity and the experimental conditions, has been compiled individually, in which maximal adsorption experiments of Chromium(II) and methylene blue were conducted, respectively. Available experimental data on miscellaneous adsorbates like drug, insecticides, pesticides, ions and other chemicals contributing pollutants in the present context are also reviewed and tabulated. This review article concluded that column adsorption is feasible than batch process.","container-title":"International Journal of Environmental Science and Technology","DOI":"10.1007/s13762-021-03492-y","ISSN":"1735-2630","issue":"10","journalAbbreviation":"Int. J. Environ. Sci. Technol.","language":"en","page":"10409-10426","source":"Springer Link","title":"Comparison of batch and fixed bed column adsorption: a critical review","title-short":"Comparison of batch and fixed bed column adsorption","volume":"19","author":[{"family":"Patel","given":"H."}],"issued":{"date-parts":[["2022",10,1]]}}}],"schema":"https://github.com/citation-style-language/schema/raw/master/csl-citation.json"} </w:instrText>
      </w:r>
      <w:r w:rsidR="00305D82">
        <w:fldChar w:fldCharType="separate"/>
      </w:r>
      <w:r w:rsidR="00305D82" w:rsidRPr="00305D82">
        <w:rPr>
          <w:rFonts w:cs="Arial"/>
        </w:rPr>
        <w:t>(Patel, 2019, 2022)</w:t>
      </w:r>
      <w:r w:rsidR="00305D82">
        <w:fldChar w:fldCharType="end"/>
      </w:r>
      <w:r w:rsidR="00482695">
        <w:t>.</w:t>
      </w:r>
    </w:p>
    <w:p w14:paraId="4ABDE50C" w14:textId="77777777" w:rsidR="00104E7D" w:rsidRPr="000B7252" w:rsidRDefault="00104E7D" w:rsidP="00104E7D">
      <w:pPr>
        <w:jc w:val="both"/>
      </w:pPr>
    </w:p>
    <w:p w14:paraId="44102061" w14:textId="4334C28D" w:rsidR="005C5075" w:rsidRDefault="004C6889" w:rsidP="005C5075">
      <w:pPr>
        <w:pStyle w:val="Bijschrift"/>
        <w:keepNext/>
        <w:jc w:val="center"/>
        <w:rPr>
          <w:b/>
          <w:bCs/>
          <w:i w:val="0"/>
          <w:iCs w:val="0"/>
        </w:rPr>
      </w:pPr>
      <w:bookmarkStart w:id="56" w:name="_Ref152836336"/>
      <w:r w:rsidRPr="004C6889">
        <w:rPr>
          <w:b/>
          <w:bCs/>
          <w:i w:val="0"/>
          <w:iCs w:val="0"/>
        </w:rPr>
        <w:t xml:space="preserve">Table </w:t>
      </w:r>
      <w:r w:rsidRPr="004C6889">
        <w:rPr>
          <w:b/>
          <w:bCs/>
          <w:i w:val="0"/>
          <w:iCs w:val="0"/>
        </w:rPr>
        <w:fldChar w:fldCharType="begin"/>
      </w:r>
      <w:r w:rsidRPr="004C6889">
        <w:rPr>
          <w:b/>
          <w:bCs/>
          <w:i w:val="0"/>
          <w:iCs w:val="0"/>
        </w:rPr>
        <w:instrText xml:space="preserve"> SEQ Table \* ARABIC </w:instrText>
      </w:r>
      <w:r w:rsidRPr="004C6889">
        <w:rPr>
          <w:b/>
          <w:bCs/>
          <w:i w:val="0"/>
          <w:iCs w:val="0"/>
        </w:rPr>
        <w:fldChar w:fldCharType="separate"/>
      </w:r>
      <w:r w:rsidR="00221AAC">
        <w:rPr>
          <w:b/>
          <w:bCs/>
          <w:i w:val="0"/>
          <w:iCs w:val="0"/>
          <w:noProof/>
        </w:rPr>
        <w:t>4</w:t>
      </w:r>
      <w:r w:rsidRPr="004C6889">
        <w:rPr>
          <w:b/>
          <w:bCs/>
          <w:i w:val="0"/>
          <w:iCs w:val="0"/>
        </w:rPr>
        <w:fldChar w:fldCharType="end"/>
      </w:r>
      <w:bookmarkEnd w:id="56"/>
      <w:r>
        <w:rPr>
          <w:b/>
          <w:bCs/>
          <w:i w:val="0"/>
          <w:iCs w:val="0"/>
        </w:rPr>
        <w:t xml:space="preserve"> </w:t>
      </w:r>
      <w:r w:rsidR="00A22BC4">
        <w:rPr>
          <w:b/>
          <w:bCs/>
          <w:i w:val="0"/>
          <w:iCs w:val="0"/>
        </w:rPr>
        <w:t>Introduction</w:t>
      </w:r>
      <w:r w:rsidR="003A67A7">
        <w:rPr>
          <w:b/>
          <w:bCs/>
          <w:i w:val="0"/>
          <w:iCs w:val="0"/>
        </w:rPr>
        <w:t>, pros</w:t>
      </w:r>
      <w:r w:rsidR="00A22BC4">
        <w:rPr>
          <w:b/>
          <w:bCs/>
          <w:i w:val="0"/>
          <w:iCs w:val="0"/>
        </w:rPr>
        <w:t xml:space="preserve"> and </w:t>
      </w:r>
      <w:r w:rsidR="003A67A7">
        <w:rPr>
          <w:b/>
          <w:bCs/>
          <w:i w:val="0"/>
          <w:iCs w:val="0"/>
        </w:rPr>
        <w:t>cons</w:t>
      </w:r>
      <w:r w:rsidR="00A22BC4">
        <w:rPr>
          <w:b/>
          <w:bCs/>
          <w:i w:val="0"/>
          <w:iCs w:val="0"/>
        </w:rPr>
        <w:t xml:space="preserve"> </w:t>
      </w:r>
      <w:r w:rsidR="003A67A7">
        <w:rPr>
          <w:b/>
          <w:bCs/>
          <w:i w:val="0"/>
          <w:iCs w:val="0"/>
        </w:rPr>
        <w:t>for</w:t>
      </w:r>
      <w:r w:rsidR="00A22BC4">
        <w:rPr>
          <w:b/>
          <w:bCs/>
          <w:i w:val="0"/>
          <w:iCs w:val="0"/>
        </w:rPr>
        <w:t xml:space="preserve"> various adsorption </w:t>
      </w:r>
      <w:r w:rsidR="003A67A7">
        <w:rPr>
          <w:b/>
          <w:bCs/>
          <w:i w:val="0"/>
          <w:iCs w:val="0"/>
        </w:rPr>
        <w:t>systems</w:t>
      </w:r>
      <w:r w:rsidR="00A22BC4" w:rsidRPr="000B7252">
        <w:rPr>
          <w:b/>
          <w:bCs/>
          <w:i w:val="0"/>
          <w:iCs w:val="0"/>
        </w:rPr>
        <w:t xml:space="preserve"> </w:t>
      </w:r>
      <w:r w:rsidR="00872CA5" w:rsidRPr="000B7252">
        <w:rPr>
          <w:b/>
          <w:bCs/>
          <w:i w:val="0"/>
          <w:iCs w:val="0"/>
        </w:rPr>
        <w:fldChar w:fldCharType="begin"/>
      </w:r>
      <w:r w:rsidR="00872CA5" w:rsidRPr="000B7252">
        <w:rPr>
          <w:b/>
          <w:bCs/>
          <w:i w:val="0"/>
          <w:iCs w:val="0"/>
        </w:rPr>
        <w:instrText xml:space="preserve"> ADDIN ZOTERO_ITEM CSL_CITATION {"citationID":"AJKQt9fL","properties":{"formattedCitation":"(Patel,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872CA5" w:rsidRPr="000B7252">
        <w:rPr>
          <w:b/>
          <w:bCs/>
          <w:i w:val="0"/>
          <w:iCs w:val="0"/>
        </w:rPr>
        <w:fldChar w:fldCharType="separate"/>
      </w:r>
      <w:r w:rsidR="00872CA5" w:rsidRPr="000B7252">
        <w:rPr>
          <w:rFonts w:cs="Arial"/>
          <w:b/>
          <w:bCs/>
          <w:i w:val="0"/>
          <w:iCs w:val="0"/>
        </w:rPr>
        <w:t>(Patel, 2019)</w:t>
      </w:r>
      <w:r w:rsidR="00872CA5" w:rsidRPr="000B7252">
        <w:rPr>
          <w:b/>
          <w:bCs/>
          <w:i w:val="0"/>
          <w:iCs w:val="0"/>
        </w:rPr>
        <w:fldChar w:fldCharType="end"/>
      </w:r>
    </w:p>
    <w:tbl>
      <w:tblPr>
        <w:tblStyle w:val="Tabelraster"/>
        <w:tblW w:w="0" w:type="auto"/>
        <w:tblCellMar>
          <w:top w:w="113" w:type="dxa"/>
          <w:bottom w:w="113" w:type="dxa"/>
        </w:tblCellMar>
        <w:tblLook w:val="04A0" w:firstRow="1" w:lastRow="0" w:firstColumn="1" w:lastColumn="0" w:noHBand="0" w:noVBand="1"/>
      </w:tblPr>
      <w:tblGrid>
        <w:gridCol w:w="2127"/>
        <w:gridCol w:w="2693"/>
        <w:gridCol w:w="2126"/>
        <w:gridCol w:w="2074"/>
      </w:tblGrid>
      <w:tr w:rsidR="005C5075" w:rsidRPr="009C6E1A" w14:paraId="714006C8" w14:textId="77777777" w:rsidTr="00A42AAA">
        <w:trPr>
          <w:trHeight w:val="515"/>
        </w:trPr>
        <w:tc>
          <w:tcPr>
            <w:tcW w:w="2127" w:type="dxa"/>
            <w:tcBorders>
              <w:top w:val="single" w:sz="4" w:space="0" w:color="auto"/>
              <w:left w:val="nil"/>
              <w:bottom w:val="single" w:sz="4" w:space="0" w:color="auto"/>
              <w:right w:val="nil"/>
            </w:tcBorders>
            <w:shd w:val="clear" w:color="auto" w:fill="B4C6E7" w:themeFill="accent5" w:themeFillTint="66"/>
            <w:vAlign w:val="center"/>
          </w:tcPr>
          <w:p w14:paraId="50D2B7C4" w14:textId="56A1FA8D" w:rsidR="005C5075" w:rsidRPr="00C54FBD" w:rsidRDefault="0073476B" w:rsidP="00390DF7">
            <w:pPr>
              <w:rPr>
                <w:szCs w:val="20"/>
              </w:rPr>
            </w:pPr>
            <w:r w:rsidRPr="00C54FBD">
              <w:rPr>
                <w:szCs w:val="20"/>
              </w:rPr>
              <w:t>Adsorption system</w:t>
            </w:r>
          </w:p>
        </w:tc>
        <w:tc>
          <w:tcPr>
            <w:tcW w:w="2693" w:type="dxa"/>
            <w:tcBorders>
              <w:top w:val="single" w:sz="4" w:space="0" w:color="auto"/>
              <w:left w:val="nil"/>
              <w:bottom w:val="single" w:sz="4" w:space="0" w:color="auto"/>
              <w:right w:val="nil"/>
            </w:tcBorders>
            <w:shd w:val="clear" w:color="auto" w:fill="B4C6E7" w:themeFill="accent5" w:themeFillTint="66"/>
            <w:vAlign w:val="center"/>
          </w:tcPr>
          <w:p w14:paraId="3EE0ADC0" w14:textId="2EFC0B80" w:rsidR="005C5075" w:rsidRPr="009C6E1A" w:rsidRDefault="005C5075" w:rsidP="00390DF7">
            <w:pPr>
              <w:rPr>
                <w:sz w:val="18"/>
                <w:szCs w:val="20"/>
              </w:rPr>
            </w:pPr>
            <w:r>
              <w:t>Introduction</w:t>
            </w:r>
          </w:p>
        </w:tc>
        <w:tc>
          <w:tcPr>
            <w:tcW w:w="2126" w:type="dxa"/>
            <w:tcBorders>
              <w:top w:val="single" w:sz="4" w:space="0" w:color="auto"/>
              <w:left w:val="nil"/>
              <w:bottom w:val="single" w:sz="4" w:space="0" w:color="auto"/>
              <w:right w:val="nil"/>
            </w:tcBorders>
            <w:shd w:val="clear" w:color="auto" w:fill="B4C6E7" w:themeFill="accent5" w:themeFillTint="66"/>
            <w:vAlign w:val="center"/>
          </w:tcPr>
          <w:p w14:paraId="4C766688" w14:textId="01DBE97A" w:rsidR="005C5075" w:rsidRPr="003C053A" w:rsidRDefault="00380BE2" w:rsidP="00390DF7">
            <w:pPr>
              <w:rPr>
                <w:b/>
                <w:bCs/>
                <w:sz w:val="18"/>
                <w:szCs w:val="20"/>
              </w:rPr>
            </w:pPr>
            <w:r w:rsidRPr="003C053A">
              <w:rPr>
                <w:b/>
                <w:bCs/>
                <w:color w:val="00B050"/>
              </w:rPr>
              <w:t>Pros</w:t>
            </w:r>
            <w:r w:rsidR="002A37BD" w:rsidRPr="003C053A">
              <w:rPr>
                <w:b/>
                <w:bCs/>
                <w:color w:val="00B050"/>
              </w:rPr>
              <w:t xml:space="preserve"> +</w:t>
            </w:r>
          </w:p>
        </w:tc>
        <w:tc>
          <w:tcPr>
            <w:tcW w:w="2074" w:type="dxa"/>
            <w:tcBorders>
              <w:top w:val="single" w:sz="4" w:space="0" w:color="auto"/>
              <w:left w:val="nil"/>
              <w:bottom w:val="single" w:sz="4" w:space="0" w:color="auto"/>
              <w:right w:val="nil"/>
            </w:tcBorders>
            <w:shd w:val="clear" w:color="auto" w:fill="B4C6E7" w:themeFill="accent5" w:themeFillTint="66"/>
            <w:vAlign w:val="center"/>
          </w:tcPr>
          <w:p w14:paraId="754849B1" w14:textId="35E7A916" w:rsidR="005C5075" w:rsidRPr="003C053A" w:rsidRDefault="00380BE2" w:rsidP="00390DF7">
            <w:pPr>
              <w:rPr>
                <w:b/>
                <w:bCs/>
                <w:color w:val="C00000"/>
              </w:rPr>
            </w:pPr>
            <w:r w:rsidRPr="003C053A">
              <w:rPr>
                <w:b/>
                <w:bCs/>
                <w:color w:val="C00000"/>
              </w:rPr>
              <w:t>Cons</w:t>
            </w:r>
            <w:r w:rsidR="002A37BD" w:rsidRPr="003C053A">
              <w:rPr>
                <w:b/>
                <w:bCs/>
                <w:color w:val="C00000"/>
              </w:rPr>
              <w:t xml:space="preserve"> -</w:t>
            </w:r>
          </w:p>
        </w:tc>
      </w:tr>
      <w:tr w:rsidR="005C5075" w:rsidRPr="00B243CE" w14:paraId="02E93BFF" w14:textId="77777777" w:rsidTr="0013537D">
        <w:tc>
          <w:tcPr>
            <w:tcW w:w="2127" w:type="dxa"/>
            <w:tcBorders>
              <w:top w:val="single" w:sz="4" w:space="0" w:color="auto"/>
              <w:left w:val="nil"/>
              <w:bottom w:val="single" w:sz="4" w:space="0" w:color="auto"/>
              <w:right w:val="nil"/>
            </w:tcBorders>
          </w:tcPr>
          <w:p w14:paraId="40510DAF" w14:textId="412E2CA2" w:rsidR="005C5075" w:rsidRPr="00844E9A" w:rsidRDefault="0073476B" w:rsidP="00E2314B">
            <w:pPr>
              <w:rPr>
                <w:b/>
                <w:bCs/>
                <w:sz w:val="16"/>
                <w:szCs w:val="18"/>
              </w:rPr>
            </w:pPr>
            <w:r>
              <w:rPr>
                <w:b/>
                <w:bCs/>
                <w:sz w:val="16"/>
                <w:szCs w:val="18"/>
              </w:rPr>
              <w:t>Batch sorption</w:t>
            </w:r>
          </w:p>
        </w:tc>
        <w:tc>
          <w:tcPr>
            <w:tcW w:w="2693" w:type="dxa"/>
            <w:tcBorders>
              <w:top w:val="single" w:sz="4" w:space="0" w:color="auto"/>
              <w:left w:val="nil"/>
              <w:bottom w:val="single" w:sz="4" w:space="0" w:color="auto"/>
              <w:right w:val="nil"/>
            </w:tcBorders>
          </w:tcPr>
          <w:p w14:paraId="3E9C71FB" w14:textId="77777777" w:rsidR="005C5075" w:rsidRDefault="002B5B7F" w:rsidP="00390DF7">
            <w:pPr>
              <w:spacing w:line="276" w:lineRule="auto"/>
              <w:rPr>
                <w:sz w:val="16"/>
                <w:szCs w:val="18"/>
              </w:rPr>
            </w:pPr>
            <w:r w:rsidRPr="002B5B7F">
              <w:rPr>
                <w:sz w:val="16"/>
                <w:szCs w:val="18"/>
              </w:rPr>
              <w:t xml:space="preserve">Adsorbent and adsorbate </w:t>
            </w:r>
            <w:r>
              <w:rPr>
                <w:sz w:val="16"/>
                <w:szCs w:val="18"/>
              </w:rPr>
              <w:t>a</w:t>
            </w:r>
            <w:r w:rsidRPr="002B5B7F">
              <w:rPr>
                <w:sz w:val="16"/>
                <w:szCs w:val="18"/>
              </w:rPr>
              <w:t xml:space="preserve">re mixed in diluted solution at constant </w:t>
            </w:r>
            <w:r w:rsidR="00163DA9">
              <w:rPr>
                <w:sz w:val="16"/>
                <w:szCs w:val="18"/>
              </w:rPr>
              <w:t>v</w:t>
            </w:r>
            <w:r w:rsidRPr="002B5B7F">
              <w:rPr>
                <w:sz w:val="16"/>
                <w:szCs w:val="18"/>
              </w:rPr>
              <w:t>olume</w:t>
            </w:r>
          </w:p>
          <w:p w14:paraId="0086C320" w14:textId="1287E174" w:rsidR="002A37BD" w:rsidRPr="007C69CE" w:rsidRDefault="002A37BD"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53890B73" w14:textId="77777777" w:rsidR="002A37BD" w:rsidRDefault="003D4497" w:rsidP="00390DF7">
            <w:pPr>
              <w:spacing w:line="276" w:lineRule="auto"/>
              <w:rPr>
                <w:rFonts w:cs="Arial"/>
                <w:sz w:val="16"/>
                <w:szCs w:val="18"/>
              </w:rPr>
            </w:pPr>
            <w:r>
              <w:rPr>
                <w:rFonts w:cs="Arial"/>
                <w:sz w:val="16"/>
                <w:szCs w:val="18"/>
              </w:rPr>
              <w:t>Easy and cheap</w:t>
            </w:r>
          </w:p>
          <w:p w14:paraId="4CF86037" w14:textId="21947843" w:rsidR="003D4497" w:rsidRPr="00B243CE" w:rsidRDefault="007A6BAF" w:rsidP="00390DF7">
            <w:pPr>
              <w:spacing w:line="276" w:lineRule="auto"/>
              <w:rPr>
                <w:rFonts w:cs="Arial"/>
                <w:sz w:val="16"/>
                <w:szCs w:val="18"/>
              </w:rPr>
            </w:pPr>
            <w:r>
              <w:rPr>
                <w:rFonts w:cs="Arial"/>
                <w:sz w:val="16"/>
                <w:szCs w:val="18"/>
              </w:rPr>
              <w:t>Desired for research</w:t>
            </w:r>
          </w:p>
        </w:tc>
        <w:tc>
          <w:tcPr>
            <w:tcW w:w="2074" w:type="dxa"/>
            <w:tcBorders>
              <w:top w:val="single" w:sz="4" w:space="0" w:color="auto"/>
              <w:left w:val="nil"/>
              <w:bottom w:val="single" w:sz="4" w:space="0" w:color="auto"/>
              <w:right w:val="nil"/>
            </w:tcBorders>
          </w:tcPr>
          <w:p w14:paraId="1E826FAE" w14:textId="34BDA23A" w:rsidR="004E3EF4" w:rsidRDefault="004E3EF4" w:rsidP="00390DF7">
            <w:pPr>
              <w:spacing w:line="276" w:lineRule="auto"/>
              <w:rPr>
                <w:rFonts w:cs="Arial"/>
                <w:sz w:val="16"/>
                <w:szCs w:val="18"/>
              </w:rPr>
            </w:pPr>
            <w:r>
              <w:rPr>
                <w:rFonts w:cs="Arial"/>
                <w:sz w:val="16"/>
                <w:szCs w:val="18"/>
              </w:rPr>
              <w:t>Non-continuous</w:t>
            </w:r>
          </w:p>
          <w:p w14:paraId="1ECD9F95" w14:textId="4E474081" w:rsidR="005C5075" w:rsidRDefault="00337C80" w:rsidP="00390DF7">
            <w:pPr>
              <w:spacing w:line="276" w:lineRule="auto"/>
              <w:rPr>
                <w:rFonts w:cs="Arial"/>
                <w:sz w:val="16"/>
                <w:szCs w:val="18"/>
              </w:rPr>
            </w:pPr>
            <w:r>
              <w:rPr>
                <w:rFonts w:cs="Arial"/>
                <w:sz w:val="16"/>
                <w:szCs w:val="18"/>
              </w:rPr>
              <w:t>For small quantity of wastewater and minimum pollution load</w:t>
            </w:r>
          </w:p>
          <w:p w14:paraId="34BCD45B" w14:textId="77777777" w:rsidR="00337C80" w:rsidRDefault="00DC314C" w:rsidP="00390DF7">
            <w:pPr>
              <w:spacing w:line="276" w:lineRule="auto"/>
              <w:rPr>
                <w:rFonts w:cs="Arial"/>
                <w:sz w:val="16"/>
                <w:szCs w:val="18"/>
              </w:rPr>
            </w:pPr>
            <w:r>
              <w:rPr>
                <w:rFonts w:cs="Arial"/>
                <w:sz w:val="16"/>
                <w:szCs w:val="18"/>
              </w:rPr>
              <w:t>Usually not industrialized</w:t>
            </w:r>
          </w:p>
          <w:p w14:paraId="6F9003A8" w14:textId="7CA0CA00" w:rsidR="004E3EF4" w:rsidRDefault="00DC314C" w:rsidP="00390DF7">
            <w:pPr>
              <w:spacing w:line="276" w:lineRule="auto"/>
              <w:rPr>
                <w:rFonts w:cs="Arial"/>
                <w:sz w:val="16"/>
                <w:szCs w:val="18"/>
              </w:rPr>
            </w:pPr>
            <w:r>
              <w:rPr>
                <w:rFonts w:cs="Arial"/>
                <w:sz w:val="16"/>
                <w:szCs w:val="18"/>
              </w:rPr>
              <w:t>Adsorbent removed by simple filtration</w:t>
            </w:r>
          </w:p>
        </w:tc>
      </w:tr>
      <w:tr w:rsidR="005C5075" w:rsidRPr="00B243CE" w14:paraId="235544A6" w14:textId="77777777" w:rsidTr="0013537D">
        <w:tc>
          <w:tcPr>
            <w:tcW w:w="2127" w:type="dxa"/>
            <w:tcBorders>
              <w:top w:val="single" w:sz="4" w:space="0" w:color="auto"/>
              <w:left w:val="nil"/>
              <w:bottom w:val="single" w:sz="4" w:space="0" w:color="auto"/>
              <w:right w:val="nil"/>
            </w:tcBorders>
          </w:tcPr>
          <w:p w14:paraId="48AF51C5" w14:textId="203D6ABE" w:rsidR="005C5075" w:rsidRDefault="0073476B" w:rsidP="00E2314B">
            <w:pPr>
              <w:rPr>
                <w:b/>
                <w:bCs/>
                <w:sz w:val="16"/>
                <w:szCs w:val="18"/>
              </w:rPr>
            </w:pPr>
            <w:r>
              <w:rPr>
                <w:b/>
                <w:bCs/>
                <w:sz w:val="16"/>
                <w:szCs w:val="18"/>
              </w:rPr>
              <w:t>Conti</w:t>
            </w:r>
            <w:r w:rsidR="00C934BC">
              <w:rPr>
                <w:b/>
                <w:bCs/>
                <w:sz w:val="16"/>
                <w:szCs w:val="18"/>
              </w:rPr>
              <w:t>nuous fixed-bed sorption</w:t>
            </w:r>
          </w:p>
        </w:tc>
        <w:tc>
          <w:tcPr>
            <w:tcW w:w="2693" w:type="dxa"/>
            <w:tcBorders>
              <w:top w:val="single" w:sz="4" w:space="0" w:color="auto"/>
              <w:left w:val="nil"/>
              <w:bottom w:val="single" w:sz="4" w:space="0" w:color="auto"/>
              <w:right w:val="nil"/>
            </w:tcBorders>
          </w:tcPr>
          <w:p w14:paraId="6F9F7F3F" w14:textId="77777777" w:rsidR="005C5075" w:rsidRDefault="00D8425E" w:rsidP="00390DF7">
            <w:pPr>
              <w:spacing w:line="276" w:lineRule="auto"/>
              <w:rPr>
                <w:sz w:val="16"/>
                <w:szCs w:val="18"/>
              </w:rPr>
            </w:pPr>
            <w:r>
              <w:rPr>
                <w:sz w:val="16"/>
                <w:szCs w:val="18"/>
              </w:rPr>
              <w:t>Adsorbate continuously flows through the adsorbent bed</w:t>
            </w:r>
            <w:r w:rsidR="002A37BD">
              <w:rPr>
                <w:sz w:val="16"/>
                <w:szCs w:val="18"/>
              </w:rPr>
              <w:t xml:space="preserve"> at constant rate</w:t>
            </w:r>
          </w:p>
          <w:p w14:paraId="08E0CBE3" w14:textId="095FF113" w:rsidR="002A37BD" w:rsidRDefault="002A37BD"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07EFF1CA" w14:textId="01B7C70D" w:rsidR="005C5075" w:rsidRDefault="00C922CB" w:rsidP="00390DF7">
            <w:pPr>
              <w:spacing w:line="276" w:lineRule="auto"/>
              <w:rPr>
                <w:rFonts w:cs="Arial"/>
                <w:sz w:val="16"/>
                <w:szCs w:val="18"/>
              </w:rPr>
            </w:pPr>
            <w:r>
              <w:rPr>
                <w:rFonts w:cs="Arial"/>
                <w:sz w:val="16"/>
                <w:szCs w:val="18"/>
              </w:rPr>
              <w:t>Easy and cheap</w:t>
            </w:r>
          </w:p>
          <w:p w14:paraId="44F3B56D" w14:textId="0438B332" w:rsidR="00AA4118" w:rsidRDefault="00AA4118" w:rsidP="00390DF7">
            <w:pPr>
              <w:spacing w:line="276" w:lineRule="auto"/>
              <w:rPr>
                <w:rFonts w:cs="Arial"/>
                <w:sz w:val="16"/>
                <w:szCs w:val="18"/>
              </w:rPr>
            </w:pPr>
            <w:r>
              <w:rPr>
                <w:rFonts w:cs="Arial"/>
                <w:sz w:val="16"/>
                <w:szCs w:val="18"/>
              </w:rPr>
              <w:t>Continuous</w:t>
            </w:r>
          </w:p>
          <w:p w14:paraId="63C0EE56" w14:textId="77777777" w:rsidR="00C922CB" w:rsidRDefault="00C922CB" w:rsidP="00390DF7">
            <w:pPr>
              <w:spacing w:line="276" w:lineRule="auto"/>
              <w:rPr>
                <w:rFonts w:cs="Arial"/>
                <w:sz w:val="16"/>
                <w:szCs w:val="18"/>
              </w:rPr>
            </w:pPr>
            <w:r>
              <w:rPr>
                <w:rFonts w:cs="Arial"/>
                <w:sz w:val="16"/>
                <w:szCs w:val="18"/>
              </w:rPr>
              <w:t>For higher quantity of wastewater and higher pollution load</w:t>
            </w:r>
          </w:p>
          <w:p w14:paraId="32FA7B5D" w14:textId="54043DB8" w:rsidR="00D658BA" w:rsidRDefault="00E238F1" w:rsidP="00390DF7">
            <w:pPr>
              <w:spacing w:line="276" w:lineRule="auto"/>
              <w:rPr>
                <w:rFonts w:cs="Arial"/>
                <w:sz w:val="16"/>
                <w:szCs w:val="18"/>
              </w:rPr>
            </w:pPr>
            <w:r>
              <w:rPr>
                <w:rFonts w:cs="Arial"/>
                <w:sz w:val="16"/>
                <w:szCs w:val="18"/>
              </w:rPr>
              <w:t>Widely used for industrial application</w:t>
            </w:r>
          </w:p>
        </w:tc>
        <w:tc>
          <w:tcPr>
            <w:tcW w:w="2074" w:type="dxa"/>
            <w:tcBorders>
              <w:top w:val="single" w:sz="4" w:space="0" w:color="auto"/>
              <w:left w:val="nil"/>
              <w:bottom w:val="single" w:sz="4" w:space="0" w:color="auto"/>
              <w:right w:val="nil"/>
            </w:tcBorders>
          </w:tcPr>
          <w:p w14:paraId="0F142B14" w14:textId="77777777" w:rsidR="005C5075" w:rsidRDefault="00AA4118" w:rsidP="00390DF7">
            <w:pPr>
              <w:spacing w:line="276" w:lineRule="auto"/>
              <w:rPr>
                <w:rFonts w:cs="Arial"/>
                <w:sz w:val="16"/>
                <w:szCs w:val="18"/>
              </w:rPr>
            </w:pPr>
            <w:r>
              <w:rPr>
                <w:rFonts w:cs="Arial"/>
                <w:sz w:val="16"/>
                <w:szCs w:val="18"/>
              </w:rPr>
              <w:t xml:space="preserve">Attrition </w:t>
            </w:r>
            <w:r w:rsidR="00954473">
              <w:rPr>
                <w:rFonts w:cs="Arial"/>
                <w:sz w:val="16"/>
                <w:szCs w:val="18"/>
              </w:rPr>
              <w:t>(wear particles)</w:t>
            </w:r>
          </w:p>
          <w:p w14:paraId="14E84B2E" w14:textId="77777777" w:rsidR="00954473" w:rsidRDefault="00954473" w:rsidP="00390DF7">
            <w:pPr>
              <w:spacing w:line="276" w:lineRule="auto"/>
              <w:rPr>
                <w:rFonts w:cs="Arial"/>
                <w:sz w:val="16"/>
                <w:szCs w:val="18"/>
              </w:rPr>
            </w:pPr>
            <w:r>
              <w:rPr>
                <w:rFonts w:cs="Arial"/>
                <w:sz w:val="16"/>
                <w:szCs w:val="18"/>
              </w:rPr>
              <w:t xml:space="preserve">Feed </w:t>
            </w:r>
            <w:r w:rsidR="00B870E9">
              <w:rPr>
                <w:rFonts w:cs="Arial"/>
                <w:sz w:val="16"/>
                <w:szCs w:val="18"/>
              </w:rPr>
              <w:t>channelling</w:t>
            </w:r>
          </w:p>
          <w:p w14:paraId="4E5B6598" w14:textId="1FE22041" w:rsidR="00B870E9" w:rsidRDefault="00B870E9" w:rsidP="00390DF7">
            <w:pPr>
              <w:spacing w:line="276" w:lineRule="auto"/>
              <w:rPr>
                <w:rFonts w:cs="Arial"/>
                <w:sz w:val="16"/>
                <w:szCs w:val="18"/>
              </w:rPr>
            </w:pPr>
            <w:r>
              <w:rPr>
                <w:rFonts w:cs="Arial"/>
                <w:sz w:val="16"/>
                <w:szCs w:val="18"/>
              </w:rPr>
              <w:t>Dead zones</w:t>
            </w:r>
          </w:p>
        </w:tc>
      </w:tr>
      <w:tr w:rsidR="005C5075" w:rsidRPr="00B243CE" w14:paraId="31500883" w14:textId="77777777" w:rsidTr="0013537D">
        <w:tc>
          <w:tcPr>
            <w:tcW w:w="2127" w:type="dxa"/>
            <w:tcBorders>
              <w:top w:val="single" w:sz="4" w:space="0" w:color="auto"/>
              <w:left w:val="nil"/>
              <w:bottom w:val="single" w:sz="4" w:space="0" w:color="auto"/>
              <w:right w:val="nil"/>
            </w:tcBorders>
          </w:tcPr>
          <w:p w14:paraId="19375246" w14:textId="2E7EEA54" w:rsidR="005C5075" w:rsidRDefault="00C934BC" w:rsidP="00E2314B">
            <w:pPr>
              <w:rPr>
                <w:b/>
                <w:bCs/>
                <w:sz w:val="16"/>
                <w:szCs w:val="18"/>
              </w:rPr>
            </w:pPr>
            <w:r>
              <w:rPr>
                <w:b/>
                <w:bCs/>
                <w:sz w:val="16"/>
                <w:szCs w:val="18"/>
              </w:rPr>
              <w:t>Continuous moving bed sorption</w:t>
            </w:r>
          </w:p>
        </w:tc>
        <w:tc>
          <w:tcPr>
            <w:tcW w:w="2693" w:type="dxa"/>
            <w:tcBorders>
              <w:top w:val="single" w:sz="4" w:space="0" w:color="auto"/>
              <w:left w:val="nil"/>
              <w:bottom w:val="single" w:sz="4" w:space="0" w:color="auto"/>
              <w:right w:val="nil"/>
            </w:tcBorders>
          </w:tcPr>
          <w:p w14:paraId="5BB36474" w14:textId="77777777" w:rsidR="005C5075" w:rsidRDefault="007337EC" w:rsidP="00390DF7">
            <w:pPr>
              <w:spacing w:line="276" w:lineRule="auto"/>
              <w:rPr>
                <w:sz w:val="16"/>
                <w:szCs w:val="18"/>
              </w:rPr>
            </w:pPr>
            <w:r>
              <w:rPr>
                <w:sz w:val="16"/>
                <w:szCs w:val="18"/>
              </w:rPr>
              <w:t xml:space="preserve">Continuously flowing </w:t>
            </w:r>
            <w:r w:rsidR="004D4D48">
              <w:rPr>
                <w:sz w:val="16"/>
                <w:szCs w:val="18"/>
              </w:rPr>
              <w:t>adsorbate</w:t>
            </w:r>
            <w:r w:rsidR="00E02781">
              <w:rPr>
                <w:sz w:val="16"/>
                <w:szCs w:val="18"/>
              </w:rPr>
              <w:t xml:space="preserve"> </w:t>
            </w:r>
            <w:r>
              <w:rPr>
                <w:sz w:val="16"/>
                <w:szCs w:val="18"/>
              </w:rPr>
              <w:t xml:space="preserve">and also adsorbent </w:t>
            </w:r>
            <w:r w:rsidR="00E02781">
              <w:rPr>
                <w:sz w:val="16"/>
                <w:szCs w:val="18"/>
              </w:rPr>
              <w:t>are in motion</w:t>
            </w:r>
          </w:p>
          <w:p w14:paraId="7A5C0338" w14:textId="011B931A" w:rsidR="00755F33" w:rsidRDefault="00755F33"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2AE47DED" w14:textId="77777777" w:rsidR="005C5075" w:rsidRDefault="007C2D34" w:rsidP="00390DF7">
            <w:pPr>
              <w:spacing w:line="276" w:lineRule="auto"/>
              <w:rPr>
                <w:rFonts w:cs="Arial"/>
                <w:sz w:val="16"/>
                <w:szCs w:val="18"/>
              </w:rPr>
            </w:pPr>
            <w:r>
              <w:rPr>
                <w:rFonts w:cs="Arial"/>
                <w:sz w:val="16"/>
                <w:szCs w:val="18"/>
              </w:rPr>
              <w:t>Continuous good contact with fresh adsorbent</w:t>
            </w:r>
          </w:p>
          <w:p w14:paraId="36F47999" w14:textId="44E8BDF0" w:rsidR="007C2D34" w:rsidRDefault="007C2D34" w:rsidP="00390DF7">
            <w:pPr>
              <w:spacing w:line="276" w:lineRule="auto"/>
              <w:rPr>
                <w:rFonts w:cs="Arial"/>
                <w:sz w:val="16"/>
                <w:szCs w:val="18"/>
              </w:rPr>
            </w:pPr>
          </w:p>
        </w:tc>
        <w:tc>
          <w:tcPr>
            <w:tcW w:w="2074" w:type="dxa"/>
            <w:tcBorders>
              <w:top w:val="single" w:sz="4" w:space="0" w:color="auto"/>
              <w:left w:val="nil"/>
              <w:bottom w:val="single" w:sz="4" w:space="0" w:color="auto"/>
              <w:right w:val="nil"/>
            </w:tcBorders>
          </w:tcPr>
          <w:p w14:paraId="46A7E03E" w14:textId="77777777" w:rsidR="005C5075" w:rsidRDefault="0067447E" w:rsidP="00390DF7">
            <w:pPr>
              <w:spacing w:line="276" w:lineRule="auto"/>
              <w:rPr>
                <w:rFonts w:cs="Arial"/>
                <w:sz w:val="16"/>
                <w:szCs w:val="18"/>
              </w:rPr>
            </w:pPr>
            <w:r>
              <w:rPr>
                <w:rFonts w:cs="Arial"/>
                <w:sz w:val="16"/>
                <w:szCs w:val="18"/>
              </w:rPr>
              <w:t>Complicated &amp; expensive</w:t>
            </w:r>
          </w:p>
          <w:p w14:paraId="537EED1C" w14:textId="77777777" w:rsidR="007C2D34" w:rsidRDefault="007C2D34" w:rsidP="00390DF7">
            <w:pPr>
              <w:spacing w:line="276" w:lineRule="auto"/>
              <w:rPr>
                <w:rFonts w:cs="Arial"/>
                <w:sz w:val="16"/>
                <w:szCs w:val="18"/>
              </w:rPr>
            </w:pPr>
            <w:r>
              <w:rPr>
                <w:rFonts w:cs="Arial"/>
                <w:sz w:val="16"/>
                <w:szCs w:val="18"/>
              </w:rPr>
              <w:t>Large amount of adsorbent required</w:t>
            </w:r>
          </w:p>
          <w:p w14:paraId="5BE9BEF8" w14:textId="32E02351" w:rsidR="006C7701" w:rsidRDefault="006C7701" w:rsidP="00390DF7">
            <w:pPr>
              <w:spacing w:line="276" w:lineRule="auto"/>
              <w:rPr>
                <w:rFonts w:cs="Arial"/>
                <w:sz w:val="16"/>
                <w:szCs w:val="18"/>
              </w:rPr>
            </w:pPr>
            <w:r>
              <w:rPr>
                <w:rFonts w:cs="Arial"/>
                <w:sz w:val="16"/>
                <w:szCs w:val="18"/>
              </w:rPr>
              <w:t>Continuous regeneration of adsorbent essential</w:t>
            </w:r>
          </w:p>
        </w:tc>
      </w:tr>
      <w:tr w:rsidR="00C934BC" w:rsidRPr="00B243CE" w14:paraId="698E65D2" w14:textId="77777777" w:rsidTr="0013537D">
        <w:tc>
          <w:tcPr>
            <w:tcW w:w="2127" w:type="dxa"/>
            <w:tcBorders>
              <w:top w:val="single" w:sz="4" w:space="0" w:color="auto"/>
              <w:left w:val="nil"/>
              <w:bottom w:val="single" w:sz="4" w:space="0" w:color="auto"/>
              <w:right w:val="nil"/>
            </w:tcBorders>
          </w:tcPr>
          <w:p w14:paraId="22284509" w14:textId="6ABB6A43" w:rsidR="00C934BC" w:rsidRDefault="00C934BC" w:rsidP="00E2314B">
            <w:pPr>
              <w:rPr>
                <w:b/>
                <w:bCs/>
                <w:sz w:val="16"/>
                <w:szCs w:val="18"/>
              </w:rPr>
            </w:pPr>
            <w:r>
              <w:rPr>
                <w:b/>
                <w:bCs/>
                <w:sz w:val="16"/>
                <w:szCs w:val="18"/>
              </w:rPr>
              <w:t>Continuous fluidized bed sorption</w:t>
            </w:r>
          </w:p>
        </w:tc>
        <w:tc>
          <w:tcPr>
            <w:tcW w:w="2693" w:type="dxa"/>
            <w:tcBorders>
              <w:top w:val="single" w:sz="4" w:space="0" w:color="auto"/>
              <w:left w:val="nil"/>
              <w:bottom w:val="single" w:sz="4" w:space="0" w:color="auto"/>
              <w:right w:val="nil"/>
            </w:tcBorders>
          </w:tcPr>
          <w:p w14:paraId="7E1927CD" w14:textId="77777777" w:rsidR="00C934BC" w:rsidRDefault="00755F33" w:rsidP="00390DF7">
            <w:pPr>
              <w:spacing w:line="276" w:lineRule="auto"/>
              <w:rPr>
                <w:sz w:val="16"/>
                <w:szCs w:val="18"/>
              </w:rPr>
            </w:pPr>
            <w:r>
              <w:rPr>
                <w:sz w:val="16"/>
                <w:szCs w:val="18"/>
              </w:rPr>
              <w:t>Adsorbate is in contact with fluidized bed of adsorbent</w:t>
            </w:r>
          </w:p>
          <w:p w14:paraId="7DED2E9A" w14:textId="087B904D" w:rsidR="00755F33" w:rsidRDefault="00755F33" w:rsidP="00390DF7">
            <w:pPr>
              <w:spacing w:line="276" w:lineRule="auto"/>
              <w:rPr>
                <w:sz w:val="16"/>
                <w:szCs w:val="18"/>
              </w:rPr>
            </w:pPr>
          </w:p>
        </w:tc>
        <w:tc>
          <w:tcPr>
            <w:tcW w:w="2126" w:type="dxa"/>
            <w:tcBorders>
              <w:top w:val="single" w:sz="4" w:space="0" w:color="auto"/>
              <w:left w:val="nil"/>
              <w:bottom w:val="single" w:sz="4" w:space="0" w:color="auto"/>
              <w:right w:val="nil"/>
            </w:tcBorders>
          </w:tcPr>
          <w:p w14:paraId="2E2C8B0A" w14:textId="77777777" w:rsidR="006C7701" w:rsidRDefault="006C7701" w:rsidP="00390DF7">
            <w:pPr>
              <w:spacing w:line="276" w:lineRule="auto"/>
              <w:rPr>
                <w:rFonts w:cs="Arial"/>
                <w:sz w:val="16"/>
                <w:szCs w:val="18"/>
              </w:rPr>
            </w:pPr>
            <w:r>
              <w:rPr>
                <w:rFonts w:cs="Arial"/>
                <w:sz w:val="16"/>
                <w:szCs w:val="18"/>
              </w:rPr>
              <w:t>Continuous</w:t>
            </w:r>
          </w:p>
          <w:p w14:paraId="7DDED672" w14:textId="77777777" w:rsidR="006C7701" w:rsidRDefault="006C7701" w:rsidP="00390DF7">
            <w:pPr>
              <w:spacing w:line="276" w:lineRule="auto"/>
              <w:rPr>
                <w:rFonts w:cs="Arial"/>
                <w:sz w:val="16"/>
                <w:szCs w:val="18"/>
              </w:rPr>
            </w:pPr>
            <w:r>
              <w:rPr>
                <w:rFonts w:cs="Arial"/>
                <w:sz w:val="16"/>
                <w:szCs w:val="18"/>
              </w:rPr>
              <w:t>For higher quantity of wastewater and higher pollution load</w:t>
            </w:r>
          </w:p>
          <w:p w14:paraId="31341892" w14:textId="77777777" w:rsidR="00C934BC" w:rsidRDefault="00B74497" w:rsidP="00390DF7">
            <w:pPr>
              <w:spacing w:line="276" w:lineRule="auto"/>
              <w:rPr>
                <w:rFonts w:cs="Arial"/>
                <w:sz w:val="16"/>
                <w:szCs w:val="18"/>
              </w:rPr>
            </w:pPr>
            <w:r>
              <w:rPr>
                <w:rFonts w:cs="Arial"/>
                <w:sz w:val="16"/>
                <w:szCs w:val="18"/>
              </w:rPr>
              <w:t>Automatically controllable</w:t>
            </w:r>
          </w:p>
          <w:p w14:paraId="0F21BCF7" w14:textId="3A67EE5F" w:rsidR="004E3EF4" w:rsidRDefault="00B74497" w:rsidP="00390DF7">
            <w:pPr>
              <w:spacing w:line="276" w:lineRule="auto"/>
              <w:rPr>
                <w:rFonts w:cs="Arial"/>
                <w:sz w:val="16"/>
                <w:szCs w:val="18"/>
              </w:rPr>
            </w:pPr>
            <w:r>
              <w:rPr>
                <w:rFonts w:cs="Arial"/>
                <w:sz w:val="16"/>
                <w:szCs w:val="18"/>
              </w:rPr>
              <w:t>Industrial scale</w:t>
            </w:r>
          </w:p>
        </w:tc>
        <w:tc>
          <w:tcPr>
            <w:tcW w:w="2074" w:type="dxa"/>
            <w:tcBorders>
              <w:top w:val="single" w:sz="4" w:space="0" w:color="auto"/>
              <w:left w:val="nil"/>
              <w:bottom w:val="single" w:sz="4" w:space="0" w:color="auto"/>
              <w:right w:val="nil"/>
            </w:tcBorders>
          </w:tcPr>
          <w:p w14:paraId="71A628C5" w14:textId="77777777" w:rsidR="006C7701" w:rsidRDefault="006C7701" w:rsidP="00390DF7">
            <w:pPr>
              <w:spacing w:line="276" w:lineRule="auto"/>
              <w:rPr>
                <w:rFonts w:cs="Arial"/>
                <w:sz w:val="16"/>
                <w:szCs w:val="18"/>
              </w:rPr>
            </w:pPr>
            <w:r>
              <w:rPr>
                <w:rFonts w:cs="Arial"/>
                <w:sz w:val="16"/>
                <w:szCs w:val="18"/>
              </w:rPr>
              <w:t>Complicated &amp; expensive</w:t>
            </w:r>
          </w:p>
          <w:p w14:paraId="1C5AFC51" w14:textId="686CC763" w:rsidR="00C934BC" w:rsidRDefault="009B66D8" w:rsidP="00390DF7">
            <w:pPr>
              <w:spacing w:line="276" w:lineRule="auto"/>
              <w:rPr>
                <w:rFonts w:cs="Arial"/>
                <w:sz w:val="16"/>
                <w:szCs w:val="18"/>
              </w:rPr>
            </w:pPr>
            <w:r>
              <w:rPr>
                <w:rFonts w:cs="Arial"/>
                <w:sz w:val="16"/>
                <w:szCs w:val="18"/>
              </w:rPr>
              <w:t>Rapid mixing leads to non-uniform residence time</w:t>
            </w:r>
          </w:p>
        </w:tc>
      </w:tr>
      <w:tr w:rsidR="00C934BC" w:rsidRPr="00B243CE" w14:paraId="47444C19" w14:textId="77777777" w:rsidTr="0013537D">
        <w:tc>
          <w:tcPr>
            <w:tcW w:w="2127" w:type="dxa"/>
            <w:tcBorders>
              <w:top w:val="single" w:sz="4" w:space="0" w:color="auto"/>
              <w:left w:val="nil"/>
              <w:right w:val="nil"/>
            </w:tcBorders>
          </w:tcPr>
          <w:p w14:paraId="1B642226" w14:textId="0771350F" w:rsidR="00C934BC" w:rsidRDefault="00C934BC" w:rsidP="00E2314B">
            <w:pPr>
              <w:rPr>
                <w:b/>
                <w:bCs/>
                <w:sz w:val="16"/>
                <w:szCs w:val="18"/>
              </w:rPr>
            </w:pPr>
            <w:r>
              <w:rPr>
                <w:b/>
                <w:bCs/>
                <w:sz w:val="16"/>
                <w:szCs w:val="18"/>
              </w:rPr>
              <w:t>Pulsed bed sorption</w:t>
            </w:r>
          </w:p>
        </w:tc>
        <w:tc>
          <w:tcPr>
            <w:tcW w:w="2693" w:type="dxa"/>
            <w:tcBorders>
              <w:top w:val="single" w:sz="4" w:space="0" w:color="auto"/>
              <w:left w:val="nil"/>
              <w:right w:val="nil"/>
            </w:tcBorders>
          </w:tcPr>
          <w:p w14:paraId="5ADF3253" w14:textId="62E85D2D" w:rsidR="00C934BC" w:rsidRDefault="0059664F" w:rsidP="00390DF7">
            <w:pPr>
              <w:spacing w:line="276" w:lineRule="auto"/>
              <w:rPr>
                <w:sz w:val="16"/>
                <w:szCs w:val="18"/>
              </w:rPr>
            </w:pPr>
            <w:r>
              <w:rPr>
                <w:sz w:val="16"/>
                <w:szCs w:val="18"/>
              </w:rPr>
              <w:t>Adsorbate is in contact with the same piece of adsorbent in bed, until</w:t>
            </w:r>
            <w:r w:rsidR="004D4613">
              <w:rPr>
                <w:sz w:val="16"/>
                <w:szCs w:val="18"/>
              </w:rPr>
              <w:t xml:space="preserve"> </w:t>
            </w:r>
            <w:r w:rsidR="0044017B">
              <w:rPr>
                <w:sz w:val="16"/>
                <w:szCs w:val="18"/>
              </w:rPr>
              <w:t>effluent quality</w:t>
            </w:r>
            <w:r w:rsidR="003D4497">
              <w:rPr>
                <w:sz w:val="16"/>
                <w:szCs w:val="18"/>
              </w:rPr>
              <w:t xml:space="preserve"> exceeds limit</w:t>
            </w:r>
          </w:p>
          <w:p w14:paraId="6B7EC6C5" w14:textId="72AD8653" w:rsidR="004D4613" w:rsidRDefault="004D4613" w:rsidP="00390DF7">
            <w:pPr>
              <w:spacing w:line="276" w:lineRule="auto"/>
              <w:rPr>
                <w:sz w:val="16"/>
                <w:szCs w:val="18"/>
              </w:rPr>
            </w:pPr>
          </w:p>
        </w:tc>
        <w:tc>
          <w:tcPr>
            <w:tcW w:w="2126" w:type="dxa"/>
            <w:tcBorders>
              <w:top w:val="single" w:sz="4" w:space="0" w:color="auto"/>
              <w:left w:val="nil"/>
              <w:right w:val="nil"/>
            </w:tcBorders>
          </w:tcPr>
          <w:p w14:paraId="2466DCB2" w14:textId="77777777" w:rsidR="00C934BC" w:rsidRDefault="004E3EF4" w:rsidP="00390DF7">
            <w:pPr>
              <w:spacing w:line="276" w:lineRule="auto"/>
              <w:rPr>
                <w:rFonts w:cs="Arial"/>
                <w:sz w:val="16"/>
                <w:szCs w:val="18"/>
              </w:rPr>
            </w:pPr>
            <w:r>
              <w:rPr>
                <w:rFonts w:cs="Arial"/>
                <w:sz w:val="16"/>
                <w:szCs w:val="18"/>
              </w:rPr>
              <w:t>Easy and cheap</w:t>
            </w:r>
          </w:p>
          <w:p w14:paraId="192D4F97" w14:textId="77777777" w:rsidR="00BF49E8" w:rsidRDefault="00BF49E8" w:rsidP="00BF49E8">
            <w:pPr>
              <w:spacing w:line="276" w:lineRule="auto"/>
              <w:rPr>
                <w:rFonts w:cs="Arial"/>
                <w:sz w:val="16"/>
                <w:szCs w:val="18"/>
              </w:rPr>
            </w:pPr>
            <w:r>
              <w:rPr>
                <w:rFonts w:cs="Arial"/>
                <w:sz w:val="16"/>
                <w:szCs w:val="18"/>
              </w:rPr>
              <w:t>Automatically controllable</w:t>
            </w:r>
          </w:p>
          <w:p w14:paraId="6163B098" w14:textId="77777777" w:rsidR="00BF49E8" w:rsidRDefault="0098198F" w:rsidP="00390DF7">
            <w:pPr>
              <w:spacing w:line="276" w:lineRule="auto"/>
              <w:rPr>
                <w:rFonts w:cs="Arial"/>
                <w:sz w:val="16"/>
                <w:szCs w:val="18"/>
              </w:rPr>
            </w:pPr>
            <w:r>
              <w:rPr>
                <w:rFonts w:cs="Arial"/>
                <w:sz w:val="16"/>
                <w:szCs w:val="18"/>
              </w:rPr>
              <w:t>Low adsorbent dosage required</w:t>
            </w:r>
          </w:p>
          <w:p w14:paraId="799C71E4" w14:textId="55D01047" w:rsidR="0098198F" w:rsidRDefault="00242BC3" w:rsidP="00390DF7">
            <w:pPr>
              <w:spacing w:line="276" w:lineRule="auto"/>
              <w:rPr>
                <w:rFonts w:cs="Arial"/>
                <w:sz w:val="16"/>
                <w:szCs w:val="18"/>
              </w:rPr>
            </w:pPr>
            <w:r>
              <w:rPr>
                <w:rFonts w:cs="Arial"/>
                <w:sz w:val="16"/>
                <w:szCs w:val="18"/>
              </w:rPr>
              <w:t>Optimal regeneration time</w:t>
            </w:r>
          </w:p>
        </w:tc>
        <w:tc>
          <w:tcPr>
            <w:tcW w:w="2074" w:type="dxa"/>
            <w:tcBorders>
              <w:top w:val="single" w:sz="4" w:space="0" w:color="auto"/>
              <w:left w:val="nil"/>
              <w:right w:val="nil"/>
            </w:tcBorders>
          </w:tcPr>
          <w:p w14:paraId="38B7AE2A" w14:textId="77777777" w:rsidR="00FF44F1" w:rsidRDefault="00FF44F1" w:rsidP="00FF44F1">
            <w:pPr>
              <w:spacing w:line="276" w:lineRule="auto"/>
              <w:rPr>
                <w:rFonts w:cs="Arial"/>
                <w:sz w:val="16"/>
                <w:szCs w:val="18"/>
              </w:rPr>
            </w:pPr>
            <w:r>
              <w:rPr>
                <w:rFonts w:cs="Arial"/>
                <w:sz w:val="16"/>
                <w:szCs w:val="18"/>
              </w:rPr>
              <w:t>For small quantity of wastewater and minimum pollution load</w:t>
            </w:r>
          </w:p>
          <w:p w14:paraId="01CA41A0" w14:textId="77777777" w:rsidR="00C934BC" w:rsidRDefault="00C934BC" w:rsidP="00390DF7">
            <w:pPr>
              <w:spacing w:line="276" w:lineRule="auto"/>
              <w:rPr>
                <w:rFonts w:cs="Arial"/>
                <w:sz w:val="16"/>
                <w:szCs w:val="18"/>
              </w:rPr>
            </w:pPr>
          </w:p>
        </w:tc>
      </w:tr>
    </w:tbl>
    <w:p w14:paraId="052BEC1F" w14:textId="1DAADBB7" w:rsidR="00270BDC" w:rsidRDefault="00270BDC" w:rsidP="00270BDC">
      <w:pPr>
        <w:pStyle w:val="Kop2"/>
      </w:pPr>
      <w:bookmarkStart w:id="57" w:name="_Ref163392513"/>
      <w:bookmarkStart w:id="58" w:name="_Toc167884289"/>
      <w:r>
        <w:lastRenderedPageBreak/>
        <w:t>Adsorption equilibrium</w:t>
      </w:r>
      <w:bookmarkEnd w:id="57"/>
      <w:bookmarkEnd w:id="58"/>
    </w:p>
    <w:p w14:paraId="0FBCD46B" w14:textId="185D1F67" w:rsidR="003838F8" w:rsidRDefault="00DE5CA7" w:rsidP="00526064">
      <w:pPr>
        <w:jc w:val="both"/>
      </w:pPr>
      <w:r>
        <w:t xml:space="preserve">As explained in </w:t>
      </w:r>
      <w:r w:rsidRPr="006B090E">
        <w:rPr>
          <w:b/>
          <w:bCs/>
        </w:rPr>
        <w:t>paragraph</w:t>
      </w:r>
      <w:r>
        <w:t xml:space="preserve"> </w:t>
      </w:r>
      <w:r w:rsidRPr="006F024E">
        <w:rPr>
          <w:b/>
          <w:bCs/>
        </w:rPr>
        <w:fldChar w:fldCharType="begin"/>
      </w:r>
      <w:r w:rsidRPr="006F024E">
        <w:rPr>
          <w:b/>
          <w:bCs/>
        </w:rPr>
        <w:instrText xml:space="preserve"> REF _Ref163378438 \r \h </w:instrText>
      </w:r>
      <w:r w:rsidR="006F024E">
        <w:rPr>
          <w:b/>
          <w:bCs/>
        </w:rPr>
        <w:instrText xml:space="preserve"> \* MERGEFORMAT </w:instrText>
      </w:r>
      <w:r w:rsidRPr="006F024E">
        <w:rPr>
          <w:b/>
          <w:bCs/>
        </w:rPr>
      </w:r>
      <w:r w:rsidRPr="006F024E">
        <w:rPr>
          <w:b/>
          <w:bCs/>
        </w:rPr>
        <w:fldChar w:fldCharType="separate"/>
      </w:r>
      <w:r w:rsidR="00221AAC">
        <w:rPr>
          <w:b/>
          <w:bCs/>
        </w:rPr>
        <w:t>1.4</w:t>
      </w:r>
      <w:r w:rsidRPr="006F024E">
        <w:rPr>
          <w:b/>
          <w:bCs/>
        </w:rPr>
        <w:fldChar w:fldCharType="end"/>
      </w:r>
      <w:r>
        <w:t xml:space="preserve">, </w:t>
      </w:r>
      <w:r w:rsidR="006F024E">
        <w:t>adsorption is a process where the solute</w:t>
      </w:r>
      <w:r w:rsidR="0014423C">
        <w:t>, also called adsorbate,</w:t>
      </w:r>
      <w:r w:rsidR="006F024E">
        <w:t xml:space="preserve"> accumulates between two phases: the liquid phase and the solid phase. </w:t>
      </w:r>
      <w:r w:rsidR="0014423C">
        <w:t>The adsorbate</w:t>
      </w:r>
      <w:r w:rsidR="00531AA8">
        <w:t xml:space="preserve"> is adsorbed onto </w:t>
      </w:r>
      <w:r w:rsidR="00672315">
        <w:t xml:space="preserve">the </w:t>
      </w:r>
      <w:r w:rsidR="00024449">
        <w:t xml:space="preserve">active sites </w:t>
      </w:r>
      <w:r w:rsidR="00672315">
        <w:t>of</w:t>
      </w:r>
      <w:r w:rsidR="00024449">
        <w:t xml:space="preserve"> the solid surface</w:t>
      </w:r>
      <w:r w:rsidR="002A237B">
        <w:t xml:space="preserve">, i.e. any </w:t>
      </w:r>
      <w:r w:rsidR="00672315">
        <w:t xml:space="preserve">external or internal </w:t>
      </w:r>
      <w:r w:rsidR="002A237B">
        <w:t>surface</w:t>
      </w:r>
      <w:r w:rsidR="00024449">
        <w:t xml:space="preserve"> of the GAC</w:t>
      </w:r>
      <w:r w:rsidR="00672315">
        <w:t>.</w:t>
      </w:r>
      <w:r w:rsidR="000319A3">
        <w:t xml:space="preserve"> As the </w:t>
      </w:r>
      <w:r w:rsidR="00FB56D2">
        <w:t xml:space="preserve">amount of activated carbon </w:t>
      </w:r>
      <w:r w:rsidR="00706730">
        <w:t xml:space="preserve">in the bed </w:t>
      </w:r>
      <w:r w:rsidR="00FB56D2">
        <w:t>is limited, also the number of active sites is limited</w:t>
      </w:r>
      <w:r w:rsidR="00706730">
        <w:t>.</w:t>
      </w:r>
      <w:r w:rsidR="00BD7C4E">
        <w:t xml:space="preserve"> </w:t>
      </w:r>
      <w:r w:rsidR="00706730">
        <w:t>N</w:t>
      </w:r>
      <w:r w:rsidR="00BD7C4E">
        <w:t xml:space="preserve">ot all pollutants are removed but an equilibrium is </w:t>
      </w:r>
      <w:r w:rsidR="00526064">
        <w:t>obtained.</w:t>
      </w:r>
      <w:r w:rsidR="00C7314D">
        <w:t xml:space="preserve"> </w:t>
      </w:r>
      <w:r w:rsidR="00332F10">
        <w:t>The</w:t>
      </w:r>
      <w:r w:rsidR="00C7314D">
        <w:t xml:space="preserve"> adsorption process involves both </w:t>
      </w:r>
      <w:r w:rsidR="00315D03">
        <w:t>sorption and desorption.</w:t>
      </w:r>
      <w:r w:rsidR="00526064">
        <w:t xml:space="preserve"> </w:t>
      </w:r>
      <w:r w:rsidR="00315D03">
        <w:t>E</w:t>
      </w:r>
      <w:r w:rsidR="00526064">
        <w:t xml:space="preserve">quilibrium </w:t>
      </w:r>
      <w:r w:rsidR="00315D03">
        <w:t xml:space="preserve">is reached </w:t>
      </w:r>
      <w:r w:rsidR="00526064">
        <w:t xml:space="preserve">between </w:t>
      </w:r>
      <w:r w:rsidR="00620676">
        <w:t xml:space="preserve">concentrations in the liquid phase and in the solid phase. </w:t>
      </w:r>
    </w:p>
    <w:p w14:paraId="678964A3" w14:textId="77777777" w:rsidR="00620676" w:rsidRDefault="00620676" w:rsidP="00526064">
      <w:pPr>
        <w:jc w:val="both"/>
      </w:pPr>
    </w:p>
    <w:p w14:paraId="6C484ACB" w14:textId="63DABEAD" w:rsidR="005872EB" w:rsidRDefault="00F93B5B" w:rsidP="00526064">
      <w:pPr>
        <w:jc w:val="both"/>
      </w:pPr>
      <w:r>
        <w:t>Equilibrium b</w:t>
      </w:r>
      <w:r w:rsidR="00705F36">
        <w:t xml:space="preserve">ehaviour of a solute </w:t>
      </w:r>
      <w:r w:rsidR="00C96EE1">
        <w:t>in GAC is described through the adsorption isotherm. The isotherm is determined</w:t>
      </w:r>
      <w:r w:rsidR="00D143F5">
        <w:t xml:space="preserve"> </w:t>
      </w:r>
      <w:r w:rsidR="00937D96">
        <w:t>by conducting a conventional static method in a closed system.</w:t>
      </w:r>
      <w:r w:rsidR="00D634D5">
        <w:t xml:space="preserve"> </w:t>
      </w:r>
      <w:r w:rsidR="002F0C15">
        <w:t xml:space="preserve">A prior determined amount of carbon </w:t>
      </w:r>
      <w:r w:rsidR="00A26359">
        <w:t>is added in a beaker together with</w:t>
      </w:r>
      <w:r w:rsidR="001D2FC9">
        <w:t xml:space="preserve"> polluted water</w:t>
      </w:r>
      <w:r w:rsidR="00156C25">
        <w:t>. The water contains single-solute pollution</w:t>
      </w:r>
      <w:r w:rsidR="007F24E5">
        <w:t xml:space="preserve"> </w:t>
      </w:r>
      <w:r w:rsidR="00156C25">
        <w:t>with a known initial concentration.</w:t>
      </w:r>
      <w:r w:rsidR="00083BEC">
        <w:t xml:space="preserve"> Equilibrium is reached</w:t>
      </w:r>
      <w:r w:rsidR="00083BEC" w:rsidRPr="00281ADE">
        <w:t xml:space="preserve"> </w:t>
      </w:r>
      <w:r w:rsidR="00083BEC">
        <w:t>w</w:t>
      </w:r>
      <w:r w:rsidR="00083BEC" w:rsidRPr="007C69CE">
        <w:t xml:space="preserve">hen </w:t>
      </w:r>
      <w:r w:rsidR="00083BEC">
        <w:t xml:space="preserve">the </w:t>
      </w:r>
      <w:r w:rsidR="005872EB">
        <w:t xml:space="preserve">micropollutant </w:t>
      </w:r>
      <w:r w:rsidR="00083BEC" w:rsidRPr="007C69CE">
        <w:t>is long enough in contact with the adsorbent</w:t>
      </w:r>
      <w:r w:rsidR="00083BEC">
        <w:t>.</w:t>
      </w:r>
      <w:r w:rsidR="00156C25">
        <w:t xml:space="preserve"> </w:t>
      </w:r>
      <w:r w:rsidR="00083BEC" w:rsidRPr="007C69CE">
        <w:t>The adsorption and desorption are now equal in rates</w:t>
      </w:r>
      <w:r w:rsidR="00083BEC">
        <w:t xml:space="preserve">. </w:t>
      </w:r>
      <w:r w:rsidR="005872EB">
        <w:t>S</w:t>
      </w:r>
      <w:r w:rsidR="007F24E5">
        <w:t xml:space="preserve">olute concentration </w:t>
      </w:r>
      <w:r w:rsidR="005872EB">
        <w:t>is</w:t>
      </w:r>
      <w:r w:rsidR="007F24E5">
        <w:t xml:space="preserve"> </w:t>
      </w:r>
      <w:r w:rsidR="0006733D">
        <w:t>carefully measured</w:t>
      </w:r>
      <w:r w:rsidR="001F0E51">
        <w:t xml:space="preserve"> after equilibrium.</w:t>
      </w:r>
      <w:r w:rsidR="005872EB">
        <w:t xml:space="preserve"> The two important equilibrium values are</w:t>
      </w:r>
      <w:r w:rsidR="00B37D92">
        <w:t>:</w:t>
      </w:r>
    </w:p>
    <w:p w14:paraId="6BFCFBB2" w14:textId="77777777" w:rsidR="00B37D92" w:rsidRDefault="00B37D92" w:rsidP="00526064">
      <w:pPr>
        <w:jc w:val="both"/>
      </w:pPr>
    </w:p>
    <w:p w14:paraId="39E2E16D" w14:textId="43F12CED" w:rsidR="00B37D92" w:rsidRDefault="00000000" w:rsidP="00B37D92">
      <w:pPr>
        <w:pStyle w:val="Lijstalinea"/>
        <w:numPr>
          <w:ilvl w:val="0"/>
          <w:numId w:val="20"/>
        </w:numPr>
      </w:pPr>
      <m:oMath>
        <m:sSub>
          <m:sSubPr>
            <m:ctrlPr>
              <w:rPr>
                <w:rFonts w:ascii="Cambria Math" w:hAnsi="Cambria Math"/>
                <w:b/>
                <w:bCs/>
                <w:i/>
                <w:sz w:val="22"/>
              </w:rPr>
            </m:ctrlPr>
          </m:sSubPr>
          <m:e>
            <m:r>
              <m:rPr>
                <m:sty m:val="bi"/>
              </m:rPr>
              <w:rPr>
                <w:rFonts w:ascii="Cambria Math" w:hAnsi="Cambria Math"/>
                <w:sz w:val="22"/>
              </w:rPr>
              <m:t>q</m:t>
            </m:r>
          </m:e>
          <m:sub>
            <m:r>
              <m:rPr>
                <m:sty m:val="bi"/>
              </m:rPr>
              <w:rPr>
                <w:rFonts w:ascii="Cambria Math" w:hAnsi="Cambria Math"/>
                <w:sz w:val="22"/>
              </w:rPr>
              <m:t>e</m:t>
            </m:r>
          </m:sub>
        </m:sSub>
        <m:r>
          <w:rPr>
            <w:rFonts w:ascii="Cambria Math" w:hAnsi="Cambria Math"/>
            <w:sz w:val="22"/>
          </w:rPr>
          <m:t xml:space="preserve"> </m:t>
        </m:r>
      </m:oMath>
      <w:r w:rsidR="00B37D92">
        <w:rPr>
          <w:rFonts w:eastAsiaTheme="minorEastAsia"/>
        </w:rPr>
        <w:t>= [pollutant] in solid</w:t>
      </w:r>
      <w:r w:rsidR="003F5B55">
        <w:rPr>
          <w:rFonts w:eastAsiaTheme="minorEastAsia"/>
        </w:rPr>
        <w:t xml:space="preserve"> </w:t>
      </w:r>
      <w:r w:rsidR="007857ED">
        <w:rPr>
          <w:rFonts w:eastAsiaTheme="minorEastAsia"/>
        </w:rPr>
        <w:t xml:space="preserve"> </w:t>
      </w:r>
      <w:r w:rsidR="00B37D92">
        <w:rPr>
          <w:rFonts w:eastAsiaTheme="minorEastAsia"/>
        </w:rPr>
        <w:t xml:space="preserve">phase </w:t>
      </w:r>
      <w:r w:rsidR="00B37D92" w:rsidRPr="00967265">
        <w:rPr>
          <w:rFonts w:eastAsiaTheme="minorEastAsia"/>
        </w:rPr>
        <w:t xml:space="preserve">at equilibrium </w:t>
      </w:r>
      <w:r w:rsidR="00B37D92">
        <w:rPr>
          <w:rFonts w:eastAsiaTheme="minorEastAsia"/>
        </w:rPr>
        <w:t>(mg/</w:t>
      </w:r>
      <w:r w:rsidR="00B37D92">
        <w:t>g AC)</w:t>
      </w:r>
      <w:r w:rsidR="000C249C">
        <w:t>, also called adsorption capacity</w:t>
      </w:r>
    </w:p>
    <w:p w14:paraId="4FEEE5B1" w14:textId="7AE1A754" w:rsidR="00B37D92" w:rsidRPr="00FE6D4B" w:rsidRDefault="00000000" w:rsidP="00B37D92">
      <w:pPr>
        <w:pStyle w:val="Lijstalinea"/>
        <w:numPr>
          <w:ilvl w:val="0"/>
          <w:numId w:val="20"/>
        </w:numPr>
      </w:pPr>
      <m:oMath>
        <m:sSub>
          <m:sSubPr>
            <m:ctrlPr>
              <w:rPr>
                <w:rFonts w:ascii="Cambria Math" w:hAnsi="Cambria Math"/>
                <w:b/>
                <w:bCs/>
                <w:i/>
                <w:sz w:val="22"/>
              </w:rPr>
            </m:ctrlPr>
          </m:sSubPr>
          <m:e>
            <m:r>
              <m:rPr>
                <m:sty m:val="bi"/>
              </m:rPr>
              <w:rPr>
                <w:rFonts w:ascii="Cambria Math" w:hAnsi="Cambria Math"/>
                <w:sz w:val="22"/>
              </w:rPr>
              <m:t>C</m:t>
            </m:r>
          </m:e>
          <m:sub>
            <m:r>
              <m:rPr>
                <m:sty m:val="bi"/>
              </m:rPr>
              <w:rPr>
                <w:rFonts w:ascii="Cambria Math" w:hAnsi="Cambria Math"/>
                <w:sz w:val="22"/>
              </w:rPr>
              <m:t>e</m:t>
            </m:r>
          </m:sub>
        </m:sSub>
        <m:r>
          <w:rPr>
            <w:rFonts w:ascii="Cambria Math" w:hAnsi="Cambria Math"/>
            <w:sz w:val="22"/>
          </w:rPr>
          <m:t xml:space="preserve"> </m:t>
        </m:r>
      </m:oMath>
      <w:r w:rsidR="000C249C">
        <w:rPr>
          <w:rFonts w:eastAsiaTheme="minorEastAsia"/>
        </w:rPr>
        <w:t xml:space="preserve">= </w:t>
      </w:r>
      <w:r w:rsidR="00B37D92" w:rsidRPr="00FE6D4B">
        <w:rPr>
          <w:rFonts w:eastAsiaTheme="minorEastAsia"/>
        </w:rPr>
        <w:t>[pollutant] in liquid</w:t>
      </w:r>
      <w:r w:rsidR="00B37D92">
        <w:rPr>
          <w:rFonts w:eastAsiaTheme="minorEastAsia"/>
        </w:rPr>
        <w:t xml:space="preserve"> </w:t>
      </w:r>
      <w:r w:rsidR="00B37D92" w:rsidRPr="00FE6D4B">
        <w:rPr>
          <w:rFonts w:eastAsiaTheme="minorEastAsia"/>
        </w:rPr>
        <w:t>phase at eq</w:t>
      </w:r>
      <w:r w:rsidR="00B37D92">
        <w:rPr>
          <w:rFonts w:eastAsiaTheme="minorEastAsia"/>
        </w:rPr>
        <w:t>uilibrium</w:t>
      </w:r>
      <w:r w:rsidR="00B37D92" w:rsidRPr="00FE6D4B">
        <w:rPr>
          <w:rFonts w:eastAsiaTheme="minorEastAsia"/>
        </w:rPr>
        <w:t xml:space="preserve"> (</w:t>
      </w:r>
      <w:r w:rsidR="00B37D92">
        <w:rPr>
          <w:rFonts w:eastAsiaTheme="minorEastAsia"/>
        </w:rPr>
        <w:t>m</w:t>
      </w:r>
      <w:r w:rsidR="00B37D92" w:rsidRPr="00FE6D4B">
        <w:rPr>
          <w:rFonts w:eastAsiaTheme="minorEastAsia"/>
        </w:rPr>
        <w:t>g/</w:t>
      </w:r>
      <w:r w:rsidR="00B37D92">
        <w:t>L</w:t>
      </w:r>
      <w:r w:rsidR="00B37D92" w:rsidRPr="00FE6D4B">
        <w:t xml:space="preserve"> bulk liquid)</w:t>
      </w:r>
    </w:p>
    <w:p w14:paraId="00DF0769" w14:textId="77777777" w:rsidR="005872EB" w:rsidRDefault="005872EB" w:rsidP="00526064">
      <w:pPr>
        <w:jc w:val="both"/>
      </w:pPr>
    </w:p>
    <w:p w14:paraId="574A016D" w14:textId="0706D652" w:rsidR="00B47F95" w:rsidRDefault="00897ABB" w:rsidP="00B47F95">
      <w:pPr>
        <w:jc w:val="both"/>
      </w:pPr>
      <w:r>
        <w:t>These values are determined for different initial solute concentrations, and the relationship is plotted</w:t>
      </w:r>
      <w:r w:rsidR="0042325C">
        <w:t>.</w:t>
      </w:r>
      <w:r w:rsidR="00F1339A">
        <w:t xml:space="preserve"> </w:t>
      </w:r>
      <w:r w:rsidR="0042325C">
        <w:t>Th</w:t>
      </w:r>
      <w:r w:rsidR="00A249B4">
        <w:t>e</w:t>
      </w:r>
      <w:r w:rsidR="0042325C">
        <w:t xml:space="preserve"> relationship is called the equilibrium isotherm and can be seen in</w:t>
      </w:r>
      <w:r w:rsidR="00F1339A">
        <w:t xml:space="preserve"> </w:t>
      </w:r>
      <w:r w:rsidR="00F1339A" w:rsidRPr="00F1339A">
        <w:rPr>
          <w:b/>
          <w:bCs/>
        </w:rPr>
        <w:fldChar w:fldCharType="begin"/>
      </w:r>
      <w:r w:rsidR="00F1339A" w:rsidRPr="00F1339A">
        <w:rPr>
          <w:b/>
          <w:bCs/>
        </w:rPr>
        <w:instrText xml:space="preserve"> REF _Ref163475823 \h  \* MERGEFORMAT </w:instrText>
      </w:r>
      <w:r w:rsidR="00F1339A" w:rsidRPr="00F1339A">
        <w:rPr>
          <w:b/>
          <w:bCs/>
        </w:rPr>
      </w:r>
      <w:r w:rsidR="00F1339A" w:rsidRPr="00F1339A">
        <w:rPr>
          <w:b/>
          <w:bCs/>
        </w:rPr>
        <w:fldChar w:fldCharType="separate"/>
      </w:r>
      <w:r w:rsidR="00221AAC" w:rsidRPr="00381957">
        <w:rPr>
          <w:b/>
          <w:bCs/>
        </w:rPr>
        <w:t xml:space="preserve">Figure </w:t>
      </w:r>
      <w:r w:rsidR="00221AAC" w:rsidRPr="00221AAC">
        <w:rPr>
          <w:b/>
          <w:bCs/>
          <w:noProof/>
        </w:rPr>
        <w:t>11</w:t>
      </w:r>
      <w:r w:rsidR="00F1339A" w:rsidRPr="00F1339A">
        <w:rPr>
          <w:b/>
          <w:bCs/>
        </w:rPr>
        <w:fldChar w:fldCharType="end"/>
      </w:r>
      <w:r w:rsidR="00F1339A">
        <w:t>.</w:t>
      </w:r>
      <w:r w:rsidR="0042325C">
        <w:t xml:space="preserve"> </w:t>
      </w:r>
      <w:r w:rsidR="00674073">
        <w:t xml:space="preserve">Due </w:t>
      </w:r>
      <w:r w:rsidR="00A249B4">
        <w:t>to</w:t>
      </w:r>
      <w:r w:rsidR="00D45C5B">
        <w:t xml:space="preserve"> complexity of adsorbate – adsorbent interactions, diverse shapes of isotherms exist</w:t>
      </w:r>
      <w:r w:rsidR="008402DC">
        <w:t xml:space="preserve"> for diverse adsorption systems</w:t>
      </w:r>
      <w:r w:rsidR="0042325C">
        <w:t xml:space="preserve">, see </w:t>
      </w:r>
      <w:r w:rsidR="0042325C" w:rsidRPr="0042325C">
        <w:rPr>
          <w:b/>
          <w:bCs/>
        </w:rPr>
        <w:fldChar w:fldCharType="begin"/>
      </w:r>
      <w:r w:rsidR="0042325C" w:rsidRPr="0042325C">
        <w:rPr>
          <w:b/>
          <w:bCs/>
        </w:rPr>
        <w:instrText xml:space="preserve"> REF _Ref163475823 \h  \* MERGEFORMAT </w:instrText>
      </w:r>
      <w:r w:rsidR="0042325C" w:rsidRPr="0042325C">
        <w:rPr>
          <w:b/>
          <w:bCs/>
        </w:rPr>
      </w:r>
      <w:r w:rsidR="0042325C" w:rsidRPr="0042325C">
        <w:rPr>
          <w:b/>
          <w:bCs/>
        </w:rPr>
        <w:fldChar w:fldCharType="separate"/>
      </w:r>
      <w:r w:rsidR="00221AAC" w:rsidRPr="00381957">
        <w:rPr>
          <w:b/>
          <w:bCs/>
        </w:rPr>
        <w:t xml:space="preserve">Figure </w:t>
      </w:r>
      <w:r w:rsidR="00221AAC" w:rsidRPr="00221AAC">
        <w:rPr>
          <w:b/>
          <w:bCs/>
          <w:noProof/>
        </w:rPr>
        <w:t>11</w:t>
      </w:r>
      <w:r w:rsidR="0042325C" w:rsidRPr="0042325C">
        <w:rPr>
          <w:b/>
          <w:bCs/>
        </w:rPr>
        <w:fldChar w:fldCharType="end"/>
      </w:r>
      <w:r w:rsidR="0042325C" w:rsidRPr="0042325C">
        <w:rPr>
          <w:b/>
          <w:bCs/>
        </w:rPr>
        <w:t>(a)</w:t>
      </w:r>
      <w:r w:rsidR="00D45C5B">
        <w:t xml:space="preserve">. </w:t>
      </w:r>
      <w:r w:rsidR="00EF7ADF">
        <w:t>This is why</w:t>
      </w:r>
      <w:r w:rsidR="00AA10A3">
        <w:t>, for the respective micropollutant and GAC,</w:t>
      </w:r>
      <w:r w:rsidR="00EF7ADF">
        <w:t xml:space="preserve"> </w:t>
      </w:r>
      <w:r w:rsidR="00D45C5B">
        <w:t>it is</w:t>
      </w:r>
      <w:r w:rsidR="00087682">
        <w:t xml:space="preserve"> desired to determine equilibrium behaviour experimentally</w:t>
      </w:r>
      <w:r w:rsidR="0031164E">
        <w:t xml:space="preserve">. </w:t>
      </w:r>
      <w:r w:rsidR="00455D16">
        <w:t>Examples of L-shape isotherms are</w:t>
      </w:r>
      <w:r w:rsidR="00B65001">
        <w:t xml:space="preserve"> schematically</w:t>
      </w:r>
      <w:r w:rsidR="00455D16">
        <w:t xml:space="preserve"> shown in </w:t>
      </w:r>
      <w:r w:rsidR="00455D16" w:rsidRPr="00455D16">
        <w:rPr>
          <w:b/>
          <w:bCs/>
        </w:rPr>
        <w:fldChar w:fldCharType="begin"/>
      </w:r>
      <w:r w:rsidR="00455D16" w:rsidRPr="00455D16">
        <w:rPr>
          <w:b/>
          <w:bCs/>
        </w:rPr>
        <w:instrText xml:space="preserve"> REF _Ref163475823 \h  \* MERGEFORMAT </w:instrText>
      </w:r>
      <w:r w:rsidR="00455D16" w:rsidRPr="00455D16">
        <w:rPr>
          <w:b/>
          <w:bCs/>
        </w:rPr>
      </w:r>
      <w:r w:rsidR="00455D16" w:rsidRPr="00455D16">
        <w:rPr>
          <w:b/>
          <w:bCs/>
        </w:rPr>
        <w:fldChar w:fldCharType="separate"/>
      </w:r>
      <w:r w:rsidR="00221AAC" w:rsidRPr="00381957">
        <w:rPr>
          <w:b/>
          <w:bCs/>
        </w:rPr>
        <w:t xml:space="preserve">Figure </w:t>
      </w:r>
      <w:r w:rsidR="00221AAC" w:rsidRPr="00221AAC">
        <w:rPr>
          <w:b/>
          <w:bCs/>
          <w:noProof/>
        </w:rPr>
        <w:t>11</w:t>
      </w:r>
      <w:r w:rsidR="00455D16" w:rsidRPr="00455D16">
        <w:rPr>
          <w:b/>
          <w:bCs/>
        </w:rPr>
        <w:fldChar w:fldCharType="end"/>
      </w:r>
      <w:r w:rsidR="00455D16" w:rsidRPr="00455D16">
        <w:rPr>
          <w:b/>
          <w:bCs/>
        </w:rPr>
        <w:t>(b)</w:t>
      </w:r>
      <w:r w:rsidR="00442F01">
        <w:t xml:space="preserve">. </w:t>
      </w:r>
      <w:r w:rsidR="00646F5E">
        <w:t xml:space="preserve">Differences can be </w:t>
      </w:r>
      <w:r w:rsidR="00B33BA4">
        <w:t>attributed to various</w:t>
      </w:r>
      <w:r w:rsidR="00646F5E">
        <w:t xml:space="preserve"> micropollutants</w:t>
      </w:r>
      <w:r w:rsidR="00464429">
        <w:t>,</w:t>
      </w:r>
      <w:r w:rsidR="00646F5E">
        <w:t xml:space="preserve"> for example.</w:t>
      </w:r>
      <w:r w:rsidR="00B33BA4">
        <w:t xml:space="preserve"> The red isotherm seems to be </w:t>
      </w:r>
      <w:r w:rsidR="00597324">
        <w:t xml:space="preserve">superior because </w:t>
      </w:r>
      <w:r w:rsidR="00BE2A66">
        <w:t>adsorption capacity is highest</w:t>
      </w:r>
      <w:r w:rsidR="00360603">
        <w:t xml:space="preserve"> at any dos</w:t>
      </w:r>
      <w:r w:rsidR="00F26CC2">
        <w:t>age</w:t>
      </w:r>
      <w:r w:rsidR="00360603">
        <w:t>.</w:t>
      </w:r>
    </w:p>
    <w:p w14:paraId="7092DDD2" w14:textId="77777777" w:rsidR="00B47F95" w:rsidRDefault="00B47F95" w:rsidP="00B47F95">
      <w:pPr>
        <w:jc w:val="both"/>
      </w:pPr>
    </w:p>
    <w:p w14:paraId="4D54BAAC" w14:textId="0B48D0A1" w:rsidR="00B47F95" w:rsidRDefault="00914DBC" w:rsidP="00B47F95">
      <w:pPr>
        <w:keepNext/>
        <w:jc w:val="center"/>
      </w:pPr>
      <w:r w:rsidRPr="00914DBC">
        <w:rPr>
          <w:noProof/>
        </w:rPr>
        <w:drawing>
          <wp:inline distT="0" distB="0" distL="0" distR="0" wp14:anchorId="03787008" wp14:editId="6932B6B0">
            <wp:extent cx="5727700" cy="2774315"/>
            <wp:effectExtent l="0" t="0" r="6350" b="6985"/>
            <wp:docPr id="224035020" name="Picture 4" descr="A graph of different colored lines&#10;&#10;Description automatically generated">
              <a:extLst xmlns:a="http://schemas.openxmlformats.org/drawingml/2006/main">
                <a:ext uri="{FF2B5EF4-FFF2-40B4-BE49-F238E27FC236}">
                  <a16:creationId xmlns:a16="http://schemas.microsoft.com/office/drawing/2014/main" id="{4C4AB022-BE35-87CF-4F7E-B6FDE469E48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035020" name="Picture 4" descr="A graph of different colored lines&#10;&#10;Description automatically generated">
                      <a:extLst>
                        <a:ext uri="{FF2B5EF4-FFF2-40B4-BE49-F238E27FC236}">
                          <a16:creationId xmlns:a16="http://schemas.microsoft.com/office/drawing/2014/main" id="{4C4AB022-BE35-87CF-4F7E-B6FDE469E489}"/>
                        </a:ext>
                      </a:extLst>
                    </pic:cNvPr>
                    <pic:cNvPicPr>
                      <a:picLocks noChangeAspect="1"/>
                    </pic:cNvPicPr>
                  </pic:nvPicPr>
                  <pic:blipFill>
                    <a:blip r:embed="rId18"/>
                    <a:stretch>
                      <a:fillRect/>
                    </a:stretch>
                  </pic:blipFill>
                  <pic:spPr>
                    <a:xfrm>
                      <a:off x="0" y="0"/>
                      <a:ext cx="5727700" cy="2774315"/>
                    </a:xfrm>
                    <a:prstGeom prst="rect">
                      <a:avLst/>
                    </a:prstGeom>
                  </pic:spPr>
                </pic:pic>
              </a:graphicData>
            </a:graphic>
          </wp:inline>
        </w:drawing>
      </w:r>
    </w:p>
    <w:p w14:paraId="468A3C37" w14:textId="0F4E98F7" w:rsidR="00B47F95" w:rsidRDefault="00B47F95" w:rsidP="00B47F95">
      <w:pPr>
        <w:pStyle w:val="Bijschrift"/>
        <w:jc w:val="center"/>
        <w:rPr>
          <w:b/>
          <w:bCs/>
          <w:i w:val="0"/>
          <w:iCs w:val="0"/>
        </w:rPr>
      </w:pPr>
      <w:bookmarkStart w:id="59" w:name="_Ref163475823"/>
      <w:r w:rsidRPr="00381957">
        <w:rPr>
          <w:b/>
          <w:bCs/>
          <w:i w:val="0"/>
          <w:iCs w:val="0"/>
        </w:rPr>
        <w:t xml:space="preserve">Figure </w:t>
      </w:r>
      <w:r>
        <w:rPr>
          <w:b/>
          <w:bCs/>
          <w:i w:val="0"/>
          <w:iCs w:val="0"/>
        </w:rPr>
        <w:fldChar w:fldCharType="begin"/>
      </w:r>
      <w:r>
        <w:rPr>
          <w:b/>
          <w:bCs/>
          <w:i w:val="0"/>
          <w:iCs w:val="0"/>
        </w:rPr>
        <w:instrText xml:space="preserve"> SEQ Figure \* ARABIC </w:instrText>
      </w:r>
      <w:r>
        <w:rPr>
          <w:b/>
          <w:bCs/>
          <w:i w:val="0"/>
          <w:iCs w:val="0"/>
        </w:rPr>
        <w:fldChar w:fldCharType="separate"/>
      </w:r>
      <w:r w:rsidR="00221AAC">
        <w:rPr>
          <w:b/>
          <w:bCs/>
          <w:i w:val="0"/>
          <w:iCs w:val="0"/>
          <w:noProof/>
        </w:rPr>
        <w:t>11</w:t>
      </w:r>
      <w:r>
        <w:rPr>
          <w:b/>
          <w:bCs/>
          <w:i w:val="0"/>
          <w:iCs w:val="0"/>
        </w:rPr>
        <w:fldChar w:fldCharType="end"/>
      </w:r>
      <w:bookmarkEnd w:id="59"/>
      <w:r w:rsidRPr="00381957">
        <w:rPr>
          <w:b/>
          <w:bCs/>
          <w:i w:val="0"/>
          <w:iCs w:val="0"/>
        </w:rPr>
        <w:t xml:space="preserve"> </w:t>
      </w:r>
      <w:r w:rsidR="0042325C">
        <w:rPr>
          <w:b/>
          <w:bCs/>
          <w:i w:val="0"/>
          <w:iCs w:val="0"/>
        </w:rPr>
        <w:t>Equilibrium isotherms</w:t>
      </w:r>
      <w:r w:rsidR="000A405C">
        <w:rPr>
          <w:b/>
          <w:bCs/>
          <w:i w:val="0"/>
          <w:iCs w:val="0"/>
        </w:rPr>
        <w:t>: (a) classification according to shape, (b)</w:t>
      </w:r>
      <w:r w:rsidR="00F250DD">
        <w:rPr>
          <w:b/>
          <w:bCs/>
          <w:i w:val="0"/>
          <w:iCs w:val="0"/>
        </w:rPr>
        <w:t xml:space="preserve"> shape L examples,</w:t>
      </w:r>
      <w:r w:rsidRPr="00381957">
        <w:rPr>
          <w:b/>
          <w:bCs/>
          <w:i w:val="0"/>
          <w:iCs w:val="0"/>
        </w:rPr>
        <w:t xml:space="preserve"> </w:t>
      </w:r>
      <w:r w:rsidR="00F250DD">
        <w:rPr>
          <w:b/>
          <w:bCs/>
          <w:i w:val="0"/>
          <w:iCs w:val="0"/>
        </w:rPr>
        <w:br/>
      </w:r>
      <w:r w:rsidRPr="00381957">
        <w:rPr>
          <w:b/>
          <w:bCs/>
          <w:i w:val="0"/>
          <w:iCs w:val="0"/>
        </w:rPr>
        <w:t xml:space="preserve">each colour is a different sorption </w:t>
      </w:r>
      <w:r w:rsidRPr="00A6036B">
        <w:rPr>
          <w:b/>
          <w:bCs/>
          <w:i w:val="0"/>
          <w:iCs w:val="0"/>
        </w:rPr>
        <w:t xml:space="preserve">system </w:t>
      </w:r>
      <w:r w:rsidR="000A405C">
        <w:rPr>
          <w:b/>
          <w:bCs/>
          <w:i w:val="0"/>
          <w:iCs w:val="0"/>
        </w:rPr>
        <w:br/>
      </w:r>
      <w:r w:rsidR="00514D36" w:rsidRPr="000A405C">
        <w:rPr>
          <w:b/>
          <w:bCs/>
          <w:i w:val="0"/>
          <w:iCs w:val="0"/>
        </w:rPr>
        <w:fldChar w:fldCharType="begin"/>
      </w:r>
      <w:r w:rsidR="00514D36" w:rsidRPr="000A405C">
        <w:rPr>
          <w:b/>
          <w:bCs/>
          <w:i w:val="0"/>
          <w:iCs w:val="0"/>
        </w:rPr>
        <w:instrText xml:space="preserve"> ADDIN ZOTERO_ITEM CSL_CITATION {"citationID":"iUo1Tc3w","properties":{"formattedCitation":"(Vanoppen, 2023; Xu et al., 2013)","plainCitation":"(Vanoppen, 2023; Xu et al., 2013)","noteIndex":0},"citationItems":[{"id":8,"uris":["http://zotero.org/users/local/h6YJVYLe/items/JEY9QZJR"],"itemData":{"id":8,"type":"chapter","container-title":"Environmental Technology: Water","publisher":"UGent-BW","title":"6 Activated Carbon Filtration","author":[{"family":"Vanoppen","given":"Marjolein"}],"issued":{"date-parts":[["2023"]]}}},{"id":156,"uris":["http://zotero.org/users/local/h6YJVYLe/items/BJEA498A"],"itemData":{"id":156,"type":"article-journal","abstract":"Adsorption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514D36" w:rsidRPr="000A405C">
        <w:rPr>
          <w:b/>
          <w:bCs/>
          <w:i w:val="0"/>
          <w:iCs w:val="0"/>
        </w:rPr>
        <w:fldChar w:fldCharType="separate"/>
      </w:r>
      <w:r w:rsidR="00514D36" w:rsidRPr="000A405C">
        <w:rPr>
          <w:rFonts w:cs="Arial"/>
          <w:b/>
          <w:bCs/>
          <w:i w:val="0"/>
          <w:iCs w:val="0"/>
        </w:rPr>
        <w:t>(Vanoppen, 2023; Xu et al., 2013)</w:t>
      </w:r>
      <w:r w:rsidR="00514D36" w:rsidRPr="000A405C">
        <w:rPr>
          <w:b/>
          <w:bCs/>
          <w:i w:val="0"/>
          <w:iCs w:val="0"/>
        </w:rPr>
        <w:fldChar w:fldCharType="end"/>
      </w:r>
    </w:p>
    <w:p w14:paraId="29FF8D07" w14:textId="36123202" w:rsidR="008A5BE7" w:rsidRDefault="00170576" w:rsidP="007C5DA1">
      <w:r>
        <w:t>It is assumed that</w:t>
      </w:r>
      <w:r w:rsidR="00D07311">
        <w:t xml:space="preserve"> at the surface of the adsorbent, the</w:t>
      </w:r>
      <w:r w:rsidR="001A3681">
        <w:t xml:space="preserve"> solid-phase solute concentration (amount of solute adsorbed) is in equilibrium with the liquid-phase solute concentration</w:t>
      </w:r>
      <w:r w:rsidR="00FA2D19">
        <w:t xml:space="preserve"> </w:t>
      </w:r>
      <w:r w:rsidR="004A01F3">
        <w:fldChar w:fldCharType="begin"/>
      </w:r>
      <w:r w:rsidR="004A01F3">
        <w:instrText xml:space="preserve"> ADDIN ZOTERO_ITEM CSL_CITATION {"citationID":"UOIiH8gK","properties":{"formattedCitation":"(Jarvie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4A01F3">
        <w:fldChar w:fldCharType="separate"/>
      </w:r>
      <w:r w:rsidR="004A01F3" w:rsidRPr="004A01F3">
        <w:rPr>
          <w:rFonts w:cs="Arial"/>
        </w:rPr>
        <w:t>(Jarvie et al., 2005)</w:t>
      </w:r>
      <w:r w:rsidR="004A01F3">
        <w:fldChar w:fldCharType="end"/>
      </w:r>
      <w:r w:rsidR="00D11D89">
        <w:t>.</w:t>
      </w:r>
      <w:r w:rsidR="008A5BE7">
        <w:br w:type="page"/>
      </w:r>
    </w:p>
    <w:p w14:paraId="43DFDFE5" w14:textId="27448D18" w:rsidR="00270BDC" w:rsidRDefault="00270BDC" w:rsidP="00C016C3">
      <w:pPr>
        <w:pStyle w:val="Kop2"/>
      </w:pPr>
      <w:bookmarkStart w:id="60" w:name="_Toc167884290"/>
      <w:r>
        <w:lastRenderedPageBreak/>
        <w:t>Adsorption kinetics</w:t>
      </w:r>
      <w:bookmarkEnd w:id="60"/>
    </w:p>
    <w:p w14:paraId="5068CCA1" w14:textId="4344D5F3" w:rsidR="00440A9C" w:rsidRPr="008E4533" w:rsidRDefault="00047F21" w:rsidP="00D17F77">
      <w:pPr>
        <w:jc w:val="both"/>
      </w:pPr>
      <w:r>
        <w:t>The adsorption kinetics describe the whole movement process of the</w:t>
      </w:r>
      <w:r w:rsidR="00584477">
        <w:t xml:space="preserve"> solute inside the </w:t>
      </w:r>
      <w:r w:rsidR="00C9625C">
        <w:t xml:space="preserve">fixed-bed adsorption </w:t>
      </w:r>
      <w:r w:rsidR="00584477">
        <w:t xml:space="preserve">column. </w:t>
      </w:r>
      <w:r w:rsidR="009B4911">
        <w:t>There is more than the adsorption reacti</w:t>
      </w:r>
      <w:r w:rsidR="00475F48">
        <w:t>on itself</w:t>
      </w:r>
      <w:r w:rsidR="00B82598">
        <w:t xml:space="preserve"> </w:t>
      </w:r>
      <w:r w:rsidR="0016663E">
        <w:t>that is</w:t>
      </w:r>
      <w:r w:rsidR="00B82598">
        <w:t xml:space="preserve"> described in </w:t>
      </w:r>
      <w:r w:rsidR="00B82598" w:rsidRPr="006B090E">
        <w:rPr>
          <w:b/>
          <w:bCs/>
        </w:rPr>
        <w:t xml:space="preserve">section </w:t>
      </w:r>
      <w:r w:rsidR="00B82598" w:rsidRPr="00053F96">
        <w:rPr>
          <w:b/>
          <w:bCs/>
        </w:rPr>
        <w:fldChar w:fldCharType="begin"/>
      </w:r>
      <w:r w:rsidR="00B82598" w:rsidRPr="00053F96">
        <w:rPr>
          <w:b/>
          <w:bCs/>
        </w:rPr>
        <w:instrText xml:space="preserve"> REF _Ref163392513 \r \h </w:instrText>
      </w:r>
      <w:r w:rsidR="00B82598">
        <w:rPr>
          <w:b/>
          <w:bCs/>
        </w:rPr>
        <w:instrText xml:space="preserve"> \* MERGEFORMAT </w:instrText>
      </w:r>
      <w:r w:rsidR="00B82598" w:rsidRPr="00053F96">
        <w:rPr>
          <w:b/>
          <w:bCs/>
        </w:rPr>
      </w:r>
      <w:r w:rsidR="00B82598" w:rsidRPr="00053F96">
        <w:rPr>
          <w:b/>
          <w:bCs/>
        </w:rPr>
        <w:fldChar w:fldCharType="separate"/>
      </w:r>
      <w:r w:rsidR="00221AAC">
        <w:rPr>
          <w:b/>
          <w:bCs/>
        </w:rPr>
        <w:t>1.7</w:t>
      </w:r>
      <w:r w:rsidR="00B82598" w:rsidRPr="00053F96">
        <w:rPr>
          <w:b/>
          <w:bCs/>
        </w:rPr>
        <w:fldChar w:fldCharType="end"/>
      </w:r>
      <w:r w:rsidR="00475F48">
        <w:t xml:space="preserve">. </w:t>
      </w:r>
      <w:r w:rsidR="001418B5">
        <w:t xml:space="preserve">Only </w:t>
      </w:r>
      <w:r w:rsidR="001B11E6">
        <w:t>considering adsorption</w:t>
      </w:r>
      <w:r w:rsidR="00C9625C">
        <w:t xml:space="preserve"> </w:t>
      </w:r>
      <w:r w:rsidR="001B11E6">
        <w:t xml:space="preserve">onto </w:t>
      </w:r>
      <w:r w:rsidR="0016663E">
        <w:t>the</w:t>
      </w:r>
      <w:r w:rsidR="001B11E6">
        <w:t xml:space="preserve"> active site</w:t>
      </w:r>
      <w:r w:rsidR="0016663E">
        <w:t>s</w:t>
      </w:r>
      <w:r w:rsidR="001B11E6">
        <w:t xml:space="preserve"> is not sufficient when modelling</w:t>
      </w:r>
      <w:r w:rsidR="008E2A9E">
        <w:t xml:space="preserve"> GAC columns.</w:t>
      </w:r>
      <w:r w:rsidR="00C54736">
        <w:t xml:space="preserve"> There </w:t>
      </w:r>
      <w:r w:rsidR="003B3482">
        <w:t xml:space="preserve">is a </w:t>
      </w:r>
      <w:r w:rsidR="00D17F77">
        <w:t>sequence of steps preceding adsorption</w:t>
      </w:r>
      <w:r w:rsidR="00825538">
        <w:t xml:space="preserve">, </w:t>
      </w:r>
      <w:r w:rsidR="00DC3C31">
        <w:t xml:space="preserve">from which </w:t>
      </w:r>
      <w:r w:rsidR="0018251A">
        <w:t>duration</w:t>
      </w:r>
      <w:r w:rsidR="00DC3C31">
        <w:t xml:space="preserve"> of each step can</w:t>
      </w:r>
      <w:r w:rsidR="00806420">
        <w:t xml:space="preserve"> be</w:t>
      </w:r>
      <w:r w:rsidR="008A3593">
        <w:t xml:space="preserve"> relevant to take into consideration</w:t>
      </w:r>
      <w:r w:rsidR="00DC3C31">
        <w:t>.</w:t>
      </w:r>
      <w:r w:rsidR="0036065D">
        <w:t xml:space="preserve"> </w:t>
      </w:r>
      <w:r w:rsidR="008E4533">
        <w:t>D</w:t>
      </w:r>
      <w:r w:rsidR="0036065D">
        <w:t xml:space="preserve">ifferent steps, next to adsorption itself, are </w:t>
      </w:r>
      <w:r w:rsidR="008E4533">
        <w:t xml:space="preserve">schematically represented in </w:t>
      </w:r>
      <w:r w:rsidR="008E4533" w:rsidRPr="008E4533">
        <w:rPr>
          <w:b/>
          <w:bCs/>
        </w:rPr>
        <w:fldChar w:fldCharType="begin"/>
      </w:r>
      <w:r w:rsidR="008E4533" w:rsidRPr="008E4533">
        <w:rPr>
          <w:b/>
          <w:bCs/>
        </w:rPr>
        <w:instrText xml:space="preserve"> REF _Ref163396731 \h  \* MERGEFORMAT </w:instrText>
      </w:r>
      <w:r w:rsidR="008E4533" w:rsidRPr="008E4533">
        <w:rPr>
          <w:b/>
          <w:bCs/>
        </w:rPr>
      </w:r>
      <w:r w:rsidR="008E4533" w:rsidRPr="008E4533">
        <w:rPr>
          <w:b/>
          <w:bCs/>
        </w:rPr>
        <w:fldChar w:fldCharType="separate"/>
      </w:r>
      <w:r w:rsidR="00221AAC" w:rsidRPr="00387875">
        <w:rPr>
          <w:b/>
          <w:bCs/>
        </w:rPr>
        <w:t xml:space="preserve">Figure </w:t>
      </w:r>
      <w:r w:rsidR="00221AAC" w:rsidRPr="00221AAC">
        <w:rPr>
          <w:b/>
          <w:bCs/>
          <w:noProof/>
        </w:rPr>
        <w:t>12</w:t>
      </w:r>
      <w:r w:rsidR="008E4533" w:rsidRPr="008E4533">
        <w:rPr>
          <w:b/>
          <w:bCs/>
        </w:rPr>
        <w:fldChar w:fldCharType="end"/>
      </w:r>
      <w:r w:rsidR="008E4533">
        <w:t>.</w:t>
      </w:r>
    </w:p>
    <w:p w14:paraId="031D9899" w14:textId="77777777" w:rsidR="0036065D" w:rsidRDefault="0036065D" w:rsidP="00D17F77">
      <w:pPr>
        <w:jc w:val="both"/>
      </w:pPr>
    </w:p>
    <w:p w14:paraId="7A8179A3" w14:textId="5AC19492" w:rsidR="00387875" w:rsidRDefault="00284CD9" w:rsidP="00387875">
      <w:pPr>
        <w:keepNext/>
        <w:jc w:val="center"/>
      </w:pPr>
      <w:r w:rsidRPr="00284CD9">
        <w:rPr>
          <w:noProof/>
        </w:rPr>
        <w:drawing>
          <wp:inline distT="0" distB="0" distL="0" distR="0" wp14:anchorId="4F6D89E4" wp14:editId="36E89807">
            <wp:extent cx="5524528" cy="4155033"/>
            <wp:effectExtent l="0" t="0" r="0" b="0"/>
            <wp:docPr id="2" name="Picture 1" descr="A diagram of a circular object with text and symbols&#10;&#10;Description automatically generated with medium confidence">
              <a:extLst xmlns:a="http://schemas.openxmlformats.org/drawingml/2006/main">
                <a:ext uri="{FF2B5EF4-FFF2-40B4-BE49-F238E27FC236}">
                  <a16:creationId xmlns:a16="http://schemas.microsoft.com/office/drawing/2014/main" id="{A277E1DB-AFFB-F3A3-2EB4-12DCC3DBF59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1" descr="A diagram of a circular object with text and symbols&#10;&#10;Description automatically generated with medium confidence">
                      <a:extLst>
                        <a:ext uri="{FF2B5EF4-FFF2-40B4-BE49-F238E27FC236}">
                          <a16:creationId xmlns:a16="http://schemas.microsoft.com/office/drawing/2014/main" id="{A277E1DB-AFFB-F3A3-2EB4-12DCC3DBF59C}"/>
                        </a:ext>
                      </a:extLst>
                    </pic:cNvPr>
                    <pic:cNvPicPr>
                      <a:picLocks noChangeAspect="1"/>
                    </pic:cNvPicPr>
                  </pic:nvPicPr>
                  <pic:blipFill>
                    <a:blip r:embed="rId19"/>
                    <a:stretch>
                      <a:fillRect/>
                    </a:stretch>
                  </pic:blipFill>
                  <pic:spPr>
                    <a:xfrm>
                      <a:off x="0" y="0"/>
                      <a:ext cx="5527120" cy="4156982"/>
                    </a:xfrm>
                    <a:prstGeom prst="rect">
                      <a:avLst/>
                    </a:prstGeom>
                  </pic:spPr>
                </pic:pic>
              </a:graphicData>
            </a:graphic>
          </wp:inline>
        </w:drawing>
      </w:r>
    </w:p>
    <w:p w14:paraId="731BDFF9" w14:textId="4E3D3E6A" w:rsidR="0036065D" w:rsidRPr="00387875" w:rsidRDefault="00387875" w:rsidP="00387875">
      <w:pPr>
        <w:pStyle w:val="Bijschrift"/>
        <w:jc w:val="center"/>
        <w:rPr>
          <w:b/>
          <w:bCs/>
          <w:i w:val="0"/>
          <w:iCs w:val="0"/>
        </w:rPr>
      </w:pPr>
      <w:bookmarkStart w:id="61" w:name="_Ref163396731"/>
      <w:r w:rsidRPr="00387875">
        <w:rPr>
          <w:b/>
          <w:bCs/>
          <w:i w:val="0"/>
          <w:iCs w:val="0"/>
        </w:rPr>
        <w:t xml:space="preserve">Figure </w:t>
      </w:r>
      <w:r w:rsidRPr="00387875">
        <w:rPr>
          <w:b/>
          <w:bCs/>
          <w:i w:val="0"/>
          <w:iCs w:val="0"/>
        </w:rPr>
        <w:fldChar w:fldCharType="begin"/>
      </w:r>
      <w:r w:rsidRPr="00387875">
        <w:rPr>
          <w:b/>
          <w:bCs/>
          <w:i w:val="0"/>
          <w:iCs w:val="0"/>
        </w:rPr>
        <w:instrText xml:space="preserve"> SEQ Figure \* ARABIC </w:instrText>
      </w:r>
      <w:r w:rsidRPr="00387875">
        <w:rPr>
          <w:b/>
          <w:bCs/>
          <w:i w:val="0"/>
          <w:iCs w:val="0"/>
        </w:rPr>
        <w:fldChar w:fldCharType="separate"/>
      </w:r>
      <w:r w:rsidR="00221AAC">
        <w:rPr>
          <w:b/>
          <w:bCs/>
          <w:i w:val="0"/>
          <w:iCs w:val="0"/>
          <w:noProof/>
        </w:rPr>
        <w:t>12</w:t>
      </w:r>
      <w:r w:rsidRPr="00387875">
        <w:rPr>
          <w:b/>
          <w:bCs/>
          <w:i w:val="0"/>
          <w:iCs w:val="0"/>
        </w:rPr>
        <w:fldChar w:fldCharType="end"/>
      </w:r>
      <w:bookmarkEnd w:id="61"/>
      <w:r>
        <w:rPr>
          <w:b/>
          <w:bCs/>
          <w:i w:val="0"/>
          <w:iCs w:val="0"/>
        </w:rPr>
        <w:t xml:space="preserve"> </w:t>
      </w:r>
      <w:r w:rsidR="00DD7CE5">
        <w:rPr>
          <w:b/>
          <w:bCs/>
          <w:i w:val="0"/>
          <w:iCs w:val="0"/>
        </w:rPr>
        <w:t xml:space="preserve">Different steps for adsorption kinetics (1) (2) (3) and reaction (4) </w:t>
      </w:r>
      <w:r w:rsidR="00F92502">
        <w:rPr>
          <w:b/>
          <w:bCs/>
          <w:i w:val="0"/>
          <w:iCs w:val="0"/>
        </w:rPr>
        <w:t>occurring during</w:t>
      </w:r>
      <w:r w:rsidR="00E17230">
        <w:rPr>
          <w:b/>
          <w:bCs/>
          <w:i w:val="0"/>
          <w:iCs w:val="0"/>
        </w:rPr>
        <w:t xml:space="preserve"> </w:t>
      </w:r>
      <w:r w:rsidR="00AD3EF7">
        <w:rPr>
          <w:b/>
          <w:bCs/>
          <w:i w:val="0"/>
          <w:iCs w:val="0"/>
        </w:rPr>
        <w:br/>
      </w:r>
      <w:r w:rsidR="00F92502">
        <w:rPr>
          <w:b/>
          <w:bCs/>
          <w:i w:val="0"/>
          <w:iCs w:val="0"/>
        </w:rPr>
        <w:t>fixed-bed adsorption</w:t>
      </w:r>
      <w:r w:rsidR="00690318" w:rsidRPr="00041053">
        <w:rPr>
          <w:b/>
          <w:bCs/>
          <w:i w:val="0"/>
          <w:iCs w:val="0"/>
        </w:rPr>
        <w:t xml:space="preserve"> </w:t>
      </w:r>
      <w:r w:rsidR="00C3679D" w:rsidRPr="00041053">
        <w:rPr>
          <w:b/>
          <w:bCs/>
          <w:i w:val="0"/>
          <w:iCs w:val="0"/>
        </w:rPr>
        <w:fldChar w:fldCharType="begin"/>
      </w:r>
      <w:r w:rsidR="00C3679D" w:rsidRPr="00041053">
        <w:rPr>
          <w:b/>
          <w:bCs/>
          <w:i w:val="0"/>
          <w:iCs w:val="0"/>
        </w:rPr>
        <w:instrText xml:space="preserve"> ADDIN ZOTERO_ITEM CSL_CITATION {"citationID":"NB9ZXr5B","properties":{"formattedCitation":"(Zhou et al., 2016)","plainCitation":"(Zhou et al., 2016)","noteIndex":0},"citationItems":[{"id":158,"uris":["http://zotero.org/users/local/h6YJVYLe/items/WZYJ2C6Z"],"itemData":{"id":158,"type":"article-journal","container-title":"Physical Review E","DOI":"10.1103/PhysRevE.93.043101","ISSN":"2470-0045, 2470-0053","issue":"4","journalAbbreviation":"Phys. Rev. E","language":"en","license":"http://link.aps.org/licenses/aps-default-license","page":"043101","source":"DOI.org (Crossref)","title":"Lattice Boltzmann simulation of the gas-solid adsorption process in reconstructed random porous media","volume":"93","author":[{"family":"Zhou","given":"L."},{"family":"Qu","given":"Z. G."},{"family":"Ding","given":"T."},{"family":"Miao","given":"J. Y."}],"issued":{"date-parts":[["2016",4,1]]}}}],"schema":"https://github.com/citation-style-language/schema/raw/master/csl-citation.json"} </w:instrText>
      </w:r>
      <w:r w:rsidR="00C3679D" w:rsidRPr="00041053">
        <w:rPr>
          <w:b/>
          <w:bCs/>
          <w:i w:val="0"/>
          <w:iCs w:val="0"/>
        </w:rPr>
        <w:fldChar w:fldCharType="separate"/>
      </w:r>
      <w:r w:rsidR="00C3679D" w:rsidRPr="00041053">
        <w:rPr>
          <w:rFonts w:cs="Arial"/>
          <w:b/>
          <w:bCs/>
          <w:i w:val="0"/>
          <w:iCs w:val="0"/>
        </w:rPr>
        <w:t>(Zhou et al., 2016)</w:t>
      </w:r>
      <w:r w:rsidR="00C3679D" w:rsidRPr="00041053">
        <w:rPr>
          <w:b/>
          <w:bCs/>
          <w:i w:val="0"/>
          <w:iCs w:val="0"/>
        </w:rPr>
        <w:fldChar w:fldCharType="end"/>
      </w:r>
      <w:r w:rsidR="005B049E">
        <w:rPr>
          <w:b/>
          <w:bCs/>
          <w:i w:val="0"/>
          <w:iCs w:val="0"/>
        </w:rPr>
        <w:t>.</w:t>
      </w:r>
      <w:r w:rsidR="00041053">
        <w:rPr>
          <w:b/>
          <w:bCs/>
          <w:i w:val="0"/>
          <w:iCs w:val="0"/>
        </w:rPr>
        <w:t xml:space="preserve"> Edit for</w:t>
      </w:r>
      <w:r w:rsidR="00441D0B">
        <w:rPr>
          <w:b/>
          <w:bCs/>
          <w:i w:val="0"/>
          <w:iCs w:val="0"/>
        </w:rPr>
        <w:t xml:space="preserve"> </w:t>
      </w:r>
      <w:r w:rsidR="00C33CB5">
        <w:rPr>
          <w:b/>
          <w:bCs/>
          <w:i w:val="0"/>
          <w:iCs w:val="0"/>
        </w:rPr>
        <w:t>liquid</w:t>
      </w:r>
      <w:r w:rsidR="00441D0B">
        <w:rPr>
          <w:b/>
          <w:bCs/>
          <w:i w:val="0"/>
          <w:iCs w:val="0"/>
        </w:rPr>
        <w:t xml:space="preserve"> instead of gas</w:t>
      </w:r>
      <w:r w:rsidR="005B049E">
        <w:rPr>
          <w:b/>
          <w:bCs/>
          <w:i w:val="0"/>
          <w:iCs w:val="0"/>
        </w:rPr>
        <w:t>.</w:t>
      </w:r>
      <w:r w:rsidR="00E17230">
        <w:rPr>
          <w:b/>
          <w:bCs/>
          <w:i w:val="0"/>
          <w:iCs w:val="0"/>
        </w:rPr>
        <w:t xml:space="preserve"> </w:t>
      </w:r>
      <w:r w:rsidR="00AD3EF7">
        <w:rPr>
          <w:b/>
          <w:bCs/>
          <w:i w:val="0"/>
          <w:iCs w:val="0"/>
        </w:rPr>
        <w:br/>
      </w:r>
      <w:r w:rsidR="00B15DAC">
        <w:rPr>
          <w:b/>
          <w:bCs/>
          <w:i w:val="0"/>
          <w:iCs w:val="0"/>
        </w:rPr>
        <w:t>B</w:t>
      </w:r>
      <w:r w:rsidR="00E17230">
        <w:rPr>
          <w:b/>
          <w:bCs/>
          <w:i w:val="0"/>
          <w:iCs w:val="0"/>
        </w:rPr>
        <w:t xml:space="preserve">lue = </w:t>
      </w:r>
      <w:r w:rsidR="00B15DAC">
        <w:rPr>
          <w:b/>
          <w:bCs/>
          <w:i w:val="0"/>
          <w:iCs w:val="0"/>
        </w:rPr>
        <w:t>particle film</w:t>
      </w:r>
    </w:p>
    <w:p w14:paraId="29D8E291" w14:textId="3AF78838" w:rsidR="00440A9C" w:rsidRDefault="00E25FA7" w:rsidP="00387D08">
      <w:pPr>
        <w:jc w:val="both"/>
      </w:pPr>
      <w:r>
        <w:t xml:space="preserve">The following are </w:t>
      </w:r>
      <w:r w:rsidR="00BD6C91">
        <w:t>basic mechanisms</w:t>
      </w:r>
      <w:r>
        <w:t xml:space="preserve"> that</w:t>
      </w:r>
      <w:r w:rsidR="00BD6C91">
        <w:t xml:space="preserve"> are important in </w:t>
      </w:r>
      <w:r w:rsidR="007A692B">
        <w:t>an adsorption column</w:t>
      </w:r>
      <w:r w:rsidR="00387D08">
        <w:t xml:space="preserve">, see </w:t>
      </w:r>
      <w:r w:rsidR="00387D08">
        <w:fldChar w:fldCharType="begin"/>
      </w:r>
      <w:r w:rsidR="00387D08">
        <w:instrText xml:space="preserve"> REF _Ref163396731 \h  \* MERGEFORMAT </w:instrText>
      </w:r>
      <w:r w:rsidR="00387D08">
        <w:fldChar w:fldCharType="separate"/>
      </w:r>
      <w:r w:rsidR="00221AAC" w:rsidRPr="00387875">
        <w:rPr>
          <w:b/>
          <w:bCs/>
        </w:rPr>
        <w:t xml:space="preserve">Figure </w:t>
      </w:r>
      <w:r w:rsidR="00221AAC" w:rsidRPr="00221AAC">
        <w:rPr>
          <w:b/>
          <w:bCs/>
          <w:noProof/>
        </w:rPr>
        <w:t>12</w:t>
      </w:r>
      <w:r w:rsidR="00387D08">
        <w:fldChar w:fldCharType="end"/>
      </w:r>
      <w:r w:rsidR="007A692B">
        <w:t xml:space="preserve">. </w:t>
      </w:r>
      <w:r w:rsidR="00A66E08">
        <w:t>There</w:t>
      </w:r>
      <w:r w:rsidR="007A692B">
        <w:t xml:space="preserve"> are four steps</w:t>
      </w:r>
      <w:r>
        <w:t xml:space="preserve"> the solute undergo</w:t>
      </w:r>
      <w:r w:rsidR="007A692B">
        <w:t>es</w:t>
      </w:r>
      <w:r>
        <w:t xml:space="preserve"> </w:t>
      </w:r>
      <w:r w:rsidR="00364832">
        <w:t xml:space="preserve">when eliminated by </w:t>
      </w:r>
      <w:r w:rsidR="007A692B">
        <w:t>adsorption</w:t>
      </w:r>
      <w:r w:rsidR="00A66E08">
        <w:t xml:space="preserve"> and any of them can be rate-limiting</w:t>
      </w:r>
      <w:r w:rsidR="00B15DAC">
        <w:t xml:space="preserve"> </w:t>
      </w:r>
      <w:r w:rsidR="00B15DAC">
        <w:fldChar w:fldCharType="begin"/>
      </w:r>
      <w:r w:rsidR="00B15DAC">
        <w:instrText xml:space="preserve"> ADDIN ZOTERO_ITEM CSL_CITATION {"citationID":"GPHcUcEU","properties":{"formattedCitation":"(Xu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B15DAC">
        <w:fldChar w:fldCharType="separate"/>
      </w:r>
      <w:r w:rsidR="00B15DAC" w:rsidRPr="00B15DAC">
        <w:rPr>
          <w:rFonts w:cs="Arial"/>
        </w:rPr>
        <w:t>(Xu et al., 2013)</w:t>
      </w:r>
      <w:r w:rsidR="00B15DAC">
        <w:fldChar w:fldCharType="end"/>
      </w:r>
      <w:r w:rsidR="000132A5">
        <w:t xml:space="preserve">. </w:t>
      </w:r>
    </w:p>
    <w:p w14:paraId="5E2E71DA" w14:textId="77777777" w:rsidR="00387D08" w:rsidRDefault="00387D08" w:rsidP="00387D08">
      <w:pPr>
        <w:jc w:val="both"/>
      </w:pPr>
    </w:p>
    <w:p w14:paraId="2F439879" w14:textId="20D39681" w:rsidR="00364832" w:rsidRDefault="00BA39E9" w:rsidP="009E65CB">
      <w:pPr>
        <w:pStyle w:val="Lijstalinea"/>
        <w:numPr>
          <w:ilvl w:val="0"/>
          <w:numId w:val="31"/>
        </w:numPr>
        <w:jc w:val="both"/>
      </w:pPr>
      <w:r w:rsidRPr="00BA39E9">
        <w:rPr>
          <w:b/>
          <w:bCs/>
        </w:rPr>
        <w:t>Liquid phase mass transfer</w:t>
      </w:r>
      <w:r>
        <w:t xml:space="preserve"> including convective mass transfer</w:t>
      </w:r>
      <w:r w:rsidR="00AB6346">
        <w:t xml:space="preserve"> and molecular diffusion</w:t>
      </w:r>
    </w:p>
    <w:p w14:paraId="66D8FB3B" w14:textId="00B452A8" w:rsidR="00AB6346" w:rsidRDefault="00F5435B" w:rsidP="009E65CB">
      <w:pPr>
        <w:pStyle w:val="Lijstalinea"/>
        <w:numPr>
          <w:ilvl w:val="0"/>
          <w:numId w:val="31"/>
        </w:numPr>
        <w:jc w:val="both"/>
      </w:pPr>
      <w:r w:rsidRPr="00B91EE2">
        <w:rPr>
          <w:b/>
          <w:bCs/>
        </w:rPr>
        <w:t>External film diffusion</w:t>
      </w:r>
      <w:r w:rsidR="00BF15E2">
        <w:t xml:space="preserve"> between</w:t>
      </w:r>
      <w:r w:rsidR="0081035B">
        <w:t xml:space="preserve"> liquid phase and exterior surface of</w:t>
      </w:r>
      <w:r w:rsidR="00453FD4">
        <w:t xml:space="preserve"> the</w:t>
      </w:r>
      <w:r w:rsidR="0081035B">
        <w:t xml:space="preserve"> adsorbent</w:t>
      </w:r>
      <w:r w:rsidR="00610584">
        <w:t>.</w:t>
      </w:r>
      <w:r w:rsidR="00B91EE2">
        <w:t xml:space="preserve"> </w:t>
      </w:r>
      <w:r w:rsidR="00453FD4">
        <w:br/>
      </w:r>
      <w:r w:rsidR="00610584">
        <w:t>This mass transfer occurs</w:t>
      </w:r>
      <w:r w:rsidR="00453FD4">
        <w:t xml:space="preserve"> in the</w:t>
      </w:r>
      <w:r w:rsidR="00B91EE2">
        <w:t xml:space="preserve"> ‘</w:t>
      </w:r>
      <w:r w:rsidR="0031347E">
        <w:t>boundary layer</w:t>
      </w:r>
      <w:r w:rsidR="00B91EE2">
        <w:t>’</w:t>
      </w:r>
      <w:r w:rsidR="00610584">
        <w:t>, which is the surrounding of every adsorbent particle</w:t>
      </w:r>
      <w:r w:rsidR="009E65CB">
        <w:t xml:space="preserve"> inside the GAC bed</w:t>
      </w:r>
    </w:p>
    <w:p w14:paraId="4492BE10" w14:textId="2B2DAA3D" w:rsidR="009208F9" w:rsidRDefault="007D5172" w:rsidP="009208F9">
      <w:pPr>
        <w:pStyle w:val="Lijstalinea"/>
        <w:numPr>
          <w:ilvl w:val="0"/>
          <w:numId w:val="31"/>
        </w:numPr>
        <w:jc w:val="both"/>
      </w:pPr>
      <w:r w:rsidRPr="00610584">
        <w:rPr>
          <w:b/>
          <w:bCs/>
        </w:rPr>
        <w:t>Intraparticle</w:t>
      </w:r>
      <w:r w:rsidR="00A3790A" w:rsidRPr="00610584">
        <w:rPr>
          <w:b/>
          <w:bCs/>
        </w:rPr>
        <w:t xml:space="preserve"> diffusion</w:t>
      </w:r>
      <w:r w:rsidR="00EA6EEB">
        <w:t xml:space="preserve"> which consist of pore diffusion and surface diffusion.</w:t>
      </w:r>
      <w:r w:rsidR="00610584">
        <w:t xml:space="preserve"> </w:t>
      </w:r>
      <w:r w:rsidR="00DA6C42" w:rsidRPr="00A369CE">
        <w:rPr>
          <w:u w:val="single"/>
        </w:rPr>
        <w:t>Pore diffusion</w:t>
      </w:r>
      <w:r w:rsidR="00DA6C42">
        <w:t xml:space="preserve"> </w:t>
      </w:r>
      <w:r w:rsidR="00A369CE">
        <w:t>is the mass transfer of the solute in the pore volumes of the GAC particle.</w:t>
      </w:r>
      <w:r w:rsidR="00426AB0">
        <w:t xml:space="preserve"> To be specific, it is a </w:t>
      </w:r>
      <w:r w:rsidR="00CF3CF8">
        <w:t>general name for</w:t>
      </w:r>
      <w:r w:rsidR="00821BE3">
        <w:t xml:space="preserve"> molecular and/or Knudsen diffusion</w:t>
      </w:r>
      <w:r w:rsidR="00F10F70">
        <w:t xml:space="preserve">. Molecular diffusion </w:t>
      </w:r>
      <w:r w:rsidR="00EF054C">
        <w:t xml:space="preserve">mainly takes place in macropores </w:t>
      </w:r>
      <w:r w:rsidR="003F091E">
        <w:t>and results from collisions between molecules</w:t>
      </w:r>
      <w:r w:rsidR="006640E1">
        <w:t xml:space="preserve">. </w:t>
      </w:r>
      <w:r w:rsidR="00D01A6A">
        <w:t xml:space="preserve">Knudsen diffusion dominates in </w:t>
      </w:r>
      <w:r w:rsidR="00425FC3">
        <w:t xml:space="preserve">micropores due </w:t>
      </w:r>
      <w:r w:rsidR="00973F79">
        <w:t xml:space="preserve">resulting from collisions between molecules and the pore wall. </w:t>
      </w:r>
      <w:r w:rsidR="00973F79" w:rsidRPr="00973F79">
        <w:rPr>
          <w:u w:val="single"/>
        </w:rPr>
        <w:t>Surface diffusion</w:t>
      </w:r>
      <w:r w:rsidR="00973F79">
        <w:t xml:space="preserve"> </w:t>
      </w:r>
      <w:r w:rsidR="00D3553D">
        <w:lastRenderedPageBreak/>
        <w:t>is the movement of the solute that hops between adsorption sites.</w:t>
      </w:r>
      <w:r w:rsidR="00AA7DF9">
        <w:t xml:space="preserve"> </w:t>
      </w:r>
      <w:r w:rsidR="00E573CF">
        <w:t>Intraparticle diffusion strongly depends on concentration</w:t>
      </w:r>
      <w:r w:rsidR="007357C5">
        <w:t xml:space="preserve"> and </w:t>
      </w:r>
      <w:r w:rsidR="0071705E">
        <w:t>size of the pollutant</w:t>
      </w:r>
      <w:r w:rsidR="003A0A81">
        <w:t xml:space="preserve"> </w:t>
      </w:r>
      <w:r w:rsidR="00550CC7">
        <w:fldChar w:fldCharType="begin"/>
      </w:r>
      <w:r w:rsidR="00550CC7">
        <w:instrText xml:space="preserve"> ADDIN ZOTERO_ITEM CSL_CITATION {"citationID":"0uFWNmZx","properties":{"formattedCitation":"(S.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550CC7">
        <w:fldChar w:fldCharType="separate"/>
      </w:r>
      <w:r w:rsidR="00550CC7" w:rsidRPr="00550CC7">
        <w:rPr>
          <w:rFonts w:cs="Arial"/>
        </w:rPr>
        <w:t>(S. Sharma et al., 2023)</w:t>
      </w:r>
      <w:r w:rsidR="00550CC7">
        <w:fldChar w:fldCharType="end"/>
      </w:r>
      <w:r w:rsidR="00262173">
        <w:t>.</w:t>
      </w:r>
    </w:p>
    <w:p w14:paraId="3CEB0841" w14:textId="7A913D63" w:rsidR="0095198C" w:rsidRDefault="00432DB1" w:rsidP="00666B11">
      <w:pPr>
        <w:pStyle w:val="Lijstalinea"/>
        <w:jc w:val="both"/>
      </w:pPr>
      <w:r>
        <w:t xml:space="preserve">It is assumed that, at the adsorbent surface, the solid-phase solute concentration is in equilibrium with the liquid-phase solute concentration </w:t>
      </w:r>
      <w:r>
        <w:fldChar w:fldCharType="begin"/>
      </w:r>
      <w:r>
        <w:instrText xml:space="preserve"> ADDIN ZOTERO_ITEM CSL_CITATION {"citationID":"xDwczJtg","properties":{"formattedCitation":"(Jarvie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fldChar w:fldCharType="separate"/>
      </w:r>
      <w:r w:rsidRPr="009208F9">
        <w:rPr>
          <w:rFonts w:cs="Arial"/>
        </w:rPr>
        <w:t>(Jarvie et al., 2005)</w:t>
      </w:r>
      <w:r>
        <w:fldChar w:fldCharType="end"/>
      </w:r>
      <w:r>
        <w:t xml:space="preserve">. </w:t>
      </w:r>
      <w:r w:rsidR="00120E67">
        <w:t xml:space="preserve">Locally, the </w:t>
      </w:r>
      <w:r w:rsidR="00861B23">
        <w:t>liquid-</w:t>
      </w:r>
      <w:r w:rsidR="00120E67">
        <w:t xml:space="preserve">phase concentration at the adsorbent particle surface is related to the adsorption capacity at the particle surface by the equilibrium relationship </w:t>
      </w:r>
      <w:r w:rsidR="00120E67">
        <w:fldChar w:fldCharType="begin"/>
      </w:r>
      <w:r w:rsidR="00120E67">
        <w:instrText xml:space="preserve"> ADDIN ZOTERO_ITEM CSL_CITATION {"citationID":"HiZKkr3l","properties":{"formattedCitation":"(Inglezakis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120E67">
        <w:fldChar w:fldCharType="separate"/>
      </w:r>
      <w:r w:rsidR="00120E67" w:rsidRPr="008B559A">
        <w:rPr>
          <w:rFonts w:cs="Arial"/>
        </w:rPr>
        <w:t>(Inglezakis et al., 2019)</w:t>
      </w:r>
      <w:r w:rsidR="00120E67">
        <w:fldChar w:fldCharType="end"/>
      </w:r>
      <w:r w:rsidR="00120E67">
        <w:t xml:space="preserve">. </w:t>
      </w:r>
      <w:r>
        <w:t>Therefore,</w:t>
      </w:r>
      <w:r w:rsidR="00706E9D">
        <w:t xml:space="preserve"> </w:t>
      </w:r>
      <w:r w:rsidR="00706E9D" w:rsidRPr="00706E9D">
        <w:rPr>
          <w:u w:val="single"/>
        </w:rPr>
        <w:t>the isotherm</w:t>
      </w:r>
      <w:r w:rsidR="00706E9D">
        <w:t xml:space="preserve"> is a relevant aspect here. It</w:t>
      </w:r>
      <w:r w:rsidR="00991FD4">
        <w:t xml:space="preserve"> gives information about the amount of solute </w:t>
      </w:r>
      <w:r w:rsidR="00B95843">
        <w:t>that can adsorb</w:t>
      </w:r>
      <w:r w:rsidR="00991FD4">
        <w:t xml:space="preserve"> when the concentrated stream </w:t>
      </w:r>
      <w:r w:rsidR="00D90560">
        <w:t>is near to</w:t>
      </w:r>
      <w:r w:rsidR="00991FD4">
        <w:t xml:space="preserve"> the surface</w:t>
      </w:r>
      <w:r w:rsidR="00777BA7">
        <w:t xml:space="preserve"> and this </w:t>
      </w:r>
      <w:r w:rsidR="005A5BA8">
        <w:t>is compound-specific.</w:t>
      </w:r>
    </w:p>
    <w:p w14:paraId="5CB869E6" w14:textId="2E92BE77" w:rsidR="00E573CF" w:rsidRPr="00687130" w:rsidRDefault="0067401C" w:rsidP="009E65CB">
      <w:pPr>
        <w:pStyle w:val="Lijstalinea"/>
        <w:numPr>
          <w:ilvl w:val="0"/>
          <w:numId w:val="31"/>
        </w:numPr>
        <w:jc w:val="both"/>
        <w:rPr>
          <w:b/>
          <w:bCs/>
        </w:rPr>
      </w:pPr>
      <w:r w:rsidRPr="0067401C">
        <w:rPr>
          <w:b/>
          <w:bCs/>
        </w:rPr>
        <w:t>The adsorption- desorption reaction</w:t>
      </w:r>
      <w:r>
        <w:t xml:space="preserve"> on the active site </w:t>
      </w:r>
      <w:r w:rsidR="003A0A81">
        <w:t>(chemical</w:t>
      </w:r>
      <w:r w:rsidR="00FB5D3E">
        <w:t>, monolayered</w:t>
      </w:r>
      <w:r w:rsidR="003A0A81">
        <w:t>) or onto other particles (physical</w:t>
      </w:r>
      <w:r w:rsidR="00FB5D3E">
        <w:t>, multilayered</w:t>
      </w:r>
      <w:r w:rsidR="003A0A81">
        <w:t>)</w:t>
      </w:r>
      <w:r w:rsidR="0064516D">
        <w:t>.</w:t>
      </w:r>
      <w:r w:rsidR="00937C12">
        <w:t xml:space="preserve"> The adsorption itself can take place directly onto the external surface of a</w:t>
      </w:r>
      <w:r w:rsidR="006F246D">
        <w:t>n AC granule,</w:t>
      </w:r>
      <w:r w:rsidR="00D46E98">
        <w:t xml:space="preserve"> or after intraparticle mass transfer</w:t>
      </w:r>
      <w:r w:rsidR="00024800">
        <w:t xml:space="preserve"> onto the internal surface of an AC granule. This is also illustrated with a yellow star in </w:t>
      </w:r>
      <w:r w:rsidR="00024800" w:rsidRPr="00687130">
        <w:rPr>
          <w:b/>
          <w:bCs/>
        </w:rPr>
        <w:fldChar w:fldCharType="begin"/>
      </w:r>
      <w:r w:rsidR="00024800" w:rsidRPr="00687130">
        <w:rPr>
          <w:b/>
          <w:bCs/>
        </w:rPr>
        <w:instrText xml:space="preserve"> REF _Ref163396731 \h </w:instrText>
      </w:r>
      <w:r w:rsidR="00687130" w:rsidRPr="00687130">
        <w:rPr>
          <w:b/>
          <w:bCs/>
        </w:rPr>
        <w:instrText xml:space="preserve"> \* MERGEFORMAT </w:instrText>
      </w:r>
      <w:r w:rsidR="00024800" w:rsidRPr="00687130">
        <w:rPr>
          <w:b/>
          <w:bCs/>
        </w:rPr>
      </w:r>
      <w:r w:rsidR="00024800" w:rsidRPr="00687130">
        <w:rPr>
          <w:b/>
          <w:bCs/>
        </w:rPr>
        <w:fldChar w:fldCharType="separate"/>
      </w:r>
      <w:r w:rsidR="00221AAC" w:rsidRPr="00387875">
        <w:rPr>
          <w:b/>
          <w:bCs/>
        </w:rPr>
        <w:t xml:space="preserve">Figure </w:t>
      </w:r>
      <w:r w:rsidR="00221AAC" w:rsidRPr="00221AAC">
        <w:rPr>
          <w:b/>
          <w:bCs/>
          <w:noProof/>
        </w:rPr>
        <w:t>12</w:t>
      </w:r>
      <w:r w:rsidR="00024800" w:rsidRPr="00687130">
        <w:rPr>
          <w:b/>
          <w:bCs/>
        </w:rPr>
        <w:fldChar w:fldCharType="end"/>
      </w:r>
    </w:p>
    <w:p w14:paraId="48B44A45" w14:textId="77777777" w:rsidR="00BD2306" w:rsidRDefault="00BD2306" w:rsidP="00440A9C"/>
    <w:p w14:paraId="7BC6E6A5" w14:textId="382EF9A1" w:rsidR="00DD29F2" w:rsidRDefault="00BD2306" w:rsidP="00440A9C">
      <w:r w:rsidRPr="00BD2306">
        <w:fldChar w:fldCharType="begin"/>
      </w:r>
      <w:r w:rsidRPr="00BD2306">
        <w:instrText xml:space="preserve"> REF _Ref163470075 \h  \* MERGEFORMAT </w:instrText>
      </w:r>
      <w:r w:rsidRPr="00BD2306">
        <w:fldChar w:fldCharType="separate"/>
      </w:r>
      <w:r w:rsidR="00221AAC" w:rsidRPr="00983F4F">
        <w:rPr>
          <w:b/>
          <w:bCs/>
        </w:rPr>
        <w:t xml:space="preserve">Figure </w:t>
      </w:r>
      <w:r w:rsidR="00221AAC" w:rsidRPr="00221AAC">
        <w:rPr>
          <w:b/>
          <w:bCs/>
          <w:noProof/>
        </w:rPr>
        <w:t>13</w:t>
      </w:r>
      <w:r w:rsidRPr="00BD2306">
        <w:fldChar w:fldCharType="end"/>
      </w:r>
      <w:r w:rsidR="00840C17">
        <w:t xml:space="preserve"> </w:t>
      </w:r>
      <w:r w:rsidR="006D6258">
        <w:t>demonstrates the intraparticle diffusion mechanisms</w:t>
      </w:r>
      <w:r w:rsidR="00BA1A01">
        <w:t xml:space="preserve"> more in detail.</w:t>
      </w:r>
    </w:p>
    <w:p w14:paraId="7927E5C0" w14:textId="77777777" w:rsidR="00BA1A01" w:rsidRDefault="00BA1A01" w:rsidP="00440A9C"/>
    <w:p w14:paraId="5CCB2A99" w14:textId="77777777" w:rsidR="00537E6B" w:rsidRDefault="00537E6B" w:rsidP="00983F4F">
      <w:pPr>
        <w:keepNext/>
        <w:jc w:val="center"/>
      </w:pPr>
      <w:r w:rsidRPr="00537E6B">
        <w:rPr>
          <w:noProof/>
        </w:rPr>
        <w:drawing>
          <wp:inline distT="0" distB="0" distL="0" distR="0" wp14:anchorId="05E8D015" wp14:editId="13536165">
            <wp:extent cx="5727700" cy="3016885"/>
            <wp:effectExtent l="0" t="0" r="6350" b="0"/>
            <wp:docPr id="15" name="Picture 14" descr="A diagram of a diagram of a curved line&#10;&#10;Description automatically generated with medium confidence">
              <a:extLst xmlns:a="http://schemas.openxmlformats.org/drawingml/2006/main">
                <a:ext uri="{FF2B5EF4-FFF2-40B4-BE49-F238E27FC236}">
                  <a16:creationId xmlns:a16="http://schemas.microsoft.com/office/drawing/2014/main" id="{7DCE97EB-07E8-CEC3-AAFB-CB06EEF22F4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descr="A diagram of a diagram of a curved line&#10;&#10;Description automatically generated with medium confidence">
                      <a:extLst>
                        <a:ext uri="{FF2B5EF4-FFF2-40B4-BE49-F238E27FC236}">
                          <a16:creationId xmlns:a16="http://schemas.microsoft.com/office/drawing/2014/main" id="{7DCE97EB-07E8-CEC3-AAFB-CB06EEF22F46}"/>
                        </a:ext>
                      </a:extLst>
                    </pic:cNvPr>
                    <pic:cNvPicPr>
                      <a:picLocks noChangeAspect="1"/>
                    </pic:cNvPicPr>
                  </pic:nvPicPr>
                  <pic:blipFill>
                    <a:blip r:embed="rId20"/>
                    <a:stretch>
                      <a:fillRect/>
                    </a:stretch>
                  </pic:blipFill>
                  <pic:spPr>
                    <a:xfrm>
                      <a:off x="0" y="0"/>
                      <a:ext cx="5727700" cy="3016885"/>
                    </a:xfrm>
                    <a:prstGeom prst="rect">
                      <a:avLst/>
                    </a:prstGeom>
                  </pic:spPr>
                </pic:pic>
              </a:graphicData>
            </a:graphic>
          </wp:inline>
        </w:drawing>
      </w:r>
    </w:p>
    <w:p w14:paraId="792E1B7A" w14:textId="4CD8EE00" w:rsidR="00537E6B" w:rsidRPr="00983F4F" w:rsidRDefault="00537E6B" w:rsidP="00983F4F">
      <w:pPr>
        <w:pStyle w:val="Bijschrift"/>
        <w:jc w:val="center"/>
        <w:rPr>
          <w:b/>
          <w:bCs/>
          <w:i w:val="0"/>
          <w:iCs w:val="0"/>
        </w:rPr>
      </w:pPr>
      <w:bookmarkStart w:id="62" w:name="_Ref163470075"/>
      <w:r w:rsidRPr="00983F4F">
        <w:rPr>
          <w:b/>
          <w:bCs/>
          <w:i w:val="0"/>
          <w:iCs w:val="0"/>
        </w:rPr>
        <w:t xml:space="preserve">Figure </w:t>
      </w:r>
      <w:r w:rsidRPr="00983F4F">
        <w:rPr>
          <w:b/>
          <w:bCs/>
          <w:i w:val="0"/>
          <w:iCs w:val="0"/>
        </w:rPr>
        <w:fldChar w:fldCharType="begin"/>
      </w:r>
      <w:r w:rsidRPr="00983F4F">
        <w:rPr>
          <w:b/>
          <w:bCs/>
          <w:i w:val="0"/>
          <w:iCs w:val="0"/>
        </w:rPr>
        <w:instrText xml:space="preserve"> SEQ Figure \* ARABIC </w:instrText>
      </w:r>
      <w:r w:rsidRPr="00983F4F">
        <w:rPr>
          <w:b/>
          <w:bCs/>
          <w:i w:val="0"/>
          <w:iCs w:val="0"/>
        </w:rPr>
        <w:fldChar w:fldCharType="separate"/>
      </w:r>
      <w:r w:rsidR="00221AAC">
        <w:rPr>
          <w:b/>
          <w:bCs/>
          <w:i w:val="0"/>
          <w:iCs w:val="0"/>
          <w:noProof/>
        </w:rPr>
        <w:t>13</w:t>
      </w:r>
      <w:r w:rsidRPr="00983F4F">
        <w:rPr>
          <w:b/>
          <w:bCs/>
          <w:i w:val="0"/>
          <w:iCs w:val="0"/>
        </w:rPr>
        <w:fldChar w:fldCharType="end"/>
      </w:r>
      <w:bookmarkEnd w:id="62"/>
      <w:r w:rsidRPr="00983F4F">
        <w:rPr>
          <w:b/>
          <w:bCs/>
          <w:i w:val="0"/>
          <w:iCs w:val="0"/>
        </w:rPr>
        <w:t xml:space="preserve"> Intraparticle diffusion mechanisms</w:t>
      </w:r>
      <w:r w:rsidR="009E73B8" w:rsidRPr="00983F4F">
        <w:rPr>
          <w:b/>
          <w:bCs/>
          <w:i w:val="0"/>
          <w:iCs w:val="0"/>
        </w:rPr>
        <w:t>: (a)</w:t>
      </w:r>
      <w:r w:rsidR="00983F4F">
        <w:rPr>
          <w:b/>
          <w:bCs/>
          <w:i w:val="0"/>
          <w:iCs w:val="0"/>
        </w:rPr>
        <w:t xml:space="preserve"> </w:t>
      </w:r>
      <w:r w:rsidR="00D96C89">
        <w:rPr>
          <w:b/>
          <w:bCs/>
          <w:i w:val="0"/>
          <w:iCs w:val="0"/>
        </w:rPr>
        <w:t>surface diffusion, (b) pore diffusion, (c) pore diffusion with significant</w:t>
      </w:r>
      <w:r w:rsidR="000933B3">
        <w:rPr>
          <w:b/>
          <w:bCs/>
          <w:i w:val="0"/>
          <w:iCs w:val="0"/>
        </w:rPr>
        <w:t xml:space="preserve"> Knudsen diffusion, (d) </w:t>
      </w:r>
      <w:r w:rsidR="001726DA">
        <w:rPr>
          <w:b/>
          <w:bCs/>
          <w:i w:val="0"/>
          <w:iCs w:val="0"/>
        </w:rPr>
        <w:t xml:space="preserve">combination of </w:t>
      </w:r>
      <w:r w:rsidR="00266CF9">
        <w:rPr>
          <w:b/>
          <w:bCs/>
          <w:i w:val="0"/>
          <w:iCs w:val="0"/>
        </w:rPr>
        <w:t>1 pore</w:t>
      </w:r>
      <w:r w:rsidR="00011A93">
        <w:rPr>
          <w:b/>
          <w:bCs/>
          <w:i w:val="0"/>
          <w:iCs w:val="0"/>
        </w:rPr>
        <w:t xml:space="preserve"> diffusion</w:t>
      </w:r>
      <w:r w:rsidR="00266CF9">
        <w:rPr>
          <w:b/>
          <w:bCs/>
          <w:i w:val="0"/>
          <w:iCs w:val="0"/>
        </w:rPr>
        <w:t>, 2</w:t>
      </w:r>
      <w:r w:rsidR="00011A93">
        <w:rPr>
          <w:b/>
          <w:bCs/>
          <w:i w:val="0"/>
          <w:iCs w:val="0"/>
        </w:rPr>
        <w:t xml:space="preserve"> surface diffusion, </w:t>
      </w:r>
      <w:r w:rsidR="004C05BF">
        <w:rPr>
          <w:b/>
          <w:bCs/>
          <w:i w:val="0"/>
          <w:iCs w:val="0"/>
        </w:rPr>
        <w:br/>
      </w:r>
      <w:r w:rsidR="00011A93">
        <w:rPr>
          <w:b/>
          <w:bCs/>
          <w:i w:val="0"/>
          <w:iCs w:val="0"/>
        </w:rPr>
        <w:t>3</w:t>
      </w:r>
      <w:r w:rsidR="004C05BF">
        <w:rPr>
          <w:b/>
          <w:bCs/>
          <w:i w:val="0"/>
          <w:iCs w:val="0"/>
        </w:rPr>
        <w:t xml:space="preserve"> adsorption, 4 desorption </w:t>
      </w:r>
      <w:r w:rsidR="004C05BF" w:rsidRPr="00A20606">
        <w:rPr>
          <w:b/>
          <w:bCs/>
          <w:i w:val="0"/>
          <w:iCs w:val="0"/>
        </w:rPr>
        <w:fldChar w:fldCharType="begin"/>
      </w:r>
      <w:r w:rsidR="004C05BF" w:rsidRPr="00A20606">
        <w:rPr>
          <w:b/>
          <w:bCs/>
          <w:i w:val="0"/>
          <w:iCs w:val="0"/>
        </w:rPr>
        <w:instrText xml:space="preserve"> ADDIN ZOTERO_ITEM CSL_CITATION {"citationID":"SIvL0Zrw","properties":{"formattedCitation":"(Xu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4C05BF" w:rsidRPr="00A20606">
        <w:rPr>
          <w:b/>
          <w:bCs/>
          <w:i w:val="0"/>
          <w:iCs w:val="0"/>
        </w:rPr>
        <w:fldChar w:fldCharType="separate"/>
      </w:r>
      <w:r w:rsidR="004C05BF" w:rsidRPr="00A20606">
        <w:rPr>
          <w:rFonts w:cs="Arial"/>
          <w:b/>
          <w:bCs/>
          <w:i w:val="0"/>
          <w:iCs w:val="0"/>
        </w:rPr>
        <w:t>(Xu et al., 2013)</w:t>
      </w:r>
      <w:r w:rsidR="004C05BF" w:rsidRPr="00A20606">
        <w:rPr>
          <w:b/>
          <w:bCs/>
          <w:i w:val="0"/>
          <w:iCs w:val="0"/>
        </w:rPr>
        <w:fldChar w:fldCharType="end"/>
      </w:r>
    </w:p>
    <w:p w14:paraId="09603342" w14:textId="35F59332" w:rsidR="00765EAD" w:rsidRPr="00440A9C" w:rsidRDefault="00765EAD" w:rsidP="00440A9C"/>
    <w:p w14:paraId="3F1E6BE7" w14:textId="537F9DDC" w:rsidR="00D47617" w:rsidRPr="00E86957" w:rsidRDefault="00C016C3" w:rsidP="00D47617">
      <w:pPr>
        <w:pStyle w:val="Kop2"/>
      </w:pPr>
      <w:bookmarkStart w:id="63" w:name="_Toc167884291"/>
      <w:r w:rsidRPr="00E86957">
        <w:t>The breakthrough curve</w:t>
      </w:r>
      <w:bookmarkEnd w:id="63"/>
    </w:p>
    <w:p w14:paraId="4917AA3F" w14:textId="5955F87B" w:rsidR="00E86957" w:rsidRDefault="004D0FA3" w:rsidP="00620F8A">
      <w:pPr>
        <w:jc w:val="both"/>
      </w:pPr>
      <w:r>
        <w:t xml:space="preserve">The </w:t>
      </w:r>
      <w:r w:rsidR="00137F51">
        <w:t>sequence of adsorption in a continuous fixed-bed adsorption column is illustrated in</w:t>
      </w:r>
      <w:r w:rsidR="005A7152">
        <w:t xml:space="preserve"> </w:t>
      </w:r>
      <w:r w:rsidR="005A7152" w:rsidRPr="005A7152">
        <w:fldChar w:fldCharType="begin"/>
      </w:r>
      <w:r w:rsidR="005A7152" w:rsidRPr="005A7152">
        <w:instrText xml:space="preserve"> REF _Ref152844930 \h  \* MERGEFORMAT </w:instrText>
      </w:r>
      <w:r w:rsidR="005A7152" w:rsidRPr="005A7152">
        <w:fldChar w:fldCharType="separate"/>
      </w:r>
      <w:r w:rsidR="00221AAC" w:rsidRPr="002420D0">
        <w:rPr>
          <w:b/>
          <w:bCs/>
        </w:rPr>
        <w:t xml:space="preserve">Figure </w:t>
      </w:r>
      <w:r w:rsidR="00221AAC" w:rsidRPr="00221AAC">
        <w:rPr>
          <w:b/>
          <w:bCs/>
        </w:rPr>
        <w:t>14</w:t>
      </w:r>
      <w:r w:rsidR="005A7152" w:rsidRPr="005A7152">
        <w:fldChar w:fldCharType="end"/>
      </w:r>
      <w:r w:rsidR="00CC2853">
        <w:t>.</w:t>
      </w:r>
      <w:r w:rsidR="005F2BC2">
        <w:t xml:space="preserve"> </w:t>
      </w:r>
      <w:r w:rsidR="00131511">
        <w:t>Adsorption, i.e. mass transfer, does not occur in the entire column</w:t>
      </w:r>
      <w:r w:rsidR="00241356">
        <w:t xml:space="preserve"> simultaneously</w:t>
      </w:r>
      <w:r w:rsidR="00131511">
        <w:t>. If the influent is</w:t>
      </w:r>
      <w:r w:rsidR="0039067C">
        <w:t xml:space="preserve"> coming from above, the activated carbon in the top layer of the fixed-bed column will </w:t>
      </w:r>
      <w:r w:rsidR="00A64C58">
        <w:t xml:space="preserve">initially </w:t>
      </w:r>
      <w:r w:rsidR="0039067C">
        <w:t xml:space="preserve">adsorb </w:t>
      </w:r>
      <w:r w:rsidR="00A64C58">
        <w:t xml:space="preserve">all </w:t>
      </w:r>
      <w:r w:rsidR="00692B12">
        <w:t xml:space="preserve">the micropollutants. </w:t>
      </w:r>
      <w:r w:rsidR="000D2ECA">
        <w:t>Meanwhile, the bottom of the column receives already well treated influent with low concentration of OMPs, leading to</w:t>
      </w:r>
      <w:r w:rsidR="00A67ADC">
        <w:t xml:space="preserve"> a very low mass transfer.</w:t>
      </w:r>
    </w:p>
    <w:p w14:paraId="5CF50F92" w14:textId="77777777" w:rsidR="00E86957" w:rsidRDefault="00E86957">
      <w:pPr>
        <w:spacing w:after="160" w:line="2" w:lineRule="auto"/>
      </w:pPr>
      <w:r>
        <w:br w:type="page"/>
      </w:r>
    </w:p>
    <w:p w14:paraId="571768ED" w14:textId="52ED986B" w:rsidR="005A7152" w:rsidRDefault="005A7152" w:rsidP="005A7152">
      <w:pPr>
        <w:keepNext/>
        <w:jc w:val="center"/>
      </w:pPr>
      <w:r>
        <w:rPr>
          <w:noProof/>
        </w:rPr>
        <w:lastRenderedPageBreak/>
        <w:drawing>
          <wp:inline distT="0" distB="0" distL="0" distR="0" wp14:anchorId="6E6DCF2E" wp14:editId="6E9AD396">
            <wp:extent cx="5727700" cy="4318635"/>
            <wp:effectExtent l="0" t="0" r="6350" b="5715"/>
            <wp:docPr id="2001420042" name="Picture 1" descr="Fig.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ig. 1"/>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5727700" cy="4318635"/>
                    </a:xfrm>
                    <a:prstGeom prst="rect">
                      <a:avLst/>
                    </a:prstGeom>
                    <a:noFill/>
                    <a:ln>
                      <a:noFill/>
                    </a:ln>
                  </pic:spPr>
                </pic:pic>
              </a:graphicData>
            </a:graphic>
          </wp:inline>
        </w:drawing>
      </w:r>
    </w:p>
    <w:p w14:paraId="2C236193" w14:textId="25728218" w:rsidR="005A7152" w:rsidRPr="005A7152" w:rsidRDefault="005A7152" w:rsidP="005A7152">
      <w:pPr>
        <w:pStyle w:val="Bijschrift"/>
        <w:jc w:val="center"/>
        <w:rPr>
          <w:b/>
          <w:bCs/>
          <w:i w:val="0"/>
          <w:iCs w:val="0"/>
        </w:rPr>
      </w:pPr>
      <w:bookmarkStart w:id="64" w:name="_Ref152844930"/>
      <w:r w:rsidRPr="002420D0">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221AAC">
        <w:rPr>
          <w:b/>
          <w:bCs/>
          <w:i w:val="0"/>
          <w:iCs w:val="0"/>
          <w:noProof/>
        </w:rPr>
        <w:t>14</w:t>
      </w:r>
      <w:r w:rsidR="007D58D3">
        <w:rPr>
          <w:b/>
          <w:bCs/>
          <w:i w:val="0"/>
          <w:iCs w:val="0"/>
        </w:rPr>
        <w:fldChar w:fldCharType="end"/>
      </w:r>
      <w:bookmarkEnd w:id="64"/>
      <w:r w:rsidRPr="002420D0">
        <w:rPr>
          <w:b/>
          <w:bCs/>
          <w:i w:val="0"/>
          <w:iCs w:val="0"/>
        </w:rPr>
        <w:t xml:space="preserve"> Representation of adsorption in a fixed-bed column and the link with breakthrough curve</w:t>
      </w:r>
      <w:r>
        <w:rPr>
          <w:b/>
          <w:bCs/>
          <w:i w:val="0"/>
          <w:iCs w:val="0"/>
        </w:rPr>
        <w:t xml:space="preserve"> </w:t>
      </w:r>
      <w:r w:rsidRPr="00CC2853">
        <w:rPr>
          <w:b/>
          <w:bCs/>
          <w:i w:val="0"/>
          <w:iCs w:val="0"/>
        </w:rPr>
        <w:fldChar w:fldCharType="begin"/>
      </w:r>
      <w:r w:rsidRPr="00CC2853">
        <w:rPr>
          <w:b/>
          <w:bCs/>
          <w:i w:val="0"/>
          <w:iCs w:val="0"/>
        </w:rPr>
        <w:instrText xml:space="preserve"> ADDIN ZOTERO_ITEM CSL_CITATION {"citationID":"argsMkw0","properties":{"formattedCitation":"(Patel,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Pr="00CC2853">
        <w:rPr>
          <w:b/>
          <w:bCs/>
          <w:i w:val="0"/>
          <w:iCs w:val="0"/>
        </w:rPr>
        <w:fldChar w:fldCharType="separate"/>
      </w:r>
      <w:r w:rsidRPr="005A7152">
        <w:rPr>
          <w:b/>
          <w:bCs/>
          <w:i w:val="0"/>
          <w:iCs w:val="0"/>
        </w:rPr>
        <w:t>(Patel, 2019)</w:t>
      </w:r>
      <w:r w:rsidRPr="00CC2853">
        <w:rPr>
          <w:b/>
          <w:bCs/>
          <w:i w:val="0"/>
          <w:iCs w:val="0"/>
        </w:rPr>
        <w:fldChar w:fldCharType="end"/>
      </w:r>
    </w:p>
    <w:p w14:paraId="699F6E3B" w14:textId="5A9D452C" w:rsidR="006A6FB0" w:rsidRDefault="00333573" w:rsidP="00195F8B">
      <w:pPr>
        <w:jc w:val="both"/>
      </w:pPr>
      <w:r>
        <w:t>As said, initially, there is fresh carbon on top that is in contact with non-treated effluent and causes the driving force</w:t>
      </w:r>
      <w:r w:rsidR="009D00A5">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9D00A5">
        <w:t xml:space="preserve"> –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9D00A5">
        <w:t>)</w:t>
      </w:r>
      <w:r>
        <w:t xml:space="preserve"> to be highest on top of the column.</w:t>
      </w:r>
      <w:r w:rsidR="00E42216">
        <w:t xml:space="preserve">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E42216">
        <w:t xml:space="preserve"> is the concentration of pollutant in the influent. Above in the column, no adsorption has already been </w:t>
      </w:r>
      <w:r w:rsidR="00357577">
        <w:t xml:space="preserve">done and </w:t>
      </w:r>
      <m:oMath>
        <m:r>
          <w:rPr>
            <w:rFonts w:ascii="Cambria Math" w:hAnsi="Cambria Math"/>
          </w:rPr>
          <m:t>C</m:t>
        </m:r>
      </m:oMath>
      <w:r w:rsidR="00357577">
        <w:rPr>
          <w:rFonts w:eastAsiaTheme="minorEastAsia"/>
        </w:rPr>
        <w:t xml:space="preserve"> = </w:t>
      </w: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E42216">
        <w:t>.</w:t>
      </w:r>
      <w:r>
        <w:t xml:space="preserve"> At the bottom, initially there</w:t>
      </w:r>
      <w:r w:rsidR="003D6447">
        <w:t xml:space="preserve"> is no driving force because the influent is already treated by the upper part and doesn’t contain pollutants anymore.</w:t>
      </w:r>
      <w:r w:rsidR="00131837">
        <w:t xml:space="preserve"> However,</w:t>
      </w:r>
      <w:r w:rsidR="00CA70F3">
        <w:t xml:space="preserve"> the above part gets saturated after some time and</w:t>
      </w:r>
      <w:r w:rsidR="006A6241">
        <w:t xml:space="preserve"> </w:t>
      </w:r>
      <w:r w:rsidR="00447B3A">
        <w:t>the zone with highest driving force will move downwards</w:t>
      </w:r>
      <w:r w:rsidR="006A6241">
        <w:t xml:space="preserve">. </w:t>
      </w:r>
      <w:r w:rsidR="00195F8B">
        <w:t xml:space="preserve">The region where </w:t>
      </w:r>
      <w:r w:rsidR="001B1359">
        <w:t>mass transfer occurs depends on time and space and is called the mass transfer zone (MTZ).</w:t>
      </w:r>
      <w:r w:rsidR="00447B3A">
        <w:t xml:space="preserve"> It is illustrated as the dotted area in </w:t>
      </w:r>
      <w:r w:rsidR="00447B3A" w:rsidRPr="00687130">
        <w:rPr>
          <w:b/>
          <w:bCs/>
        </w:rPr>
        <w:fldChar w:fldCharType="begin"/>
      </w:r>
      <w:r w:rsidR="00447B3A" w:rsidRPr="00687130">
        <w:rPr>
          <w:b/>
          <w:bCs/>
        </w:rPr>
        <w:instrText xml:space="preserve"> REF _Ref152844930 \h </w:instrText>
      </w:r>
      <w:r w:rsidR="00687130" w:rsidRPr="00687130">
        <w:rPr>
          <w:b/>
          <w:bCs/>
        </w:rPr>
        <w:instrText xml:space="preserve"> \* MERGEFORMAT </w:instrText>
      </w:r>
      <w:r w:rsidR="00447B3A" w:rsidRPr="00687130">
        <w:rPr>
          <w:b/>
          <w:bCs/>
        </w:rPr>
      </w:r>
      <w:r w:rsidR="00447B3A" w:rsidRPr="00687130">
        <w:rPr>
          <w:b/>
          <w:bCs/>
        </w:rPr>
        <w:fldChar w:fldCharType="separate"/>
      </w:r>
      <w:r w:rsidR="00221AAC" w:rsidRPr="002420D0">
        <w:rPr>
          <w:b/>
          <w:bCs/>
        </w:rPr>
        <w:t xml:space="preserve">Figure </w:t>
      </w:r>
      <w:r w:rsidR="00221AAC" w:rsidRPr="00221AAC">
        <w:rPr>
          <w:b/>
          <w:bCs/>
          <w:noProof/>
        </w:rPr>
        <w:t>14</w:t>
      </w:r>
      <w:r w:rsidR="00447B3A" w:rsidRPr="00687130">
        <w:rPr>
          <w:b/>
          <w:bCs/>
        </w:rPr>
        <w:fldChar w:fldCharType="end"/>
      </w:r>
      <w:r w:rsidR="00F76C55" w:rsidRPr="00687130">
        <w:rPr>
          <w:b/>
          <w:bCs/>
        </w:rPr>
        <w:t xml:space="preserve"> </w:t>
      </w:r>
      <w:r w:rsidR="00F76C55">
        <w:t>and is preceded by a saturated carbon zone (black area) and followed by fresh carbon (white area).</w:t>
      </w:r>
    </w:p>
    <w:p w14:paraId="54B8A22F" w14:textId="77777777" w:rsidR="001F595A" w:rsidRDefault="001F595A" w:rsidP="00195F8B">
      <w:pPr>
        <w:jc w:val="both"/>
      </w:pPr>
    </w:p>
    <w:p w14:paraId="7166424E" w14:textId="63CBD855" w:rsidR="006E28A6" w:rsidRDefault="001F595A" w:rsidP="006E28A6">
      <w:pPr>
        <w:jc w:val="both"/>
      </w:pPr>
      <w:r>
        <w:t xml:space="preserve">A </w:t>
      </w:r>
      <w:r w:rsidRPr="00451EED">
        <w:rPr>
          <w:u w:val="single"/>
        </w:rPr>
        <w:t>breakthrough curve</w:t>
      </w:r>
      <w:r w:rsidR="00140C87">
        <w:t xml:space="preserve"> </w:t>
      </w:r>
      <w:r w:rsidR="00536ADC">
        <w:t xml:space="preserve">(BTC) </w:t>
      </w:r>
      <w:r w:rsidR="00140C87">
        <w:t xml:space="preserve">is a plot of the fixed-bed column effluent concentration as function of time or volume of water treated. </w:t>
      </w:r>
      <w:r w:rsidR="00A35222">
        <w:t>Initially</w:t>
      </w:r>
      <w:r w:rsidR="00140C87">
        <w:t xml:space="preserve">, with a fully fresh column, the effluent concentration is </w:t>
      </w:r>
      <w:r w:rsidR="001672EE">
        <w:t>perfectly treated and ideally contains zero pollutants. After a while, due to saturation, the</w:t>
      </w:r>
      <w:r w:rsidR="001F32B9">
        <w:t xml:space="preserve"> effluent concentration increases.</w:t>
      </w:r>
      <w:r w:rsidR="00902BAA">
        <w:t xml:space="preserve"> Above the breakthrough point,</w:t>
      </w:r>
      <w:r w:rsidR="000733EE">
        <w:t xml:space="preserve"> the effluent concentration is </w:t>
      </w:r>
      <w:r w:rsidR="00A35222">
        <w:t>c</w:t>
      </w:r>
      <w:r w:rsidR="000733EE">
        <w:t>onsidered</w:t>
      </w:r>
      <w:r w:rsidR="00902BAA">
        <w:t xml:space="preserve"> </w:t>
      </w:r>
      <w:r w:rsidR="00602CF5">
        <w:t xml:space="preserve">too high for successful removal. This can be 5% </w:t>
      </w:r>
      <w:r w:rsidR="00954E6A">
        <w:t xml:space="preserve">of the influent concentration, dependent on </w:t>
      </w:r>
      <w:r w:rsidR="00F81745">
        <w:t>the desired effluent quality</w:t>
      </w:r>
      <w:r w:rsidR="00954E6A">
        <w:t xml:space="preserve">. </w:t>
      </w:r>
      <w:r w:rsidR="00333BEC">
        <w:t>From then, typically concentrations increase more rapidly and a</w:t>
      </w:r>
      <w:r w:rsidR="00954E6A">
        <w:t xml:space="preserve">t </w:t>
      </w:r>
      <w:r w:rsidR="004B6B2C">
        <w:t xml:space="preserve">the </w:t>
      </w:r>
      <w:r w:rsidR="00333BEC">
        <w:t>point of exhaustion, the bed is considered exhausted</w:t>
      </w:r>
      <w:r w:rsidR="004B6B2C">
        <w:t>.</w:t>
      </w:r>
      <w:r w:rsidR="00333BEC">
        <w:t xml:space="preserve"> </w:t>
      </w:r>
      <w:r w:rsidR="00E6370D">
        <w:t xml:space="preserve">The </w:t>
      </w:r>
      <w:r w:rsidR="00543604">
        <w:t>effluent concentration is only 5%</w:t>
      </w:r>
      <w:r w:rsidR="006C2307">
        <w:t xml:space="preserve"> </w:t>
      </w:r>
      <w:r w:rsidR="003A6F85">
        <w:t>lower than</w:t>
      </w:r>
      <w:r w:rsidR="006C2307">
        <w:t xml:space="preserve"> the high</w:t>
      </w:r>
      <w:r w:rsidR="003A6F85">
        <w:t>ly</w:t>
      </w:r>
      <w:r w:rsidR="006C2307">
        <w:t xml:space="preserve"> concentrated influent</w:t>
      </w:r>
      <w:r w:rsidR="00B637C3">
        <w:t xml:space="preserve">. At perfect saturation, there is absolutely </w:t>
      </w:r>
      <w:r w:rsidR="001C60E4">
        <w:t>no adsorption</w:t>
      </w:r>
      <w:r w:rsidR="00B637C3">
        <w:t xml:space="preserve"> anymore</w:t>
      </w:r>
      <w:r w:rsidR="00A35222">
        <w:t xml:space="preserve"> </w:t>
      </w:r>
      <w:r w:rsidR="00A35222">
        <w:fldChar w:fldCharType="begin"/>
      </w:r>
      <w:r w:rsidR="00A35222">
        <w:instrText xml:space="preserve"> ADDIN ZOTERO_ITEM CSL_CITATION {"citationID":"Kdhi77i1","properties":{"formattedCitation":"(Sabri &amp; Abbood, 2019)","plainCitation":"(Sabri &amp; Abbood, 2019)","noteIndex":0},"citationItems":[{"id":119,"uris":["http://zotero.org/users/local/h6YJVYLe/items/FNHICNDP"],"itemData":{"id":119,"type":"article-journal","container-title":"Engineering and Technology Journal","DOI":"10.30684/etj.37.1C.25","journalAbbreviation":"Engineering and Technology Journal","source":"ResearchGate","title":"Adsorption Study of Nitrate Anions by Different Materials Using Fixed Bed Column","volume":"37","author":[{"family":"Sabri","given":"Anaam"},{"family":"Abbood","given":"Noor"}],"issued":{"date-parts":[["2019",4,25]]}}}],"schema":"https://github.com/citation-style-language/schema/raw/master/csl-citation.json"} </w:instrText>
      </w:r>
      <w:r w:rsidR="00A35222">
        <w:fldChar w:fldCharType="separate"/>
      </w:r>
      <w:r w:rsidR="00A35222" w:rsidRPr="00A35222">
        <w:rPr>
          <w:rFonts w:cs="Arial"/>
        </w:rPr>
        <w:t>(Sabri &amp; Abbood, 2019)</w:t>
      </w:r>
      <w:r w:rsidR="00A35222">
        <w:fldChar w:fldCharType="end"/>
      </w:r>
      <w:r w:rsidR="006E28A6">
        <w:t>.</w:t>
      </w:r>
      <w:r w:rsidR="006E28A6">
        <w:br w:type="page"/>
      </w:r>
    </w:p>
    <w:p w14:paraId="03D97F7C" w14:textId="71985F13" w:rsidR="00922006" w:rsidRDefault="00BE6F1F" w:rsidP="003934CC">
      <w:pPr>
        <w:pStyle w:val="Kop1"/>
        <w:numPr>
          <w:ilvl w:val="0"/>
          <w:numId w:val="9"/>
        </w:numPr>
      </w:pPr>
      <w:bookmarkStart w:id="65" w:name="_Ref164339660"/>
      <w:bookmarkStart w:id="66" w:name="_Toc167884292"/>
      <w:r w:rsidRPr="003934CC">
        <w:lastRenderedPageBreak/>
        <w:t xml:space="preserve">Adsorption on activated carbon: </w:t>
      </w:r>
      <w:r w:rsidR="00B80EF3">
        <w:t>b</w:t>
      </w:r>
      <w:r w:rsidRPr="003934CC">
        <w:t>reakthrough curve models</w:t>
      </w:r>
      <w:bookmarkEnd w:id="65"/>
      <w:bookmarkEnd w:id="66"/>
    </w:p>
    <w:p w14:paraId="3F0235F6" w14:textId="561C3552" w:rsidR="00E71C14" w:rsidRDefault="00E71C14" w:rsidP="005C3EEC">
      <w:r>
        <w:t>This chapter explains</w:t>
      </w:r>
      <w:r w:rsidR="006E1C2F">
        <w:t xml:space="preserve"> what breakthrough curve models are, what opportunities </w:t>
      </w:r>
      <w:r w:rsidR="004643E1">
        <w:t>they</w:t>
      </w:r>
      <w:r w:rsidR="006E1C2F">
        <w:t xml:space="preserve"> can deliver, </w:t>
      </w:r>
      <w:r w:rsidR="00667075">
        <w:t xml:space="preserve">why different models exist and </w:t>
      </w:r>
      <w:r w:rsidR="00CF427D">
        <w:t>which</w:t>
      </w:r>
      <w:r w:rsidR="002B4413">
        <w:t xml:space="preserve"> </w:t>
      </w:r>
      <w:r w:rsidR="004643E1">
        <w:t xml:space="preserve">ones make chance </w:t>
      </w:r>
      <w:r w:rsidR="00D15343">
        <w:t>for modelling</w:t>
      </w:r>
      <w:r w:rsidR="00EB5248">
        <w:t xml:space="preserve"> tertiary GAC treatment in WWTPs.</w:t>
      </w:r>
      <w:r w:rsidR="009D420F">
        <w:t xml:space="preserve"> </w:t>
      </w:r>
      <w:r w:rsidR="00EF3C5A">
        <w:t>The</w:t>
      </w:r>
      <w:r w:rsidR="009D420F" w:rsidRPr="009D420F">
        <w:t xml:space="preserve"> </w:t>
      </w:r>
      <w:r w:rsidR="009D420F">
        <w:t>scope is limited to single-solute adsorption ont</w:t>
      </w:r>
      <w:r w:rsidR="003D2E5A">
        <w:t>o</w:t>
      </w:r>
      <w:r w:rsidR="009D420F">
        <w:t xml:space="preserve"> non</w:t>
      </w:r>
      <w:r w:rsidR="00EF3C5A">
        <w:t>-</w:t>
      </w:r>
      <w:r w:rsidR="009D420F">
        <w:t>biological GAC in</w:t>
      </w:r>
      <w:r w:rsidR="009D420F" w:rsidRPr="00BC358D">
        <w:t xml:space="preserve"> </w:t>
      </w:r>
      <w:r w:rsidR="009D420F">
        <w:t>fixed-bed column</w:t>
      </w:r>
      <w:r w:rsidR="00EF3C5A">
        <w:t>s</w:t>
      </w:r>
      <w:r w:rsidR="009D420F">
        <w:t>.</w:t>
      </w:r>
    </w:p>
    <w:p w14:paraId="6B0B73EF" w14:textId="77777777" w:rsidR="005C3EEC" w:rsidRPr="005C3EEC" w:rsidRDefault="005C3EEC" w:rsidP="005C3EEC"/>
    <w:p w14:paraId="103E2AB3" w14:textId="33302EDD" w:rsidR="00EC0DBF" w:rsidRDefault="00B9672F" w:rsidP="00BC358D">
      <w:pPr>
        <w:pStyle w:val="Kop2"/>
      </w:pPr>
      <w:bookmarkStart w:id="67" w:name="_Toc167884293"/>
      <w:r>
        <w:t>Opportunities</w:t>
      </w:r>
      <w:r w:rsidR="00917C04">
        <w:t xml:space="preserve"> and challenges</w:t>
      </w:r>
      <w:bookmarkEnd w:id="67"/>
    </w:p>
    <w:p w14:paraId="49DBA003" w14:textId="6923F446" w:rsidR="00781922" w:rsidRDefault="00B9672F" w:rsidP="0076620A">
      <w:pPr>
        <w:jc w:val="both"/>
      </w:pPr>
      <w:r>
        <w:t>A</w:t>
      </w:r>
      <w:r w:rsidR="00726E47">
        <w:t xml:space="preserve"> breakthrough curve</w:t>
      </w:r>
      <w:r w:rsidR="00536ADC">
        <w:t xml:space="preserve"> (BTC)</w:t>
      </w:r>
      <w:r>
        <w:t xml:space="preserve"> is </w:t>
      </w:r>
      <w:r w:rsidR="00BC358D">
        <w:t>crucial</w:t>
      </w:r>
      <w:r>
        <w:t xml:space="preserve"> information for the design and operation of</w:t>
      </w:r>
      <w:r w:rsidR="00BC358D">
        <w:t xml:space="preserve"> real-life adsorption systems </w:t>
      </w:r>
      <w:r w:rsidR="004B613B">
        <w:t>tackling OMPs</w:t>
      </w:r>
      <w:r w:rsidR="00BC358D">
        <w:t xml:space="preserve"> </w:t>
      </w:r>
      <w:r w:rsidR="004B613B">
        <w:t>in</w:t>
      </w:r>
      <w:r w:rsidR="00BC358D">
        <w:t xml:space="preserve"> municipal wastewater.</w:t>
      </w:r>
      <w:r w:rsidR="00726E47">
        <w:t xml:space="preserve"> </w:t>
      </w:r>
      <w:r w:rsidR="0078150C">
        <w:t>With the BTC</w:t>
      </w:r>
      <w:r w:rsidR="00417B94">
        <w:t xml:space="preserve">, one can make conclusions about the </w:t>
      </w:r>
      <w:r w:rsidR="0078150C">
        <w:t xml:space="preserve">adsorption </w:t>
      </w:r>
      <w:r w:rsidR="00417B94">
        <w:t>performance</w:t>
      </w:r>
      <w:r w:rsidR="000930F8">
        <w:t>,</w:t>
      </w:r>
      <w:r w:rsidR="00D52110">
        <w:t xml:space="preserve"> how long before regeneration is needed, </w:t>
      </w:r>
      <w:r w:rsidR="00454EF7">
        <w:t>what is the removal efficiency at any time, etc.</w:t>
      </w:r>
      <w:r w:rsidR="000B1602">
        <w:t xml:space="preserve"> </w:t>
      </w:r>
      <w:r w:rsidR="00577C5D">
        <w:t xml:space="preserve">However, making </w:t>
      </w:r>
      <w:r w:rsidR="00E93413">
        <w:t>BTCs</w:t>
      </w:r>
      <w:r w:rsidR="00577C5D">
        <w:t xml:space="preserve"> for a variety of compounds in a variety of conditions </w:t>
      </w:r>
      <w:r w:rsidR="004D2002">
        <w:t>is a costly operation.</w:t>
      </w:r>
      <w:r w:rsidR="006E7BDF">
        <w:t xml:space="preserve"> Applying for municipal wastewater, t</w:t>
      </w:r>
      <w:r w:rsidR="004D2002">
        <w:t xml:space="preserve">his requires many </w:t>
      </w:r>
      <w:r w:rsidR="006E7BDF">
        <w:t>pilot-scale experiments.</w:t>
      </w:r>
      <w:r w:rsidR="008F0095">
        <w:t xml:space="preserve"> </w:t>
      </w:r>
      <w:r w:rsidR="0041591F">
        <w:t>Models</w:t>
      </w:r>
      <w:r w:rsidR="008F0095">
        <w:t xml:space="preserve"> that c</w:t>
      </w:r>
      <w:r w:rsidR="00AF05A1">
        <w:t>ould</w:t>
      </w:r>
      <w:r w:rsidR="008F0095">
        <w:t xml:space="preserve"> </w:t>
      </w:r>
      <w:r w:rsidR="00816DF1">
        <w:t xml:space="preserve">trustfully predict </w:t>
      </w:r>
      <w:r w:rsidR="009F49C3">
        <w:t>BTCs</w:t>
      </w:r>
      <w:r w:rsidR="00816DF1">
        <w:t xml:space="preserve"> for all these </w:t>
      </w:r>
      <w:r w:rsidR="00C17964">
        <w:t xml:space="preserve">different </w:t>
      </w:r>
      <w:r w:rsidR="004B02AA">
        <w:t>scenarios</w:t>
      </w:r>
      <w:r w:rsidR="003E44B9">
        <w:t xml:space="preserve"> could</w:t>
      </w:r>
      <w:r w:rsidR="004B02AA">
        <w:t xml:space="preserve"> save a lot of time and money.</w:t>
      </w:r>
      <w:r w:rsidR="0003223A">
        <w:t xml:space="preserve"> </w:t>
      </w:r>
      <w:r w:rsidR="00585F42">
        <w:t xml:space="preserve">It </w:t>
      </w:r>
      <w:r w:rsidR="002F040D">
        <w:t xml:space="preserve">would help </w:t>
      </w:r>
      <w:r w:rsidR="00585F42">
        <w:t>to predict in which scenarios one gets maximum</w:t>
      </w:r>
      <w:r w:rsidR="002F040D">
        <w:t xml:space="preserve"> removal efficiency,</w:t>
      </w:r>
      <w:r w:rsidR="00585F42">
        <w:t xml:space="preserve"> adsorption capacit</w:t>
      </w:r>
      <w:r w:rsidR="009D634B">
        <w:t>y</w:t>
      </w:r>
      <w:r w:rsidR="00585F42">
        <w:t>,</w:t>
      </w:r>
      <w:r w:rsidR="009D634B">
        <w:t xml:space="preserve"> and predict </w:t>
      </w:r>
      <w:r w:rsidR="004904CD">
        <w:t xml:space="preserve">bed replacement intervals. </w:t>
      </w:r>
      <w:r w:rsidR="0078150C">
        <w:t>This facilitates to figure</w:t>
      </w:r>
      <w:r w:rsidR="002B7A75">
        <w:t xml:space="preserve"> out if GAC is a viable technology</w:t>
      </w:r>
      <w:r w:rsidR="007F1C4C">
        <w:t xml:space="preserve"> for full-scale </w:t>
      </w:r>
      <w:r w:rsidR="00FD1A89">
        <w:t>advanced</w:t>
      </w:r>
      <w:r w:rsidR="00C1044C">
        <w:t xml:space="preserve"> wastewater</w:t>
      </w:r>
      <w:r w:rsidR="008021EE">
        <w:t xml:space="preserve"> treatment</w:t>
      </w:r>
      <w:r w:rsidR="007F1C4C">
        <w:t>.</w:t>
      </w:r>
      <w:r w:rsidR="00585F42">
        <w:t xml:space="preserve"> </w:t>
      </w:r>
      <w:r w:rsidR="00C84403">
        <w:t>Hence</w:t>
      </w:r>
      <w:r w:rsidR="00AD2389">
        <w:t>, there is opportunity to meet</w:t>
      </w:r>
      <w:r w:rsidR="00024A72">
        <w:t xml:space="preserve"> emission</w:t>
      </w:r>
      <w:r w:rsidR="00AD2389">
        <w:t xml:space="preserve"> thresholds for micropollutants in the future. </w:t>
      </w:r>
      <w:r w:rsidR="0059102A">
        <w:t xml:space="preserve">In the coming years, </w:t>
      </w:r>
      <w:r w:rsidR="002D5CC5">
        <w:t xml:space="preserve">the </w:t>
      </w:r>
      <w:r w:rsidR="00AD2389">
        <w:t>need for optimis</w:t>
      </w:r>
      <w:r w:rsidR="00050583">
        <w:t>ed</w:t>
      </w:r>
      <w:r w:rsidR="00AD2389">
        <w:t xml:space="preserve"> treatment systems </w:t>
      </w:r>
      <w:r w:rsidR="002D5CC5">
        <w:t xml:space="preserve">will only increase </w:t>
      </w:r>
      <w:r w:rsidR="00AD2389">
        <w:t xml:space="preserve">as legislation around micropollutants </w:t>
      </w:r>
      <w:r w:rsidR="00E804AD">
        <w:t>will get more strict</w:t>
      </w:r>
      <w:r w:rsidR="006E130F">
        <w:t xml:space="preserve"> </w:t>
      </w:r>
      <w:r w:rsidR="006E130F">
        <w:fldChar w:fldCharType="begin"/>
      </w:r>
      <w:r w:rsidR="00494768">
        <w:instrText xml:space="preserve"> ADDIN ZOTERO_ITEM CSL_CITATION {"citationID":"LhQZFgoL","properties":{"formattedCitation":"(J.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6E130F">
        <w:fldChar w:fldCharType="separate"/>
      </w:r>
      <w:r w:rsidR="00494768" w:rsidRPr="00494768">
        <w:rPr>
          <w:rFonts w:cs="Arial"/>
        </w:rPr>
        <w:t>(J. Burkhardt et al., 2022)</w:t>
      </w:r>
      <w:r w:rsidR="006E130F">
        <w:fldChar w:fldCharType="end"/>
      </w:r>
      <w:r w:rsidR="00E804AD">
        <w:t>.</w:t>
      </w:r>
    </w:p>
    <w:p w14:paraId="5AFC1ED3" w14:textId="77777777" w:rsidR="00585C30" w:rsidRDefault="00585C30" w:rsidP="0076620A">
      <w:pPr>
        <w:jc w:val="both"/>
      </w:pPr>
    </w:p>
    <w:p w14:paraId="6CE08D28" w14:textId="0996D7BD" w:rsidR="00D6638E" w:rsidRDefault="00D15343" w:rsidP="0076620A">
      <w:pPr>
        <w:jc w:val="both"/>
      </w:pPr>
      <w:r>
        <w:t xml:space="preserve">A first challenge </w:t>
      </w:r>
      <w:r w:rsidR="004F7352">
        <w:t>regards th</w:t>
      </w:r>
      <w:r w:rsidR="00D6638E">
        <w:t xml:space="preserve">e </w:t>
      </w:r>
      <w:r w:rsidR="008A2341">
        <w:t>complexity</w:t>
      </w:r>
      <w:r w:rsidR="00D6638E">
        <w:t xml:space="preserve"> of the</w:t>
      </w:r>
      <w:r w:rsidR="008A2341">
        <w:t xml:space="preserve"> WWTP’s</w:t>
      </w:r>
      <w:r w:rsidR="00D6638E">
        <w:t xml:space="preserve"> influent: municipal wastewater.</w:t>
      </w:r>
      <w:r>
        <w:t xml:space="preserve"> </w:t>
      </w:r>
      <w:r w:rsidR="00D6638E" w:rsidRPr="007C69CE">
        <w:t>Municipal wastewater</w:t>
      </w:r>
      <w:r w:rsidR="0005623D">
        <w:t xml:space="preserve"> is a complex stream</w:t>
      </w:r>
      <w:r w:rsidR="00D6638E" w:rsidRPr="007C69CE">
        <w:t xml:space="preserve"> contain</w:t>
      </w:r>
      <w:r w:rsidR="0005623D">
        <w:t>ing</w:t>
      </w:r>
      <w:r w:rsidR="00D6638E" w:rsidRPr="007C69CE">
        <w:t xml:space="preserve"> many </w:t>
      </w:r>
      <w:r w:rsidR="00E14BC4">
        <w:t xml:space="preserve">different </w:t>
      </w:r>
      <w:r w:rsidR="00D6638E" w:rsidRPr="007C69CE">
        <w:t>micropollutants in highly varying concentrations.</w:t>
      </w:r>
      <w:r w:rsidR="00E14BC4">
        <w:t xml:space="preserve"> It is not only the </w:t>
      </w:r>
      <w:r w:rsidR="00760D0A">
        <w:t>concentration of MPs</w:t>
      </w:r>
      <w:r w:rsidR="00E14BC4">
        <w:t xml:space="preserve"> itself that var</w:t>
      </w:r>
      <w:r w:rsidR="00582195">
        <w:t>y</w:t>
      </w:r>
      <w:r w:rsidR="00E14BC4">
        <w:t xml:space="preserve"> </w:t>
      </w:r>
      <w:r w:rsidR="00582195">
        <w:t>over</w:t>
      </w:r>
      <w:r w:rsidR="00E14BC4">
        <w:t xml:space="preserve"> time.</w:t>
      </w:r>
      <w:r w:rsidR="00760D0A">
        <w:t xml:space="preserve"> </w:t>
      </w:r>
      <w:r w:rsidR="001C54A1">
        <w:t>The</w:t>
      </w:r>
      <w:r w:rsidR="00257382">
        <w:t xml:space="preserve"> WWTP’s</w:t>
      </w:r>
      <w:r w:rsidR="001C54A1">
        <w:t xml:space="preserve"> </w:t>
      </w:r>
      <w:r w:rsidR="00257382">
        <w:t>influent</w:t>
      </w:r>
      <w:r w:rsidR="001C54A1">
        <w:t xml:space="preserve"> composition is uncertain and variable. For example, d</w:t>
      </w:r>
      <w:r w:rsidR="00760D0A">
        <w:t>issolved organic matter (DOM)</w:t>
      </w:r>
      <w:r w:rsidR="001A0A30">
        <w:t xml:space="preserve"> is important</w:t>
      </w:r>
      <w:r w:rsidR="005E4686">
        <w:t xml:space="preserve"> to address</w:t>
      </w:r>
      <w:r w:rsidR="001A0A30">
        <w:t xml:space="preserve"> as it competes with MPs, </w:t>
      </w:r>
      <w:r w:rsidR="005E4686">
        <w:t>but</w:t>
      </w:r>
      <w:r w:rsidR="001A0A30">
        <w:t xml:space="preserve"> </w:t>
      </w:r>
      <w:r w:rsidR="001C54A1">
        <w:t xml:space="preserve">it </w:t>
      </w:r>
      <w:r w:rsidR="001A0A30">
        <w:t>is</w:t>
      </w:r>
      <w:r w:rsidR="00257382">
        <w:t xml:space="preserve"> variable and</w:t>
      </w:r>
      <w:r w:rsidR="001A0A30">
        <w:t xml:space="preserve"> </w:t>
      </w:r>
      <w:r w:rsidR="0021366E">
        <w:t xml:space="preserve">hard to quantify. </w:t>
      </w:r>
      <w:r w:rsidR="00DD353A">
        <w:t>Environmental conditions such as the temperature and pH</w:t>
      </w:r>
      <w:r w:rsidR="0021366E">
        <w:t xml:space="preserve"> also </w:t>
      </w:r>
      <w:r w:rsidR="00A3702B">
        <w:t>chang</w:t>
      </w:r>
      <w:r w:rsidR="00DD353A">
        <w:t>e</w:t>
      </w:r>
      <w:r w:rsidR="00A3702B">
        <w:t xml:space="preserve"> continuously.</w:t>
      </w:r>
      <w:r w:rsidR="00063178">
        <w:t xml:space="preserve"> Also the flow rate of the incoming</w:t>
      </w:r>
      <w:r w:rsidR="00303B7A">
        <w:t xml:space="preserve"> stream and weather conditions</w:t>
      </w:r>
      <w:r w:rsidR="00D6638E" w:rsidRPr="007C69CE">
        <w:t xml:space="preserve"> change unpredictably over time. </w:t>
      </w:r>
    </w:p>
    <w:p w14:paraId="3BA9833B" w14:textId="77777777" w:rsidR="00826EDD" w:rsidRDefault="00826EDD" w:rsidP="0076620A">
      <w:pPr>
        <w:jc w:val="both"/>
      </w:pPr>
    </w:p>
    <w:p w14:paraId="57E336B2" w14:textId="55DA1769" w:rsidR="00D15343" w:rsidRDefault="00BF6178" w:rsidP="0076620A">
      <w:pPr>
        <w:jc w:val="both"/>
      </w:pPr>
      <w:r>
        <w:t>A</w:t>
      </w:r>
      <w:r w:rsidR="00C54951">
        <w:t xml:space="preserve"> second challenge </w:t>
      </w:r>
      <w:r w:rsidR="00303B7A">
        <w:t>can be seen as</w:t>
      </w:r>
      <w:r w:rsidR="00C54951">
        <w:t xml:space="preserve"> a consequence of the first one. Because</w:t>
      </w:r>
      <w:r w:rsidR="0084063A">
        <w:t xml:space="preserve"> </w:t>
      </w:r>
      <w:r w:rsidR="007D4697">
        <w:t>adsorption systems for micropollutants are new and complicated</w:t>
      </w:r>
      <w:r w:rsidR="00CB3913">
        <w:t xml:space="preserve">, </w:t>
      </w:r>
      <w:r w:rsidR="00D15343">
        <w:t>the gap of information in literature</w:t>
      </w:r>
      <w:r w:rsidR="00CB3913">
        <w:t xml:space="preserve"> remains big</w:t>
      </w:r>
      <w:r w:rsidR="00D15343">
        <w:t>.</w:t>
      </w:r>
      <w:r w:rsidR="00CB3913">
        <w:t xml:space="preserve"> Models have been developed but </w:t>
      </w:r>
      <w:r w:rsidR="00CF5C01">
        <w:t>rarely used for</w:t>
      </w:r>
      <w:r w:rsidR="002D501D">
        <w:t xml:space="preserve"> simulating</w:t>
      </w:r>
      <w:r w:rsidR="00CF5C01">
        <w:t xml:space="preserve"> </w:t>
      </w:r>
      <w:r w:rsidR="00EE6799">
        <w:t>full-scale fixed-bed GAC</w:t>
      </w:r>
      <w:r w:rsidR="002D501D">
        <w:t xml:space="preserve"> columns treating municipal wastewater</w:t>
      </w:r>
      <w:r w:rsidR="00346053">
        <w:t xml:space="preserve">. </w:t>
      </w:r>
      <w:r w:rsidR="002D501D">
        <w:t>Contrary, m</w:t>
      </w:r>
      <w:r w:rsidR="00346053">
        <w:t>ost of the models are limited in scope and complexity.</w:t>
      </w:r>
      <w:r w:rsidR="00283844">
        <w:t xml:space="preserve"> For instance, </w:t>
      </w:r>
      <w:r w:rsidR="00A575A2">
        <w:t>modelling</w:t>
      </w:r>
      <w:r w:rsidR="00283844">
        <w:t xml:space="preserve"> </w:t>
      </w:r>
      <w:r w:rsidR="00F73D3A">
        <w:t>the adsorption</w:t>
      </w:r>
      <w:r w:rsidR="00283844">
        <w:t xml:space="preserve"> of phenolic compounds from </w:t>
      </w:r>
      <w:r w:rsidR="00F73D3A">
        <w:t xml:space="preserve">olive mill wastewater </w:t>
      </w:r>
      <w:r w:rsidR="005A6668">
        <w:fldChar w:fldCharType="begin"/>
      </w:r>
      <w:r w:rsidR="005A6668">
        <w:instrText xml:space="preserve"> ADDIN ZOTERO_ITEM CSL_CITATION {"citationID":"e2tb1UdC","properties":{"formattedCitation":"(Aliakbarian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005A6668">
        <w:fldChar w:fldCharType="separate"/>
      </w:r>
      <w:r w:rsidR="005A6668" w:rsidRPr="005A6668">
        <w:rPr>
          <w:rFonts w:cs="Arial"/>
        </w:rPr>
        <w:t>(Aliakbarian et al., 2015)</w:t>
      </w:r>
      <w:r w:rsidR="005A6668">
        <w:fldChar w:fldCharType="end"/>
      </w:r>
      <w:r w:rsidR="00EF4A47">
        <w:t>.</w:t>
      </w:r>
      <w:r w:rsidR="00BD4331">
        <w:t xml:space="preserve"> </w:t>
      </w:r>
      <w:r w:rsidR="009F5AF5">
        <w:t xml:space="preserve">Such a model can only be used for a limited situation and would fail </w:t>
      </w:r>
      <w:r w:rsidR="00685FA3">
        <w:t>in describing</w:t>
      </w:r>
      <w:r w:rsidR="009F5AF5">
        <w:t xml:space="preserve"> others </w:t>
      </w:r>
      <w:r w:rsidR="00014951">
        <w:fldChar w:fldCharType="begin"/>
      </w:r>
      <w:r w:rsidR="00014951">
        <w:instrText xml:space="preserve"> ADDIN ZOTERO_ITEM CSL_CITATION {"citationID":"sg1K1WPS","properties":{"formattedCitation":"(Xu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014951">
        <w:fldChar w:fldCharType="separate"/>
      </w:r>
      <w:r w:rsidR="00014951" w:rsidRPr="00014951">
        <w:rPr>
          <w:rFonts w:cs="Arial"/>
        </w:rPr>
        <w:t>(Xu et al., 2013)</w:t>
      </w:r>
      <w:r w:rsidR="00014951">
        <w:fldChar w:fldCharType="end"/>
      </w:r>
      <w:r w:rsidR="00014951">
        <w:t>.</w:t>
      </w:r>
      <w:r>
        <w:t xml:space="preserve"> Another reason why research is not high</w:t>
      </w:r>
      <w:r w:rsidR="00CD6349">
        <w:t>ly</w:t>
      </w:r>
      <w:r>
        <w:t xml:space="preserve"> developed </w:t>
      </w:r>
      <w:r w:rsidR="00A10191">
        <w:t>for</w:t>
      </w:r>
      <w:r>
        <w:t xml:space="preserve"> this topic is </w:t>
      </w:r>
      <w:r w:rsidR="008E4147">
        <w:t>the</w:t>
      </w:r>
      <w:r w:rsidR="00A10191">
        <w:t xml:space="preserve"> lack of data</w:t>
      </w:r>
      <w:r w:rsidR="005A40C7">
        <w:t xml:space="preserve"> on MPs in wastewater.</w:t>
      </w:r>
      <w:r w:rsidR="00A20C48">
        <w:t xml:space="preserve"> </w:t>
      </w:r>
      <w:r w:rsidR="006B49BF">
        <w:t xml:space="preserve">Measuring </w:t>
      </w:r>
      <w:r w:rsidR="00D7529C">
        <w:t xml:space="preserve">trace concentrations </w:t>
      </w:r>
      <w:r w:rsidR="006B49BF">
        <w:t>is time-consuming and costly.</w:t>
      </w:r>
      <w:r w:rsidR="000F3884">
        <w:t xml:space="preserve"> Also, it is only recently that measuring becomes more relevant a</w:t>
      </w:r>
      <w:r w:rsidR="0088158F">
        <w:t>s regulatory thresholds evolve.</w:t>
      </w:r>
    </w:p>
    <w:p w14:paraId="7E2A60A8" w14:textId="77777777" w:rsidR="00AF767B" w:rsidRDefault="00AF767B" w:rsidP="008B4203">
      <w:pPr>
        <w:jc w:val="both"/>
      </w:pPr>
    </w:p>
    <w:p w14:paraId="025A9B79" w14:textId="72446FEA" w:rsidR="00A578CD" w:rsidRDefault="00EF7549" w:rsidP="00303B7A">
      <w:pPr>
        <w:jc w:val="both"/>
      </w:pPr>
      <w:r>
        <w:t xml:space="preserve">The model quickly becomes complex when considering </w:t>
      </w:r>
      <w:r w:rsidR="00753114">
        <w:t>all variabilities in the context of</w:t>
      </w:r>
      <w:r w:rsidR="00EC12A2">
        <w:t xml:space="preserve"> </w:t>
      </w:r>
      <w:r w:rsidR="00E23C43">
        <w:t>municipal wastewater</w:t>
      </w:r>
      <w:r w:rsidR="008B4203" w:rsidRPr="007C69CE">
        <w:t>.</w:t>
      </w:r>
      <w:r>
        <w:t xml:space="preserve"> The more complex the model, also the more equations and the more parameters </w:t>
      </w:r>
      <w:r w:rsidR="00E23C43">
        <w:t>that are</w:t>
      </w:r>
      <w:r>
        <w:t xml:space="preserve"> needed.</w:t>
      </w:r>
      <w:r w:rsidR="008B4203" w:rsidRPr="007C69CE">
        <w:t xml:space="preserve"> However, it is hard to calibrate a model with too </w:t>
      </w:r>
      <w:r w:rsidR="008B4203">
        <w:t>many parameters</w:t>
      </w:r>
      <w:r w:rsidR="008B4203" w:rsidRPr="007C69CE">
        <w:t xml:space="preserve">. </w:t>
      </w:r>
      <w:r w:rsidR="00BE2AE7">
        <w:t>The sum of uncertaint</w:t>
      </w:r>
      <w:r w:rsidR="00E23C43">
        <w:t>ies</w:t>
      </w:r>
      <w:r w:rsidR="00BE2AE7">
        <w:t xml:space="preserve"> for </w:t>
      </w:r>
      <w:r w:rsidR="00BE74AD">
        <w:t xml:space="preserve">all these parameters </w:t>
      </w:r>
      <w:r w:rsidR="007D4697">
        <w:t>would</w:t>
      </w:r>
      <w:r w:rsidR="00BE74AD">
        <w:t xml:space="preserve"> be too high</w:t>
      </w:r>
      <w:r w:rsidR="008B4203" w:rsidRPr="007C69CE">
        <w:t>.</w:t>
      </w:r>
      <w:r w:rsidR="00913B22">
        <w:t xml:space="preserve"> This also depends on how much information there is about the parameters.</w:t>
      </w:r>
      <w:r w:rsidR="00BC56B0">
        <w:t xml:space="preserve"> </w:t>
      </w:r>
      <w:r w:rsidR="00806ADE">
        <w:t>There is no problem if all parameters are perfectly known but mostly high efforts are needed to determine or calculate them.</w:t>
      </w:r>
      <w:r w:rsidR="009F741F">
        <w:t xml:space="preserve"> </w:t>
      </w:r>
      <w:r w:rsidR="00C03664">
        <w:t xml:space="preserve">It is said </w:t>
      </w:r>
      <w:r w:rsidR="00D57174">
        <w:t xml:space="preserve">that applicability of </w:t>
      </w:r>
      <w:r w:rsidR="0026742F">
        <w:t>large</w:t>
      </w:r>
      <w:r w:rsidR="0016493A">
        <w:t xml:space="preserve"> adsorption</w:t>
      </w:r>
      <w:r w:rsidR="00D57174">
        <w:t xml:space="preserve"> models</w:t>
      </w:r>
      <w:r w:rsidR="000A699E">
        <w:t xml:space="preserve"> </w:t>
      </w:r>
      <w:r w:rsidR="0026742F">
        <w:t>is</w:t>
      </w:r>
      <w:r w:rsidR="000A699E">
        <w:t xml:space="preserve"> restricted due to the low availability of internal transport parameters </w:t>
      </w:r>
      <w:r w:rsidR="00A64FFA">
        <w:fldChar w:fldCharType="begin"/>
      </w:r>
      <w:r w:rsidR="00A64FFA">
        <w:instrText xml:space="preserve"> ADDIN ZOTERO_ITEM CSL_CITATION {"citationID":"eKdPtzfT","properties":{"formattedCitation":"(Worch, 2008)","plainCitation":"(Worch, 2008)","noteIndex":0},"citationItems":[{"id":57,"uris":["http://zotero.org/users/local/h6YJVYLe/items/CV6JDTSC"],"itemData":{"id":57,"type":"article-journal","abstract":"A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treatment","volume":"57","author":[{"family":"Worch","given":"Eckhard"}],"issued":{"date-parts":[["2008",5,1]]}}}],"schema":"https://github.com/citation-style-language/schema/raw/master/csl-citation.json"} </w:instrText>
      </w:r>
      <w:r w:rsidR="00A64FFA">
        <w:fldChar w:fldCharType="separate"/>
      </w:r>
      <w:r w:rsidR="00A64FFA" w:rsidRPr="00A64FFA">
        <w:rPr>
          <w:rFonts w:cs="Arial"/>
        </w:rPr>
        <w:t>(Worch, 2008)</w:t>
      </w:r>
      <w:r w:rsidR="00A64FFA">
        <w:fldChar w:fldCharType="end"/>
      </w:r>
      <w:r w:rsidR="00A64FFA">
        <w:t>.</w:t>
      </w:r>
      <w:r w:rsidR="008B4203" w:rsidRPr="007C69CE">
        <w:t xml:space="preserve"> </w:t>
      </w:r>
      <w:r w:rsidR="008B4203">
        <w:t>A balance</w:t>
      </w:r>
      <w:r w:rsidR="00ED7F23">
        <w:t xml:space="preserve"> need to be found between </w:t>
      </w:r>
      <w:r w:rsidR="0041591F">
        <w:t xml:space="preserve">accuracy of the process description and </w:t>
      </w:r>
      <w:r w:rsidR="008B3BF9">
        <w:t>reliability of the model results</w:t>
      </w:r>
      <w:r w:rsidR="0041591F">
        <w:t>.</w:t>
      </w:r>
      <w:r w:rsidR="00A578CD">
        <w:br w:type="page"/>
      </w:r>
    </w:p>
    <w:p w14:paraId="535CDACD" w14:textId="398EB453" w:rsidR="00284445" w:rsidRDefault="00D85C1B" w:rsidP="00DD75D6">
      <w:pPr>
        <w:pStyle w:val="Kop2"/>
      </w:pPr>
      <w:bookmarkStart w:id="68" w:name="_Toc167884294"/>
      <w:r>
        <w:lastRenderedPageBreak/>
        <w:t>Components of</w:t>
      </w:r>
      <w:r w:rsidR="00DD75D6">
        <w:t xml:space="preserve"> fixed-bed</w:t>
      </w:r>
      <w:r>
        <w:t xml:space="preserve"> </w:t>
      </w:r>
      <w:r w:rsidR="00DD75D6">
        <w:t>BTC model</w:t>
      </w:r>
      <w:r w:rsidR="00D251EE">
        <w:t>s</w:t>
      </w:r>
      <w:bookmarkEnd w:id="68"/>
    </w:p>
    <w:p w14:paraId="0AA2476E" w14:textId="7D686DB9" w:rsidR="00986BD8" w:rsidRDefault="00A258CF" w:rsidP="0076620A">
      <w:pPr>
        <w:jc w:val="both"/>
      </w:pPr>
      <w:r>
        <w:t>A breakthrough</w:t>
      </w:r>
      <w:r w:rsidR="00617275">
        <w:t xml:space="preserve"> curve</w:t>
      </w:r>
      <w:r w:rsidR="00861E5F">
        <w:t xml:space="preserve"> (BTC)</w:t>
      </w:r>
      <w:r>
        <w:t xml:space="preserve"> model</w:t>
      </w:r>
      <w:r w:rsidR="007C3BFB">
        <w:t xml:space="preserve"> is</w:t>
      </w:r>
      <w:r w:rsidR="006E7B6F">
        <w:t xml:space="preserve"> a model containing a set of partial differential equations</w:t>
      </w:r>
      <w:r w:rsidR="0090781D">
        <w:t xml:space="preserve">, and </w:t>
      </w:r>
      <w:r w:rsidR="00D26DA3">
        <w:t>usually consists</w:t>
      </w:r>
      <w:r w:rsidR="00E031AB">
        <w:t xml:space="preserve"> out</w:t>
      </w:r>
      <w:r w:rsidR="00D26DA3">
        <w:t xml:space="preserve"> of </w:t>
      </w:r>
      <w:r w:rsidR="00D26DA3" w:rsidRPr="00617275">
        <w:rPr>
          <w:u w:val="single"/>
        </w:rPr>
        <w:t>three components</w:t>
      </w:r>
      <w:r w:rsidR="00F2232B">
        <w:t xml:space="preserve"> </w:t>
      </w:r>
      <w:r w:rsidR="009A4BFF">
        <w:fldChar w:fldCharType="begin"/>
      </w:r>
      <w:r w:rsidR="009A4BFF">
        <w:instrText xml:space="preserve"> ADDIN ZOTERO_ITEM CSL_CITATION {"citationID":"1uj3FNlt","properties":{"formattedCitation":"(Worch, 2008; Xu et al., 2013)","plainCitation":"(Worch, 2008; Xu et al., 2013)","noteIndex":0},"citationItems":[{"id":57,"uris":["http://zotero.org/users/local/h6YJVYLe/items/CV6JDTSC"],"itemData":{"id":57,"type":"article-journal","abstract":"A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9A4BFF">
        <w:fldChar w:fldCharType="separate"/>
      </w:r>
      <w:r w:rsidR="009A4BFF" w:rsidRPr="009A4BFF">
        <w:rPr>
          <w:rFonts w:cs="Arial"/>
        </w:rPr>
        <w:t>(Worch, 2008; Xu et al., 2013)</w:t>
      </w:r>
      <w:r w:rsidR="009A4BFF">
        <w:fldChar w:fldCharType="end"/>
      </w:r>
      <w:r w:rsidR="00D26DA3">
        <w:t xml:space="preserve">: </w:t>
      </w:r>
    </w:p>
    <w:p w14:paraId="5CC4557F" w14:textId="77777777" w:rsidR="00E031AB" w:rsidRDefault="00E031AB" w:rsidP="0076620A">
      <w:pPr>
        <w:jc w:val="both"/>
      </w:pPr>
    </w:p>
    <w:p w14:paraId="776149F5" w14:textId="75EAADD2" w:rsidR="005366B8" w:rsidRPr="004C0467" w:rsidRDefault="005366B8" w:rsidP="005366B8">
      <w:pPr>
        <w:pStyle w:val="Lijstalinea"/>
        <w:numPr>
          <w:ilvl w:val="0"/>
          <w:numId w:val="20"/>
        </w:numPr>
        <w:jc w:val="both"/>
        <w:rPr>
          <w:b/>
          <w:bCs/>
        </w:rPr>
      </w:pPr>
      <w:r w:rsidRPr="004C0467">
        <w:rPr>
          <w:b/>
          <w:bCs/>
        </w:rPr>
        <w:t>The differential mass balance equation</w:t>
      </w:r>
    </w:p>
    <w:p w14:paraId="75267B7A" w14:textId="786EC6CE" w:rsidR="00837E9C" w:rsidRPr="004C0467" w:rsidRDefault="00837E9C" w:rsidP="00837E9C">
      <w:pPr>
        <w:pStyle w:val="Lijstalinea"/>
        <w:numPr>
          <w:ilvl w:val="0"/>
          <w:numId w:val="20"/>
        </w:numPr>
        <w:jc w:val="both"/>
        <w:rPr>
          <w:b/>
          <w:bCs/>
        </w:rPr>
      </w:pPr>
      <w:r w:rsidRPr="004C0467">
        <w:rPr>
          <w:b/>
          <w:bCs/>
        </w:rPr>
        <w:t xml:space="preserve">The </w:t>
      </w:r>
      <w:r w:rsidR="00D254BD">
        <w:rPr>
          <w:b/>
          <w:bCs/>
        </w:rPr>
        <w:t xml:space="preserve">differential </w:t>
      </w:r>
      <w:r w:rsidRPr="004C0467">
        <w:rPr>
          <w:b/>
          <w:bCs/>
        </w:rPr>
        <w:t xml:space="preserve">uptake rate equation(s) describing </w:t>
      </w:r>
      <w:r>
        <w:rPr>
          <w:b/>
          <w:bCs/>
        </w:rPr>
        <w:t>adsorption kinetics</w:t>
      </w:r>
    </w:p>
    <w:p w14:paraId="5D7BAB03" w14:textId="4FB880F0" w:rsidR="00D26DA3" w:rsidRPr="004C0467" w:rsidRDefault="004C0467" w:rsidP="00D26DA3">
      <w:pPr>
        <w:pStyle w:val="Lijstalinea"/>
        <w:numPr>
          <w:ilvl w:val="0"/>
          <w:numId w:val="20"/>
        </w:numPr>
        <w:jc w:val="both"/>
        <w:rPr>
          <w:b/>
          <w:bCs/>
        </w:rPr>
      </w:pPr>
      <w:r>
        <w:rPr>
          <w:b/>
          <w:bCs/>
        </w:rPr>
        <w:t xml:space="preserve">The </w:t>
      </w:r>
      <w:r w:rsidR="00753C01">
        <w:rPr>
          <w:b/>
          <w:bCs/>
        </w:rPr>
        <w:t>isotherm equation describing equilibrium</w:t>
      </w:r>
      <w:r w:rsidR="00A86EB1">
        <w:t xml:space="preserve"> (</w:t>
      </w:r>
      <w:r w:rsidR="0071755A">
        <w:t xml:space="preserve">scope: </w:t>
      </w:r>
      <w:r w:rsidR="00A86EB1">
        <w:t>single-solute)</w:t>
      </w:r>
    </w:p>
    <w:p w14:paraId="18F53494" w14:textId="77777777" w:rsidR="005A6009" w:rsidRDefault="005A6009" w:rsidP="005A6009">
      <w:pPr>
        <w:jc w:val="both"/>
      </w:pPr>
    </w:p>
    <w:p w14:paraId="4178AAC2" w14:textId="5F82D486" w:rsidR="00F240BE" w:rsidRDefault="004F4220" w:rsidP="00B3156B">
      <w:pPr>
        <w:jc w:val="both"/>
      </w:pPr>
      <w:r>
        <w:t>This division is necessary to fully describe the</w:t>
      </w:r>
      <w:r w:rsidR="00F425A5">
        <w:t xml:space="preserve"> </w:t>
      </w:r>
      <w:r w:rsidR="00B3156B">
        <w:t xml:space="preserve">four </w:t>
      </w:r>
      <w:r w:rsidR="00F425A5">
        <w:t xml:space="preserve">steps </w:t>
      </w:r>
      <w:r w:rsidR="00B3156B">
        <w:t xml:space="preserve">the micropollutant undergoes in a fixed-bed adsorption column, as explained by </w:t>
      </w:r>
      <w:r w:rsidR="00B3156B" w:rsidRPr="00687130">
        <w:rPr>
          <w:b/>
          <w:bCs/>
        </w:rPr>
        <w:fldChar w:fldCharType="begin"/>
      </w:r>
      <w:r w:rsidR="00B3156B" w:rsidRPr="00687130">
        <w:rPr>
          <w:b/>
          <w:bCs/>
        </w:rPr>
        <w:instrText xml:space="preserve"> REF _Ref163396731 \h </w:instrText>
      </w:r>
      <w:r w:rsidR="00687130" w:rsidRPr="00687130">
        <w:rPr>
          <w:b/>
          <w:bCs/>
        </w:rPr>
        <w:instrText xml:space="preserve"> \* MERGEFORMAT </w:instrText>
      </w:r>
      <w:r w:rsidR="00B3156B" w:rsidRPr="00687130">
        <w:rPr>
          <w:b/>
          <w:bCs/>
        </w:rPr>
      </w:r>
      <w:r w:rsidR="00B3156B" w:rsidRPr="00687130">
        <w:rPr>
          <w:b/>
          <w:bCs/>
        </w:rPr>
        <w:fldChar w:fldCharType="separate"/>
      </w:r>
      <w:r w:rsidR="00221AAC" w:rsidRPr="00387875">
        <w:rPr>
          <w:b/>
          <w:bCs/>
        </w:rPr>
        <w:t xml:space="preserve">Figure </w:t>
      </w:r>
      <w:r w:rsidR="00221AAC" w:rsidRPr="00221AAC">
        <w:rPr>
          <w:b/>
          <w:bCs/>
          <w:noProof/>
        </w:rPr>
        <w:t>12</w:t>
      </w:r>
      <w:r w:rsidR="00B3156B" w:rsidRPr="00687130">
        <w:rPr>
          <w:b/>
          <w:bCs/>
        </w:rPr>
        <w:fldChar w:fldCharType="end"/>
      </w:r>
      <w:r w:rsidR="00B3156B">
        <w:t>.</w:t>
      </w:r>
      <w:r w:rsidR="00340DFD">
        <w:t xml:space="preserve"> </w:t>
      </w:r>
      <w:r w:rsidR="00C230B6">
        <w:t xml:space="preserve">The uptake rate depends on how fast mass transfer </w:t>
      </w:r>
      <w:r w:rsidR="00D15E98">
        <w:t xml:space="preserve">and diffusion </w:t>
      </w:r>
      <w:r w:rsidR="00C230B6">
        <w:t xml:space="preserve">occurs </w:t>
      </w:r>
      <w:r w:rsidR="00D15E98">
        <w:t xml:space="preserve">in the pathway to the adsorption sites. </w:t>
      </w:r>
      <w:r w:rsidR="003F188B">
        <w:t>The isotherm</w:t>
      </w:r>
      <w:r w:rsidR="00D15E98">
        <w:t xml:space="preserve"> is </w:t>
      </w:r>
      <w:r w:rsidR="00F17D3C">
        <w:t>useful</w:t>
      </w:r>
      <w:r w:rsidR="00DF6FED">
        <w:t xml:space="preserve"> at the adsorbent surface</w:t>
      </w:r>
      <w:r w:rsidR="003F188B">
        <w:t>, where solid- and liquid-phase concentrations are assumed to be in equilibrium</w:t>
      </w:r>
      <w:r w:rsidR="00F17D3C">
        <w:t xml:space="preserve"> </w:t>
      </w:r>
      <w:r w:rsidR="00F17D3C">
        <w:fldChar w:fldCharType="begin"/>
      </w:r>
      <w:r w:rsidR="00503AB3">
        <w:instrText xml:space="preserve"> ADDIN ZOTERO_ITEM CSL_CITATION {"citationID":"Ieoi9a2J","properties":{"formattedCitation":"(Jarvie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F17D3C">
        <w:fldChar w:fldCharType="separate"/>
      </w:r>
      <w:r w:rsidR="00F17D3C" w:rsidRPr="004A01F3">
        <w:rPr>
          <w:rFonts w:cs="Arial"/>
        </w:rPr>
        <w:t>(Jarvie et al., 2005)</w:t>
      </w:r>
      <w:r w:rsidR="00F17D3C">
        <w:fldChar w:fldCharType="end"/>
      </w:r>
      <w:r w:rsidR="00F17D3C">
        <w:t>.</w:t>
      </w:r>
    </w:p>
    <w:p w14:paraId="1CE77C74" w14:textId="77777777" w:rsidR="00EB349D" w:rsidRDefault="00EB349D" w:rsidP="00B3156B">
      <w:pPr>
        <w:jc w:val="both"/>
      </w:pPr>
    </w:p>
    <w:p w14:paraId="0D564434" w14:textId="2FB92500" w:rsidR="00EB349D" w:rsidRDefault="00AB6AF2" w:rsidP="00025BA7">
      <w:pPr>
        <w:pStyle w:val="Kop2"/>
      </w:pPr>
      <w:bookmarkStart w:id="69" w:name="_Toc167884295"/>
      <w:r>
        <w:t>Equilibrium relationship: isotherm equations</w:t>
      </w:r>
      <w:bookmarkEnd w:id="69"/>
    </w:p>
    <w:p w14:paraId="65F2CA64" w14:textId="59BD4165" w:rsidR="00C20A0B" w:rsidRDefault="007937C4" w:rsidP="00B3156B">
      <w:pPr>
        <w:jc w:val="both"/>
      </w:pPr>
      <w:r>
        <w:t>This paragraph shows an overview</w:t>
      </w:r>
      <w:r w:rsidR="00D5305B">
        <w:t xml:space="preserve"> of</w:t>
      </w:r>
      <w:r>
        <w:t xml:space="preserve"> (common)</w:t>
      </w:r>
      <w:r w:rsidR="00D5305B">
        <w:t xml:space="preserve"> isotherm equations that can be used in </w:t>
      </w:r>
      <w:r w:rsidR="005671D8">
        <w:t>fixed-bed BTC models</w:t>
      </w:r>
      <w:r w:rsidR="00D5305B">
        <w:t xml:space="preserve">. </w:t>
      </w:r>
      <w:r w:rsidR="00A24963">
        <w:t>The purpose is to simulate equilibrium behaviour as good as possible</w:t>
      </w:r>
      <w:r w:rsidR="00D5305B">
        <w:t>.</w:t>
      </w:r>
      <w:r w:rsidR="003D3C9A">
        <w:t xml:space="preserve"> As said, </w:t>
      </w:r>
      <w:r w:rsidR="00464B24">
        <w:t>it is desired that equilibrium is studied experimentally</w:t>
      </w:r>
      <w:r w:rsidR="00023A6E">
        <w:t>, if not done before</w:t>
      </w:r>
      <w:r w:rsidR="00460CA5">
        <w:t>, because</w:t>
      </w:r>
      <w:r w:rsidR="00023A6E">
        <w:t xml:space="preserve"> </w:t>
      </w:r>
      <w:r w:rsidR="00460CA5">
        <w:t>e</w:t>
      </w:r>
      <w:r w:rsidR="00023A6E">
        <w:t>very</w:t>
      </w:r>
      <w:r w:rsidR="00920A21">
        <w:t xml:space="preserve"> </w:t>
      </w:r>
      <w:r w:rsidR="00460CA5">
        <w:t>so</w:t>
      </w:r>
      <w:r w:rsidR="00F25D58">
        <w:t>lute-sorbent interaction</w:t>
      </w:r>
      <w:r w:rsidR="00920A21">
        <w:t xml:space="preserve"> is different.</w:t>
      </w:r>
      <w:r w:rsidR="005D38B8">
        <w:t xml:space="preserve"> In the model, </w:t>
      </w:r>
      <w:r w:rsidR="00BB3E79">
        <w:t>equilibrium is represented by an isotherm equation.</w:t>
      </w:r>
      <w:r w:rsidR="00170D58">
        <w:t xml:space="preserve"> This is a simple function with two or more isotherm parameters.</w:t>
      </w:r>
      <w:r w:rsidR="005F46DC">
        <w:t xml:space="preserve"> When reliable experimental equilibrium data</w:t>
      </w:r>
      <w:r w:rsidR="00CA2003">
        <w:t xml:space="preserve"> is available</w:t>
      </w:r>
      <w:r w:rsidR="005F46DC">
        <w:t>, the isotherm equation can be fitted to this dataset.</w:t>
      </w:r>
      <w:r w:rsidR="005D38B8">
        <w:t xml:space="preserve"> Numerous isotherm</w:t>
      </w:r>
      <w:r w:rsidR="00BB3E79">
        <w:t xml:space="preserve"> equations</w:t>
      </w:r>
      <w:r w:rsidR="005D38B8">
        <w:t xml:space="preserve"> have been developed in the past to </w:t>
      </w:r>
      <w:r w:rsidR="00BB3E79">
        <w:t xml:space="preserve">mimic the diverse </w:t>
      </w:r>
      <w:r w:rsidR="005671D8">
        <w:t>shapes that exist in practice.</w:t>
      </w:r>
      <w:r w:rsidR="00024F7E">
        <w:t xml:space="preserve"> The</w:t>
      </w:r>
      <w:r w:rsidR="0081098D">
        <w:t xml:space="preserve"> </w:t>
      </w:r>
      <w:r w:rsidR="00024F7E">
        <w:t>Freundlich and Langmuir equations are</w:t>
      </w:r>
      <w:r w:rsidR="00503AB3">
        <w:t xml:space="preserve"> simple and</w:t>
      </w:r>
      <w:r w:rsidR="00B763C6">
        <w:t xml:space="preserve"> </w:t>
      </w:r>
      <w:r w:rsidR="00503AB3">
        <w:t>most frequently applied</w:t>
      </w:r>
      <w:r w:rsidR="0081098D">
        <w:t xml:space="preserve"> </w:t>
      </w:r>
      <w:r w:rsidR="00E866F1">
        <w:t>for</w:t>
      </w:r>
      <w:r w:rsidR="0081098D">
        <w:t xml:space="preserve"> single-solute equilibrium </w:t>
      </w:r>
      <w:r w:rsidR="00E866F1">
        <w:t>simulation</w:t>
      </w:r>
      <w:r w:rsidR="00503AB3">
        <w:t xml:space="preserve"> </w:t>
      </w:r>
      <w:r w:rsidR="00503AB3">
        <w:fldChar w:fldCharType="begin"/>
      </w:r>
      <w:r w:rsidR="00503AB3">
        <w:instrText xml:space="preserve"> ADDIN ZOTERO_ITEM CSL_CITATION {"citationID":"AUQw1KjR","properties":{"formattedCitation":"(Aliakbarian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00503AB3">
        <w:fldChar w:fldCharType="separate"/>
      </w:r>
      <w:r w:rsidR="00503AB3" w:rsidRPr="00503AB3">
        <w:rPr>
          <w:rFonts w:cs="Arial"/>
        </w:rPr>
        <w:t>(Aliakbarian et al., 2015)</w:t>
      </w:r>
      <w:r w:rsidR="00503AB3">
        <w:fldChar w:fldCharType="end"/>
      </w:r>
      <w:r w:rsidR="00B763C6">
        <w:t>.</w:t>
      </w:r>
    </w:p>
    <w:p w14:paraId="6B55EE76" w14:textId="77777777" w:rsidR="00726089" w:rsidRDefault="00726089" w:rsidP="00B3156B">
      <w:pPr>
        <w:jc w:val="both"/>
      </w:pPr>
    </w:p>
    <w:p w14:paraId="6D973B87" w14:textId="705C9143" w:rsidR="00235537" w:rsidRDefault="005A1582" w:rsidP="00760044">
      <w:pPr>
        <w:jc w:val="both"/>
      </w:pPr>
      <w:r>
        <w:t>Some isotherm equations</w:t>
      </w:r>
      <w:r w:rsidR="00760044" w:rsidRPr="007C69CE">
        <w:t xml:space="preserve"> are based upon monolayer (chemical) adsorption, other on multilayer (physical) adsorption. When Van der Waals interaction dominates the mechanism, the adsorption is mainly a multilayer</w:t>
      </w:r>
      <w:r w:rsidR="00762569">
        <w:t xml:space="preserve">ed </w:t>
      </w:r>
      <w:r w:rsidR="00760044" w:rsidRPr="007C69CE">
        <w:t>process</w:t>
      </w:r>
      <w:r w:rsidR="00762569">
        <w:t xml:space="preserve"> as solutes can also physically attract each</w:t>
      </w:r>
      <w:r w:rsidR="00A647BA">
        <w:t xml:space="preserve"> </w:t>
      </w:r>
      <w:r w:rsidR="00762569">
        <w:t>other</w:t>
      </w:r>
      <w:r w:rsidR="00760044" w:rsidRPr="007C69CE">
        <w:t>. When the mechanism is mainly dominated by hydrogen</w:t>
      </w:r>
      <w:r w:rsidR="00762569">
        <w:t xml:space="preserve"> / strong</w:t>
      </w:r>
      <w:r w:rsidR="00760044" w:rsidRPr="007C69CE">
        <w:t xml:space="preserve"> bonding </w:t>
      </w:r>
      <w:r w:rsidR="00762569">
        <w:t>with functional groups</w:t>
      </w:r>
      <w:r w:rsidR="00497CE3">
        <w:t xml:space="preserve"> on the surface</w:t>
      </w:r>
      <w:r w:rsidR="00760044" w:rsidRPr="007C69CE">
        <w:t xml:space="preserve">, </w:t>
      </w:r>
      <w:r w:rsidR="00613215">
        <w:t>adsorption is monolayered</w:t>
      </w:r>
      <w:r w:rsidR="00926A4E">
        <w:t xml:space="preserve"> </w:t>
      </w:r>
      <w:r w:rsidR="00760044">
        <w:fldChar w:fldCharType="begin"/>
      </w:r>
      <w:r w:rsidR="00760044">
        <w:instrText xml:space="preserve"> ADDIN ZOTERO_ITEM CSL_CITATION {"citationID":"M7yI9FwQ","properties":{"formattedCitation":"(Wang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760044">
        <w:fldChar w:fldCharType="separate"/>
      </w:r>
      <w:r w:rsidR="00760044" w:rsidRPr="001471AD">
        <w:rPr>
          <w:rFonts w:cs="Arial"/>
        </w:rPr>
        <w:t>(Wang &amp; Guo, 2023)</w:t>
      </w:r>
      <w:r w:rsidR="00760044">
        <w:fldChar w:fldCharType="end"/>
      </w:r>
      <w:r w:rsidR="00760044">
        <w:t>.</w:t>
      </w:r>
      <w:r w:rsidR="00760044" w:rsidRPr="007C69CE">
        <w:t xml:space="preserve"> </w:t>
      </w:r>
      <w:r w:rsidR="00760044">
        <w:t>The two adsorption mechanisms are illustrated in</w:t>
      </w:r>
      <w:r w:rsidR="006B090E">
        <w:t xml:space="preserve"> </w:t>
      </w:r>
      <w:r w:rsidR="006B090E" w:rsidRPr="00986BEA">
        <w:fldChar w:fldCharType="begin"/>
      </w:r>
      <w:r w:rsidR="006B090E" w:rsidRPr="00986BEA">
        <w:instrText xml:space="preserve"> REF _Ref165014955 \h </w:instrText>
      </w:r>
      <w:r w:rsidR="00986BEA" w:rsidRPr="00986BEA">
        <w:instrText xml:space="preserve"> \* MERGEFORMAT </w:instrText>
      </w:r>
      <w:r w:rsidR="006B090E" w:rsidRPr="00986BEA">
        <w:fldChar w:fldCharType="separate"/>
      </w:r>
      <w:r w:rsidR="00221AAC" w:rsidRPr="00BF5B6B">
        <w:rPr>
          <w:b/>
          <w:bCs/>
        </w:rPr>
        <w:t xml:space="preserve">Figure </w:t>
      </w:r>
      <w:r w:rsidR="00221AAC" w:rsidRPr="00221AAC">
        <w:rPr>
          <w:b/>
          <w:bCs/>
          <w:noProof/>
        </w:rPr>
        <w:t>15</w:t>
      </w:r>
      <w:r w:rsidR="006B090E" w:rsidRPr="00986BEA">
        <w:fldChar w:fldCharType="end"/>
      </w:r>
      <w:r w:rsidR="00760044">
        <w:t>.</w:t>
      </w:r>
      <w:r w:rsidR="00392171">
        <w:t xml:space="preserve"> </w:t>
      </w:r>
      <w:r w:rsidR="006B090E">
        <w:t>Names</w:t>
      </w:r>
      <w:r w:rsidR="00392171">
        <w:t xml:space="preserve"> of</w:t>
      </w:r>
      <w:r w:rsidR="006B090E">
        <w:t xml:space="preserve"> common</w:t>
      </w:r>
      <w:r w:rsidR="00392171">
        <w:t xml:space="preserve"> isotherm equations for heavy metals are shown in </w:t>
      </w:r>
      <w:r w:rsidR="00392171">
        <w:fldChar w:fldCharType="begin"/>
      </w:r>
      <w:r w:rsidR="00392171">
        <w:instrText xml:space="preserve"> REF _Ref148691183 \h  \* MERGEFORMAT </w:instrText>
      </w:r>
      <w:r w:rsidR="00392171">
        <w:fldChar w:fldCharType="separate"/>
      </w:r>
      <w:r w:rsidR="00221AAC" w:rsidRPr="005A1A36">
        <w:rPr>
          <w:b/>
          <w:bCs/>
        </w:rPr>
        <w:t xml:space="preserve">Figure </w:t>
      </w:r>
      <w:r w:rsidR="00221AAC" w:rsidRPr="00221AAC">
        <w:rPr>
          <w:b/>
          <w:bCs/>
          <w:noProof/>
        </w:rPr>
        <w:t>16</w:t>
      </w:r>
      <w:r w:rsidR="00392171">
        <w:fldChar w:fldCharType="end"/>
      </w:r>
      <w:r w:rsidR="00392171">
        <w:t>.</w:t>
      </w:r>
    </w:p>
    <w:p w14:paraId="44899BAD" w14:textId="77777777" w:rsidR="000E0EC3" w:rsidRDefault="000E0EC3" w:rsidP="00760044">
      <w:pPr>
        <w:jc w:val="both"/>
      </w:pPr>
    </w:p>
    <w:p w14:paraId="645CAF6B" w14:textId="77777777" w:rsidR="00760044" w:rsidRDefault="00760044" w:rsidP="00760044">
      <w:pPr>
        <w:keepNext/>
        <w:jc w:val="center"/>
      </w:pPr>
      <w:r w:rsidRPr="00040701">
        <w:rPr>
          <w:noProof/>
        </w:rPr>
        <w:drawing>
          <wp:inline distT="0" distB="0" distL="0" distR="0" wp14:anchorId="09C5D1CF" wp14:editId="394934A7">
            <wp:extent cx="5404514" cy="2771161"/>
            <wp:effectExtent l="0" t="0" r="5715" b="0"/>
            <wp:docPr id="957726193" name="Picture 4" descr="A diagram of different types of adsorption&#10;&#10;Description automatically generated">
              <a:extLst xmlns:a="http://schemas.openxmlformats.org/drawingml/2006/main">
                <a:ext uri="{FF2B5EF4-FFF2-40B4-BE49-F238E27FC236}">
                  <a16:creationId xmlns:a16="http://schemas.microsoft.com/office/drawing/2014/main" id="{1A84060D-385A-F039-63F9-AA77B194773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descr="A diagram of different types of adsorption&#10;&#10;Description automatically generated">
                      <a:extLst>
                        <a:ext uri="{FF2B5EF4-FFF2-40B4-BE49-F238E27FC236}">
                          <a16:creationId xmlns:a16="http://schemas.microsoft.com/office/drawing/2014/main" id="{1A84060D-385A-F039-63F9-AA77B1947732}"/>
                        </a:ext>
                      </a:extLst>
                    </pic:cNvPr>
                    <pic:cNvPicPr>
                      <a:picLocks noChangeAspect="1"/>
                    </pic:cNvPicPr>
                  </pic:nvPicPr>
                  <pic:blipFill>
                    <a:blip r:embed="rId22"/>
                    <a:stretch>
                      <a:fillRect/>
                    </a:stretch>
                  </pic:blipFill>
                  <pic:spPr>
                    <a:xfrm>
                      <a:off x="0" y="0"/>
                      <a:ext cx="5479064" cy="2809386"/>
                    </a:xfrm>
                    <a:prstGeom prst="rect">
                      <a:avLst/>
                    </a:prstGeom>
                  </pic:spPr>
                </pic:pic>
              </a:graphicData>
            </a:graphic>
          </wp:inline>
        </w:drawing>
      </w:r>
    </w:p>
    <w:p w14:paraId="4825EDBF" w14:textId="4B23EAD6" w:rsidR="00B447AF" w:rsidRDefault="00760044" w:rsidP="00235537">
      <w:pPr>
        <w:pStyle w:val="Bijschrift"/>
        <w:jc w:val="center"/>
      </w:pPr>
      <w:bookmarkStart w:id="70" w:name="_Ref165014955"/>
      <w:r w:rsidRPr="00BF5B6B">
        <w:rPr>
          <w:b/>
          <w:bCs/>
          <w:i w:val="0"/>
          <w:iCs w:val="0"/>
        </w:rPr>
        <w:t xml:space="preserve">Figure </w:t>
      </w:r>
      <w:r>
        <w:rPr>
          <w:b/>
          <w:bCs/>
          <w:i w:val="0"/>
          <w:iCs w:val="0"/>
        </w:rPr>
        <w:fldChar w:fldCharType="begin"/>
      </w:r>
      <w:r>
        <w:rPr>
          <w:b/>
          <w:bCs/>
          <w:i w:val="0"/>
          <w:iCs w:val="0"/>
        </w:rPr>
        <w:instrText xml:space="preserve"> SEQ Figure \* ARABIC </w:instrText>
      </w:r>
      <w:r>
        <w:rPr>
          <w:b/>
          <w:bCs/>
          <w:i w:val="0"/>
          <w:iCs w:val="0"/>
        </w:rPr>
        <w:fldChar w:fldCharType="separate"/>
      </w:r>
      <w:r w:rsidR="00221AAC">
        <w:rPr>
          <w:b/>
          <w:bCs/>
          <w:i w:val="0"/>
          <w:iCs w:val="0"/>
          <w:noProof/>
        </w:rPr>
        <w:t>15</w:t>
      </w:r>
      <w:r>
        <w:rPr>
          <w:b/>
          <w:bCs/>
          <w:i w:val="0"/>
          <w:iCs w:val="0"/>
        </w:rPr>
        <w:fldChar w:fldCharType="end"/>
      </w:r>
      <w:bookmarkEnd w:id="70"/>
      <w:r w:rsidRPr="00BF5B6B">
        <w:rPr>
          <w:b/>
          <w:bCs/>
          <w:i w:val="0"/>
          <w:iCs w:val="0"/>
        </w:rPr>
        <w:t xml:space="preserve"> Theoretical adsorption mechanisms</w:t>
      </w:r>
      <w:r w:rsidR="000E0EC3">
        <w:rPr>
          <w:b/>
          <w:bCs/>
          <w:i w:val="0"/>
          <w:iCs w:val="0"/>
        </w:rPr>
        <w:t xml:space="preserve"> on the adsorbent surface</w:t>
      </w:r>
      <w:r w:rsidRPr="00BF5B6B">
        <w:rPr>
          <w:b/>
          <w:bCs/>
          <w:i w:val="0"/>
          <w:iCs w:val="0"/>
        </w:rPr>
        <w:t xml:space="preserve"> </w:t>
      </w:r>
      <w:r w:rsidRPr="00BF5B6B">
        <w:rPr>
          <w:b/>
          <w:bCs/>
          <w:i w:val="0"/>
          <w:iCs w:val="0"/>
        </w:rPr>
        <w:fldChar w:fldCharType="begin"/>
      </w:r>
      <w:r w:rsidRPr="00BF5B6B">
        <w:rPr>
          <w:b/>
          <w:bCs/>
          <w:i w:val="0"/>
          <w:iCs w:val="0"/>
        </w:rPr>
        <w:instrText xml:space="preserve"> ADDIN ZOTERO_ITEM CSL_CITATION {"citationID":"4ndQzRkJ","properties":{"formattedCitation":"(Saleh, 2022)","plainCitation":"(Saleh, 2022)","noteIndex":0},"citationItems":[{"id":122,"uris":["http://zotero.org/users/local/h6YJVYLe/items/PCE2WV6G"],"itemData":{"id":122,"type":"chapter","abstract":"Owing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A."}],"accessed":{"date-parts":[["2023",12,10]]},"issued":{"date-parts":[["2022",1,1]]}}}],"schema":"https://github.com/citation-style-language/schema/raw/master/csl-citation.json"} </w:instrText>
      </w:r>
      <w:r w:rsidRPr="00BF5B6B">
        <w:rPr>
          <w:b/>
          <w:bCs/>
          <w:i w:val="0"/>
          <w:iCs w:val="0"/>
        </w:rPr>
        <w:fldChar w:fldCharType="separate"/>
      </w:r>
      <w:r w:rsidRPr="005A1582">
        <w:rPr>
          <w:b/>
          <w:bCs/>
          <w:i w:val="0"/>
          <w:iCs w:val="0"/>
        </w:rPr>
        <w:t>(Saleh, 2022)</w:t>
      </w:r>
      <w:r w:rsidRPr="00BF5B6B">
        <w:rPr>
          <w:b/>
          <w:bCs/>
          <w:i w:val="0"/>
          <w:iCs w:val="0"/>
        </w:rPr>
        <w:fldChar w:fldCharType="end"/>
      </w:r>
      <w:r w:rsidR="00B447AF">
        <w:br w:type="page"/>
      </w:r>
    </w:p>
    <w:p w14:paraId="7D225C4D" w14:textId="77777777" w:rsidR="00C46657" w:rsidRPr="007C69CE" w:rsidRDefault="00CA0627" w:rsidP="00856178">
      <w:pPr>
        <w:keepNext/>
        <w:jc w:val="center"/>
      </w:pPr>
      <w:r w:rsidRPr="007C69CE">
        <w:rPr>
          <w:noProof/>
        </w:rPr>
        <w:lastRenderedPageBreak/>
        <w:drawing>
          <wp:inline distT="0" distB="0" distL="0" distR="0" wp14:anchorId="35F3BEE3" wp14:editId="24359B03">
            <wp:extent cx="5070143" cy="2897062"/>
            <wp:effectExtent l="0" t="0" r="0" b="0"/>
            <wp:docPr id="7" name="Picture 6" descr="A diagram of adsorption process&#10;&#10;Description automatically generated">
              <a:extLst xmlns:a="http://schemas.openxmlformats.org/drawingml/2006/main">
                <a:ext uri="{FF2B5EF4-FFF2-40B4-BE49-F238E27FC236}">
                  <a16:creationId xmlns:a16="http://schemas.microsoft.com/office/drawing/2014/main" id="{3E555A24-5991-33A0-A7BC-0ACEF22CB71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6" descr="A diagram of adsorption process&#10;&#10;Description automatically generated">
                      <a:extLst>
                        <a:ext uri="{FF2B5EF4-FFF2-40B4-BE49-F238E27FC236}">
                          <a16:creationId xmlns:a16="http://schemas.microsoft.com/office/drawing/2014/main" id="{3E555A24-5991-33A0-A7BC-0ACEF22CB713}"/>
                        </a:ext>
                      </a:extLst>
                    </pic:cNvPr>
                    <pic:cNvPicPr>
                      <a:picLocks noChangeAspect="1"/>
                    </pic:cNvPicPr>
                  </pic:nvPicPr>
                  <pic:blipFill>
                    <a:blip r:embed="rId23"/>
                    <a:stretch>
                      <a:fillRect/>
                    </a:stretch>
                  </pic:blipFill>
                  <pic:spPr>
                    <a:xfrm>
                      <a:off x="0" y="0"/>
                      <a:ext cx="5104424" cy="2916650"/>
                    </a:xfrm>
                    <a:prstGeom prst="rect">
                      <a:avLst/>
                    </a:prstGeom>
                  </pic:spPr>
                </pic:pic>
              </a:graphicData>
            </a:graphic>
          </wp:inline>
        </w:drawing>
      </w:r>
    </w:p>
    <w:p w14:paraId="2C51D360" w14:textId="6004B7A3" w:rsidR="00573C5F" w:rsidRPr="005A1A36" w:rsidRDefault="00C46657" w:rsidP="00856178">
      <w:pPr>
        <w:pStyle w:val="Bijschrift"/>
        <w:jc w:val="center"/>
        <w:rPr>
          <w:b/>
          <w:bCs/>
          <w:i w:val="0"/>
          <w:iCs w:val="0"/>
          <w:noProof/>
        </w:rPr>
      </w:pPr>
      <w:bookmarkStart w:id="71" w:name="_Ref148691183"/>
      <w:r w:rsidRPr="005A1A36">
        <w:rPr>
          <w:b/>
          <w:bCs/>
          <w:i w:val="0"/>
          <w:iCs w:val="0"/>
        </w:rPr>
        <w:t xml:space="preserve">Figure </w:t>
      </w:r>
      <w:r w:rsidR="007D58D3">
        <w:rPr>
          <w:b/>
          <w:bCs/>
          <w:i w:val="0"/>
          <w:iCs w:val="0"/>
        </w:rPr>
        <w:fldChar w:fldCharType="begin"/>
      </w:r>
      <w:r w:rsidR="007D58D3">
        <w:rPr>
          <w:b/>
          <w:bCs/>
          <w:i w:val="0"/>
          <w:iCs w:val="0"/>
        </w:rPr>
        <w:instrText xml:space="preserve"> SEQ Figure \* ARABIC </w:instrText>
      </w:r>
      <w:r w:rsidR="007D58D3">
        <w:rPr>
          <w:b/>
          <w:bCs/>
          <w:i w:val="0"/>
          <w:iCs w:val="0"/>
        </w:rPr>
        <w:fldChar w:fldCharType="separate"/>
      </w:r>
      <w:r w:rsidR="00221AAC">
        <w:rPr>
          <w:b/>
          <w:bCs/>
          <w:i w:val="0"/>
          <w:iCs w:val="0"/>
          <w:noProof/>
        </w:rPr>
        <w:t>16</w:t>
      </w:r>
      <w:r w:rsidR="007D58D3">
        <w:rPr>
          <w:b/>
          <w:bCs/>
          <w:i w:val="0"/>
          <w:iCs w:val="0"/>
        </w:rPr>
        <w:fldChar w:fldCharType="end"/>
      </w:r>
      <w:bookmarkEnd w:id="71"/>
      <w:r w:rsidRPr="005A1A36">
        <w:rPr>
          <w:b/>
          <w:bCs/>
          <w:i w:val="0"/>
          <w:iCs w:val="0"/>
        </w:rPr>
        <w:t xml:space="preserve"> Adsorption mechanisms</w:t>
      </w:r>
      <w:r w:rsidRPr="005A1A36">
        <w:rPr>
          <w:b/>
          <w:bCs/>
          <w:i w:val="0"/>
          <w:iCs w:val="0"/>
          <w:noProof/>
        </w:rPr>
        <w:t xml:space="preserve"> and corresponding adsorption isotherm models</w:t>
      </w:r>
      <w:r w:rsidR="009D40E3" w:rsidRPr="005A1A36">
        <w:rPr>
          <w:b/>
          <w:bCs/>
          <w:i w:val="0"/>
          <w:iCs w:val="0"/>
          <w:noProof/>
        </w:rPr>
        <w:t xml:space="preserve"> </w:t>
      </w:r>
      <w:r w:rsidR="009D40E3" w:rsidRPr="005A1A36">
        <w:rPr>
          <w:b/>
          <w:bCs/>
          <w:i w:val="0"/>
          <w:iCs w:val="0"/>
          <w:noProof/>
        </w:rPr>
        <w:fldChar w:fldCharType="begin"/>
      </w:r>
      <w:r w:rsidR="009D40E3" w:rsidRPr="005A1A36">
        <w:rPr>
          <w:b/>
          <w:bCs/>
          <w:i w:val="0"/>
          <w:iCs w:val="0"/>
          <w:noProof/>
        </w:rPr>
        <w:instrText xml:space="preserve"> ADDIN ZOTERO_ITEM CSL_CITATION {"citationID":"Z9vGmvWC","properties":{"formattedCitation":"(Wang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9D40E3" w:rsidRPr="005A1A36">
        <w:rPr>
          <w:b/>
          <w:bCs/>
          <w:i w:val="0"/>
          <w:iCs w:val="0"/>
          <w:noProof/>
        </w:rPr>
        <w:fldChar w:fldCharType="separate"/>
      </w:r>
      <w:r w:rsidR="002024E2" w:rsidRPr="005A1A36">
        <w:rPr>
          <w:rFonts w:cs="Arial"/>
          <w:b/>
          <w:bCs/>
          <w:i w:val="0"/>
          <w:iCs w:val="0"/>
        </w:rPr>
        <w:t>(Wang &amp; Guo, 2023)</w:t>
      </w:r>
      <w:r w:rsidR="009D40E3" w:rsidRPr="005A1A36">
        <w:rPr>
          <w:b/>
          <w:bCs/>
          <w:i w:val="0"/>
          <w:iCs w:val="0"/>
          <w:noProof/>
        </w:rPr>
        <w:fldChar w:fldCharType="end"/>
      </w:r>
    </w:p>
    <w:p w14:paraId="787C95B6" w14:textId="034D6359" w:rsidR="00E6215E" w:rsidRPr="007C69CE" w:rsidRDefault="00252800" w:rsidP="00573269">
      <w:pPr>
        <w:pStyle w:val="Kop3"/>
      </w:pPr>
      <w:bookmarkStart w:id="72" w:name="_Ref165014829"/>
      <w:r w:rsidRPr="007C69CE">
        <w:t xml:space="preserve">Freundlich isotherm </w:t>
      </w:r>
      <w:r w:rsidR="0071755A">
        <w:t>equation</w:t>
      </w:r>
      <w:bookmarkEnd w:id="72"/>
    </w:p>
    <w:p w14:paraId="0EB58412" w14:textId="339C4809" w:rsidR="00BE1F0B" w:rsidRPr="007C69CE" w:rsidRDefault="001445EC" w:rsidP="007633F9">
      <w:pPr>
        <w:jc w:val="both"/>
      </w:pPr>
      <w:r w:rsidRPr="007C69CE">
        <w:t xml:space="preserve">The nonlinear Freundlich </w:t>
      </w:r>
      <w:r w:rsidR="00D46652">
        <w:t>equation</w:t>
      </w:r>
      <w:r w:rsidRPr="007C69CE">
        <w:t xml:space="preserve"> is one of the most widely used </w:t>
      </w:r>
      <w:r w:rsidR="00D24685" w:rsidRPr="007C69CE">
        <w:t>for describing equilibrium. It covers</w:t>
      </w:r>
      <w:r w:rsidR="005F66D6" w:rsidRPr="007C69CE">
        <w:t xml:space="preserve"> both multilayer and monolayer adsorption with 50 % active site occupation</w:t>
      </w:r>
      <w:r w:rsidR="00492802" w:rsidRPr="007C69CE">
        <w:t xml:space="preserve"> </w:t>
      </w:r>
      <w:r w:rsidR="00492802" w:rsidRPr="007C69CE">
        <w:fldChar w:fldCharType="begin"/>
      </w:r>
      <w:r w:rsidR="00492802" w:rsidRPr="007C69CE">
        <w:instrText xml:space="preserve"> ADDIN ZOTERO_ITEM CSL_CITATION {"citationID":"yCTwuOoB","properties":{"formattedCitation":"(Wang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492802" w:rsidRPr="007C69CE">
        <w:fldChar w:fldCharType="separate"/>
      </w:r>
      <w:r w:rsidR="002024E2" w:rsidRPr="007C69CE">
        <w:rPr>
          <w:rFonts w:cs="Arial"/>
        </w:rPr>
        <w:t>(Wang &amp; Guo, 2023)</w:t>
      </w:r>
      <w:r w:rsidR="00492802" w:rsidRPr="007C69CE">
        <w:fldChar w:fldCharType="end"/>
      </w:r>
      <w:r w:rsidR="00492802" w:rsidRPr="007C69CE">
        <w:t xml:space="preserve">. </w:t>
      </w:r>
      <w:r w:rsidR="00F45A00" w:rsidRPr="007C69CE">
        <w:t xml:space="preserve">The isotherm assumes </w:t>
      </w:r>
      <w:r w:rsidR="00BE1F0B" w:rsidRPr="007C69CE">
        <w:t>the following:</w:t>
      </w:r>
    </w:p>
    <w:p w14:paraId="4B14DBB4" w14:textId="77777777" w:rsidR="009E13A5" w:rsidRPr="007C69CE" w:rsidRDefault="009E13A5" w:rsidP="007633F9">
      <w:pPr>
        <w:jc w:val="both"/>
      </w:pPr>
    </w:p>
    <w:p w14:paraId="20B880D6" w14:textId="681DB638" w:rsidR="009E13A5" w:rsidRPr="007C69CE" w:rsidRDefault="00451CD1" w:rsidP="00193E0F">
      <w:pPr>
        <w:pStyle w:val="Lijstalinea"/>
        <w:numPr>
          <w:ilvl w:val="0"/>
          <w:numId w:val="11"/>
        </w:numPr>
        <w:jc w:val="both"/>
      </w:pPr>
      <w:r w:rsidRPr="007C69CE">
        <w:t xml:space="preserve">The surface is </w:t>
      </w:r>
      <w:r w:rsidR="00F45A00" w:rsidRPr="007C69CE">
        <w:t>heterogeneous</w:t>
      </w:r>
      <w:r w:rsidRPr="007C69CE">
        <w:t>:</w:t>
      </w:r>
      <w:r w:rsidR="00F45A00" w:rsidRPr="007C69CE">
        <w:t xml:space="preserve"> </w:t>
      </w:r>
      <w:r w:rsidR="00371425" w:rsidRPr="007C69CE">
        <w:t>adsorption energy varies as a function of the surface coverage due to variation in adsorption heat.</w:t>
      </w:r>
      <w:r w:rsidR="00047D2C" w:rsidRPr="007C69CE">
        <w:t xml:space="preserve"> On the heterogeneous surface, affinities between adsorbent and adsorbate show an unstable distribution</w:t>
      </w:r>
      <w:r w:rsidR="007F5367" w:rsidRPr="007C69CE">
        <w:t xml:space="preserve"> </w:t>
      </w:r>
      <w:r w:rsidR="007F5367" w:rsidRPr="007C69CE">
        <w:fldChar w:fldCharType="begin"/>
      </w:r>
      <w:r w:rsidR="007F5367" w:rsidRPr="007C69CE">
        <w:instrText xml:space="preserve"> ADDIN ZOTERO_ITEM CSL_CITATION {"citationID":"pe4Ubq4l","properties":{"formattedCitation":"(Aliakbarian et al., 2015; \\uc0\\u536{}erban et al., 2023)","plainCitation":"(Aliakbarian et al., 2015; Șerban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Laura"}],"issued":{"date-parts":[["2023",8,28]]}}}],"schema":"https://github.com/citation-style-language/schema/raw/master/csl-citation.json"} </w:instrText>
      </w:r>
      <w:r w:rsidR="007F5367" w:rsidRPr="007C69CE">
        <w:fldChar w:fldCharType="separate"/>
      </w:r>
      <w:r w:rsidR="002024E2" w:rsidRPr="007C69CE">
        <w:rPr>
          <w:rFonts w:cs="Arial"/>
          <w:szCs w:val="24"/>
        </w:rPr>
        <w:t>(Aliakbarian et al., 2015; Șerban et al., 2023)</w:t>
      </w:r>
      <w:r w:rsidR="007F5367" w:rsidRPr="007C69CE">
        <w:fldChar w:fldCharType="end"/>
      </w:r>
    </w:p>
    <w:p w14:paraId="22134A68" w14:textId="77777777" w:rsidR="009E13A5" w:rsidRPr="007C69CE" w:rsidRDefault="009E13A5" w:rsidP="009E13A5">
      <w:pPr>
        <w:jc w:val="both"/>
      </w:pPr>
    </w:p>
    <w:p w14:paraId="25B8DE77" w14:textId="255E7304" w:rsidR="00CB26A2" w:rsidRPr="007C69CE" w:rsidRDefault="00565CA0" w:rsidP="009E13A5">
      <w:pPr>
        <w:jc w:val="both"/>
      </w:pPr>
      <w:r w:rsidRPr="007C69CE">
        <w:t xml:space="preserve">The equilibrium parameters </w:t>
      </w:r>
      <w:r w:rsidR="00235AC8" w:rsidRPr="007C69CE">
        <w:t xml:space="preserve">follow a relationship </w:t>
      </w:r>
      <w:r w:rsidR="00CB26A2" w:rsidRPr="007C69CE">
        <w:t>that is mathematically described in equation</w:t>
      </w:r>
      <w:r w:rsidR="00BC690D" w:rsidRPr="007C69CE">
        <w:t xml:space="preserve"> </w:t>
      </w:r>
      <w:r w:rsidR="00BC690D" w:rsidRPr="00FD5F3F">
        <w:rPr>
          <w:b/>
          <w:bCs/>
        </w:rPr>
        <w:fldChar w:fldCharType="begin"/>
      </w:r>
      <w:r w:rsidR="00BC690D" w:rsidRPr="00FD5F3F">
        <w:rPr>
          <w:b/>
          <w:bCs/>
        </w:rPr>
        <w:instrText xml:space="preserve"> REF _Ref148719807 \h </w:instrText>
      </w:r>
      <w:r w:rsidR="00FD5F3F">
        <w:rPr>
          <w:b/>
          <w:bCs/>
        </w:rPr>
        <w:instrText xml:space="preserve"> \* MERGEFORMAT </w:instrText>
      </w:r>
      <w:r w:rsidR="00BC690D" w:rsidRPr="00FD5F3F">
        <w:rPr>
          <w:b/>
          <w:bCs/>
        </w:rPr>
      </w:r>
      <w:r w:rsidR="00BC690D" w:rsidRPr="00FD5F3F">
        <w:rPr>
          <w:b/>
          <w:bCs/>
        </w:rPr>
        <w:fldChar w:fldCharType="separate"/>
      </w:r>
      <w:r w:rsidR="00221AAC" w:rsidRPr="00FD5F3F">
        <w:rPr>
          <w:b/>
          <w:bCs/>
        </w:rPr>
        <w:t>(</w:t>
      </w:r>
      <w:r w:rsidR="00221AAC" w:rsidRPr="00221AAC">
        <w:rPr>
          <w:b/>
          <w:bCs/>
          <w:noProof/>
        </w:rPr>
        <w:t>1</w:t>
      </w:r>
      <w:r w:rsidR="00221AAC" w:rsidRPr="00FD5F3F">
        <w:rPr>
          <w:b/>
          <w:bCs/>
        </w:rPr>
        <w:t>)</w:t>
      </w:r>
      <w:r w:rsidR="00BC690D" w:rsidRPr="00FD5F3F">
        <w:rPr>
          <w:b/>
          <w:bCs/>
        </w:rPr>
        <w:fldChar w:fldCharType="end"/>
      </w:r>
      <w:r w:rsidR="00CB26A2" w:rsidRPr="007C69CE">
        <w:t xml:space="preserve"> or</w:t>
      </w:r>
      <w:r w:rsidR="008E5864" w:rsidRPr="007C69CE">
        <w:t xml:space="preserve"> linearized in equation</w:t>
      </w:r>
      <w:r w:rsidR="00BC690D" w:rsidRPr="007C69CE">
        <w:t xml:space="preserve"> </w:t>
      </w:r>
      <w:r w:rsidR="00BC690D" w:rsidRPr="00FD5F3F">
        <w:rPr>
          <w:b/>
          <w:bCs/>
        </w:rPr>
        <w:fldChar w:fldCharType="begin"/>
      </w:r>
      <w:r w:rsidR="00BC690D" w:rsidRPr="00FD5F3F">
        <w:rPr>
          <w:b/>
          <w:bCs/>
        </w:rPr>
        <w:instrText xml:space="preserve"> REF _Ref148719830 \h </w:instrText>
      </w:r>
      <w:r w:rsidR="00FD5F3F">
        <w:rPr>
          <w:b/>
          <w:bCs/>
        </w:rPr>
        <w:instrText xml:space="preserve"> \* MERGEFORMAT </w:instrText>
      </w:r>
      <w:r w:rsidR="00BC690D" w:rsidRPr="00FD5F3F">
        <w:rPr>
          <w:b/>
          <w:bCs/>
        </w:rPr>
      </w:r>
      <w:r w:rsidR="00BC690D" w:rsidRPr="00FD5F3F">
        <w:rPr>
          <w:b/>
          <w:bCs/>
        </w:rPr>
        <w:fldChar w:fldCharType="separate"/>
      </w:r>
      <w:r w:rsidR="00221AAC" w:rsidRPr="00FD5F3F">
        <w:rPr>
          <w:b/>
          <w:bCs/>
        </w:rPr>
        <w:t>(</w:t>
      </w:r>
      <w:r w:rsidR="00221AAC" w:rsidRPr="00221AAC">
        <w:rPr>
          <w:b/>
          <w:bCs/>
          <w:noProof/>
        </w:rPr>
        <w:t>2</w:t>
      </w:r>
      <w:r w:rsidR="00221AAC" w:rsidRPr="00FD5F3F">
        <w:rPr>
          <w:b/>
          <w:bCs/>
        </w:rPr>
        <w:t>)</w:t>
      </w:r>
      <w:r w:rsidR="00BC690D" w:rsidRPr="00FD5F3F">
        <w:rPr>
          <w:b/>
          <w:bCs/>
        </w:rPr>
        <w:fldChar w:fldCharType="end"/>
      </w:r>
      <w:r w:rsidR="00423B8B" w:rsidRPr="007C69CE">
        <w:t xml:space="preserve"> </w:t>
      </w:r>
      <w:r w:rsidR="00423B8B" w:rsidRPr="007C69CE">
        <w:fldChar w:fldCharType="begin"/>
      </w:r>
      <w:r w:rsidR="00423B8B" w:rsidRPr="007C69CE">
        <w:instrText xml:space="preserve"> ADDIN ZOTERO_ITEM CSL_CITATION {"citationID":"XlcehyVF","properties":{"formattedCitation":"(Aliakbarian et al., 2015; \\uc0\\u536{}erban et al., 2023; Vanoppen, 2023)","plainCitation":"(Aliakbarian et al., 2015; Șerban et al., 2023; Vanoppen,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Laura"}],"issued":{"date-parts":[["2023",8,28]]}}},{"id":8,"uris":["http://zotero.org/users/local/h6YJVYLe/items/JEY9QZJR"],"itemData":{"id":8,"type":"chapter","container-title":"Environmental Technology: Water","publisher":"UGent-BW","title":"6 Activated Carbon Filtration","author":[{"family":"Vanoppen","given":"Marjolein"}],"issued":{"date-parts":[["2023"]]}}}],"schema":"https://github.com/citation-style-language/schema/raw/master/csl-citation.json"} </w:instrText>
      </w:r>
      <w:r w:rsidR="00423B8B" w:rsidRPr="007C69CE">
        <w:fldChar w:fldCharType="separate"/>
      </w:r>
      <w:r w:rsidR="002024E2" w:rsidRPr="007C69CE">
        <w:rPr>
          <w:rFonts w:cs="Arial"/>
          <w:szCs w:val="24"/>
        </w:rPr>
        <w:t>(Aliakbarian et al., 2015; Șerban et al., 2023; Vanoppen, 2023)</w:t>
      </w:r>
      <w:r w:rsidR="00423B8B" w:rsidRPr="007C69CE">
        <w:fldChar w:fldCharType="end"/>
      </w:r>
      <w:r w:rsidR="008E5864" w:rsidRPr="007C69CE">
        <w:t>.</w:t>
      </w:r>
    </w:p>
    <w:p w14:paraId="695CA3DA" w14:textId="77777777" w:rsidR="008E5864" w:rsidRPr="007C69CE" w:rsidRDefault="008E5864" w:rsidP="007633F9">
      <w:pPr>
        <w:jc w:val="both"/>
      </w:pPr>
    </w:p>
    <w:p w14:paraId="77F270BB" w14:textId="1E69722A" w:rsidR="008E5864" w:rsidRPr="007C69CE" w:rsidRDefault="00000000" w:rsidP="007633F9">
      <w:pPr>
        <w:jc w:val="both"/>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Sup>
            <m:sSubSupPr>
              <m:ctrlPr>
                <w:rPr>
                  <w:rFonts w:ascii="Cambria Math" w:hAnsi="Cambria Math"/>
                  <w:i/>
                </w:rPr>
              </m:ctrlPr>
            </m:sSubSupPr>
            <m:e>
              <m:r>
                <w:rPr>
                  <w:rFonts w:ascii="Cambria Math" w:hAnsi="Cambria Math"/>
                </w:rPr>
                <m:t>C</m:t>
              </m:r>
            </m:e>
            <m:sub>
              <m:r>
                <w:rPr>
                  <w:rFonts w:ascii="Cambria Math" w:hAnsi="Cambria Math"/>
                </w:rPr>
                <m:t>e</m:t>
              </m:r>
            </m:sub>
            <m:sup>
              <m:r>
                <w:rPr>
                  <w:rFonts w:ascii="Cambria Math" w:hAnsi="Cambria Math"/>
                </w:rPr>
                <m:t>1/n</m:t>
              </m:r>
            </m:sup>
          </m:sSubSup>
        </m:oMath>
      </m:oMathPara>
    </w:p>
    <w:p w14:paraId="2B52A8C7" w14:textId="704764FB" w:rsidR="00BC690D" w:rsidRPr="00FD5F3F" w:rsidRDefault="00BC690D" w:rsidP="00BC690D">
      <w:pPr>
        <w:pStyle w:val="Bijschrift"/>
        <w:jc w:val="right"/>
        <w:rPr>
          <w:rFonts w:eastAsiaTheme="minorEastAsia"/>
          <w:b/>
          <w:bCs/>
          <w:i w:val="0"/>
          <w:iCs w:val="0"/>
        </w:rPr>
      </w:pPr>
      <w:bookmarkStart w:id="73" w:name="_Ref148719807"/>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221AAC">
        <w:rPr>
          <w:b/>
          <w:bCs/>
          <w:i w:val="0"/>
          <w:iCs w:val="0"/>
          <w:noProof/>
        </w:rPr>
        <w:t>1</w:t>
      </w:r>
      <w:r w:rsidRPr="00FD5F3F">
        <w:rPr>
          <w:b/>
          <w:bCs/>
          <w:i w:val="0"/>
          <w:iCs w:val="0"/>
        </w:rPr>
        <w:fldChar w:fldCharType="end"/>
      </w:r>
      <w:r w:rsidRPr="00FD5F3F">
        <w:rPr>
          <w:b/>
          <w:bCs/>
          <w:i w:val="0"/>
          <w:iCs w:val="0"/>
        </w:rPr>
        <w:t>)</w:t>
      </w:r>
      <w:bookmarkEnd w:id="73"/>
    </w:p>
    <w:p w14:paraId="6B26A9F4" w14:textId="33BE99DC" w:rsidR="0050148F" w:rsidRPr="007C69CE" w:rsidRDefault="00471A7C" w:rsidP="007633F9">
      <w:pPr>
        <w:jc w:val="both"/>
        <w:rPr>
          <w:rFonts w:eastAsiaTheme="minorEastAsia"/>
        </w:rPr>
      </w:pPr>
      <m:oMathPara>
        <m:oMath>
          <m:r>
            <w:rPr>
              <w:rFonts w:ascii="Cambria Math" w:hAnsi="Cambria Math"/>
            </w:rPr>
            <m:t>ln(</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)=ln</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n</m:t>
              </m:r>
            </m:den>
          </m:f>
          <m:r>
            <w:rPr>
              <w:rFonts w:ascii="Cambria Math" w:hAnsi="Cambria Math"/>
            </w:rPr>
            <m:t>ln(</m:t>
          </m:r>
          <m:sSub>
            <m:sSubPr>
              <m:ctrlPr>
                <w:rPr>
                  <w:rFonts w:ascii="Cambria Math" w:hAnsi="Cambria Math"/>
                  <w:i/>
                </w:rPr>
              </m:ctrlPr>
            </m:sSubPr>
            <m:e>
              <m:r>
                <w:rPr>
                  <w:rFonts w:ascii="Cambria Math" w:hAnsi="Cambria Math"/>
                </w:rPr>
                <m:t>C</m:t>
              </m:r>
            </m:e>
            <m:sub>
              <m:r>
                <w:rPr>
                  <w:rFonts w:ascii="Cambria Math" w:hAnsi="Cambria Math"/>
                </w:rPr>
                <m:t>e</m:t>
              </m:r>
            </m:sub>
          </m:sSub>
          <m:r>
            <w:rPr>
              <w:rFonts w:ascii="Cambria Math" w:hAnsi="Cambria Math"/>
            </w:rPr>
            <m:t>)</m:t>
          </m:r>
        </m:oMath>
      </m:oMathPara>
    </w:p>
    <w:p w14:paraId="4377809E" w14:textId="37FA6D9F" w:rsidR="00BC690D" w:rsidRPr="00FD5F3F" w:rsidRDefault="00BC690D" w:rsidP="00BC690D">
      <w:pPr>
        <w:pStyle w:val="Bijschrift"/>
        <w:jc w:val="right"/>
        <w:rPr>
          <w:b/>
          <w:bCs/>
          <w:i w:val="0"/>
          <w:iCs w:val="0"/>
        </w:rPr>
      </w:pPr>
      <w:bookmarkStart w:id="74" w:name="_Ref148719830"/>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221AAC">
        <w:rPr>
          <w:b/>
          <w:bCs/>
          <w:i w:val="0"/>
          <w:iCs w:val="0"/>
          <w:noProof/>
        </w:rPr>
        <w:t>2</w:t>
      </w:r>
      <w:r w:rsidRPr="00FD5F3F">
        <w:rPr>
          <w:b/>
          <w:bCs/>
          <w:i w:val="0"/>
          <w:iCs w:val="0"/>
        </w:rPr>
        <w:fldChar w:fldCharType="end"/>
      </w:r>
      <w:r w:rsidRPr="00FD5F3F">
        <w:rPr>
          <w:b/>
          <w:bCs/>
          <w:i w:val="0"/>
          <w:iCs w:val="0"/>
        </w:rPr>
        <w:t>)</w:t>
      </w:r>
      <w:bookmarkEnd w:id="74"/>
    </w:p>
    <w:p w14:paraId="631F5D48" w14:textId="5878D0A8" w:rsidR="00402AD1" w:rsidRPr="007C69CE" w:rsidRDefault="007041D3" w:rsidP="00402AD1">
      <w:r w:rsidRPr="007C69CE">
        <w:t>In which:</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261322" w:rsidRPr="007C69CE" w14:paraId="01211787" w14:textId="77777777" w:rsidTr="00CB19A3">
        <w:tc>
          <w:tcPr>
            <w:tcW w:w="6663" w:type="dxa"/>
          </w:tcPr>
          <w:p w14:paraId="2D92D825" w14:textId="09E58349" w:rsidR="00261322"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215CFE" w:rsidRPr="007C69CE">
              <w:rPr>
                <w:rFonts w:eastAsiaTheme="minorEastAsia"/>
              </w:rPr>
              <w:t xml:space="preserve"> = </w:t>
            </w:r>
            <w:r w:rsidR="00832F88" w:rsidRPr="007C69CE">
              <w:rPr>
                <w:rFonts w:eastAsiaTheme="minorEastAsia"/>
              </w:rPr>
              <w:t xml:space="preserve">equilibrium </w:t>
            </w:r>
            <w:r w:rsidR="00832F88">
              <w:rPr>
                <w:rFonts w:eastAsiaTheme="minorEastAsia"/>
              </w:rPr>
              <w:t>solid-phase mass of solute per mass of sorbent</w:t>
            </w:r>
          </w:p>
        </w:tc>
        <w:tc>
          <w:tcPr>
            <w:tcW w:w="2347" w:type="dxa"/>
          </w:tcPr>
          <w:p w14:paraId="757ABFE8" w14:textId="54B89453" w:rsidR="00261322" w:rsidRPr="007C69CE" w:rsidRDefault="00DB40B6" w:rsidP="00402AD1">
            <w:r w:rsidRPr="007C69CE">
              <w:t>(</w:t>
            </w:r>
            <w:r w:rsidR="00544E5F" w:rsidRPr="007C69CE">
              <w:t>m</w:t>
            </w:r>
            <w:r w:rsidR="0093338B" w:rsidRPr="007C69CE">
              <w:t>g</w:t>
            </w:r>
            <w:r w:rsidRPr="007C69CE">
              <w:rPr>
                <w:vertAlign w:val="subscript"/>
              </w:rPr>
              <w:t>solute</w:t>
            </w:r>
            <w:r w:rsidRPr="007C69CE">
              <w:t>/g</w:t>
            </w:r>
            <w:r w:rsidRPr="007C69CE">
              <w:rPr>
                <w:vertAlign w:val="subscript"/>
              </w:rPr>
              <w:t>carbon</w:t>
            </w:r>
            <w:r w:rsidRPr="007C69CE">
              <w:t>)</w:t>
            </w:r>
          </w:p>
        </w:tc>
      </w:tr>
      <w:tr w:rsidR="00261322" w:rsidRPr="007C69CE" w14:paraId="3BEE0527" w14:textId="77777777" w:rsidTr="00CB19A3">
        <w:tc>
          <w:tcPr>
            <w:tcW w:w="6663" w:type="dxa"/>
          </w:tcPr>
          <w:p w14:paraId="6D904D6A" w14:textId="7A291CE7" w:rsidR="00261322"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215CFE" w:rsidRPr="007C69CE">
              <w:rPr>
                <w:rFonts w:eastAsiaTheme="minorEastAsia"/>
              </w:rPr>
              <w:t xml:space="preserve"> = equilibrium </w:t>
            </w:r>
            <w:r w:rsidR="004A731E" w:rsidRPr="007C69CE">
              <w:rPr>
                <w:rFonts w:eastAsiaTheme="minorEastAsia"/>
              </w:rPr>
              <w:t>solute concentration in bulk liquid</w:t>
            </w:r>
          </w:p>
        </w:tc>
        <w:tc>
          <w:tcPr>
            <w:tcW w:w="2347" w:type="dxa"/>
          </w:tcPr>
          <w:p w14:paraId="53F6BE43" w14:textId="13AC1151" w:rsidR="00261322" w:rsidRPr="007C69CE" w:rsidRDefault="00DB40B6" w:rsidP="00402AD1">
            <w:r w:rsidRPr="007C69CE">
              <w:t>(</w:t>
            </w:r>
            <w:r w:rsidR="00BD01A2" w:rsidRPr="007C69CE">
              <w:t>mg</w:t>
            </w:r>
            <w:r w:rsidRPr="007C69CE">
              <w:rPr>
                <w:vertAlign w:val="subscript"/>
              </w:rPr>
              <w:t>solute</w:t>
            </w:r>
            <w:r w:rsidR="0093338B" w:rsidRPr="007C69CE">
              <w:t>/</w:t>
            </w:r>
            <w:r w:rsidR="00BD01A2" w:rsidRPr="007C69CE">
              <w:t>L</w:t>
            </w:r>
            <w:r w:rsidRPr="007C69CE">
              <w:t>)</w:t>
            </w:r>
          </w:p>
        </w:tc>
      </w:tr>
      <w:tr w:rsidR="00261322" w:rsidRPr="007C69CE" w14:paraId="3001877F" w14:textId="77777777" w:rsidTr="00CB19A3">
        <w:tc>
          <w:tcPr>
            <w:tcW w:w="6663" w:type="dxa"/>
          </w:tcPr>
          <w:p w14:paraId="354889D4" w14:textId="7134F431" w:rsidR="00261322"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4A731E" w:rsidRPr="007C69CE">
              <w:rPr>
                <w:rFonts w:eastAsiaTheme="minorEastAsia"/>
              </w:rPr>
              <w:t xml:space="preserve"> = Freundlich </w:t>
            </w:r>
            <w:r w:rsidR="003E4950">
              <w:rPr>
                <w:rFonts w:eastAsiaTheme="minorEastAsia"/>
              </w:rPr>
              <w:t>coefficient</w:t>
            </w:r>
          </w:p>
        </w:tc>
        <w:tc>
          <w:tcPr>
            <w:tcW w:w="2347" w:type="dxa"/>
          </w:tcPr>
          <w:p w14:paraId="3ADC49A1" w14:textId="1FAC1972" w:rsidR="00261322" w:rsidRPr="007C69CE" w:rsidRDefault="0093338B" w:rsidP="00402AD1">
            <w:r w:rsidRPr="007C69CE">
              <w:t>((</w:t>
            </w:r>
            <w:r w:rsidR="00BD01A2" w:rsidRPr="007C69CE">
              <w:t>mg</w:t>
            </w:r>
            <w:r w:rsidRPr="007C69CE">
              <w:t>/g)*(</w:t>
            </w:r>
            <w:r w:rsidR="00BD01A2" w:rsidRPr="007C69CE">
              <w:t>L</w:t>
            </w:r>
            <w:r w:rsidRPr="007C69CE">
              <w:t>/</w:t>
            </w:r>
            <w:r w:rsidR="00BD01A2" w:rsidRPr="007C69CE">
              <w:t>mg</w:t>
            </w:r>
            <w:r w:rsidRPr="007C69CE">
              <w:t>)</w:t>
            </w:r>
            <w:r w:rsidRPr="007C69CE">
              <w:rPr>
                <w:vertAlign w:val="superscript"/>
              </w:rPr>
              <w:t>n</w:t>
            </w:r>
            <w:r w:rsidRPr="007C69CE">
              <w:t>)</w:t>
            </w:r>
          </w:p>
        </w:tc>
      </w:tr>
      <w:tr w:rsidR="00261322" w:rsidRPr="007C69CE" w14:paraId="3B687E58" w14:textId="77777777" w:rsidTr="00CB19A3">
        <w:tc>
          <w:tcPr>
            <w:tcW w:w="6663" w:type="dxa"/>
          </w:tcPr>
          <w:p w14:paraId="45B7DD17" w14:textId="1DD7B002" w:rsidR="00261322" w:rsidRPr="007C69CE" w:rsidRDefault="008D0FA4" w:rsidP="00193E0F">
            <w:pPr>
              <w:pStyle w:val="Lijstalinea"/>
              <w:numPr>
                <w:ilvl w:val="0"/>
                <w:numId w:val="10"/>
              </w:numPr>
            </w:pPr>
            <m:oMath>
              <m:r>
                <w:rPr>
                  <w:rFonts w:ascii="Cambria Math" w:hAnsi="Cambria Math"/>
                </w:rPr>
                <m:t>1/n</m:t>
              </m:r>
            </m:oMath>
            <w:r w:rsidR="00706983" w:rsidRPr="007C69CE">
              <w:rPr>
                <w:rFonts w:eastAsiaTheme="minorEastAsia"/>
                <w:iCs/>
              </w:rPr>
              <w:t xml:space="preserve"> = Freundlich </w:t>
            </w:r>
            <w:r>
              <w:rPr>
                <w:rFonts w:eastAsiaTheme="minorEastAsia"/>
                <w:iCs/>
              </w:rPr>
              <w:t>exponent</w:t>
            </w:r>
          </w:p>
        </w:tc>
        <w:tc>
          <w:tcPr>
            <w:tcW w:w="2347" w:type="dxa"/>
          </w:tcPr>
          <w:p w14:paraId="39A99FE9" w14:textId="625906E2" w:rsidR="00261322" w:rsidRPr="007C69CE" w:rsidRDefault="0093338B" w:rsidP="00402AD1">
            <w:r w:rsidRPr="007C69CE">
              <w:t>(-)</w:t>
            </w:r>
          </w:p>
        </w:tc>
      </w:tr>
    </w:tbl>
    <w:p w14:paraId="75B815E5" w14:textId="77777777" w:rsidR="007041D3" w:rsidRPr="007C69CE" w:rsidRDefault="007041D3" w:rsidP="00402AD1"/>
    <w:p w14:paraId="64C3B4E3" w14:textId="5D3172D5" w:rsidR="0080355E" w:rsidRDefault="00000000" w:rsidP="0080355E">
      <w:pPr>
        <w:jc w:val="both"/>
        <w:rPr>
          <w:rFonts w:eastAsiaTheme="minorEastAsia"/>
          <w:iCs/>
        </w:rPr>
      </w:pP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282DE4" w:rsidRPr="007C69CE">
        <w:rPr>
          <w:rFonts w:eastAsiaTheme="minorEastAsia"/>
        </w:rPr>
        <w:t xml:space="preserve"> </w:t>
      </w:r>
      <w:r w:rsidR="00C91741" w:rsidRPr="007C69CE">
        <w:rPr>
          <w:rFonts w:eastAsiaTheme="minorEastAsia"/>
        </w:rPr>
        <w:t xml:space="preserve">is </w:t>
      </w:r>
      <w:r w:rsidR="000552D0" w:rsidRPr="007C69CE">
        <w:rPr>
          <w:rFonts w:eastAsiaTheme="minorEastAsia"/>
        </w:rPr>
        <w:t xml:space="preserve">a constant for a given sorbate related to the sorption capacity and </w:t>
      </w:r>
      <m:oMath>
        <m:r>
          <w:rPr>
            <w:rFonts w:ascii="Cambria Math" w:eastAsiaTheme="minorEastAsia" w:hAnsi="Cambria Math"/>
          </w:rPr>
          <m:t>1/</m:t>
        </m:r>
        <m:r>
          <w:rPr>
            <w:rFonts w:ascii="Cambria Math" w:hAnsi="Cambria Math"/>
          </w:rPr>
          <m:t>n</m:t>
        </m:r>
      </m:oMath>
      <w:r w:rsidR="000552D0" w:rsidRPr="007C69CE">
        <w:rPr>
          <w:rFonts w:eastAsiaTheme="minorEastAsia"/>
          <w:iCs/>
        </w:rPr>
        <w:t xml:space="preserve"> is a constant for a given sorbent related to the sorption intensity</w:t>
      </w:r>
      <w:r w:rsidR="00A5020F">
        <w:rPr>
          <w:rFonts w:eastAsiaTheme="minorEastAsia"/>
          <w:iCs/>
        </w:rPr>
        <w:t xml:space="preserve"> </w:t>
      </w:r>
      <w:r w:rsidR="00A5020F" w:rsidRPr="007C69CE">
        <w:rPr>
          <w:rFonts w:eastAsiaTheme="minorEastAsia"/>
          <w:iCs/>
        </w:rPr>
        <w:fldChar w:fldCharType="begin"/>
      </w:r>
      <w:r w:rsidR="00A5020F" w:rsidRPr="007C69CE">
        <w:rPr>
          <w:rFonts w:eastAsiaTheme="minorEastAsia"/>
          <w:iCs/>
        </w:rPr>
        <w:instrText xml:space="preserve"> ADDIN ZOTERO_ITEM CSL_CITATION {"citationID":"P1cHJIIZ","properties":{"formattedCitation":"(Aliakbarian et al., 2015; Vanoppen, 2023)","plainCitation":"(Aliakbarian et al., 2015; Vanoppen,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8,"uris":["http://zotero.org/users/local/h6YJVYLe/items/JEY9QZJR"],"itemData":{"id":8,"type":"chapter","container-title":"Environmental Technology: Water","publisher":"UGent-BW","title":"6 Activated Carbon Filtration","author":[{"family":"Vanoppen","given":"Marjolein"}],"issued":{"date-parts":[["2023"]]}}}],"schema":"https://github.com/citation-style-language/schema/raw/master/csl-citation.json"} </w:instrText>
      </w:r>
      <w:r w:rsidR="00A5020F" w:rsidRPr="007C69CE">
        <w:rPr>
          <w:rFonts w:eastAsiaTheme="minorEastAsia"/>
          <w:iCs/>
        </w:rPr>
        <w:fldChar w:fldCharType="separate"/>
      </w:r>
      <w:r w:rsidR="00A5020F" w:rsidRPr="007C69CE">
        <w:rPr>
          <w:rFonts w:cs="Arial"/>
        </w:rPr>
        <w:t>(Aliakbarian et al., 2015; Vanoppen, 2023)</w:t>
      </w:r>
      <w:r w:rsidR="00A5020F" w:rsidRPr="007C69CE">
        <w:rPr>
          <w:rFonts w:eastAsiaTheme="minorEastAsia"/>
          <w:iCs/>
        </w:rPr>
        <w:fldChar w:fldCharType="end"/>
      </w:r>
      <w:r w:rsidR="00A5020F">
        <w:rPr>
          <w:rFonts w:eastAsiaTheme="minorEastAsia"/>
          <w:iCs/>
        </w:rPr>
        <w:t>. The Freundlich exponent accounts for adso</w:t>
      </w:r>
      <w:r w:rsidR="004D41D0">
        <w:rPr>
          <w:rFonts w:eastAsiaTheme="minorEastAsia"/>
          <w:iCs/>
        </w:rPr>
        <w:t>r</w:t>
      </w:r>
      <w:r w:rsidR="00A5020F">
        <w:rPr>
          <w:rFonts w:eastAsiaTheme="minorEastAsia"/>
          <w:iCs/>
        </w:rPr>
        <w:t>ption site energy distribution</w:t>
      </w:r>
      <w:r w:rsidR="004D41D0">
        <w:rPr>
          <w:rFonts w:eastAsiaTheme="minorEastAsia"/>
          <w:iCs/>
        </w:rPr>
        <w:t xml:space="preserve"> </w:t>
      </w:r>
      <w:r w:rsidR="004D41D0">
        <w:rPr>
          <w:rFonts w:eastAsiaTheme="minorEastAsia"/>
          <w:iCs/>
        </w:rPr>
        <w:fldChar w:fldCharType="begin"/>
      </w:r>
      <w:r w:rsidR="004D41D0">
        <w:rPr>
          <w:rFonts w:eastAsiaTheme="minorEastAsia"/>
          <w:iCs/>
        </w:rPr>
        <w:instrText xml:space="preserve"> ADDIN ZOTERO_ITEM CSL_CITATION {"citationID":"zCj0HYcO","properties":{"formattedCitation":"(Jarvie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4D41D0">
        <w:rPr>
          <w:rFonts w:eastAsiaTheme="minorEastAsia"/>
          <w:iCs/>
        </w:rPr>
        <w:fldChar w:fldCharType="separate"/>
      </w:r>
      <w:r w:rsidR="004D41D0" w:rsidRPr="004D41D0">
        <w:rPr>
          <w:rFonts w:cs="Arial"/>
        </w:rPr>
        <w:t>(Jarvie et al., 2005)</w:t>
      </w:r>
      <w:r w:rsidR="004D41D0">
        <w:rPr>
          <w:rFonts w:eastAsiaTheme="minorEastAsia"/>
          <w:iCs/>
        </w:rPr>
        <w:fldChar w:fldCharType="end"/>
      </w:r>
      <w:r w:rsidR="00C3272A" w:rsidRPr="007C69CE">
        <w:rPr>
          <w:rFonts w:eastAsiaTheme="minorEastAsia"/>
          <w:iCs/>
        </w:rPr>
        <w:t>.</w:t>
      </w:r>
      <w:r w:rsidR="00A5020F">
        <w:rPr>
          <w:rFonts w:eastAsiaTheme="minorEastAsia"/>
          <w:iCs/>
        </w:rPr>
        <w:t xml:space="preserve"> </w:t>
      </w:r>
      <w:r w:rsidR="00A93861">
        <w:rPr>
          <w:rFonts w:eastAsiaTheme="minorEastAsia"/>
          <w:iCs/>
        </w:rPr>
        <w:t xml:space="preserve">The Freundlich </w:t>
      </w:r>
      <w:r w:rsidR="002C236C">
        <w:rPr>
          <w:rFonts w:eastAsiaTheme="minorEastAsia"/>
          <w:iCs/>
        </w:rPr>
        <w:t>isotherm</w:t>
      </w:r>
      <w:r w:rsidR="00A93861">
        <w:rPr>
          <w:rFonts w:eastAsiaTheme="minorEastAsia"/>
          <w:iCs/>
        </w:rPr>
        <w:t xml:space="preserve"> </w:t>
      </w:r>
      <w:r w:rsidR="000315F1">
        <w:rPr>
          <w:rFonts w:eastAsiaTheme="minorEastAsia"/>
          <w:iCs/>
        </w:rPr>
        <w:t xml:space="preserve">is an empirical </w:t>
      </w:r>
      <w:r w:rsidR="002C236C">
        <w:rPr>
          <w:rFonts w:eastAsiaTheme="minorEastAsia"/>
          <w:iCs/>
        </w:rPr>
        <w:t>equation</w:t>
      </w:r>
      <w:r w:rsidR="000315F1">
        <w:rPr>
          <w:rFonts w:eastAsiaTheme="minorEastAsia"/>
          <w:iCs/>
        </w:rPr>
        <w:t xml:space="preserve"> and critics claim it has lack of physical meaning </w:t>
      </w:r>
      <w:r w:rsidR="000315F1">
        <w:rPr>
          <w:rFonts w:eastAsiaTheme="minorEastAsia"/>
          <w:iCs/>
        </w:rPr>
        <w:fldChar w:fldCharType="begin"/>
      </w:r>
      <w:r w:rsidR="000315F1">
        <w:rPr>
          <w:rFonts w:eastAsiaTheme="minorEastAsia"/>
          <w:iCs/>
        </w:rPr>
        <w:instrText xml:space="preserve"> ADDIN ZOTERO_ITEM CSL_CITATION {"citationID":"SCw3yuTQ","properties":{"formattedCitation":"(Saleh, 2022)","plainCitation":"(Saleh, 2022)","noteIndex":0},"citationItems":[{"id":122,"uris":["http://zotero.org/users/local/h6YJVYLe/items/PCE2WV6G"],"itemData":{"id":122,"type":"chapter","abstract":"Owing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A."}],"accessed":{"date-parts":[["2023",12,10]]},"issued":{"date-parts":[["2022",1,1]]}}}],"schema":"https://github.com/citation-style-language/schema/raw/master/csl-citation.json"} </w:instrText>
      </w:r>
      <w:r w:rsidR="000315F1">
        <w:rPr>
          <w:rFonts w:eastAsiaTheme="minorEastAsia"/>
          <w:iCs/>
        </w:rPr>
        <w:fldChar w:fldCharType="separate"/>
      </w:r>
      <w:r w:rsidR="000315F1" w:rsidRPr="000315F1">
        <w:rPr>
          <w:rFonts w:cs="Arial"/>
        </w:rPr>
        <w:t>(Saleh, 2022)</w:t>
      </w:r>
      <w:r w:rsidR="000315F1">
        <w:rPr>
          <w:rFonts w:eastAsiaTheme="minorEastAsia"/>
          <w:iCs/>
        </w:rPr>
        <w:fldChar w:fldCharType="end"/>
      </w:r>
      <w:r w:rsidR="00D9543B">
        <w:rPr>
          <w:rFonts w:eastAsiaTheme="minorEastAsia"/>
          <w:iCs/>
        </w:rPr>
        <w:t>.</w:t>
      </w:r>
      <w:r w:rsidR="0080355E">
        <w:rPr>
          <w:rFonts w:eastAsiaTheme="minorEastAsia"/>
          <w:iCs/>
        </w:rPr>
        <w:br w:type="page"/>
      </w:r>
    </w:p>
    <w:p w14:paraId="52F2E223" w14:textId="0B876840" w:rsidR="00252800" w:rsidRPr="007C69CE" w:rsidRDefault="007B5FE5" w:rsidP="00573269">
      <w:pPr>
        <w:pStyle w:val="Kop3"/>
      </w:pPr>
      <w:r w:rsidRPr="007C69CE">
        <w:lastRenderedPageBreak/>
        <w:t xml:space="preserve">Langmuir isotherm </w:t>
      </w:r>
      <w:r w:rsidR="0071755A">
        <w:t>equation</w:t>
      </w:r>
    </w:p>
    <w:p w14:paraId="166E61B6" w14:textId="3F8304A3" w:rsidR="00402AD1" w:rsidRPr="007C69CE" w:rsidRDefault="009F3D2A" w:rsidP="00F00554">
      <w:pPr>
        <w:jc w:val="both"/>
      </w:pPr>
      <w:r w:rsidRPr="007C69CE">
        <w:t>The Langmuir</w:t>
      </w:r>
      <w:r w:rsidR="00395808" w:rsidRPr="007C69CE">
        <w:t xml:space="preserve"> </w:t>
      </w:r>
      <w:r w:rsidR="002C236C">
        <w:t>equation</w:t>
      </w:r>
      <w:r w:rsidR="00395808" w:rsidRPr="007C69CE">
        <w:t xml:space="preserve"> is </w:t>
      </w:r>
      <w:r w:rsidR="002C236C">
        <w:t>also popular in</w:t>
      </w:r>
      <w:r w:rsidR="00395808" w:rsidRPr="007C69CE">
        <w:t xml:space="preserve"> isotherm studies</w:t>
      </w:r>
      <w:r w:rsidR="002E0746">
        <w:t xml:space="preserve"> and falls under the class of chemical</w:t>
      </w:r>
      <w:r w:rsidR="00446D26">
        <w:t xml:space="preserve"> </w:t>
      </w:r>
      <w:r w:rsidR="002E0746">
        <w:t>isotherms</w:t>
      </w:r>
      <w:r w:rsidR="00395808" w:rsidRPr="007C69CE">
        <w:t>.</w:t>
      </w:r>
      <w:r w:rsidR="002E2B9D">
        <w:t xml:space="preserve"> Chemical isotherms</w:t>
      </w:r>
      <w:r w:rsidR="00F10DDF">
        <w:t xml:space="preserve"> consider monolayer adsorption</w:t>
      </w:r>
      <w:r w:rsidR="00D60F2D">
        <w:t>, which means that all molecules</w:t>
      </w:r>
      <w:r w:rsidR="00CC1B7D">
        <w:t xml:space="preserve"> are localised in the adsorption sites</w:t>
      </w:r>
      <w:r w:rsidR="00F10DDF">
        <w:t>.</w:t>
      </w:r>
      <w:r w:rsidR="00DB3BE1" w:rsidRPr="00DB3BE1">
        <w:t xml:space="preserve"> </w:t>
      </w:r>
      <w:r w:rsidR="00CC1B7D">
        <w:t>The equation is not</w:t>
      </w:r>
      <w:r w:rsidR="00F10DDF">
        <w:t xml:space="preserve"> empirical</w:t>
      </w:r>
      <w:r w:rsidR="00E4472F">
        <w:t xml:space="preserve"> but theoretical</w:t>
      </w:r>
      <w:r w:rsidR="00F10DDF">
        <w:t xml:space="preserve"> and</w:t>
      </w:r>
      <w:r w:rsidR="00E4472F">
        <w:t xml:space="preserve"> therefore</w:t>
      </w:r>
      <w:r w:rsidR="00F10DDF">
        <w:t xml:space="preserve"> </w:t>
      </w:r>
      <w:r w:rsidR="00CC1B7D">
        <w:t xml:space="preserve">it </w:t>
      </w:r>
      <w:r w:rsidR="00F10DDF">
        <w:t>ha</w:t>
      </w:r>
      <w:r w:rsidR="00CC1B7D">
        <w:t>s</w:t>
      </w:r>
      <w:r w:rsidR="00F10DDF">
        <w:t xml:space="preserve"> more physical meaning</w:t>
      </w:r>
      <w:r w:rsidR="00E4472F">
        <w:t xml:space="preserve"> </w:t>
      </w:r>
      <w:r w:rsidR="00795E88">
        <w:t xml:space="preserve">for this context </w:t>
      </w:r>
      <w:r w:rsidR="00795E88">
        <w:fldChar w:fldCharType="begin"/>
      </w:r>
      <w:r w:rsidR="00795E88">
        <w:instrText xml:space="preserve"> ADDIN ZOTERO_ITEM CSL_CITATION {"citationID":"qX92Dp8G","properties":{"formattedCitation":"(Wang &amp; Guo, 2020)","plainCitation":"(Wang &amp; Guo, 2020)","noteIndex":0},"citationItems":[{"id":163,"uris":["http://zotero.org/users/local/h6YJVYLe/items/6NLD4TL9"],"itemData":{"id":163,"type":"article-journal","abstract":"Adsorption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models","volume":"258","author":[{"family":"Wang","given":"Jianlong"},{"family":"Guo","given":"Xuan"}],"issued":{"date-parts":[["2020",11]]}}}],"schema":"https://github.com/citation-style-language/schema/raw/master/csl-citation.json"} </w:instrText>
      </w:r>
      <w:r w:rsidR="00795E88">
        <w:fldChar w:fldCharType="separate"/>
      </w:r>
      <w:r w:rsidR="00795E88" w:rsidRPr="00795E88">
        <w:rPr>
          <w:rFonts w:cs="Arial"/>
        </w:rPr>
        <w:t>(Wang &amp; Guo, 2020)</w:t>
      </w:r>
      <w:r w:rsidR="00795E88">
        <w:fldChar w:fldCharType="end"/>
      </w:r>
      <w:r w:rsidR="00E4472F">
        <w:t>.</w:t>
      </w:r>
      <w:r w:rsidR="00176BDC">
        <w:t xml:space="preserve"> </w:t>
      </w:r>
      <w:r w:rsidR="00DB3BE1">
        <w:t>Assumptions</w:t>
      </w:r>
      <w:r w:rsidR="00446D26">
        <w:t xml:space="preserve"> when applied,</w:t>
      </w:r>
      <w:r w:rsidR="00DB3BE1">
        <w:t xml:space="preserve"> are</w:t>
      </w:r>
      <w:r w:rsidR="00B40418" w:rsidRPr="007C69CE">
        <w:t>:</w:t>
      </w:r>
    </w:p>
    <w:p w14:paraId="0EA9FAD1" w14:textId="77777777" w:rsidR="00B40418" w:rsidRPr="007C69CE" w:rsidRDefault="00B40418" w:rsidP="00F00554">
      <w:pPr>
        <w:jc w:val="both"/>
      </w:pPr>
    </w:p>
    <w:p w14:paraId="0C12C2BF" w14:textId="7B3B3C62" w:rsidR="00B40418" w:rsidRPr="00B40C96" w:rsidRDefault="00BF5DDB" w:rsidP="00F00554">
      <w:pPr>
        <w:pStyle w:val="Lijstalinea"/>
        <w:numPr>
          <w:ilvl w:val="0"/>
          <w:numId w:val="10"/>
        </w:numPr>
        <w:jc w:val="both"/>
      </w:pPr>
      <w:r w:rsidRPr="007C69CE">
        <w:t>The surface is homogeneous: all adsorption sites are energetically identical</w:t>
      </w:r>
      <w:r w:rsidR="00A80278" w:rsidRPr="007C69CE">
        <w:t>. The surface</w:t>
      </w:r>
      <w:r w:rsidR="005633A5" w:rsidRPr="007C69CE">
        <w:t>’s</w:t>
      </w:r>
      <w:r w:rsidR="00A55B30" w:rsidRPr="007C69CE">
        <w:t xml:space="preserve"> </w:t>
      </w:r>
      <w:r w:rsidR="00AC5E7A" w:rsidRPr="007C69CE">
        <w:t>adsorption sites have uniform energies of adsorption without transmigration of adsorbate in the pores</w:t>
      </w:r>
      <w:r w:rsidR="002E7ADD" w:rsidRPr="007C69CE">
        <w:t xml:space="preserve"> of the adsorbent surface </w:t>
      </w:r>
      <w:r w:rsidR="005254F4" w:rsidRPr="007C69CE">
        <w:fldChar w:fldCharType="begin"/>
      </w:r>
      <w:r w:rsidR="00FB59E0" w:rsidRPr="007C69CE">
        <w:instrText xml:space="preserve"> ADDIN ZOTERO_ITEM CSL_CITATION {"citationID":"6zs85zVZ","properties":{"formattedCitation":"(Aliakbarian et al., 2015; S. Sharma et al., 2023)","plainCitation":"(Aliakbarian et al., 2015; S. Sharma et al.,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w:instrText>
      </w:r>
      <w:r w:rsidR="00FB59E0" w:rsidRPr="00B40C96">
        <w:instrText xml:space="preserve">de supports a wide variety of isotherm models like Langmuir, Anti-Langmuir, BET, Henry, Freundlich, Sips, LangmuirFreundlich, Redlich-Peterson, Toth, Unilan, O’Brian &amp; Myers, Asymptotic Temkin, and Bingel &amp; Walton. The isotherm model parameters can easily be obtained by the </w:instrText>
      </w:r>
      <w:r w:rsidR="00FB59E0" w:rsidRPr="007C69CE">
        <w:instrText>ﬁ</w:instrText>
      </w:r>
      <w:r w:rsidR="00FB59E0" w:rsidRPr="00B40C96">
        <w:instrText xml:space="preserve">tting module. Breakthrough plots and animations of the column properties are automatically generated. In addition to highlighting the code, we also review all the developed techniques from literature for mixture prediction, breakthrough simulations, and isotherm model </w:instrText>
      </w:r>
      <w:r w:rsidR="00FB59E0" w:rsidRPr="007C69CE">
        <w:instrText>ﬁ</w:instrText>
      </w:r>
      <w:r w:rsidR="00FB59E0" w:rsidRPr="00B40C96">
        <w:instrText>tting, and provide a tutorial discussing the work</w:instrText>
      </w:r>
      <w:r w:rsidR="00FB59E0" w:rsidRPr="007C69CE">
        <w:instrText>ﬂ</w:instrText>
      </w:r>
      <w:r w:rsidR="00FB59E0" w:rsidRPr="00B40C96">
        <w:instrText xml:space="preserve">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5254F4" w:rsidRPr="007C69CE">
        <w:fldChar w:fldCharType="separate"/>
      </w:r>
      <w:r w:rsidR="00FB59E0" w:rsidRPr="00B40C96">
        <w:rPr>
          <w:rFonts w:cs="Arial"/>
        </w:rPr>
        <w:t>(Aliakbarian et al., 2015; S. Sharma et al., 2023)</w:t>
      </w:r>
      <w:r w:rsidR="005254F4" w:rsidRPr="007C69CE">
        <w:fldChar w:fldCharType="end"/>
      </w:r>
    </w:p>
    <w:p w14:paraId="10FA82F8" w14:textId="354EC0D2" w:rsidR="002F414E" w:rsidRPr="007C69CE" w:rsidRDefault="00622B69" w:rsidP="00F00554">
      <w:pPr>
        <w:pStyle w:val="Lijstalinea"/>
        <w:numPr>
          <w:ilvl w:val="0"/>
          <w:numId w:val="10"/>
        </w:numPr>
        <w:jc w:val="both"/>
      </w:pPr>
      <w:r w:rsidRPr="00B40C96">
        <w:t>There are no l</w:t>
      </w:r>
      <w:r w:rsidRPr="007C69CE">
        <w:t>ateral interactions between adsorbed molecules</w:t>
      </w:r>
      <w:r w:rsidR="00A537DA" w:rsidRPr="007C69CE">
        <w:t>:</w:t>
      </w:r>
      <w:r w:rsidR="00261480" w:rsidRPr="007C69CE">
        <w:t xml:space="preserve"> interaction between </w:t>
      </w:r>
      <w:r w:rsidR="00A537DA" w:rsidRPr="007C69CE">
        <w:t>solutes</w:t>
      </w:r>
      <w:r w:rsidR="00261480" w:rsidRPr="007C69CE">
        <w:t xml:space="preserve"> is ignored</w:t>
      </w:r>
      <w:r w:rsidR="0097080E" w:rsidRPr="007C69CE">
        <w:t xml:space="preserve"> </w:t>
      </w:r>
      <w:r w:rsidR="0097080E" w:rsidRPr="007C69CE">
        <w:fldChar w:fldCharType="begin"/>
      </w:r>
      <w:r w:rsidR="00FB59E0" w:rsidRPr="007C69CE">
        <w:instrText xml:space="preserve"> ADDIN ZOTERO_ITEM CSL_CITATION {"citationID":"woQJchU9","properties":{"formattedCitation":"(S. Sharma et al., 2023; Wang &amp; Guo, 2023)","plainCitation":"(S. Sharma et al., 2023; Wang &amp; Guo,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97080E" w:rsidRPr="007C69CE">
        <w:fldChar w:fldCharType="separate"/>
      </w:r>
      <w:r w:rsidR="00FB59E0" w:rsidRPr="007C69CE">
        <w:rPr>
          <w:rFonts w:cs="Arial"/>
        </w:rPr>
        <w:t>(S. Sharma et al., 2023; Wang &amp; Guo, 2023)</w:t>
      </w:r>
      <w:r w:rsidR="0097080E" w:rsidRPr="007C69CE">
        <w:fldChar w:fldCharType="end"/>
      </w:r>
    </w:p>
    <w:p w14:paraId="44599AA8" w14:textId="77777777" w:rsidR="001E4F59" w:rsidRPr="007C69CE" w:rsidRDefault="001E4F59" w:rsidP="00F00554">
      <w:pPr>
        <w:jc w:val="both"/>
      </w:pPr>
    </w:p>
    <w:p w14:paraId="1BE89AFF" w14:textId="39244668" w:rsidR="00362306" w:rsidRPr="007C69CE" w:rsidRDefault="00D833F3" w:rsidP="00F00554">
      <w:pPr>
        <w:jc w:val="both"/>
      </w:pPr>
      <w:r w:rsidRPr="007C69CE">
        <w:t>T</w:t>
      </w:r>
      <w:r w:rsidR="00232E2C" w:rsidRPr="007C69CE">
        <w:t>hese assumptions are</w:t>
      </w:r>
      <w:r w:rsidRPr="007C69CE">
        <w:t xml:space="preserve"> </w:t>
      </w:r>
      <w:r w:rsidR="00BB2AFF">
        <w:t>thus</w:t>
      </w:r>
      <w:r w:rsidR="00232E2C" w:rsidRPr="007C69CE">
        <w:t xml:space="preserve"> true for </w:t>
      </w:r>
      <w:r w:rsidR="00E57241" w:rsidRPr="007C69CE">
        <w:t>chemical adsorption, also called chemisorption</w:t>
      </w:r>
      <w:r w:rsidR="00031E86" w:rsidRPr="007C69CE">
        <w:t xml:space="preserve"> </w:t>
      </w:r>
      <w:r w:rsidR="00B67EA7" w:rsidRPr="007C69CE">
        <w:fldChar w:fldCharType="begin"/>
      </w:r>
      <w:r w:rsidR="00FB59E0" w:rsidRPr="007C69CE">
        <w:instrText xml:space="preserve"> ADDIN ZOTERO_ITEM CSL_CITATION {"citationID":"gTY2nxAu","properties":{"formattedCitation":"(S.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B67EA7" w:rsidRPr="007C69CE">
        <w:fldChar w:fldCharType="separate"/>
      </w:r>
      <w:r w:rsidR="00FB59E0" w:rsidRPr="007C69CE">
        <w:rPr>
          <w:rFonts w:cs="Arial"/>
        </w:rPr>
        <w:t>(S. Sharma et al., 2023)</w:t>
      </w:r>
      <w:r w:rsidR="00B67EA7" w:rsidRPr="007C69CE">
        <w:fldChar w:fldCharType="end"/>
      </w:r>
      <w:r w:rsidR="008348E6" w:rsidRPr="007C69CE">
        <w:t>. The equilibrium parameters follow a relationship that is mathematically described in equation</w:t>
      </w:r>
      <w:r w:rsidR="00422A97" w:rsidRPr="007C69CE">
        <w:t xml:space="preserve"> </w:t>
      </w:r>
      <w:r w:rsidR="00422A97" w:rsidRPr="007113C4">
        <w:rPr>
          <w:b/>
          <w:bCs/>
        </w:rPr>
        <w:fldChar w:fldCharType="begin"/>
      </w:r>
      <w:r w:rsidR="00422A97" w:rsidRPr="007113C4">
        <w:rPr>
          <w:b/>
          <w:bCs/>
        </w:rPr>
        <w:instrText xml:space="preserve"> REF _Ref148725461 \h </w:instrText>
      </w:r>
      <w:r w:rsidR="007113C4">
        <w:rPr>
          <w:b/>
          <w:bCs/>
        </w:rPr>
        <w:instrText xml:space="preserve"> \* MERGEFORMAT </w:instrText>
      </w:r>
      <w:r w:rsidR="00422A97" w:rsidRPr="007113C4">
        <w:rPr>
          <w:b/>
          <w:bCs/>
        </w:rPr>
      </w:r>
      <w:r w:rsidR="00422A97" w:rsidRPr="007113C4">
        <w:rPr>
          <w:b/>
          <w:bCs/>
        </w:rPr>
        <w:fldChar w:fldCharType="separate"/>
      </w:r>
      <w:r w:rsidR="00221AAC" w:rsidRPr="00FD5F3F">
        <w:rPr>
          <w:b/>
          <w:bCs/>
        </w:rPr>
        <w:t>(</w:t>
      </w:r>
      <w:r w:rsidR="00221AAC" w:rsidRPr="00221AAC">
        <w:rPr>
          <w:b/>
          <w:bCs/>
          <w:noProof/>
        </w:rPr>
        <w:t>3</w:t>
      </w:r>
      <w:r w:rsidR="00221AAC" w:rsidRPr="00FD5F3F">
        <w:rPr>
          <w:b/>
          <w:bCs/>
        </w:rPr>
        <w:t>)</w:t>
      </w:r>
      <w:r w:rsidR="00422A97" w:rsidRPr="007113C4">
        <w:rPr>
          <w:b/>
          <w:bCs/>
        </w:rPr>
        <w:fldChar w:fldCharType="end"/>
      </w:r>
      <w:r w:rsidR="0094345E" w:rsidRPr="007C69CE">
        <w:t xml:space="preserve"> </w:t>
      </w:r>
      <w:r w:rsidR="003541BD">
        <w:fldChar w:fldCharType="begin"/>
      </w:r>
      <w:r w:rsidR="003541BD">
        <w:instrText xml:space="preserve"> ADDIN ZOTERO_ITEM CSL_CITATION {"citationID":"bacO0eoW","properties":{"formattedCitation":"(Aliakbarian et al., 2015; Wang &amp; Guo, 2020, 2023)","plainCitation":"(Aliakbarian et al., 2015; Wang &amp; Guo, 2020, 2023)","noteIndex":0},"citationItems":[{"id":24,"uris":["http://zotero.org/users/local/h6YJVYLe/items/P3X6J4N3"],"itemData":{"id":24,"type":"article-journal","abstract":"The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3541BD">
        <w:fldChar w:fldCharType="separate"/>
      </w:r>
      <w:r w:rsidR="003541BD" w:rsidRPr="003541BD">
        <w:rPr>
          <w:rFonts w:cs="Arial"/>
        </w:rPr>
        <w:t>(Aliakbarian et al., 2015; Wang &amp; Guo, 2020, 2023)</w:t>
      </w:r>
      <w:r w:rsidR="003541BD">
        <w:fldChar w:fldCharType="end"/>
      </w:r>
    </w:p>
    <w:p w14:paraId="13F0D438" w14:textId="77777777" w:rsidR="008348E6" w:rsidRPr="007C69CE" w:rsidRDefault="008348E6" w:rsidP="00402AD1"/>
    <w:p w14:paraId="34025727" w14:textId="4E4D6C1B" w:rsidR="008348E6" w:rsidRPr="007C69CE" w:rsidRDefault="00000000" w:rsidP="00402AD1">
      <w:pPr>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q</m:t>
                  </m:r>
                </m:e>
                <m:sub>
                  <m:r>
                    <w:rPr>
                      <w:rFonts w:ascii="Cambria Math" w:hAnsi="Cambria Math"/>
                    </w:rPr>
                    <m:t>m</m:t>
                  </m:r>
                </m:sub>
              </m:sSub>
              <m:sSub>
                <m:sSubPr>
                  <m:ctrlPr>
                    <w:rPr>
                      <w:rFonts w:ascii="Cambria Math" w:hAnsi="Cambria Math"/>
                      <w:i/>
                    </w:rPr>
                  </m:ctrlPr>
                </m:sSubPr>
                <m:e>
                  <m:r>
                    <w:rPr>
                      <w:rFonts w:ascii="Cambria Math" w:hAnsi="Cambria Math"/>
                    </w:rPr>
                    <m:t xml:space="preserve"> K</m:t>
                  </m:r>
                </m:e>
                <m:sub>
                  <m:r>
                    <w:rPr>
                      <w:rFonts w:ascii="Cambria Math" w:hAnsi="Cambria Math"/>
                    </w:rPr>
                    <m:t xml:space="preserve">L </m:t>
                  </m:r>
                </m:sub>
              </m:sSub>
              <m:sSub>
                <m:sSubPr>
                  <m:ctrlPr>
                    <w:rPr>
                      <w:rFonts w:ascii="Cambria Math" w:hAnsi="Cambria Math"/>
                      <w:i/>
                    </w:rPr>
                  </m:ctrlPr>
                </m:sSubPr>
                <m:e>
                  <m:r>
                    <w:rPr>
                      <w:rFonts w:ascii="Cambria Math" w:hAnsi="Cambria Math"/>
                    </w:rPr>
                    <m:t>C</m:t>
                  </m:r>
                </m:e>
                <m:sub>
                  <m:r>
                    <w:rPr>
                      <w:rFonts w:ascii="Cambria Math" w:hAnsi="Cambria Math"/>
                    </w:rPr>
                    <m:t>e</m:t>
                  </m:r>
                </m:sub>
              </m:sSub>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m:t>
                  </m:r>
                </m:sub>
              </m:sSub>
              <m:sSub>
                <m:sSubPr>
                  <m:ctrlPr>
                    <w:rPr>
                      <w:rFonts w:ascii="Cambria Math" w:hAnsi="Cambria Math"/>
                      <w:i/>
                    </w:rPr>
                  </m:ctrlPr>
                </m:sSubPr>
                <m:e>
                  <m:r>
                    <w:rPr>
                      <w:rFonts w:ascii="Cambria Math" w:hAnsi="Cambria Math"/>
                    </w:rPr>
                    <m:t>C</m:t>
                  </m:r>
                </m:e>
                <m:sub>
                  <m:r>
                    <w:rPr>
                      <w:rFonts w:ascii="Cambria Math" w:hAnsi="Cambria Math"/>
                    </w:rPr>
                    <m:t>e</m:t>
                  </m:r>
                </m:sub>
              </m:sSub>
            </m:den>
          </m:f>
        </m:oMath>
      </m:oMathPara>
    </w:p>
    <w:p w14:paraId="48FD85AF" w14:textId="2FF1F3AB" w:rsidR="00422A97" w:rsidRPr="00FD5F3F" w:rsidRDefault="00422A97" w:rsidP="00422A97">
      <w:pPr>
        <w:pStyle w:val="Bijschrift"/>
        <w:jc w:val="right"/>
        <w:rPr>
          <w:b/>
          <w:bCs/>
          <w:i w:val="0"/>
          <w:iCs w:val="0"/>
        </w:rPr>
      </w:pPr>
      <w:bookmarkStart w:id="75" w:name="_Ref148725461"/>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221AAC">
        <w:rPr>
          <w:b/>
          <w:bCs/>
          <w:i w:val="0"/>
          <w:iCs w:val="0"/>
          <w:noProof/>
        </w:rPr>
        <w:t>3</w:t>
      </w:r>
      <w:r w:rsidRPr="00FD5F3F">
        <w:rPr>
          <w:b/>
          <w:bCs/>
          <w:i w:val="0"/>
          <w:iCs w:val="0"/>
        </w:rPr>
        <w:fldChar w:fldCharType="end"/>
      </w:r>
      <w:r w:rsidRPr="00FD5F3F">
        <w:rPr>
          <w:b/>
          <w:bCs/>
          <w:i w:val="0"/>
          <w:iCs w:val="0"/>
        </w:rPr>
        <w:t>)</w:t>
      </w:r>
      <w:bookmarkEnd w:id="75"/>
    </w:p>
    <w:p w14:paraId="297099E3" w14:textId="53B5EFD7" w:rsidR="00422A97" w:rsidRPr="007C69CE" w:rsidRDefault="00422A97" w:rsidP="00422A97">
      <w:r w:rsidRPr="007C69CE">
        <w:t>In which:</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422A97" w:rsidRPr="007C69CE" w14:paraId="78DDD945" w14:textId="77777777" w:rsidTr="00CB19A3">
        <w:tc>
          <w:tcPr>
            <w:tcW w:w="6663" w:type="dxa"/>
          </w:tcPr>
          <w:p w14:paraId="2CAFB3EC" w14:textId="7A1924A1" w:rsidR="00422A97"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422A97" w:rsidRPr="007C69CE">
              <w:rPr>
                <w:rFonts w:eastAsiaTheme="minorEastAsia"/>
              </w:rPr>
              <w:t xml:space="preserve"> = equilibrium </w:t>
            </w:r>
            <w:r w:rsidR="001759CB">
              <w:rPr>
                <w:rFonts w:eastAsiaTheme="minorEastAsia"/>
              </w:rPr>
              <w:t xml:space="preserve">solid-phase mass </w:t>
            </w:r>
            <w:r w:rsidR="00832F88">
              <w:rPr>
                <w:rFonts w:eastAsiaTheme="minorEastAsia"/>
              </w:rPr>
              <w:t xml:space="preserve">of </w:t>
            </w:r>
            <w:r w:rsidR="001759CB">
              <w:rPr>
                <w:rFonts w:eastAsiaTheme="minorEastAsia"/>
              </w:rPr>
              <w:t xml:space="preserve">solute </w:t>
            </w:r>
            <w:r w:rsidR="00CB19A3">
              <w:rPr>
                <w:rFonts w:eastAsiaTheme="minorEastAsia"/>
              </w:rPr>
              <w:t>per</w:t>
            </w:r>
            <w:r w:rsidR="001759CB">
              <w:rPr>
                <w:rFonts w:eastAsiaTheme="minorEastAsia"/>
              </w:rPr>
              <w:t xml:space="preserve"> mass</w:t>
            </w:r>
            <w:r w:rsidR="00832F88">
              <w:rPr>
                <w:rFonts w:eastAsiaTheme="minorEastAsia"/>
              </w:rPr>
              <w:t xml:space="preserve"> of</w:t>
            </w:r>
            <w:r w:rsidR="001759CB">
              <w:rPr>
                <w:rFonts w:eastAsiaTheme="minorEastAsia"/>
              </w:rPr>
              <w:t xml:space="preserve"> </w:t>
            </w:r>
            <w:r w:rsidR="00CB19A3">
              <w:rPr>
                <w:rFonts w:eastAsiaTheme="minorEastAsia"/>
              </w:rPr>
              <w:t>sorbent</w:t>
            </w:r>
          </w:p>
        </w:tc>
        <w:tc>
          <w:tcPr>
            <w:tcW w:w="2347" w:type="dxa"/>
          </w:tcPr>
          <w:p w14:paraId="6B961CDA" w14:textId="6D42BA18" w:rsidR="00422A97" w:rsidRPr="007C69CE" w:rsidRDefault="00422A97" w:rsidP="008852C9">
            <w:r w:rsidRPr="007C69CE">
              <w:t>(</w:t>
            </w:r>
            <w:r w:rsidR="00544E5F" w:rsidRPr="007C69CE">
              <w:t>m</w:t>
            </w:r>
            <w:r w:rsidRPr="007C69CE">
              <w:t>g</w:t>
            </w:r>
            <w:r w:rsidRPr="007C69CE">
              <w:rPr>
                <w:vertAlign w:val="subscript"/>
              </w:rPr>
              <w:t>solute</w:t>
            </w:r>
            <w:r w:rsidRPr="007C69CE">
              <w:t>/g</w:t>
            </w:r>
            <w:r w:rsidRPr="007C69CE">
              <w:rPr>
                <w:vertAlign w:val="subscript"/>
              </w:rPr>
              <w:t>carbon</w:t>
            </w:r>
            <w:r w:rsidRPr="007C69CE">
              <w:t>)</w:t>
            </w:r>
          </w:p>
        </w:tc>
      </w:tr>
      <w:tr w:rsidR="00422A97" w:rsidRPr="007C69CE" w14:paraId="2652D59C" w14:textId="77777777" w:rsidTr="00CB19A3">
        <w:tc>
          <w:tcPr>
            <w:tcW w:w="6663" w:type="dxa"/>
          </w:tcPr>
          <w:p w14:paraId="71E5127E" w14:textId="77777777" w:rsidR="00422A97"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422A97" w:rsidRPr="007C69CE">
              <w:rPr>
                <w:rFonts w:eastAsiaTheme="minorEastAsia"/>
              </w:rPr>
              <w:t xml:space="preserve"> = equilibrium solute concentration in bulk liquid</w:t>
            </w:r>
          </w:p>
        </w:tc>
        <w:tc>
          <w:tcPr>
            <w:tcW w:w="2347" w:type="dxa"/>
          </w:tcPr>
          <w:p w14:paraId="7C03514C" w14:textId="22A87CAA" w:rsidR="00422A97" w:rsidRPr="007C69CE" w:rsidRDefault="00422A97" w:rsidP="008852C9">
            <w:r w:rsidRPr="007C69CE">
              <w:t>(</w:t>
            </w:r>
            <w:r w:rsidR="00544E5F" w:rsidRPr="007C69CE">
              <w:t>m</w:t>
            </w:r>
            <w:r w:rsidRPr="007C69CE">
              <w:t>g</w:t>
            </w:r>
            <w:r w:rsidRPr="007C69CE">
              <w:rPr>
                <w:vertAlign w:val="subscript"/>
              </w:rPr>
              <w:t>solute</w:t>
            </w:r>
            <w:r w:rsidRPr="007C69CE">
              <w:t>/</w:t>
            </w:r>
            <w:r w:rsidR="00544E5F" w:rsidRPr="007C69CE">
              <w:t>L</w:t>
            </w:r>
            <w:r w:rsidRPr="007C69CE">
              <w:t>)</w:t>
            </w:r>
          </w:p>
        </w:tc>
      </w:tr>
      <w:tr w:rsidR="00422A97" w:rsidRPr="007C69CE" w14:paraId="65B84687" w14:textId="77777777" w:rsidTr="00CB19A3">
        <w:tc>
          <w:tcPr>
            <w:tcW w:w="6663" w:type="dxa"/>
          </w:tcPr>
          <w:p w14:paraId="52D98508" w14:textId="39FD37F2" w:rsidR="00422A97"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L</m:t>
                  </m:r>
                </m:sub>
              </m:sSub>
            </m:oMath>
            <w:r w:rsidR="00422A97" w:rsidRPr="007C69CE">
              <w:rPr>
                <w:rFonts w:eastAsiaTheme="minorEastAsia"/>
              </w:rPr>
              <w:t xml:space="preserve"> = </w:t>
            </w:r>
            <w:r w:rsidR="00F41C95" w:rsidRPr="007C69CE">
              <w:rPr>
                <w:rFonts w:eastAsiaTheme="minorEastAsia"/>
              </w:rPr>
              <w:t>Langmuir</w:t>
            </w:r>
            <w:r w:rsidR="00422A97" w:rsidRPr="007C69CE">
              <w:rPr>
                <w:rFonts w:eastAsiaTheme="minorEastAsia"/>
              </w:rPr>
              <w:t xml:space="preserve"> constant</w:t>
            </w:r>
            <w:r w:rsidR="00D57397">
              <w:rPr>
                <w:rFonts w:eastAsiaTheme="minorEastAsia"/>
              </w:rPr>
              <w:t>, ratio adsorption and desorption rate</w:t>
            </w:r>
            <w:r w:rsidR="00156418">
              <w:rPr>
                <w:rFonts w:eastAsiaTheme="minorEastAsia"/>
              </w:rPr>
              <w:t>s</w:t>
            </w:r>
          </w:p>
        </w:tc>
        <w:tc>
          <w:tcPr>
            <w:tcW w:w="2347" w:type="dxa"/>
          </w:tcPr>
          <w:p w14:paraId="7DD1690E" w14:textId="06FC1F15" w:rsidR="00422A97" w:rsidRPr="007C69CE" w:rsidRDefault="00422A97" w:rsidP="008852C9">
            <w:r w:rsidRPr="007C69CE">
              <w:t>(</w:t>
            </w:r>
            <w:r w:rsidR="00544E5F" w:rsidRPr="007C69CE">
              <w:t>L</w:t>
            </w:r>
            <w:r w:rsidRPr="007C69CE">
              <w:t>/</w:t>
            </w:r>
            <w:r w:rsidR="00544E5F" w:rsidRPr="007C69CE">
              <w:t>m</w:t>
            </w:r>
            <w:r w:rsidRPr="007C69CE">
              <w:t>g)</w:t>
            </w:r>
          </w:p>
        </w:tc>
      </w:tr>
      <w:tr w:rsidR="00422A97" w:rsidRPr="007C69CE" w14:paraId="6B7F233D" w14:textId="77777777" w:rsidTr="00CB19A3">
        <w:tc>
          <w:tcPr>
            <w:tcW w:w="6663" w:type="dxa"/>
          </w:tcPr>
          <w:p w14:paraId="6976A067" w14:textId="487858C2" w:rsidR="00422A97"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m</m:t>
                  </m:r>
                </m:sub>
              </m:sSub>
            </m:oMath>
            <w:r w:rsidR="009F6A2E" w:rsidRPr="007C69CE">
              <w:rPr>
                <w:rFonts w:eastAsiaTheme="minorEastAsia"/>
              </w:rPr>
              <w:t xml:space="preserve"> </w:t>
            </w:r>
            <w:r w:rsidR="00422A97" w:rsidRPr="007C69CE">
              <w:rPr>
                <w:rFonts w:eastAsiaTheme="minorEastAsia"/>
                <w:iCs/>
              </w:rPr>
              <w:t xml:space="preserve">= </w:t>
            </w:r>
            <w:r w:rsidR="00156418">
              <w:rPr>
                <w:rFonts w:eastAsiaTheme="minorEastAsia"/>
                <w:iCs/>
              </w:rPr>
              <w:t>m</w:t>
            </w:r>
            <w:r w:rsidR="009F6A2E" w:rsidRPr="007C69CE">
              <w:rPr>
                <w:rFonts w:eastAsiaTheme="minorEastAsia"/>
                <w:iCs/>
              </w:rPr>
              <w:t>aximum</w:t>
            </w:r>
            <w:r w:rsidR="00CB5B07" w:rsidRPr="007C69CE">
              <w:rPr>
                <w:rFonts w:eastAsiaTheme="minorEastAsia"/>
                <w:iCs/>
              </w:rPr>
              <w:t xml:space="preserve"> adsorption capacity</w:t>
            </w:r>
          </w:p>
        </w:tc>
        <w:tc>
          <w:tcPr>
            <w:tcW w:w="2347" w:type="dxa"/>
          </w:tcPr>
          <w:p w14:paraId="06F476D3" w14:textId="0B2A9A9D" w:rsidR="00422A97" w:rsidRPr="007C69CE" w:rsidRDefault="00422A97" w:rsidP="008852C9">
            <w:r w:rsidRPr="007C69CE">
              <w:t>(</w:t>
            </w:r>
            <w:r w:rsidR="00544E5F" w:rsidRPr="007C69CE">
              <w:t>m</w:t>
            </w:r>
            <w:r w:rsidR="00CB5B07" w:rsidRPr="007C69CE">
              <w:t>g</w:t>
            </w:r>
            <w:r w:rsidR="00CB5B07" w:rsidRPr="007C69CE">
              <w:rPr>
                <w:vertAlign w:val="subscript"/>
              </w:rPr>
              <w:t>solute</w:t>
            </w:r>
            <w:r w:rsidR="00CB5B07" w:rsidRPr="007C69CE">
              <w:t>/g</w:t>
            </w:r>
            <w:r w:rsidR="00CB5B07" w:rsidRPr="007C69CE">
              <w:rPr>
                <w:vertAlign w:val="subscript"/>
              </w:rPr>
              <w:t>carbon</w:t>
            </w:r>
            <w:r w:rsidRPr="007C69CE">
              <w:t>)</w:t>
            </w:r>
          </w:p>
        </w:tc>
      </w:tr>
    </w:tbl>
    <w:p w14:paraId="0B361D7D" w14:textId="77777777" w:rsidR="00422A97" w:rsidRPr="007C69CE" w:rsidRDefault="00422A97" w:rsidP="00422A97"/>
    <w:p w14:paraId="58D6E811" w14:textId="7D18232E" w:rsidR="001513C3" w:rsidRDefault="006B199F" w:rsidP="00F00554">
      <w:pPr>
        <w:jc w:val="both"/>
        <w:rPr>
          <w:rFonts w:eastAsiaTheme="minorEastAsia"/>
        </w:rPr>
      </w:pPr>
      <w:r w:rsidRPr="007C69CE">
        <w:t xml:space="preserve">When the Langmuir model is applied, often </w:t>
      </w:r>
      <w:r w:rsidR="0004524C" w:rsidRPr="007C69CE">
        <w:t xml:space="preserve">an indicator </w:t>
      </w:r>
      <w:r w:rsidR="00751E51" w:rsidRPr="007C69CE">
        <w:t>is used to evaluate if the adsorption</w:t>
      </w:r>
      <w:r w:rsidR="0018777B" w:rsidRPr="007C69CE">
        <w:t xml:space="preserve"> can be considered favourable</w:t>
      </w:r>
      <w:r w:rsidR="00751E51" w:rsidRPr="007C69CE">
        <w:t>.</w:t>
      </w:r>
      <w:r w:rsidR="0018777B" w:rsidRPr="007C69CE">
        <w:t xml:space="preserve"> The</w:t>
      </w:r>
      <w:r w:rsidR="0004524C" w:rsidRPr="007C69CE">
        <w:t xml:space="preserve"> adsorption i</w:t>
      </w:r>
      <w:r w:rsidR="00E55FB7">
        <w:t>s</w:t>
      </w:r>
      <w:r w:rsidR="0004524C" w:rsidRPr="007C69CE">
        <w:t xml:space="preserve"> favourable if the separation factor</w:t>
      </w:r>
      <w:r w:rsidR="001C648D" w:rsidRPr="007C69CE">
        <w:t xml:space="preserve"> is situated between</w:t>
      </w:r>
      <w:r w:rsidR="00F00554">
        <w:br/>
      </w:r>
      <w:r w:rsidR="00754FF5" w:rsidRPr="007C69CE">
        <w:t xml:space="preserve">0 &lt; </w:t>
      </w: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754FF5" w:rsidRPr="007C69CE">
        <w:rPr>
          <w:rFonts w:eastAsiaTheme="minorEastAsia"/>
        </w:rPr>
        <w:t xml:space="preserve"> &lt; 1</w:t>
      </w:r>
      <w:r w:rsidR="00F00554">
        <w:rPr>
          <w:rFonts w:eastAsiaTheme="minorEastAsia"/>
        </w:rPr>
        <w:t xml:space="preserve">. </w:t>
      </w:r>
      <w:r w:rsidR="002C6716">
        <w:rPr>
          <w:rFonts w:eastAsiaTheme="minorEastAsia"/>
        </w:rPr>
        <w:t xml:space="preserve">This </w:t>
      </w:r>
      <w:r w:rsidR="003541BD">
        <w:rPr>
          <w:rFonts w:eastAsiaTheme="minorEastAsia"/>
        </w:rPr>
        <w:t>constant can be calculated by</w:t>
      </w:r>
      <w:r w:rsidR="00F00554">
        <w:rPr>
          <w:rFonts w:eastAsiaTheme="minorEastAsia"/>
        </w:rPr>
        <w:t xml:space="preserve"> equation </w:t>
      </w:r>
      <w:r w:rsidR="00F00554" w:rsidRPr="00F00554">
        <w:rPr>
          <w:rFonts w:eastAsiaTheme="minorEastAsia"/>
          <w:b/>
          <w:bCs/>
        </w:rPr>
        <w:t>(4)</w:t>
      </w:r>
      <w:r w:rsidR="00492BCA" w:rsidRPr="007C69CE">
        <w:rPr>
          <w:rFonts w:eastAsiaTheme="minorEastAsia"/>
        </w:rPr>
        <w:t xml:space="preserve"> </w:t>
      </w:r>
      <w:r w:rsidR="002311BC" w:rsidRPr="007C69CE">
        <w:rPr>
          <w:rFonts w:eastAsiaTheme="minorEastAsia"/>
        </w:rPr>
        <w:fldChar w:fldCharType="begin"/>
      </w:r>
      <w:r w:rsidR="002311BC" w:rsidRPr="007C69CE">
        <w:rPr>
          <w:rFonts w:eastAsiaTheme="minorEastAsia"/>
        </w:rPr>
        <w:instrText xml:space="preserve"> ADDIN ZOTERO_ITEM CSL_CITATION {"citationID":"mcE0hVar","properties":{"formattedCitation":"(\\uc0\\u536{}erban et al., 2023; Wang &amp; Guo, 2023)","plainCitation":"(Șerban et al., 2023; Wang &amp; Guo, 2023)","noteIndex":0},"citationItems":[{"id":18,"uris":["http://zotero.org/users/local/h6YJVYLe/items/J7IGCZ73"],"itemData":{"id":18,"type":"article-journal","abstract":"This research investigates commercial activated carbon (AC) potential to remove methyl orange (MO) dye removal from aqueous solution using a batch process. The AC material was characterized using FTIR spectroscopy and SEM analysis. The effect of the main operating parameters, such as the pH, adsorbent dosage, contact time, and initial dye concentration, was studied. MO removal could be accomplished within 30 min at a pH value of 3. The calculated maximum MO adsorption capacity onto activated carbon was 129.3 mg/g, while the removal efficiency was 97.8%.\nAdsorption results were analyzed by studying the Langmuir and Freundlich isotherm models. The MO adsorption data on activated carbon were better explained by the Langmuir isotherm than by the Freundlich isotherm. The pseudo-second-order kinetic model may have had an effect on the MO dye adsorption on AC material. This research showed that the commercial activated carbon can be used as an effective sorbent for MO removal from wastewater sample. Moreover, the AC material has good reusability and practical utilization capacities.","container-title":"Sustainability","DOI":"10.3390/su151712939","journalAbbreviation":"Sustainability","page":"1-17","source":"ResearchGate","title":"Removal Efficiency and Adsorption Kinetics of Methyl Orange from Wastewater by Commercial Activated Carbon","volume":"15","author":[{"family":"Șerban","given":"Gabriel"},{"family":"Iancu","given":"Vasile-Ion"},{"family":"Dinu","given":"Cristina"},{"family":"Tenea","given":"Anda"},{"family":"Vasilache","given":"Nicoleta"},{"family":"Cristea","given":"Ionut"},{"family":"Niculescu","given":"Marcela"},{"family":"Ionescu","given":"Ioana"},{"family":"Chiriac","given":"Florentina Laura"}],"issued":{"date-parts":[["2023",8,28]]}}},{"id":34,"uris":["http://zotero.org/users/local/h6YJVYLe/items/FMBRR3UY"],"itemData":{"id":34,"type":"article-journal","abstract":"Heavy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2311BC" w:rsidRPr="007C69CE">
        <w:rPr>
          <w:rFonts w:eastAsiaTheme="minorEastAsia"/>
        </w:rPr>
        <w:fldChar w:fldCharType="separate"/>
      </w:r>
      <w:r w:rsidR="002024E2" w:rsidRPr="007C69CE">
        <w:rPr>
          <w:rFonts w:cs="Arial"/>
          <w:szCs w:val="24"/>
        </w:rPr>
        <w:t>(Șerban et al., 2023; Wang &amp; Guo, 2023)</w:t>
      </w:r>
      <w:r w:rsidR="002311BC" w:rsidRPr="007C69CE">
        <w:rPr>
          <w:rFonts w:eastAsiaTheme="minorEastAsia"/>
        </w:rPr>
        <w:fldChar w:fldCharType="end"/>
      </w:r>
      <w:r w:rsidR="00762974" w:rsidRPr="007C69CE">
        <w:rPr>
          <w:rFonts w:eastAsiaTheme="minorEastAsia"/>
        </w:rPr>
        <w:t>.</w:t>
      </w:r>
    </w:p>
    <w:p w14:paraId="75D3B1C7" w14:textId="77777777" w:rsidR="00F00554" w:rsidRPr="007C69CE" w:rsidRDefault="00F00554" w:rsidP="00F00554">
      <w:pPr>
        <w:jc w:val="both"/>
      </w:pPr>
    </w:p>
    <w:p w14:paraId="29C7FD34" w14:textId="0B392027" w:rsidR="00F54A05" w:rsidRPr="007C69CE" w:rsidRDefault="00000000" w:rsidP="00422A97">
      <w:pPr>
        <w:rPr>
          <w:rFonts w:eastAsiaTheme="minorEastAsia"/>
        </w:rPr>
      </w:pPr>
      <m:oMathPara>
        <m:oMath>
          <m:sSub>
            <m:sSubPr>
              <m:ctrlPr>
                <w:rPr>
                  <w:rFonts w:ascii="Cambria Math" w:hAnsi="Cambria Math"/>
                  <w:i/>
                </w:rPr>
              </m:ctrlPr>
            </m:sSubPr>
            <m:e>
              <m:r>
                <w:rPr>
                  <w:rFonts w:ascii="Cambria Math" w:hAnsi="Cambria Math"/>
                </w:rPr>
                <m:t>R</m:t>
              </m:r>
            </m:e>
            <m:sub>
              <m:r>
                <w:rPr>
                  <w:rFonts w:ascii="Cambria Math" w:hAnsi="Cambria Math"/>
                </w:rPr>
                <m:t>L</m:t>
              </m:r>
            </m:sub>
          </m:sSub>
          <m:r>
            <w:rPr>
              <w:rFonts w:ascii="Cambria Math" w:hAnsi="Cambria Math"/>
            </w:rPr>
            <m:t>=</m:t>
          </m:r>
          <m:f>
            <m:fPr>
              <m:ctrlPr>
                <w:rPr>
                  <w:rFonts w:ascii="Cambria Math" w:hAnsi="Cambria Math"/>
                  <w:i/>
                </w:rPr>
              </m:ctrlPr>
            </m:fPr>
            <m:num>
              <m:r>
                <w:rPr>
                  <w:rFonts w:ascii="Cambria Math" w:hAnsi="Cambria Math"/>
                </w:rPr>
                <m:t>1</m:t>
              </m:r>
            </m:num>
            <m:den>
              <m:r>
                <w:rPr>
                  <w:rFonts w:ascii="Cambria Math" w:hAnsi="Cambria Math"/>
                </w:rPr>
                <m:t>1+</m:t>
              </m:r>
              <m:sSub>
                <m:sSubPr>
                  <m:ctrlPr>
                    <w:rPr>
                      <w:rFonts w:ascii="Cambria Math" w:hAnsi="Cambria Math"/>
                      <w:i/>
                    </w:rPr>
                  </m:ctrlPr>
                </m:sSubPr>
                <m:e>
                  <m:r>
                    <w:rPr>
                      <w:rFonts w:ascii="Cambria Math" w:hAnsi="Cambria Math"/>
                    </w:rPr>
                    <m:t>K</m:t>
                  </m:r>
                </m:e>
                <m:sub>
                  <m:r>
                    <w:rPr>
                      <w:rFonts w:ascii="Cambria Math" w:hAnsi="Cambria Math"/>
                    </w:rPr>
                    <m:t>L</m:t>
                  </m:r>
                </m:sub>
              </m:sSub>
              <m:sSub>
                <m:sSubPr>
                  <m:ctrlPr>
                    <w:rPr>
                      <w:rFonts w:ascii="Cambria Math" w:hAnsi="Cambria Math"/>
                      <w:i/>
                    </w:rPr>
                  </m:ctrlPr>
                </m:sSubPr>
                <m:e>
                  <m:r>
                    <w:rPr>
                      <w:rFonts w:ascii="Cambria Math" w:hAnsi="Cambria Math"/>
                    </w:rPr>
                    <m:t>C</m:t>
                  </m:r>
                </m:e>
                <m:sub>
                  <m:r>
                    <w:rPr>
                      <w:rFonts w:ascii="Cambria Math" w:hAnsi="Cambria Math"/>
                    </w:rPr>
                    <m:t>0</m:t>
                  </m:r>
                </m:sub>
              </m:sSub>
            </m:den>
          </m:f>
        </m:oMath>
      </m:oMathPara>
    </w:p>
    <w:p w14:paraId="337C8528" w14:textId="41C417A7" w:rsidR="00C9094F" w:rsidRPr="00FD5F3F" w:rsidRDefault="00754FF5" w:rsidP="00754FF5">
      <w:pPr>
        <w:pStyle w:val="Bijschrift"/>
        <w:jc w:val="right"/>
        <w:rPr>
          <w:b/>
          <w:bCs/>
          <w:i w:val="0"/>
          <w:iCs w:val="0"/>
        </w:rPr>
      </w:pPr>
      <w:r w:rsidRPr="00FD5F3F">
        <w:rPr>
          <w:b/>
          <w:bCs/>
          <w:i w:val="0"/>
          <w:iCs w:val="0"/>
        </w:rPr>
        <w:t>(</w:t>
      </w:r>
      <w:r w:rsidRPr="00FD5F3F">
        <w:rPr>
          <w:b/>
          <w:bCs/>
          <w:i w:val="0"/>
          <w:iCs w:val="0"/>
        </w:rPr>
        <w:fldChar w:fldCharType="begin"/>
      </w:r>
      <w:r w:rsidRPr="00FD5F3F">
        <w:rPr>
          <w:b/>
          <w:bCs/>
          <w:i w:val="0"/>
          <w:iCs w:val="0"/>
        </w:rPr>
        <w:instrText xml:space="preserve"> SEQ ( \* ARABIC </w:instrText>
      </w:r>
      <w:r w:rsidRPr="00FD5F3F">
        <w:rPr>
          <w:b/>
          <w:bCs/>
          <w:i w:val="0"/>
          <w:iCs w:val="0"/>
        </w:rPr>
        <w:fldChar w:fldCharType="separate"/>
      </w:r>
      <w:r w:rsidR="00221AAC">
        <w:rPr>
          <w:b/>
          <w:bCs/>
          <w:i w:val="0"/>
          <w:iCs w:val="0"/>
          <w:noProof/>
        </w:rPr>
        <w:t>4</w:t>
      </w:r>
      <w:r w:rsidRPr="00FD5F3F">
        <w:rPr>
          <w:b/>
          <w:bCs/>
          <w:i w:val="0"/>
          <w:iCs w:val="0"/>
        </w:rPr>
        <w:fldChar w:fldCharType="end"/>
      </w:r>
      <w:r w:rsidRPr="00FD5F3F">
        <w:rPr>
          <w:b/>
          <w:bCs/>
          <w:i w:val="0"/>
          <w:iCs w:val="0"/>
        </w:rPr>
        <w:t>)</w:t>
      </w:r>
    </w:p>
    <w:p w14:paraId="429AE044" w14:textId="77777777" w:rsidR="00C9094F" w:rsidRPr="007C69CE" w:rsidRDefault="00C9094F" w:rsidP="00C9094F">
      <w:r w:rsidRPr="007C69CE">
        <w:t>In which:</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C9094F" w:rsidRPr="007C69CE" w14:paraId="4DE7E925" w14:textId="77777777" w:rsidTr="006B3895">
        <w:tc>
          <w:tcPr>
            <w:tcW w:w="6663" w:type="dxa"/>
          </w:tcPr>
          <w:p w14:paraId="4A9A623A" w14:textId="358E2407" w:rsidR="00C9094F"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R</m:t>
                  </m:r>
                </m:e>
                <m:sub>
                  <m:r>
                    <w:rPr>
                      <w:rFonts w:ascii="Cambria Math" w:hAnsi="Cambria Math"/>
                    </w:rPr>
                    <m:t>L</m:t>
                  </m:r>
                </m:sub>
              </m:sSub>
            </m:oMath>
            <w:r w:rsidR="00C9094F" w:rsidRPr="007C69CE">
              <w:rPr>
                <w:rFonts w:eastAsiaTheme="minorEastAsia"/>
              </w:rPr>
              <w:t xml:space="preserve"> = </w:t>
            </w:r>
            <w:r w:rsidR="00EA0CC4" w:rsidRPr="007C69CE">
              <w:rPr>
                <w:rFonts w:eastAsiaTheme="minorEastAsia"/>
              </w:rPr>
              <w:t>separation factor</w:t>
            </w:r>
          </w:p>
        </w:tc>
        <w:tc>
          <w:tcPr>
            <w:tcW w:w="2347" w:type="dxa"/>
          </w:tcPr>
          <w:p w14:paraId="1FB71687" w14:textId="59DEC33C" w:rsidR="00C9094F" w:rsidRPr="007C69CE" w:rsidRDefault="00C9094F" w:rsidP="00AF57B9">
            <w:r w:rsidRPr="007C69CE">
              <w:t>(</w:t>
            </w:r>
            <w:r w:rsidR="00EA0CC4" w:rsidRPr="007C69CE">
              <w:t>-</w:t>
            </w:r>
            <w:r w:rsidRPr="007C69CE">
              <w:t>)</w:t>
            </w:r>
          </w:p>
        </w:tc>
      </w:tr>
      <w:tr w:rsidR="00C9094F" w:rsidRPr="007C69CE" w14:paraId="25B1A913" w14:textId="77777777" w:rsidTr="006B3895">
        <w:tc>
          <w:tcPr>
            <w:tcW w:w="6663" w:type="dxa"/>
          </w:tcPr>
          <w:p w14:paraId="54E821CF" w14:textId="602E9743" w:rsidR="00C9094F"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C</m:t>
                  </m:r>
                </m:e>
                <m:sub>
                  <m:r>
                    <w:rPr>
                      <w:rFonts w:ascii="Cambria Math" w:hAnsi="Cambria Math"/>
                    </w:rPr>
                    <m:t>0</m:t>
                  </m:r>
                </m:sub>
              </m:sSub>
            </m:oMath>
            <w:r w:rsidR="00287225" w:rsidRPr="007C69CE">
              <w:rPr>
                <w:rFonts w:eastAsiaTheme="minorEastAsia"/>
              </w:rPr>
              <w:t xml:space="preserve"> = initial solute concentration in bulk liquid</w:t>
            </w:r>
          </w:p>
        </w:tc>
        <w:tc>
          <w:tcPr>
            <w:tcW w:w="2347" w:type="dxa"/>
          </w:tcPr>
          <w:p w14:paraId="6865D538" w14:textId="7BEBDD3F" w:rsidR="00C9094F" w:rsidRPr="007C69CE" w:rsidRDefault="00C9094F" w:rsidP="00AF57B9">
            <w:r w:rsidRPr="007C69CE">
              <w:t>(</w:t>
            </w:r>
            <w:r w:rsidR="00544E5F" w:rsidRPr="007C69CE">
              <w:t>m</w:t>
            </w:r>
            <w:r w:rsidRPr="007C69CE">
              <w:t>g</w:t>
            </w:r>
            <w:r w:rsidRPr="007C69CE">
              <w:rPr>
                <w:vertAlign w:val="subscript"/>
              </w:rPr>
              <w:t>solute</w:t>
            </w:r>
            <w:r w:rsidRPr="007C69CE">
              <w:t>/</w:t>
            </w:r>
            <w:r w:rsidR="00544E5F" w:rsidRPr="007C69CE">
              <w:t>L</w:t>
            </w:r>
            <w:r w:rsidRPr="007C69CE">
              <w:t>)</w:t>
            </w:r>
          </w:p>
        </w:tc>
      </w:tr>
      <w:tr w:rsidR="00C9094F" w:rsidRPr="007C69CE" w14:paraId="72186A48" w14:textId="77777777" w:rsidTr="006B3895">
        <w:tc>
          <w:tcPr>
            <w:tcW w:w="6663" w:type="dxa"/>
          </w:tcPr>
          <w:p w14:paraId="2BB00EAD" w14:textId="77777777" w:rsidR="00C9094F" w:rsidRPr="007C69CE" w:rsidRDefault="00000000" w:rsidP="00193E0F">
            <w:pPr>
              <w:pStyle w:val="Lijstalinea"/>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L</m:t>
                  </m:r>
                </m:sub>
              </m:sSub>
            </m:oMath>
            <w:r w:rsidR="00C9094F" w:rsidRPr="007C69CE">
              <w:rPr>
                <w:rFonts w:eastAsiaTheme="minorEastAsia"/>
              </w:rPr>
              <w:t xml:space="preserve"> = Langmuir constant</w:t>
            </w:r>
          </w:p>
        </w:tc>
        <w:tc>
          <w:tcPr>
            <w:tcW w:w="2347" w:type="dxa"/>
          </w:tcPr>
          <w:p w14:paraId="1C2FD559" w14:textId="661418BD" w:rsidR="00C9094F" w:rsidRPr="007C69CE" w:rsidRDefault="00C9094F" w:rsidP="00AF57B9">
            <w:r w:rsidRPr="007C69CE">
              <w:t>(</w:t>
            </w:r>
            <w:r w:rsidR="00544E5F" w:rsidRPr="007C69CE">
              <w:t>L</w:t>
            </w:r>
            <w:r w:rsidRPr="007C69CE">
              <w:t>/</w:t>
            </w:r>
            <w:r w:rsidR="00544E5F" w:rsidRPr="007C69CE">
              <w:t>m</w:t>
            </w:r>
            <w:r w:rsidRPr="007C69CE">
              <w:t>g)</w:t>
            </w:r>
          </w:p>
        </w:tc>
      </w:tr>
    </w:tbl>
    <w:p w14:paraId="131ECD14" w14:textId="77777777" w:rsidR="00232E2C" w:rsidRDefault="00232E2C" w:rsidP="00F00554">
      <w:pPr>
        <w:jc w:val="both"/>
      </w:pPr>
    </w:p>
    <w:p w14:paraId="0C7B444E" w14:textId="77777777" w:rsidR="009E206C" w:rsidRPr="007C69CE" w:rsidRDefault="009E206C" w:rsidP="00F00554">
      <w:pPr>
        <w:jc w:val="both"/>
      </w:pPr>
    </w:p>
    <w:p w14:paraId="490D04E7" w14:textId="4E2CD0A0" w:rsidR="009E206C" w:rsidRDefault="009E206C" w:rsidP="009E206C">
      <w:pPr>
        <w:pStyle w:val="Kop3"/>
      </w:pPr>
      <w:r>
        <w:t>Other isotherm equations</w:t>
      </w:r>
    </w:p>
    <w:p w14:paraId="40023660" w14:textId="19A79CEF" w:rsidR="009E206C" w:rsidRDefault="00BC1410" w:rsidP="007113C4">
      <w:pPr>
        <w:jc w:val="both"/>
      </w:pPr>
      <w:r>
        <w:t xml:space="preserve">Other isotherm </w:t>
      </w:r>
      <w:r w:rsidR="000E3576">
        <w:t>models</w:t>
      </w:r>
      <w:r>
        <w:t xml:space="preserve"> </w:t>
      </w:r>
      <w:r w:rsidR="008F47FA">
        <w:t>in</w:t>
      </w:r>
      <w:r>
        <w:t xml:space="preserve"> </w:t>
      </w:r>
      <w:r>
        <w:fldChar w:fldCharType="begin"/>
      </w:r>
      <w:r>
        <w:instrText xml:space="preserve"> REF _Ref148691183 \h </w:instrText>
      </w:r>
      <w:r>
        <w:fldChar w:fldCharType="separate"/>
      </w:r>
      <w:r w:rsidR="00221AAC" w:rsidRPr="005A1A36">
        <w:rPr>
          <w:b/>
          <w:bCs/>
        </w:rPr>
        <w:t xml:space="preserve">Figure </w:t>
      </w:r>
      <w:r w:rsidR="00221AAC">
        <w:rPr>
          <w:b/>
          <w:bCs/>
          <w:i/>
          <w:iCs/>
          <w:noProof/>
        </w:rPr>
        <w:t>16</w:t>
      </w:r>
      <w:r>
        <w:fldChar w:fldCharType="end"/>
      </w:r>
      <w:r>
        <w:t xml:space="preserve"> are well explained </w:t>
      </w:r>
      <w:r w:rsidR="006E6BFC">
        <w:t>by</w:t>
      </w:r>
      <w:r w:rsidR="00A0622C">
        <w:t xml:space="preserve"> </w:t>
      </w:r>
      <w:r w:rsidR="00A0622C">
        <w:fldChar w:fldCharType="begin"/>
      </w:r>
      <w:r w:rsidR="00A0622C">
        <w:instrText xml:space="preserve"> ADDIN ZOTERO_ITEM CSL_CITATION {"citationID":"ydue4igl","properties":{"formattedCitation":"(Wang &amp; Guo, 2020)","plainCitation":"(Wang &amp; Guo, 2020)","noteIndex":0},"citationItems":[{"id":163,"uris":["http://zotero.org/users/local/h6YJVYLe/items/6NLD4TL9"],"itemData":{"id":163,"type":"article-journal","abstract":"Adsorption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models","volume":"258","author":[{"family":"Wang","given":"Jianlong"},{"family":"Guo","given":"Xuan"}],"issued":{"date-parts":[["2020",11]]}}}],"schema":"https://github.com/citation-style-language/schema/raw/master/csl-citation.json"} </w:instrText>
      </w:r>
      <w:r w:rsidR="00A0622C">
        <w:fldChar w:fldCharType="separate"/>
      </w:r>
      <w:r w:rsidR="00014951" w:rsidRPr="00014951">
        <w:rPr>
          <w:rFonts w:cs="Arial"/>
        </w:rPr>
        <w:t>(Wang &amp; Guo, 2020)</w:t>
      </w:r>
      <w:r w:rsidR="00A0622C">
        <w:fldChar w:fldCharType="end"/>
      </w:r>
      <w:r w:rsidR="008F47FA">
        <w:t xml:space="preserve"> and </w:t>
      </w:r>
      <w:r w:rsidR="008F47FA">
        <w:fldChar w:fldCharType="begin"/>
      </w:r>
      <w:r w:rsidR="008F47FA">
        <w:instrText xml:space="preserve"> ADDIN ZOTERO_ITEM CSL_CITATION {"citationID":"JAn9ZHFC","properties":{"formattedCitation":"(Saleh, 2022, p. 4)","plainCitation":"(Saleh, 2022, p. 4)","noteIndex":0},"citationItems":[{"id":122,"uris":["http://zotero.org/users/local/h6YJVYLe/items/PCE2WV6G"],"itemData":{"id":122,"type":"chapter","abstract":"Owing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A."}],"accessed":{"date-parts":[["2023",12,10]]},"issued":{"date-parts":[["2022",1,1]]}},"locator":"4"}],"schema":"https://github.com/citation-style-language/schema/raw/master/csl-citation.json"} </w:instrText>
      </w:r>
      <w:r w:rsidR="008F47FA">
        <w:fldChar w:fldCharType="separate"/>
      </w:r>
      <w:r w:rsidR="00014951" w:rsidRPr="00014951">
        <w:rPr>
          <w:rFonts w:cs="Arial"/>
        </w:rPr>
        <w:t>(Saleh, 2022, p. 4)</w:t>
      </w:r>
      <w:r w:rsidR="008F47FA">
        <w:fldChar w:fldCharType="end"/>
      </w:r>
      <w:r w:rsidR="00A0622C">
        <w:t>.</w:t>
      </w:r>
      <w:r w:rsidR="00FE6B21">
        <w:t xml:space="preserve"> </w:t>
      </w:r>
      <w:r w:rsidR="0046150E">
        <w:t>A summary</w:t>
      </w:r>
      <w:r w:rsidR="008B170F">
        <w:t xml:space="preserve"> and general classification</w:t>
      </w:r>
      <w:r w:rsidR="0046150E">
        <w:t xml:space="preserve"> of adsorption isotherm</w:t>
      </w:r>
      <w:r w:rsidR="00F024AD">
        <w:t xml:space="preserve">s </w:t>
      </w:r>
      <w:r w:rsidR="00CD21D5">
        <w:t>are</w:t>
      </w:r>
      <w:r w:rsidR="0046150E">
        <w:t xml:space="preserve"> </w:t>
      </w:r>
      <w:r w:rsidR="008B170F">
        <w:t xml:space="preserve">represented in </w:t>
      </w:r>
      <w:r w:rsidR="00591C18" w:rsidRPr="00591C18">
        <w:fldChar w:fldCharType="begin"/>
      </w:r>
      <w:r w:rsidR="00591C18" w:rsidRPr="00591C18">
        <w:instrText xml:space="preserve"> REF _Ref163658755 \h  \* MERGEFORMAT </w:instrText>
      </w:r>
      <w:r w:rsidR="00591C18" w:rsidRPr="00591C18">
        <w:fldChar w:fldCharType="separate"/>
      </w:r>
      <w:r w:rsidR="00221AAC" w:rsidRPr="00591C18">
        <w:rPr>
          <w:b/>
          <w:bCs/>
        </w:rPr>
        <w:t xml:space="preserve">Figure </w:t>
      </w:r>
      <w:r w:rsidR="00221AAC" w:rsidRPr="00221AAC">
        <w:rPr>
          <w:b/>
          <w:bCs/>
          <w:noProof/>
        </w:rPr>
        <w:t>17</w:t>
      </w:r>
      <w:r w:rsidR="00591C18" w:rsidRPr="00591C18">
        <w:fldChar w:fldCharType="end"/>
      </w:r>
      <w:r w:rsidR="00591C18">
        <w:t>.</w:t>
      </w:r>
    </w:p>
    <w:p w14:paraId="1C06D49E" w14:textId="4E0C2097" w:rsidR="009E206C" w:rsidRDefault="009E206C">
      <w:pPr>
        <w:spacing w:after="160" w:line="2" w:lineRule="auto"/>
      </w:pPr>
      <w:r>
        <w:br w:type="page"/>
      </w:r>
    </w:p>
    <w:p w14:paraId="357F2B17" w14:textId="77777777" w:rsidR="008B170F" w:rsidRDefault="00FE6B21" w:rsidP="008B170F">
      <w:pPr>
        <w:keepNext/>
        <w:jc w:val="center"/>
      </w:pPr>
      <w:r w:rsidRPr="00FE6B21">
        <w:rPr>
          <w:noProof/>
        </w:rPr>
        <w:lastRenderedPageBreak/>
        <w:drawing>
          <wp:inline distT="0" distB="0" distL="0" distR="0" wp14:anchorId="53FE00D8" wp14:editId="2F880356">
            <wp:extent cx="5895832" cy="4225783"/>
            <wp:effectExtent l="0" t="0" r="0" b="3810"/>
            <wp:docPr id="8" name="Picture 7" descr="A screenshot of a computer&#10;&#10;Description automatically generated">
              <a:extLst xmlns:a="http://schemas.openxmlformats.org/drawingml/2006/main">
                <a:ext uri="{FF2B5EF4-FFF2-40B4-BE49-F238E27FC236}">
                  <a16:creationId xmlns:a16="http://schemas.microsoft.com/office/drawing/2014/main" id="{2BFF1ECC-114C-16F4-0F4C-FDBD8A8F1B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screenshot of a computer&#10;&#10;Description automatically generated">
                      <a:extLst>
                        <a:ext uri="{FF2B5EF4-FFF2-40B4-BE49-F238E27FC236}">
                          <a16:creationId xmlns:a16="http://schemas.microsoft.com/office/drawing/2014/main" id="{2BFF1ECC-114C-16F4-0F4C-FDBD8A8F1BA7}"/>
                        </a:ext>
                      </a:extLst>
                    </pic:cNvPr>
                    <pic:cNvPicPr>
                      <a:picLocks noChangeAspect="1"/>
                    </pic:cNvPicPr>
                  </pic:nvPicPr>
                  <pic:blipFill>
                    <a:blip r:embed="rId24"/>
                    <a:stretch>
                      <a:fillRect/>
                    </a:stretch>
                  </pic:blipFill>
                  <pic:spPr>
                    <a:xfrm>
                      <a:off x="0" y="0"/>
                      <a:ext cx="5897876" cy="4227248"/>
                    </a:xfrm>
                    <a:prstGeom prst="rect">
                      <a:avLst/>
                    </a:prstGeom>
                  </pic:spPr>
                </pic:pic>
              </a:graphicData>
            </a:graphic>
          </wp:inline>
        </w:drawing>
      </w:r>
    </w:p>
    <w:p w14:paraId="4C1CDFC8" w14:textId="6AC0BEC7" w:rsidR="00464C0F" w:rsidRPr="00591C18" w:rsidRDefault="008B170F" w:rsidP="008B170F">
      <w:pPr>
        <w:pStyle w:val="Bijschrift"/>
        <w:jc w:val="center"/>
        <w:rPr>
          <w:b/>
          <w:bCs/>
          <w:i w:val="0"/>
          <w:iCs w:val="0"/>
        </w:rPr>
      </w:pPr>
      <w:bookmarkStart w:id="76" w:name="_Ref163658755"/>
      <w:r w:rsidRPr="00591C18">
        <w:rPr>
          <w:b/>
          <w:bCs/>
          <w:i w:val="0"/>
          <w:iCs w:val="0"/>
        </w:rPr>
        <w:t xml:space="preserve">Figure </w:t>
      </w:r>
      <w:r w:rsidRPr="00591C18">
        <w:rPr>
          <w:b/>
          <w:bCs/>
          <w:i w:val="0"/>
          <w:iCs w:val="0"/>
        </w:rPr>
        <w:fldChar w:fldCharType="begin"/>
      </w:r>
      <w:r w:rsidRPr="00591C18">
        <w:rPr>
          <w:b/>
          <w:bCs/>
          <w:i w:val="0"/>
          <w:iCs w:val="0"/>
        </w:rPr>
        <w:instrText xml:space="preserve"> SEQ Figure \* ARABIC </w:instrText>
      </w:r>
      <w:r w:rsidRPr="00591C18">
        <w:rPr>
          <w:b/>
          <w:bCs/>
          <w:i w:val="0"/>
          <w:iCs w:val="0"/>
        </w:rPr>
        <w:fldChar w:fldCharType="separate"/>
      </w:r>
      <w:r w:rsidR="00221AAC">
        <w:rPr>
          <w:b/>
          <w:bCs/>
          <w:i w:val="0"/>
          <w:iCs w:val="0"/>
          <w:noProof/>
        </w:rPr>
        <w:t>17</w:t>
      </w:r>
      <w:r w:rsidRPr="00591C18">
        <w:rPr>
          <w:b/>
          <w:bCs/>
          <w:i w:val="0"/>
          <w:iCs w:val="0"/>
        </w:rPr>
        <w:fldChar w:fldCharType="end"/>
      </w:r>
      <w:bookmarkEnd w:id="76"/>
      <w:r w:rsidRPr="00591C18">
        <w:rPr>
          <w:b/>
          <w:bCs/>
          <w:i w:val="0"/>
          <w:iCs w:val="0"/>
        </w:rPr>
        <w:t xml:space="preserve"> Classification</w:t>
      </w:r>
      <w:r w:rsidR="00513A0D" w:rsidRPr="00591C18">
        <w:rPr>
          <w:b/>
          <w:bCs/>
          <w:i w:val="0"/>
          <w:iCs w:val="0"/>
        </w:rPr>
        <w:t>, reference and equation of adsorption isotherm</w:t>
      </w:r>
      <w:r w:rsidR="00F024AD" w:rsidRPr="00591C18">
        <w:rPr>
          <w:b/>
          <w:bCs/>
          <w:i w:val="0"/>
          <w:iCs w:val="0"/>
        </w:rPr>
        <w:t xml:space="preserve"> models </w:t>
      </w:r>
      <w:r w:rsidR="00591C18" w:rsidRPr="00591C18">
        <w:rPr>
          <w:b/>
          <w:bCs/>
          <w:i w:val="0"/>
          <w:iCs w:val="0"/>
        </w:rPr>
        <w:br/>
      </w:r>
      <w:r w:rsidR="008B6B43" w:rsidRPr="00591C18">
        <w:rPr>
          <w:b/>
          <w:bCs/>
          <w:i w:val="0"/>
          <w:iCs w:val="0"/>
        </w:rPr>
        <w:fldChar w:fldCharType="begin"/>
      </w:r>
      <w:r w:rsidR="008B6B43" w:rsidRPr="00591C18">
        <w:rPr>
          <w:b/>
          <w:bCs/>
          <w:i w:val="0"/>
          <w:iCs w:val="0"/>
        </w:rPr>
        <w:instrText xml:space="preserve"> ADDIN ZOTERO_ITEM CSL_CITATION {"citationID":"PGyfoNpI","properties":{"formattedCitation":"(Saleh, 2022; Wang &amp; Guo, 2020)","plainCitation":"(Saleh, 2022; Wang &amp; Guo, 2020)","noteIndex":0},"citationItems":[{"id":122,"uris":["http://zotero.org/users/local/h6YJVYLe/items/PCE2WV6G"],"itemData":{"id":122,"type":"chapter","abstract":"Owing to its inexpensive, facile, and eco-friendly nature, adsorption process has enjoyed considerable attention in purification and separation industries. Its importance necessitates extraordinary endeavors in its modeling. This chapter discusses the widely used adsorption isotherms such as adsorption empirical isotherms, isotherms based on Polanyi's theory, chemical adsorption isotherms, physical adsorption isotherms, and ion exchange model, and their related definitions, along with examples of correlated work from the recent decade.","collection-title":"Surface Science of Adsorbents and Nanoadsorbents","container-title":"Interface Science and Technology","note":"DOI: 10.1016/B978-0-12-849876-7.00009-9","page":"99-126","publisher":"Elsevier","source":"ScienceDirect","title":"Chapter 4 - Isotherm models of adsorption processes on adsorbents and nanoadsorbents","URL":"https://www.sciencedirect.com/science/article/pii/B9780128498767000099","volume":"34","author":[{"family":"Saleh","given":"Tawfik A."}],"editor":[{"family":"Saleh","given":"Tawfik A."}],"accessed":{"date-parts":[["2023",12,10]]},"issued":{"date-parts":[["2022",1,1]]}}},{"id":163,"uris":["http://zotero.org/users/local/h6YJVYLe/items/6NLD4TL9"],"itemData":{"id":163,"type":"article-journal","abstract":"Adsorption is widely applied separation process, especially in environmental remediation, due to its low cost and high efﬁciency. Adsorption isotherm models can provide mechanism information of the adsorption process, which is important for the design of adsorption system. However, the classiﬁcation, physical meaning, application and solving method of the isotherms have not been systematical analyzed and summarized. In this paper, the adsorption isotherms were classiﬁed into adsorption empirical isotherms, isotherms based on Polanyi’s theory, chemical adsorption isotherms, physical adsorption isotherms, and the ion exchange model. The derivation and physical meaning of the isotherm models were discussed in detail. In addition, the application of the isotherm models were analyzed and summarized based on over 200 adsorption equilibrium data in literature. The statistical parameters for evaluating the ﬁtness of the models were also discussed. Finally, a user interface (UI) was developed based on Excel software for solving the isotherm models, which was provided in supplemental material and can be easily used to model the adsorption equilibrium data. This paper will provide theoretical basis and guiding methodology for the selection and use of the adsorption isotherms.","container-title":"Chemosphere","DOI":"10.1016/j.chemosphere.2020.127279","ISSN":"00456535","journalAbbreviation":"Chemosphere","language":"en","page":"127279","source":"DOI.org (Crossref)","title":"Adsorption isotherm models: Classification, physical meaning, application and solving method","title-short":"Adsorption isotherm models","volume":"258","author":[{"family":"Wang","given":"Jianlong"},{"family":"Guo","given":"Xuan"}],"issued":{"date-parts":[["2020",11]]}}}],"schema":"https://github.com/citation-style-language/schema/raw/master/csl-citation.json"} </w:instrText>
      </w:r>
      <w:r w:rsidR="008B6B43" w:rsidRPr="00591C18">
        <w:rPr>
          <w:b/>
          <w:bCs/>
          <w:i w:val="0"/>
          <w:iCs w:val="0"/>
        </w:rPr>
        <w:fldChar w:fldCharType="separate"/>
      </w:r>
      <w:r w:rsidR="008B6B43" w:rsidRPr="00591C18">
        <w:rPr>
          <w:rFonts w:cs="Arial"/>
          <w:b/>
          <w:bCs/>
          <w:i w:val="0"/>
          <w:iCs w:val="0"/>
        </w:rPr>
        <w:t>(Saleh, 2022; Wang &amp; Guo, 2020)</w:t>
      </w:r>
      <w:r w:rsidR="008B6B43" w:rsidRPr="00591C18">
        <w:rPr>
          <w:b/>
          <w:bCs/>
          <w:i w:val="0"/>
          <w:iCs w:val="0"/>
        </w:rPr>
        <w:fldChar w:fldCharType="end"/>
      </w:r>
    </w:p>
    <w:p w14:paraId="47876D90" w14:textId="77777777" w:rsidR="00464C0F" w:rsidRDefault="00464C0F" w:rsidP="007113C4">
      <w:pPr>
        <w:jc w:val="both"/>
      </w:pPr>
    </w:p>
    <w:p w14:paraId="6E43CE13" w14:textId="2DEF395C" w:rsidR="00050D6C" w:rsidRDefault="0071755A" w:rsidP="00050D6C">
      <w:pPr>
        <w:pStyle w:val="Kop2"/>
      </w:pPr>
      <w:bookmarkStart w:id="77" w:name="_Toc167884296"/>
      <w:r>
        <w:t>Fixed-bed BTC models</w:t>
      </w:r>
      <w:bookmarkEnd w:id="77"/>
    </w:p>
    <w:p w14:paraId="0020F2E5" w14:textId="29BB6D5B" w:rsidR="009E206C" w:rsidRDefault="00F47582" w:rsidP="00F47582">
      <w:pPr>
        <w:pStyle w:val="Kop3"/>
      </w:pPr>
      <w:bookmarkStart w:id="78" w:name="_Ref164341965"/>
      <w:r>
        <w:t>Pore and Surface Diffusion Model (PSDM)</w:t>
      </w:r>
      <w:bookmarkEnd w:id="78"/>
      <w:r w:rsidR="009E206C">
        <w:t xml:space="preserve"> </w:t>
      </w:r>
    </w:p>
    <w:p w14:paraId="04F56611" w14:textId="134322FA" w:rsidR="00F00C6C" w:rsidRDefault="0002787C" w:rsidP="00DD4A71">
      <w:pPr>
        <w:jc w:val="both"/>
      </w:pPr>
      <w:r>
        <w:t>The pore and surface diffusion model</w:t>
      </w:r>
      <w:r w:rsidR="0071338E">
        <w:t xml:space="preserve"> (PSDM</w:t>
      </w:r>
      <w:r w:rsidR="001C1D30">
        <w:t>) is a very complete diffusion-based model</w:t>
      </w:r>
      <w:r w:rsidR="00842C59">
        <w:t xml:space="preserve"> </w:t>
      </w:r>
      <w:r w:rsidR="00D053E8">
        <w:fldChar w:fldCharType="begin"/>
      </w:r>
      <w:r w:rsidR="00D053E8">
        <w:instrText xml:space="preserve"> ADDIN ZOTERO_ITEM CSL_CITATION {"citationID":"WZJDOleY","properties":{"formattedCitation":"(Xu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D053E8">
        <w:fldChar w:fldCharType="separate"/>
      </w:r>
      <w:r w:rsidR="00D053E8" w:rsidRPr="00D053E8">
        <w:rPr>
          <w:rFonts w:cs="Arial"/>
        </w:rPr>
        <w:t>(Xu et al., 2013)</w:t>
      </w:r>
      <w:r w:rsidR="00D053E8">
        <w:fldChar w:fldCharType="end"/>
      </w:r>
      <w:r w:rsidR="001C1D30">
        <w:t>.</w:t>
      </w:r>
      <w:r w:rsidR="00994105">
        <w:t xml:space="preserve"> It is also </w:t>
      </w:r>
      <w:r w:rsidR="00E80ACD">
        <w:t>called a</w:t>
      </w:r>
      <w:r w:rsidR="00994105">
        <w:t xml:space="preserve"> ‘general rate’ model </w:t>
      </w:r>
      <w:r w:rsidR="00971F85">
        <w:t>and</w:t>
      </w:r>
      <w:r w:rsidR="00E80ACD">
        <w:t xml:space="preserve"> classified as</w:t>
      </w:r>
      <w:r w:rsidR="00994105">
        <w:t xml:space="preserve"> mass transfer model.</w:t>
      </w:r>
      <w:r w:rsidR="00B44752">
        <w:t xml:space="preserve"> </w:t>
      </w:r>
      <w:r w:rsidR="00971F85">
        <w:t>Namely, t</w:t>
      </w:r>
      <w:r w:rsidR="004D5BF6">
        <w:t xml:space="preserve">his model </w:t>
      </w:r>
      <w:r w:rsidR="00BB17CB">
        <w:t xml:space="preserve">is able </w:t>
      </w:r>
      <w:r w:rsidR="00F4120C">
        <w:t>to describe</w:t>
      </w:r>
      <w:r w:rsidR="00BB17CB">
        <w:t xml:space="preserve"> mass transfer very well</w:t>
      </w:r>
      <w:r w:rsidR="007B35C7">
        <w:t xml:space="preserve"> and assume</w:t>
      </w:r>
      <w:r w:rsidR="009610F3">
        <w:t>s</w:t>
      </w:r>
      <w:r w:rsidR="007B35C7">
        <w:t xml:space="preserve"> that the adsorption reaction is instant.</w:t>
      </w:r>
      <w:r w:rsidR="00737873">
        <w:t xml:space="preserve"> </w:t>
      </w:r>
      <w:r w:rsidR="00451CD0">
        <w:t>It is</w:t>
      </w:r>
      <w:r w:rsidR="00737873">
        <w:t xml:space="preserve"> true that</w:t>
      </w:r>
      <w:r w:rsidR="0074375A">
        <w:t xml:space="preserve"> </w:t>
      </w:r>
      <w:r w:rsidR="00DD4A71">
        <w:t xml:space="preserve">in porous materials like GAC, the adsorption of micropollutants is typically rate-limited </w:t>
      </w:r>
      <w:r w:rsidR="008960D6">
        <w:t xml:space="preserve">by </w:t>
      </w:r>
      <w:r w:rsidR="00451CD0">
        <w:t xml:space="preserve">the </w:t>
      </w:r>
      <w:r w:rsidR="008960D6">
        <w:t>intraparticle diffusion</w:t>
      </w:r>
      <w:r w:rsidR="00451CD0">
        <w:t xml:space="preserve"> step</w:t>
      </w:r>
      <w:r w:rsidR="008960D6">
        <w:t xml:space="preserve"> and not by the adsorption</w:t>
      </w:r>
      <w:r w:rsidR="007D0C0A">
        <w:t xml:space="preserve"> </w:t>
      </w:r>
      <w:r w:rsidR="008960D6">
        <w:t>reaction</w:t>
      </w:r>
      <w:r w:rsidR="00451CD0">
        <w:t xml:space="preserve"> step</w:t>
      </w:r>
      <w:r w:rsidR="007D0C0A">
        <w:t>.</w:t>
      </w:r>
      <w:r w:rsidR="009E44E0">
        <w:t xml:space="preserve"> The fact that the PSDM includes </w:t>
      </w:r>
      <w:r w:rsidR="00EE2AFD">
        <w:t>a combination of all mass transfer resistances</w:t>
      </w:r>
      <w:r w:rsidR="001E77D7">
        <w:t>:</w:t>
      </w:r>
      <w:r w:rsidR="00EE2AFD">
        <w:t xml:space="preserve"> external, fluid film, pore </w:t>
      </w:r>
      <w:r w:rsidR="001E77D7">
        <w:t xml:space="preserve">(macropore) </w:t>
      </w:r>
      <w:r w:rsidR="00EE2AFD">
        <w:t>and surface</w:t>
      </w:r>
      <w:r w:rsidR="001E77D7">
        <w:t xml:space="preserve"> (micropore) diffusion, makes the model very interesting for adsorption of various micropollutants onto GAC </w:t>
      </w:r>
      <w:r w:rsidR="00D01686">
        <w:fldChar w:fldCharType="begin"/>
      </w:r>
      <w:r w:rsidR="00D01686">
        <w:instrText xml:space="preserve"> ADDIN ZOTERO_ITEM CSL_CITATION {"citationID":"xtc0F5aP","properties":{"formattedCitation":"(Inglezakis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D01686">
        <w:fldChar w:fldCharType="separate"/>
      </w:r>
      <w:r w:rsidR="00D01686" w:rsidRPr="00D01686">
        <w:rPr>
          <w:rFonts w:cs="Arial"/>
        </w:rPr>
        <w:t>(Inglezakis et al., 2019)</w:t>
      </w:r>
      <w:r w:rsidR="00D01686">
        <w:fldChar w:fldCharType="end"/>
      </w:r>
      <w:r w:rsidR="00D01686">
        <w:t>.</w:t>
      </w:r>
      <w:r w:rsidR="00A322E8">
        <w:t xml:space="preserve"> From </w:t>
      </w:r>
      <w:r w:rsidR="00A71854">
        <w:t xml:space="preserve">the earlier discussed </w:t>
      </w:r>
      <w:r w:rsidR="00BB5E7F">
        <w:t>four</w:t>
      </w:r>
      <w:r w:rsidR="00A71854">
        <w:t xml:space="preserve"> </w:t>
      </w:r>
      <w:r w:rsidR="0099074D">
        <w:t>possibly rate-limiting</w:t>
      </w:r>
      <w:r w:rsidR="002D7917">
        <w:t xml:space="preserve"> </w:t>
      </w:r>
      <w:r w:rsidR="00BB5E7F">
        <w:t>steps</w:t>
      </w:r>
      <w:r w:rsidR="00915D7E">
        <w:t xml:space="preserve"> </w:t>
      </w:r>
      <w:r w:rsidR="002D7917">
        <w:t>in an adsorption column, the ones that are included in the model are marked green.</w:t>
      </w:r>
      <w:r w:rsidR="0059434C">
        <w:t xml:space="preserve"> It is called a multi-phase model because it takes into account </w:t>
      </w:r>
      <w:r w:rsidR="001977AD">
        <w:t xml:space="preserve">multiple types of diffusion: film, pore and surface diffusion </w:t>
      </w:r>
      <w:r w:rsidR="001977AD">
        <w:fldChar w:fldCharType="begin"/>
      </w:r>
      <w:r w:rsidR="001977AD">
        <w:instrText xml:space="preserve"> ADDIN ZOTERO_ITEM CSL_CITATION {"citationID":"HaITHG6v","properties":{"formattedCitation":"(S.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1977AD">
        <w:fldChar w:fldCharType="separate"/>
      </w:r>
      <w:r w:rsidR="001977AD" w:rsidRPr="001977AD">
        <w:rPr>
          <w:rFonts w:cs="Arial"/>
        </w:rPr>
        <w:t>(S. Sharma et al., 2023)</w:t>
      </w:r>
      <w:r w:rsidR="001977AD">
        <w:fldChar w:fldCharType="end"/>
      </w:r>
      <w:r w:rsidR="009024E1">
        <w:t>.</w:t>
      </w:r>
    </w:p>
    <w:p w14:paraId="715EE5CE" w14:textId="77777777" w:rsidR="00F00C6C" w:rsidRDefault="00F00C6C" w:rsidP="00DD4A71">
      <w:pPr>
        <w:jc w:val="both"/>
      </w:pPr>
    </w:p>
    <w:p w14:paraId="37BEFA56" w14:textId="24210A2F" w:rsidR="00D01686" w:rsidRDefault="00D01686" w:rsidP="00D01686">
      <w:pPr>
        <w:pStyle w:val="Lijstalinea"/>
        <w:numPr>
          <w:ilvl w:val="0"/>
          <w:numId w:val="32"/>
        </w:numPr>
        <w:jc w:val="both"/>
      </w:pPr>
      <w:r w:rsidRPr="002D7917">
        <w:rPr>
          <w:b/>
          <w:bCs/>
          <w:color w:val="70AD47" w:themeColor="accent6"/>
        </w:rPr>
        <w:t>Liquid phase mass transfer</w:t>
      </w:r>
    </w:p>
    <w:p w14:paraId="3496741C" w14:textId="06D24002" w:rsidR="00D01686" w:rsidRPr="002D7917" w:rsidRDefault="00D01686" w:rsidP="00D01686">
      <w:pPr>
        <w:pStyle w:val="Lijstalinea"/>
        <w:numPr>
          <w:ilvl w:val="0"/>
          <w:numId w:val="32"/>
        </w:numPr>
        <w:jc w:val="both"/>
        <w:rPr>
          <w:color w:val="70AD47" w:themeColor="accent6"/>
        </w:rPr>
      </w:pPr>
      <w:r w:rsidRPr="002D7917">
        <w:rPr>
          <w:b/>
          <w:bCs/>
          <w:color w:val="70AD47" w:themeColor="accent6"/>
        </w:rPr>
        <w:t>External film diffusion</w:t>
      </w:r>
    </w:p>
    <w:p w14:paraId="66221A8F" w14:textId="6F234B91" w:rsidR="00F75F2C" w:rsidRDefault="00D01686" w:rsidP="00F75F2C">
      <w:pPr>
        <w:pStyle w:val="Lijstalinea"/>
        <w:numPr>
          <w:ilvl w:val="0"/>
          <w:numId w:val="32"/>
        </w:numPr>
        <w:jc w:val="both"/>
        <w:rPr>
          <w:color w:val="70AD47" w:themeColor="accent6"/>
        </w:rPr>
      </w:pPr>
      <w:r w:rsidRPr="002D7917">
        <w:rPr>
          <w:b/>
          <w:bCs/>
          <w:color w:val="70AD47" w:themeColor="accent6"/>
        </w:rPr>
        <w:t>Intraparticle diffusion</w:t>
      </w:r>
      <w:r w:rsidR="00F541B3" w:rsidRPr="002D7917">
        <w:rPr>
          <w:color w:val="70AD47" w:themeColor="accent6"/>
        </w:rPr>
        <w:t xml:space="preserve">: </w:t>
      </w:r>
      <w:r w:rsidRPr="002D7917">
        <w:rPr>
          <w:b/>
          <w:bCs/>
          <w:color w:val="70AD47" w:themeColor="accent6"/>
        </w:rPr>
        <w:t>Pore diffusion</w:t>
      </w:r>
      <w:r w:rsidR="00F541B3" w:rsidRPr="002D7917">
        <w:rPr>
          <w:b/>
          <w:bCs/>
          <w:color w:val="70AD47" w:themeColor="accent6"/>
        </w:rPr>
        <w:t xml:space="preserve"> and </w:t>
      </w:r>
      <w:r w:rsidRPr="002D7917">
        <w:rPr>
          <w:b/>
          <w:bCs/>
          <w:color w:val="70AD47" w:themeColor="accent6"/>
        </w:rPr>
        <w:t>Surface diffusion</w:t>
      </w:r>
      <w:r w:rsidRPr="002D7917">
        <w:rPr>
          <w:color w:val="70AD47" w:themeColor="accent6"/>
        </w:rPr>
        <w:t xml:space="preserve"> </w:t>
      </w:r>
    </w:p>
    <w:p w14:paraId="78B10663" w14:textId="29085478" w:rsidR="00864BE9" w:rsidRPr="002D7917" w:rsidRDefault="00DD4849" w:rsidP="00BB5E7F">
      <w:pPr>
        <w:pStyle w:val="Lijstalinea"/>
        <w:jc w:val="both"/>
        <w:rPr>
          <w:color w:val="70AD47" w:themeColor="accent6"/>
        </w:rPr>
      </w:pPr>
      <w:r w:rsidRPr="002D7917">
        <w:rPr>
          <w:b/>
          <w:bCs/>
          <w:color w:val="70AD47" w:themeColor="accent6"/>
        </w:rPr>
        <w:t xml:space="preserve">The </w:t>
      </w:r>
      <w:r w:rsidR="00A127FD">
        <w:rPr>
          <w:b/>
          <w:bCs/>
          <w:color w:val="70AD47" w:themeColor="accent6"/>
        </w:rPr>
        <w:t>i</w:t>
      </w:r>
      <w:r w:rsidR="00864BE9" w:rsidRPr="002D7917">
        <w:rPr>
          <w:b/>
          <w:bCs/>
          <w:color w:val="70AD47" w:themeColor="accent6"/>
        </w:rPr>
        <w:t>sotherm</w:t>
      </w:r>
    </w:p>
    <w:p w14:paraId="512BC376" w14:textId="435D0366" w:rsidR="00383FA2" w:rsidRPr="00027F9E" w:rsidRDefault="00D01686" w:rsidP="00F00C6C">
      <w:pPr>
        <w:pStyle w:val="Lijstalinea"/>
        <w:numPr>
          <w:ilvl w:val="0"/>
          <w:numId w:val="32"/>
        </w:numPr>
        <w:jc w:val="both"/>
      </w:pPr>
      <w:r w:rsidRPr="00027F9E">
        <w:t>The adsorption- desorption reaction</w:t>
      </w:r>
    </w:p>
    <w:p w14:paraId="144AE9E4" w14:textId="2209989F" w:rsidR="00857FDA" w:rsidRDefault="00857FDA">
      <w:pPr>
        <w:spacing w:after="160" w:line="2" w:lineRule="auto"/>
        <w:rPr>
          <w:noProof/>
        </w:rPr>
      </w:pPr>
      <w:r>
        <w:rPr>
          <w:noProof/>
        </w:rPr>
        <w:br w:type="page"/>
      </w:r>
    </w:p>
    <w:p w14:paraId="043FC413" w14:textId="1A8C5AE6" w:rsidR="002B4FA0" w:rsidRDefault="00C1736C" w:rsidP="00BD6E81">
      <w:pPr>
        <w:jc w:val="both"/>
        <w:rPr>
          <w:noProof/>
        </w:rPr>
      </w:pPr>
      <w:r>
        <w:rPr>
          <w:noProof/>
        </w:rPr>
        <w:lastRenderedPageBreak/>
        <w:t xml:space="preserve">(1) </w:t>
      </w:r>
      <w:r w:rsidR="002E5F02">
        <w:rPr>
          <w:noProof/>
        </w:rPr>
        <w:t>Liquid phase mass transfer</w:t>
      </w:r>
      <w:r w:rsidR="00BD6E81">
        <w:rPr>
          <w:noProof/>
        </w:rPr>
        <w:t>.</w:t>
      </w:r>
      <w:r w:rsidR="002F37E0">
        <w:rPr>
          <w:noProof/>
        </w:rPr>
        <w:t xml:space="preserve"> Solutes can move through the column in axial or radial direction</w:t>
      </w:r>
      <w:r w:rsidR="009F4265">
        <w:rPr>
          <w:noProof/>
        </w:rPr>
        <w:t xml:space="preserve">. However, as the length of the column is typically larger and radial velocities are rather small, only axial movement can be considered. </w:t>
      </w:r>
      <w:r w:rsidR="00F43278">
        <w:rPr>
          <w:noProof/>
        </w:rPr>
        <w:t xml:space="preserve">It is then assumed that the cross-sections are homogeneous. </w:t>
      </w:r>
      <w:r w:rsidR="00B66B26">
        <w:rPr>
          <w:noProof/>
        </w:rPr>
        <w:t xml:space="preserve">A macrosopic mass conservation equation is required to </w:t>
      </w:r>
      <w:r w:rsidR="0091573C">
        <w:rPr>
          <w:noProof/>
        </w:rPr>
        <w:t xml:space="preserve">include variations in the column in z-direction. These variations are: </w:t>
      </w:r>
      <w:r w:rsidR="00937BA3">
        <w:rPr>
          <w:noProof/>
        </w:rPr>
        <w:t>concentration of adsorbed adsorbate q, concentration of the bulk solution C, distance to inlet z, superficial velocity u and axial dispersion coefficient D</w:t>
      </w:r>
      <w:r w:rsidR="00937BA3" w:rsidRPr="00566291">
        <w:rPr>
          <w:noProof/>
          <w:vertAlign w:val="subscript"/>
        </w:rPr>
        <w:t>z</w:t>
      </w:r>
      <w:r w:rsidR="00937BA3">
        <w:rPr>
          <w:noProof/>
        </w:rPr>
        <w:t xml:space="preserve"> </w:t>
      </w:r>
      <w:r w:rsidR="00745D39">
        <w:rPr>
          <w:noProof/>
        </w:rPr>
        <w:fldChar w:fldCharType="begin"/>
      </w:r>
      <w:r w:rsidR="00745D39">
        <w:rPr>
          <w:noProof/>
        </w:rPr>
        <w:instrText xml:space="preserve"> ADDIN ZOTERO_ITEM CSL_CITATION {"citationID":"jhdAC0dQ","properties":{"formattedCitation":"(Xu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745D39">
        <w:rPr>
          <w:noProof/>
        </w:rPr>
        <w:fldChar w:fldCharType="separate"/>
      </w:r>
      <w:r w:rsidR="00745D39" w:rsidRPr="00566291">
        <w:rPr>
          <w:rFonts w:cs="Arial"/>
        </w:rPr>
        <w:t>(Xu et al., 2013)</w:t>
      </w:r>
      <w:r w:rsidR="00745D39">
        <w:rPr>
          <w:noProof/>
        </w:rPr>
        <w:fldChar w:fldCharType="end"/>
      </w:r>
      <w:r w:rsidR="004A1A59">
        <w:rPr>
          <w:noProof/>
        </w:rPr>
        <w:t>. The variations are included in</w:t>
      </w:r>
      <w:r w:rsidR="000F6A0D">
        <w:rPr>
          <w:noProof/>
        </w:rPr>
        <w:t xml:space="preserve"> the</w:t>
      </w:r>
      <w:r w:rsidR="0054174D">
        <w:rPr>
          <w:noProof/>
        </w:rPr>
        <w:t xml:space="preserve"> </w:t>
      </w:r>
      <w:r w:rsidR="0054174D" w:rsidRPr="00E96D2A">
        <w:rPr>
          <w:noProof/>
        </w:rPr>
        <w:t>differential</w:t>
      </w:r>
      <w:r w:rsidR="000F6A0D" w:rsidRPr="00E96D2A">
        <w:rPr>
          <w:noProof/>
        </w:rPr>
        <w:t xml:space="preserve"> mass balance</w:t>
      </w:r>
      <w:r w:rsidR="004A1A59" w:rsidRPr="00E96D2A">
        <w:rPr>
          <w:noProof/>
        </w:rPr>
        <w:t xml:space="preserve"> equation</w:t>
      </w:r>
      <w:r w:rsidR="00526450">
        <w:rPr>
          <w:noProof/>
        </w:rPr>
        <w:t xml:space="preserve"> </w:t>
      </w:r>
      <w:r w:rsidR="00526450" w:rsidRPr="00566291">
        <w:rPr>
          <w:b/>
          <w:bCs/>
          <w:noProof/>
        </w:rPr>
        <w:fldChar w:fldCharType="begin"/>
      </w:r>
      <w:r w:rsidR="00526450" w:rsidRPr="00566291">
        <w:rPr>
          <w:b/>
          <w:bCs/>
          <w:noProof/>
        </w:rPr>
        <w:instrText xml:space="preserve"> REF _Ref163814620 \h  \* MERGEFORMAT </w:instrText>
      </w:r>
      <w:r w:rsidR="00526450" w:rsidRPr="00566291">
        <w:rPr>
          <w:b/>
          <w:bCs/>
          <w:noProof/>
        </w:rPr>
      </w:r>
      <w:r w:rsidR="00526450" w:rsidRPr="00566291">
        <w:rPr>
          <w:b/>
          <w:bCs/>
          <w:noProof/>
        </w:rPr>
        <w:fldChar w:fldCharType="separate"/>
      </w:r>
      <w:r w:rsidR="00221AAC" w:rsidRPr="00221AAC">
        <w:rPr>
          <w:b/>
          <w:bCs/>
        </w:rPr>
        <w:t>(</w:t>
      </w:r>
      <w:r w:rsidR="00221AAC" w:rsidRPr="00221AAC">
        <w:rPr>
          <w:b/>
          <w:bCs/>
          <w:noProof/>
        </w:rPr>
        <w:t>5</w:t>
      </w:r>
      <w:r w:rsidR="00221AAC" w:rsidRPr="00221AAC">
        <w:rPr>
          <w:b/>
          <w:bCs/>
        </w:rPr>
        <w:t>)</w:t>
      </w:r>
      <w:r w:rsidR="00526450" w:rsidRPr="00566291">
        <w:rPr>
          <w:b/>
          <w:bCs/>
          <w:noProof/>
        </w:rPr>
        <w:fldChar w:fldCharType="end"/>
      </w:r>
      <w:r w:rsidR="00526450">
        <w:rPr>
          <w:noProof/>
        </w:rPr>
        <w:t>.</w:t>
      </w:r>
    </w:p>
    <w:p w14:paraId="0AA31221" w14:textId="77777777" w:rsidR="00377E7B" w:rsidRDefault="00377E7B" w:rsidP="00EA4D2B">
      <w:pPr>
        <w:rPr>
          <w:noProof/>
        </w:rPr>
      </w:pPr>
    </w:p>
    <w:p w14:paraId="033D3269" w14:textId="754A667E" w:rsidR="004A1A59" w:rsidRPr="0070645C" w:rsidRDefault="00000000" w:rsidP="004A1A59">
      <w:pPr>
        <w:keepNext/>
        <w:jc w:val="both"/>
        <w:rPr>
          <w:rFonts w:eastAsiaTheme="minorEastAsia"/>
          <w:noProof/>
        </w:rPr>
      </w:pPr>
      <m:oMathPara>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f>
            <m:fPr>
              <m:ctrlPr>
                <w:rPr>
                  <w:rFonts w:ascii="Cambria Math" w:hAnsi="Cambria Math"/>
                  <w:i/>
                  <w:noProof/>
                </w:rPr>
              </m:ctrlPr>
            </m:fPr>
            <m:num>
              <m:r>
                <w:rPr>
                  <w:rFonts w:ascii="Cambria Math" w:hAnsi="Cambria Math"/>
                  <w:noProof/>
                </w:rPr>
                <m:t>∂C</m:t>
              </m:r>
            </m:num>
            <m:den>
              <m:r>
                <w:rPr>
                  <w:rFonts w:ascii="Cambria Math" w:hAnsi="Cambria Math"/>
                  <w:noProof/>
                </w:rPr>
                <m:t>∂t</m:t>
              </m:r>
            </m:den>
          </m:f>
          <m:r>
            <w:rPr>
              <w:rFonts w:ascii="Cambria Math" w:hAnsi="Cambria Math"/>
              <w:noProof/>
            </w:rPr>
            <m:t>+u</m:t>
          </m:r>
          <m:f>
            <m:fPr>
              <m:ctrlPr>
                <w:rPr>
                  <w:rFonts w:ascii="Cambria Math" w:hAnsi="Cambria Math"/>
                  <w:i/>
                  <w:noProof/>
                </w:rPr>
              </m:ctrlPr>
            </m:fPr>
            <m:num>
              <m:r>
                <w:rPr>
                  <w:rFonts w:ascii="Cambria Math" w:hAnsi="Cambria Math"/>
                  <w:noProof/>
                </w:rPr>
                <m:t>∂C</m:t>
              </m:r>
            </m:num>
            <m:den>
              <m:r>
                <w:rPr>
                  <w:rFonts w:ascii="Cambria Math" w:hAnsi="Cambria Math"/>
                  <w:noProof/>
                </w:rPr>
                <m:t>∂z</m:t>
              </m:r>
            </m:den>
          </m:f>
          <m:r>
            <w:rPr>
              <w:rFonts w:ascii="Cambria Math" w:hAnsi="Cambria Math"/>
              <w:noProof/>
            </w:rPr>
            <m:t>+</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e>
          </m:d>
          <m:sSub>
            <m:sSubPr>
              <m:ctrlPr>
                <w:rPr>
                  <w:rFonts w:ascii="Cambria Math" w:hAnsi="Cambria Math"/>
                  <w:i/>
                  <w:noProof/>
                </w:rPr>
              </m:ctrlPr>
            </m:sSubPr>
            <m:e>
              <m:r>
                <w:rPr>
                  <w:rFonts w:ascii="Cambria Math" w:hAnsi="Cambria Math"/>
                  <w:noProof/>
                </w:rPr>
                <m:t>ρ</m:t>
              </m:r>
            </m:e>
            <m:sub>
              <m:r>
                <w:rPr>
                  <w:rFonts w:ascii="Cambria Math" w:hAnsi="Cambria Math"/>
                  <w:noProof/>
                </w:rPr>
                <m:t>b</m:t>
              </m:r>
            </m:sub>
          </m:sSub>
          <m:f>
            <m:fPr>
              <m:ctrlPr>
                <w:rPr>
                  <w:rFonts w:ascii="Cambria Math" w:hAnsi="Cambria Math"/>
                  <w:i/>
                  <w:noProof/>
                </w:rPr>
              </m:ctrlPr>
            </m:fPr>
            <m:num>
              <m:r>
                <w:rPr>
                  <w:rFonts w:ascii="Cambria Math" w:hAnsi="Cambria Math"/>
                  <w:noProof/>
                </w:rPr>
                <m:t>∂q</m:t>
              </m:r>
            </m:num>
            <m:den>
              <m:r>
                <w:rPr>
                  <w:rFonts w:ascii="Cambria Math" w:hAnsi="Cambria Math"/>
                  <w:noProof/>
                </w:rPr>
                <m:t>∂t</m:t>
              </m:r>
            </m:den>
          </m:f>
          <m:r>
            <w:rPr>
              <w:rFonts w:ascii="Cambria Math" w:hAnsi="Cambria Math"/>
              <w:noProof/>
            </w:rPr>
            <m:t>=</m:t>
          </m:r>
          <m:sSub>
            <m:sSubPr>
              <m:ctrlPr>
                <w:rPr>
                  <w:rFonts w:ascii="Cambria Math" w:hAnsi="Cambria Math"/>
                  <w:i/>
                  <w:noProof/>
                </w:rPr>
              </m:ctrlPr>
            </m:sSubPr>
            <m:e>
              <m:r>
                <w:rPr>
                  <w:rFonts w:ascii="Cambria Math" w:hAnsi="Cambria Math"/>
                  <w:noProof/>
                </w:rPr>
                <m:t>D</m:t>
              </m:r>
            </m:e>
            <m:sub>
              <m:r>
                <w:rPr>
                  <w:rFonts w:ascii="Cambria Math" w:hAnsi="Cambria Math"/>
                  <w:noProof/>
                </w:rPr>
                <m:t>z</m:t>
              </m:r>
            </m:sub>
          </m:sSub>
          <m:f>
            <m:fPr>
              <m:ctrlPr>
                <w:rPr>
                  <w:rFonts w:ascii="Cambria Math" w:hAnsi="Cambria Math"/>
                  <w:i/>
                  <w:noProof/>
                </w:rPr>
              </m:ctrlPr>
            </m:fPr>
            <m:num>
              <m:sSup>
                <m:sSupPr>
                  <m:ctrlPr>
                    <w:rPr>
                      <w:rFonts w:ascii="Cambria Math" w:hAnsi="Cambria Math"/>
                      <w:i/>
                      <w:noProof/>
                    </w:rPr>
                  </m:ctrlPr>
                </m:sSupPr>
                <m:e>
                  <m:r>
                    <w:rPr>
                      <w:rFonts w:ascii="Cambria Math" w:hAnsi="Cambria Math"/>
                      <w:noProof/>
                    </w:rPr>
                    <m:t>∂</m:t>
                  </m:r>
                </m:e>
                <m:sup>
                  <m:r>
                    <w:rPr>
                      <w:rFonts w:ascii="Cambria Math" w:hAnsi="Cambria Math"/>
                      <w:noProof/>
                    </w:rPr>
                    <m:t>2</m:t>
                  </m:r>
                </m:sup>
              </m:sSup>
              <m:r>
                <w:rPr>
                  <w:rFonts w:ascii="Cambria Math" w:hAnsi="Cambria Math"/>
                  <w:noProof/>
                </w:rPr>
                <m:t>C</m:t>
              </m:r>
            </m:num>
            <m:den>
              <m:r>
                <w:rPr>
                  <w:rFonts w:ascii="Cambria Math" w:hAnsi="Cambria Math"/>
                  <w:noProof/>
                </w:rPr>
                <m:t>∂</m:t>
              </m:r>
              <m:sSup>
                <m:sSupPr>
                  <m:ctrlPr>
                    <w:rPr>
                      <w:rFonts w:ascii="Cambria Math" w:hAnsi="Cambria Math"/>
                      <w:i/>
                      <w:noProof/>
                    </w:rPr>
                  </m:ctrlPr>
                </m:sSupPr>
                <m:e>
                  <m:r>
                    <w:rPr>
                      <w:rFonts w:ascii="Cambria Math" w:hAnsi="Cambria Math"/>
                      <w:noProof/>
                    </w:rPr>
                    <m:t>z</m:t>
                  </m:r>
                </m:e>
                <m:sup>
                  <m:r>
                    <w:rPr>
                      <w:rFonts w:ascii="Cambria Math" w:hAnsi="Cambria Math"/>
                      <w:noProof/>
                    </w:rPr>
                    <m:t>2</m:t>
                  </m:r>
                </m:sup>
              </m:sSup>
            </m:den>
          </m:f>
        </m:oMath>
      </m:oMathPara>
    </w:p>
    <w:p w14:paraId="0350D7C9" w14:textId="14F91FF6" w:rsidR="0070645C" w:rsidRPr="00BD6E81" w:rsidRDefault="00526450" w:rsidP="00526450">
      <w:pPr>
        <w:pStyle w:val="Bijschrift"/>
        <w:jc w:val="right"/>
        <w:rPr>
          <w:b/>
          <w:bCs/>
          <w:i w:val="0"/>
          <w:iCs w:val="0"/>
          <w:noProof/>
          <w:lang w:val="nl-BE"/>
        </w:rPr>
      </w:pPr>
      <w:bookmarkStart w:id="79" w:name="_Ref163814620"/>
      <w:r w:rsidRPr="00BD6E81">
        <w:rPr>
          <w:b/>
          <w:bCs/>
          <w:i w:val="0"/>
          <w:iCs w:val="0"/>
          <w:lang w:val="nl-BE"/>
        </w:rPr>
        <w:t>(</w:t>
      </w:r>
      <w:r w:rsidRPr="00526450">
        <w:rPr>
          <w:b/>
          <w:bCs/>
          <w:i w:val="0"/>
          <w:iCs w:val="0"/>
        </w:rPr>
        <w:fldChar w:fldCharType="begin"/>
      </w:r>
      <w:r w:rsidRPr="00BD6E81">
        <w:rPr>
          <w:b/>
          <w:bCs/>
          <w:i w:val="0"/>
          <w:iCs w:val="0"/>
          <w:lang w:val="nl-BE"/>
        </w:rPr>
        <w:instrText xml:space="preserve"> SEQ ( \* ARABIC </w:instrText>
      </w:r>
      <w:r w:rsidRPr="00526450">
        <w:rPr>
          <w:b/>
          <w:bCs/>
          <w:i w:val="0"/>
          <w:iCs w:val="0"/>
        </w:rPr>
        <w:fldChar w:fldCharType="separate"/>
      </w:r>
      <w:r w:rsidR="00221AAC">
        <w:rPr>
          <w:b/>
          <w:bCs/>
          <w:i w:val="0"/>
          <w:iCs w:val="0"/>
          <w:noProof/>
          <w:lang w:val="nl-BE"/>
        </w:rPr>
        <w:t>5</w:t>
      </w:r>
      <w:r w:rsidRPr="00526450">
        <w:rPr>
          <w:b/>
          <w:bCs/>
          <w:i w:val="0"/>
          <w:iCs w:val="0"/>
        </w:rPr>
        <w:fldChar w:fldCharType="end"/>
      </w:r>
      <w:r w:rsidRPr="00BD6E81">
        <w:rPr>
          <w:b/>
          <w:bCs/>
          <w:i w:val="0"/>
          <w:iCs w:val="0"/>
          <w:lang w:val="nl-BE"/>
        </w:rPr>
        <w:t>)</w:t>
      </w:r>
      <w:bookmarkEnd w:id="79"/>
    </w:p>
    <w:p w14:paraId="5F2B7F4F" w14:textId="764257A1" w:rsidR="00D617AB" w:rsidRPr="00923303" w:rsidRDefault="00D617AB" w:rsidP="00D617AB">
      <w:pPr>
        <w:rPr>
          <w:lang w:val="nl-BE"/>
        </w:rPr>
      </w:pPr>
      <w:r w:rsidRPr="00923303">
        <w:rPr>
          <w:lang w:val="nl-BE"/>
        </w:rPr>
        <w:t>In which</w:t>
      </w:r>
      <w:r w:rsidR="00BD4139" w:rsidRPr="00923303">
        <w:rPr>
          <w:lang w:val="nl-BE"/>
        </w:rPr>
        <w:t xml:space="preserve"> </w:t>
      </w:r>
      <w:r w:rsidR="00BD4139">
        <w:fldChar w:fldCharType="begin"/>
      </w:r>
      <w:r w:rsidR="00BD4139" w:rsidRPr="00923303">
        <w:rPr>
          <w:lang w:val="nl-BE"/>
        </w:rPr>
        <w:instrText xml:space="preserve"> ADDIN ZOTERO_ITEM CSL_CITATION {"citationID":"STZgBpg2","properties":{"formattedCitation":"(Jarvie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w:instrText>
      </w:r>
      <w:r w:rsidR="00BD4139">
        <w:instrText>ﬁ</w:instrText>
      </w:r>
      <w:r w:rsidR="00BD4139" w:rsidRPr="00923303">
        <w:rPr>
          <w:lang w:val="nl-BE"/>
        </w:rPr>
        <w:instrText xml:space="preserve">c model parameters to predict GAC adsorber performance. Pilot plant and </w:instrText>
      </w:r>
      <w:r w:rsidR="00BD4139">
        <w:instrText>ﬁ</w:instrText>
      </w:r>
      <w:r w:rsidR="00BD4139" w:rsidRPr="00923303">
        <w:rPr>
          <w:lang w:val="nl-BE"/>
        </w:rPr>
        <w:instrText xml:space="preserve">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w:instrText>
      </w:r>
      <w:r w:rsidR="00BD4139">
        <w:instrText>ﬁ</w:instrText>
      </w:r>
      <w:r w:rsidR="00BD4139" w:rsidRPr="00923303">
        <w:rPr>
          <w:lang w:val="nl-BE"/>
        </w:rPr>
        <w:instrText xml:space="preserve">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BD4139">
        <w:fldChar w:fldCharType="separate"/>
      </w:r>
      <w:r w:rsidR="00BD4139" w:rsidRPr="00923303">
        <w:rPr>
          <w:rFonts w:cs="Arial"/>
          <w:lang w:val="nl-BE"/>
        </w:rPr>
        <w:t>(Jarvie et al., 2005)</w:t>
      </w:r>
      <w:r w:rsidR="00BD4139">
        <w:fldChar w:fldCharType="end"/>
      </w:r>
      <w:r w:rsidRPr="00923303">
        <w:rPr>
          <w:lang w:val="nl-BE"/>
        </w:rPr>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663"/>
        <w:gridCol w:w="2347"/>
      </w:tblGrid>
      <w:tr w:rsidR="00D617AB" w:rsidRPr="007C69CE" w14:paraId="7FFF817C" w14:textId="77777777" w:rsidTr="00991054">
        <w:tc>
          <w:tcPr>
            <w:tcW w:w="6663" w:type="dxa"/>
          </w:tcPr>
          <w:p w14:paraId="22BFECB7" w14:textId="1141BEFE" w:rsidR="00D617AB" w:rsidRPr="007C69CE" w:rsidRDefault="00000000" w:rsidP="00991054">
            <w:pPr>
              <w:pStyle w:val="Lijstalinea"/>
              <w:numPr>
                <w:ilvl w:val="0"/>
                <w:numId w:val="10"/>
              </w:numPr>
            </w:pPr>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oMath>
            <w:r w:rsidR="00D617AB" w:rsidRPr="007C69CE">
              <w:rPr>
                <w:rFonts w:eastAsiaTheme="minorEastAsia"/>
              </w:rPr>
              <w:t xml:space="preserve"> = </w:t>
            </w:r>
            <w:r w:rsidR="00D617AB">
              <w:rPr>
                <w:rFonts w:eastAsiaTheme="minorEastAsia"/>
              </w:rPr>
              <w:t>bed porosity</w:t>
            </w:r>
            <w:r w:rsidR="00D05D5A">
              <w:rPr>
                <w:rFonts w:eastAsiaTheme="minorEastAsia"/>
              </w:rPr>
              <w:t xml:space="preserve"> or bed void fraction</w:t>
            </w:r>
          </w:p>
        </w:tc>
        <w:tc>
          <w:tcPr>
            <w:tcW w:w="2347" w:type="dxa"/>
          </w:tcPr>
          <w:p w14:paraId="37E8FB5A" w14:textId="77777777" w:rsidR="00D617AB" w:rsidRPr="007C69CE" w:rsidRDefault="00D617AB" w:rsidP="00991054">
            <w:r w:rsidRPr="007C69CE">
              <w:t>(-)</w:t>
            </w:r>
          </w:p>
        </w:tc>
      </w:tr>
      <w:tr w:rsidR="00D617AB" w:rsidRPr="007C69CE" w14:paraId="404FF454" w14:textId="77777777" w:rsidTr="00991054">
        <w:tc>
          <w:tcPr>
            <w:tcW w:w="6663" w:type="dxa"/>
          </w:tcPr>
          <w:p w14:paraId="0817716E" w14:textId="325F36D5" w:rsidR="00D617AB" w:rsidRPr="007C69CE" w:rsidRDefault="00000000" w:rsidP="00991054">
            <w:pPr>
              <w:pStyle w:val="Lijstalinea"/>
              <w:numPr>
                <w:ilvl w:val="0"/>
                <w:numId w:val="10"/>
              </w:numPr>
            </w:pPr>
            <m:oMath>
              <m:sSub>
                <m:sSubPr>
                  <m:ctrlPr>
                    <w:rPr>
                      <w:rFonts w:ascii="Cambria Math" w:hAnsi="Cambria Math"/>
                      <w:i/>
                      <w:noProof/>
                    </w:rPr>
                  </m:ctrlPr>
                </m:sSubPr>
                <m:e>
                  <m:r>
                    <w:rPr>
                      <w:rFonts w:ascii="Cambria Math" w:hAnsi="Cambria Math"/>
                      <w:noProof/>
                    </w:rPr>
                    <m:t>ρ</m:t>
                  </m:r>
                </m:e>
                <m:sub>
                  <m:r>
                    <w:rPr>
                      <w:rFonts w:ascii="Cambria Math" w:hAnsi="Cambria Math"/>
                      <w:noProof/>
                    </w:rPr>
                    <m:t>b</m:t>
                  </m:r>
                </m:sub>
              </m:sSub>
            </m:oMath>
            <w:r w:rsidR="00D617AB" w:rsidRPr="007C69CE">
              <w:rPr>
                <w:rFonts w:eastAsiaTheme="minorEastAsia"/>
              </w:rPr>
              <w:t xml:space="preserve"> = </w:t>
            </w:r>
            <w:r w:rsidR="00755FA6">
              <w:rPr>
                <w:rFonts w:eastAsiaTheme="minorEastAsia"/>
              </w:rPr>
              <w:t>bed (adsorbent) density</w:t>
            </w:r>
          </w:p>
        </w:tc>
        <w:tc>
          <w:tcPr>
            <w:tcW w:w="2347" w:type="dxa"/>
          </w:tcPr>
          <w:p w14:paraId="06673459" w14:textId="4095C88B" w:rsidR="00D617AB" w:rsidRPr="007C69CE" w:rsidRDefault="00D617AB" w:rsidP="00991054">
            <w:r w:rsidRPr="007C69CE">
              <w:t>(g/</w:t>
            </w:r>
            <w:r w:rsidR="00475504">
              <w:t>cm</w:t>
            </w:r>
            <w:r w:rsidR="00475504" w:rsidRPr="00475504">
              <w:rPr>
                <w:vertAlign w:val="superscript"/>
              </w:rPr>
              <w:t>3</w:t>
            </w:r>
            <w:r w:rsidRPr="007C69CE">
              <w:t>)</w:t>
            </w:r>
          </w:p>
        </w:tc>
      </w:tr>
    </w:tbl>
    <w:p w14:paraId="7A820C24" w14:textId="77777777" w:rsidR="00EA3F56" w:rsidRDefault="00EA3F56" w:rsidP="00EA4D2B">
      <w:pPr>
        <w:rPr>
          <w:noProof/>
        </w:rPr>
      </w:pPr>
    </w:p>
    <w:p w14:paraId="4107BA6E" w14:textId="20C7ED86" w:rsidR="00EA3F56" w:rsidRDefault="00EA3F56" w:rsidP="00FC662B">
      <w:pPr>
        <w:jc w:val="both"/>
        <w:rPr>
          <w:noProof/>
        </w:rPr>
      </w:pPr>
      <w:r>
        <w:rPr>
          <w:noProof/>
        </w:rPr>
        <w:t>Mostly, axial dispersion is ignored so the right-hand side of the equation becomes zero. Mass conservation</w:t>
      </w:r>
      <w:r w:rsidR="00A61648">
        <w:rPr>
          <w:noProof/>
        </w:rPr>
        <w:t xml:space="preserve"> in the column with the components of the differential mass balance equation</w:t>
      </w:r>
      <w:r>
        <w:rPr>
          <w:noProof/>
        </w:rPr>
        <w:t xml:space="preserve"> </w:t>
      </w:r>
      <w:r w:rsidR="00A61648">
        <w:rPr>
          <w:noProof/>
        </w:rPr>
        <w:t>is</w:t>
      </w:r>
      <w:r>
        <w:rPr>
          <w:noProof/>
        </w:rPr>
        <w:t xml:space="preserve"> shown in </w:t>
      </w:r>
      <w:r w:rsidR="00FC662B" w:rsidRPr="00FC662B">
        <w:rPr>
          <w:b/>
          <w:bCs/>
          <w:noProof/>
        </w:rPr>
        <w:fldChar w:fldCharType="begin"/>
      </w:r>
      <w:r w:rsidR="00FC662B" w:rsidRPr="00FC662B">
        <w:rPr>
          <w:b/>
          <w:bCs/>
          <w:noProof/>
        </w:rPr>
        <w:instrText xml:space="preserve"> REF _Ref163816780 \h  \* MERGEFORMAT </w:instrText>
      </w:r>
      <w:r w:rsidR="00FC662B" w:rsidRPr="00FC662B">
        <w:rPr>
          <w:b/>
          <w:bCs/>
          <w:noProof/>
        </w:rPr>
      </w:r>
      <w:r w:rsidR="00FC662B" w:rsidRPr="00FC662B">
        <w:rPr>
          <w:b/>
          <w:bCs/>
          <w:noProof/>
        </w:rPr>
        <w:fldChar w:fldCharType="separate"/>
      </w:r>
      <w:r w:rsidR="00221AAC" w:rsidRPr="00FC662B">
        <w:rPr>
          <w:b/>
          <w:bCs/>
        </w:rPr>
        <w:t xml:space="preserve">Figure </w:t>
      </w:r>
      <w:r w:rsidR="00221AAC" w:rsidRPr="00221AAC">
        <w:rPr>
          <w:b/>
          <w:bCs/>
          <w:noProof/>
        </w:rPr>
        <w:t>18</w:t>
      </w:r>
      <w:r w:rsidR="00FC662B" w:rsidRPr="00FC662B">
        <w:rPr>
          <w:b/>
          <w:bCs/>
          <w:noProof/>
        </w:rPr>
        <w:fldChar w:fldCharType="end"/>
      </w:r>
      <w:r w:rsidR="00FC662B">
        <w:rPr>
          <w:noProof/>
        </w:rPr>
        <w:t>.</w:t>
      </w:r>
      <w:r w:rsidR="00F856A9">
        <w:rPr>
          <w:noProof/>
        </w:rPr>
        <w:t xml:space="preserve"> Mass balances are necessary to simulate the movement of the mass transfer zone</w:t>
      </w:r>
      <w:r w:rsidR="0006415C">
        <w:rPr>
          <w:noProof/>
        </w:rPr>
        <w:t xml:space="preserve"> as seen in </w:t>
      </w:r>
      <w:r w:rsidR="00B07BB9" w:rsidRPr="00B07BB9">
        <w:rPr>
          <w:noProof/>
        </w:rPr>
        <w:fldChar w:fldCharType="begin"/>
      </w:r>
      <w:r w:rsidR="00B07BB9" w:rsidRPr="00B07BB9">
        <w:rPr>
          <w:noProof/>
        </w:rPr>
        <w:instrText xml:space="preserve"> REF _Ref152844930 \h  \* MERGEFORMAT </w:instrText>
      </w:r>
      <w:r w:rsidR="00B07BB9" w:rsidRPr="00B07BB9">
        <w:rPr>
          <w:noProof/>
        </w:rPr>
      </w:r>
      <w:r w:rsidR="00B07BB9" w:rsidRPr="00B07BB9">
        <w:rPr>
          <w:noProof/>
        </w:rPr>
        <w:fldChar w:fldCharType="separate"/>
      </w:r>
      <w:r w:rsidR="00221AAC" w:rsidRPr="002420D0">
        <w:rPr>
          <w:b/>
          <w:bCs/>
        </w:rPr>
        <w:t xml:space="preserve">Figure </w:t>
      </w:r>
      <w:r w:rsidR="00221AAC" w:rsidRPr="00221AAC">
        <w:rPr>
          <w:b/>
          <w:bCs/>
          <w:noProof/>
        </w:rPr>
        <w:t>14</w:t>
      </w:r>
      <w:r w:rsidR="00B07BB9" w:rsidRPr="00B07BB9">
        <w:rPr>
          <w:noProof/>
        </w:rPr>
        <w:fldChar w:fldCharType="end"/>
      </w:r>
      <w:r w:rsidR="00B07BB9">
        <w:rPr>
          <w:noProof/>
        </w:rPr>
        <w:t xml:space="preserve">. The </w:t>
      </w:r>
      <w:r w:rsidR="005B313E">
        <w:rPr>
          <w:noProof/>
        </w:rPr>
        <w:t>mass balance equation</w:t>
      </w:r>
      <w:r w:rsidR="00B07BB9">
        <w:rPr>
          <w:noProof/>
        </w:rPr>
        <w:t xml:space="preserve"> </w:t>
      </w:r>
      <w:r w:rsidR="004A482D">
        <w:rPr>
          <w:noProof/>
        </w:rPr>
        <w:t>is generally applied in</w:t>
      </w:r>
      <w:r w:rsidR="00475ECD">
        <w:rPr>
          <w:noProof/>
        </w:rPr>
        <w:t xml:space="preserve"> fixed-bed BTC models </w:t>
      </w:r>
      <w:r w:rsidR="009A23EF">
        <w:rPr>
          <w:noProof/>
        </w:rPr>
        <w:fldChar w:fldCharType="begin"/>
      </w:r>
      <w:r w:rsidR="009A23EF">
        <w:rPr>
          <w:noProof/>
        </w:rPr>
        <w:instrText xml:space="preserve"> ADDIN ZOTERO_ITEM CSL_CITATION {"citationID":"N8t2zCP8","properties":{"formattedCitation":"(Xu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9A23EF">
        <w:rPr>
          <w:noProof/>
        </w:rPr>
        <w:fldChar w:fldCharType="separate"/>
      </w:r>
      <w:r w:rsidR="009A23EF" w:rsidRPr="009A23EF">
        <w:rPr>
          <w:rFonts w:cs="Arial"/>
        </w:rPr>
        <w:t>(Xu et al., 2013)</w:t>
      </w:r>
      <w:r w:rsidR="009A23EF">
        <w:rPr>
          <w:noProof/>
        </w:rPr>
        <w:fldChar w:fldCharType="end"/>
      </w:r>
      <w:r w:rsidR="00475ECD">
        <w:rPr>
          <w:noProof/>
        </w:rPr>
        <w:t>.</w:t>
      </w:r>
    </w:p>
    <w:p w14:paraId="0D65354E" w14:textId="3E48CB5B" w:rsidR="00EA3F56" w:rsidRDefault="00EA3F56" w:rsidP="00EA4D2B">
      <w:pPr>
        <w:rPr>
          <w:noProof/>
        </w:rPr>
      </w:pPr>
    </w:p>
    <w:p w14:paraId="6CF56A37" w14:textId="77777777" w:rsidR="00EA4D2B" w:rsidRDefault="00EA4D2B" w:rsidP="00EA4D2B">
      <w:pPr>
        <w:keepNext/>
        <w:jc w:val="center"/>
      </w:pPr>
      <w:r w:rsidRPr="00EA4D2B">
        <w:rPr>
          <w:noProof/>
        </w:rPr>
        <w:drawing>
          <wp:inline distT="0" distB="0" distL="0" distR="0" wp14:anchorId="3CB85AA8" wp14:editId="0500C81B">
            <wp:extent cx="3496665" cy="2405869"/>
            <wp:effectExtent l="0" t="0" r="8890" b="0"/>
            <wp:docPr id="1918761878" name="Picture 1" descr="A diagram of a cylinder with arrows and number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8761878" name="Picture 1" descr="A diagram of a cylinder with arrows and numbers&#10;&#10;Description automatically generated"/>
                    <pic:cNvPicPr/>
                  </pic:nvPicPr>
                  <pic:blipFill>
                    <a:blip r:embed="rId25"/>
                    <a:stretch>
                      <a:fillRect/>
                    </a:stretch>
                  </pic:blipFill>
                  <pic:spPr>
                    <a:xfrm>
                      <a:off x="0" y="0"/>
                      <a:ext cx="3501858" cy="2409442"/>
                    </a:xfrm>
                    <a:prstGeom prst="rect">
                      <a:avLst/>
                    </a:prstGeom>
                  </pic:spPr>
                </pic:pic>
              </a:graphicData>
            </a:graphic>
          </wp:inline>
        </w:drawing>
      </w:r>
    </w:p>
    <w:p w14:paraId="5009D7F1" w14:textId="5DBF5306" w:rsidR="00EA3F56" w:rsidRPr="00FC662B" w:rsidRDefault="00EA4D2B" w:rsidP="00EA4D2B">
      <w:pPr>
        <w:pStyle w:val="Bijschrift"/>
        <w:jc w:val="center"/>
        <w:rPr>
          <w:b/>
          <w:bCs/>
          <w:i w:val="0"/>
          <w:iCs w:val="0"/>
          <w:noProof/>
        </w:rPr>
      </w:pPr>
      <w:bookmarkStart w:id="80" w:name="_Ref163816780"/>
      <w:r w:rsidRPr="00FC662B">
        <w:rPr>
          <w:b/>
          <w:bCs/>
          <w:i w:val="0"/>
          <w:iCs w:val="0"/>
        </w:rPr>
        <w:t xml:space="preserve">Figure </w:t>
      </w:r>
      <w:r w:rsidRPr="00FC662B">
        <w:rPr>
          <w:b/>
          <w:bCs/>
          <w:i w:val="0"/>
          <w:iCs w:val="0"/>
        </w:rPr>
        <w:fldChar w:fldCharType="begin"/>
      </w:r>
      <w:r w:rsidRPr="00FC662B">
        <w:rPr>
          <w:b/>
          <w:bCs/>
          <w:i w:val="0"/>
          <w:iCs w:val="0"/>
        </w:rPr>
        <w:instrText xml:space="preserve"> SEQ Figure \* ARABIC </w:instrText>
      </w:r>
      <w:r w:rsidRPr="00FC662B">
        <w:rPr>
          <w:b/>
          <w:bCs/>
          <w:i w:val="0"/>
          <w:iCs w:val="0"/>
        </w:rPr>
        <w:fldChar w:fldCharType="separate"/>
      </w:r>
      <w:r w:rsidR="00221AAC">
        <w:rPr>
          <w:b/>
          <w:bCs/>
          <w:i w:val="0"/>
          <w:iCs w:val="0"/>
          <w:noProof/>
        </w:rPr>
        <w:t>18</w:t>
      </w:r>
      <w:r w:rsidRPr="00FC662B">
        <w:rPr>
          <w:b/>
          <w:bCs/>
          <w:i w:val="0"/>
          <w:iCs w:val="0"/>
        </w:rPr>
        <w:fldChar w:fldCharType="end"/>
      </w:r>
      <w:bookmarkEnd w:id="80"/>
      <w:r w:rsidRPr="00FC662B">
        <w:rPr>
          <w:b/>
          <w:bCs/>
          <w:i w:val="0"/>
          <w:iCs w:val="0"/>
        </w:rPr>
        <w:t xml:space="preserve"> Schematic representation of mass conservation in </w:t>
      </w:r>
      <w:r w:rsidR="009E40FE" w:rsidRPr="00FC662B">
        <w:rPr>
          <w:b/>
          <w:bCs/>
          <w:i w:val="0"/>
          <w:iCs w:val="0"/>
        </w:rPr>
        <w:t>the colum</w:t>
      </w:r>
      <w:r w:rsidR="00292DDA" w:rsidRPr="00FC662B">
        <w:rPr>
          <w:b/>
          <w:bCs/>
          <w:i w:val="0"/>
          <w:iCs w:val="0"/>
        </w:rPr>
        <w:t xml:space="preserve">n with </w:t>
      </w:r>
      <w:r w:rsidR="00FC662B" w:rsidRPr="00FC662B">
        <w:rPr>
          <w:b/>
          <w:bCs/>
          <w:i w:val="0"/>
          <w:iCs w:val="0"/>
        </w:rPr>
        <w:br/>
      </w:r>
      <w:r w:rsidR="00292DDA" w:rsidRPr="00FC662B">
        <w:rPr>
          <w:b/>
          <w:bCs/>
          <w:i w:val="0"/>
          <w:iCs w:val="0"/>
        </w:rPr>
        <w:t xml:space="preserve">components of the differential mass balance equation </w:t>
      </w:r>
      <w:r w:rsidR="00292DDA" w:rsidRPr="00FC662B">
        <w:rPr>
          <w:b/>
          <w:bCs/>
          <w:i w:val="0"/>
          <w:iCs w:val="0"/>
        </w:rPr>
        <w:fldChar w:fldCharType="begin"/>
      </w:r>
      <w:r w:rsidR="00292DDA" w:rsidRPr="00FC662B">
        <w:rPr>
          <w:b/>
          <w:bCs/>
          <w:i w:val="0"/>
          <w:iCs w:val="0"/>
        </w:rPr>
        <w:instrText xml:space="preserve"> ADDIN ZOTERO_ITEM CSL_CITATION {"citationID":"yFwcIbr8","properties":{"formattedCitation":"(Xu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292DDA" w:rsidRPr="00FC662B">
        <w:rPr>
          <w:b/>
          <w:bCs/>
          <w:i w:val="0"/>
          <w:iCs w:val="0"/>
        </w:rPr>
        <w:fldChar w:fldCharType="separate"/>
      </w:r>
      <w:r w:rsidR="00292DDA" w:rsidRPr="00FC662B">
        <w:rPr>
          <w:rFonts w:cs="Arial"/>
          <w:b/>
          <w:bCs/>
          <w:i w:val="0"/>
          <w:iCs w:val="0"/>
        </w:rPr>
        <w:t>(Xu et al., 2013)</w:t>
      </w:r>
      <w:r w:rsidR="00292DDA" w:rsidRPr="00FC662B">
        <w:rPr>
          <w:b/>
          <w:bCs/>
          <w:i w:val="0"/>
          <w:iCs w:val="0"/>
        </w:rPr>
        <w:fldChar w:fldCharType="end"/>
      </w:r>
    </w:p>
    <w:p w14:paraId="4757172F" w14:textId="00ED2F05" w:rsidR="00A127FD" w:rsidRDefault="003E4D91" w:rsidP="004C3DBE">
      <w:pPr>
        <w:jc w:val="both"/>
        <w:rPr>
          <w:noProof/>
        </w:rPr>
      </w:pPr>
      <w:r>
        <w:rPr>
          <w:noProof/>
        </w:rPr>
        <w:t xml:space="preserve">Assumptions of this mass balance equation are: </w:t>
      </w:r>
      <w:r w:rsidR="00092EDB">
        <w:rPr>
          <w:noProof/>
        </w:rPr>
        <w:t xml:space="preserve">the packing material is made of </w:t>
      </w:r>
      <w:r w:rsidR="00A127FD">
        <w:rPr>
          <w:noProof/>
        </w:rPr>
        <w:t xml:space="preserve">spherical and uniform </w:t>
      </w:r>
      <w:r w:rsidR="00092EDB">
        <w:rPr>
          <w:noProof/>
        </w:rPr>
        <w:t>porous particle</w:t>
      </w:r>
      <w:r w:rsidR="00A127FD">
        <w:rPr>
          <w:noProof/>
        </w:rPr>
        <w:t>s</w:t>
      </w:r>
      <w:r w:rsidR="00092EDB">
        <w:rPr>
          <w:noProof/>
        </w:rPr>
        <w:t>, the bed is homogenous and the concentration gradient in the radial direction of the bed is negligible</w:t>
      </w:r>
      <w:r w:rsidR="00A12DC2">
        <w:rPr>
          <w:noProof/>
        </w:rPr>
        <w:t>, the flow rate is constant and does not vary</w:t>
      </w:r>
      <w:r w:rsidR="00A127FD">
        <w:rPr>
          <w:noProof/>
        </w:rPr>
        <w:t xml:space="preserve"> with</w:t>
      </w:r>
      <w:r w:rsidR="00C03762">
        <w:rPr>
          <w:noProof/>
        </w:rPr>
        <w:t>in the</w:t>
      </w:r>
      <w:r w:rsidR="00A127FD">
        <w:rPr>
          <w:noProof/>
        </w:rPr>
        <w:t xml:space="preserve"> column </w:t>
      </w:r>
      <w:r w:rsidR="00A127FD">
        <w:rPr>
          <w:noProof/>
        </w:rPr>
        <w:fldChar w:fldCharType="begin"/>
      </w:r>
      <w:r w:rsidR="00A127FD">
        <w:rPr>
          <w:noProof/>
        </w:rPr>
        <w:instrText xml:space="preserve"> ADDIN ZOTERO_ITEM CSL_CITATION {"citationID":"bilj5GZW","properties":{"formattedCitation":"(Xu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A127FD">
        <w:rPr>
          <w:noProof/>
        </w:rPr>
        <w:fldChar w:fldCharType="separate"/>
      </w:r>
      <w:r w:rsidR="00A127FD" w:rsidRPr="00A127FD">
        <w:rPr>
          <w:rFonts w:cs="Arial"/>
        </w:rPr>
        <w:t>(Xu et al., 2013)</w:t>
      </w:r>
      <w:r w:rsidR="00A127FD">
        <w:rPr>
          <w:noProof/>
        </w:rPr>
        <w:fldChar w:fldCharType="end"/>
      </w:r>
      <w:r w:rsidR="00A127FD">
        <w:rPr>
          <w:noProof/>
        </w:rPr>
        <w:t>.</w:t>
      </w:r>
    </w:p>
    <w:p w14:paraId="35B1B3D7" w14:textId="77777777" w:rsidR="003E4D91" w:rsidRDefault="003E4D91" w:rsidP="004C3DBE">
      <w:pPr>
        <w:jc w:val="both"/>
        <w:rPr>
          <w:noProof/>
        </w:rPr>
      </w:pPr>
    </w:p>
    <w:p w14:paraId="68B15026" w14:textId="0D5DEE49" w:rsidR="00EA3F56" w:rsidRDefault="004A6B84" w:rsidP="004C3DBE">
      <w:pPr>
        <w:jc w:val="both"/>
        <w:rPr>
          <w:noProof/>
        </w:rPr>
      </w:pPr>
      <w:r>
        <w:rPr>
          <w:noProof/>
        </w:rPr>
        <w:t>The PSDM</w:t>
      </w:r>
      <w:r w:rsidR="000E490B">
        <w:rPr>
          <w:noProof/>
        </w:rPr>
        <w:t xml:space="preserve"> simulates mass transfer in the bulk liquid</w:t>
      </w:r>
      <w:r w:rsidR="001D6DA6">
        <w:rPr>
          <w:noProof/>
        </w:rPr>
        <w:t xml:space="preserve"> via the liquid diffusivity coefficient</w:t>
      </w:r>
      <w:r w:rsidR="00447F68">
        <w:rPr>
          <w:noProof/>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oMath>
      <w:r w:rsidR="005A5844">
        <w:rPr>
          <w:rFonts w:eastAsiaTheme="minorEastAsia"/>
          <w:noProof/>
        </w:rPr>
        <w:t xml:space="preserve"> (cm</w:t>
      </w:r>
      <w:r w:rsidR="005A5844" w:rsidRPr="005A5844">
        <w:rPr>
          <w:rFonts w:eastAsiaTheme="minorEastAsia"/>
          <w:noProof/>
          <w:vertAlign w:val="superscript"/>
        </w:rPr>
        <w:t>2</w:t>
      </w:r>
      <w:r w:rsidR="005A5844">
        <w:rPr>
          <w:rFonts w:eastAsiaTheme="minorEastAsia"/>
          <w:noProof/>
        </w:rPr>
        <w:t>/s)</w:t>
      </w:r>
      <w:r w:rsidR="001D6DA6">
        <w:rPr>
          <w:noProof/>
        </w:rPr>
        <w:t>, which is compound-specific</w:t>
      </w:r>
      <w:r w:rsidR="006C2F50">
        <w:rPr>
          <w:noProof/>
        </w:rPr>
        <w:t>.</w:t>
      </w:r>
      <w:r w:rsidR="00A16291">
        <w:rPr>
          <w:noProof/>
        </w:rPr>
        <w:t xml:space="preserve"> This parameter can be estimated from </w:t>
      </w:r>
      <w:r w:rsidR="003D282E">
        <w:rPr>
          <w:noProof/>
        </w:rPr>
        <w:t xml:space="preserve">equation </w:t>
      </w:r>
      <w:r w:rsidR="003D282E" w:rsidRPr="003D282E">
        <w:rPr>
          <w:noProof/>
        </w:rPr>
        <w:fldChar w:fldCharType="begin"/>
      </w:r>
      <w:r w:rsidR="003D282E" w:rsidRPr="003D282E">
        <w:rPr>
          <w:noProof/>
        </w:rPr>
        <w:instrText xml:space="preserve"> REF _Ref163827347 \h  \* MERGEFORMAT </w:instrText>
      </w:r>
      <w:r w:rsidR="003D282E" w:rsidRPr="003D282E">
        <w:rPr>
          <w:noProof/>
        </w:rPr>
      </w:r>
      <w:r w:rsidR="003D282E" w:rsidRPr="003D282E">
        <w:rPr>
          <w:noProof/>
        </w:rPr>
        <w:fldChar w:fldCharType="separate"/>
      </w:r>
      <w:r w:rsidR="00221AAC" w:rsidRPr="00605414">
        <w:rPr>
          <w:b/>
          <w:bCs/>
        </w:rPr>
        <w:t>(</w:t>
      </w:r>
      <w:r w:rsidR="00221AAC" w:rsidRPr="00221AAC">
        <w:rPr>
          <w:b/>
          <w:bCs/>
          <w:noProof/>
        </w:rPr>
        <w:t>6</w:t>
      </w:r>
      <w:r w:rsidR="00221AAC" w:rsidRPr="00605414">
        <w:rPr>
          <w:b/>
          <w:bCs/>
        </w:rPr>
        <w:t>)</w:t>
      </w:r>
      <w:r w:rsidR="003D282E" w:rsidRPr="003D282E">
        <w:rPr>
          <w:noProof/>
        </w:rPr>
        <w:fldChar w:fldCharType="end"/>
      </w:r>
      <w:r w:rsidR="00447F68">
        <w:rPr>
          <w:noProof/>
        </w:rPr>
        <w:t xml:space="preserve">. </w:t>
      </w:r>
      <m:oMath>
        <m:sSub>
          <m:sSubPr>
            <m:ctrlPr>
              <w:rPr>
                <w:rFonts w:ascii="Cambria Math" w:hAnsi="Cambria Math"/>
                <w:i/>
                <w:noProof/>
              </w:rPr>
            </m:ctrlPr>
          </m:sSubPr>
          <m:e>
            <m:r>
              <w:rPr>
                <w:rFonts w:ascii="Cambria Math" w:hAnsi="Cambria Math"/>
                <w:noProof/>
              </w:rPr>
              <m:t>V</m:t>
            </m:r>
          </m:e>
          <m:sub>
            <m:r>
              <w:rPr>
                <w:rFonts w:ascii="Cambria Math" w:hAnsi="Cambria Math"/>
                <w:noProof/>
              </w:rPr>
              <m:t>b</m:t>
            </m:r>
          </m:sub>
        </m:sSub>
      </m:oMath>
      <w:r w:rsidR="00447F68">
        <w:rPr>
          <w:noProof/>
        </w:rPr>
        <w:t xml:space="preserve"> </w:t>
      </w:r>
      <w:r w:rsidR="00523746">
        <w:rPr>
          <w:noProof/>
        </w:rPr>
        <w:t>(cm</w:t>
      </w:r>
      <w:r w:rsidR="00523746" w:rsidRPr="00486051">
        <w:rPr>
          <w:noProof/>
          <w:vertAlign w:val="superscript"/>
        </w:rPr>
        <w:t>3</w:t>
      </w:r>
      <w:r w:rsidR="00523746">
        <w:rPr>
          <w:noProof/>
        </w:rPr>
        <w:t xml:space="preserve">/mol) </w:t>
      </w:r>
      <w:r w:rsidR="007128F6">
        <w:rPr>
          <w:noProof/>
        </w:rPr>
        <w:t>is the molar volume of the</w:t>
      </w:r>
      <w:r w:rsidR="00A9469B">
        <w:rPr>
          <w:noProof/>
        </w:rPr>
        <w:t xml:space="preserve"> synthetic organic </w:t>
      </w:r>
      <w:r w:rsidR="004C3DBE">
        <w:rPr>
          <w:noProof/>
        </w:rPr>
        <w:t>compound</w:t>
      </w:r>
      <w:r w:rsidR="00A9469B">
        <w:rPr>
          <w:noProof/>
        </w:rPr>
        <w:t xml:space="preserve"> (SOC) at the boiling point temperature</w:t>
      </w:r>
      <w:r w:rsidR="00486051">
        <w:rPr>
          <w:noProof/>
        </w:rPr>
        <w:t xml:space="preserve"> </w:t>
      </w:r>
      <w:r w:rsidR="006B4696">
        <w:rPr>
          <w:noProof/>
        </w:rPr>
        <w:t xml:space="preserve">and </w:t>
      </w:r>
      <m:oMath>
        <m:sSub>
          <m:sSubPr>
            <m:ctrlPr>
              <w:rPr>
                <w:rFonts w:ascii="Cambria Math" w:hAnsi="Cambria Math"/>
                <w:i/>
                <w:noProof/>
              </w:rPr>
            </m:ctrlPr>
          </m:sSubPr>
          <m:e>
            <m:r>
              <w:rPr>
                <w:rFonts w:ascii="Cambria Math" w:hAnsi="Cambria Math"/>
                <w:noProof/>
              </w:rPr>
              <m:t>µ</m:t>
            </m:r>
          </m:e>
          <m:sub>
            <m:r>
              <w:rPr>
                <w:rFonts w:ascii="Cambria Math" w:hAnsi="Cambria Math"/>
                <w:noProof/>
              </w:rPr>
              <m:t>l</m:t>
            </m:r>
          </m:sub>
        </m:sSub>
      </m:oMath>
      <w:r w:rsidR="00A01CBB">
        <w:rPr>
          <w:noProof/>
        </w:rPr>
        <w:t xml:space="preserve"> </w:t>
      </w:r>
      <w:r w:rsidR="00523746">
        <w:rPr>
          <w:noProof/>
        </w:rPr>
        <w:t xml:space="preserve">(centipoise) </w:t>
      </w:r>
      <w:r w:rsidR="003A214B">
        <w:rPr>
          <w:noProof/>
        </w:rPr>
        <w:t xml:space="preserve">the liquid viscosity </w:t>
      </w:r>
      <w:r w:rsidR="00A01CBB">
        <w:rPr>
          <w:noProof/>
        </w:rPr>
        <w:fldChar w:fldCharType="begin"/>
      </w:r>
      <w:r w:rsidR="00A01CBB">
        <w:rPr>
          <w:noProof/>
        </w:rPr>
        <w:instrText xml:space="preserve"> ADDIN ZOTERO_ITEM CSL_CITATION {"citationID":"MVqxNd0k","properties":{"formattedCitation":"(Jarvie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A01CBB">
        <w:rPr>
          <w:noProof/>
        </w:rPr>
        <w:fldChar w:fldCharType="separate"/>
      </w:r>
      <w:r w:rsidR="00A01CBB" w:rsidRPr="00A01CBB">
        <w:rPr>
          <w:rFonts w:cs="Arial"/>
        </w:rPr>
        <w:t>(Jarvie et al., 2005)</w:t>
      </w:r>
      <w:r w:rsidR="00A01CBB">
        <w:rPr>
          <w:noProof/>
        </w:rPr>
        <w:fldChar w:fldCharType="end"/>
      </w:r>
      <w:r w:rsidR="004C3DBE">
        <w:rPr>
          <w:noProof/>
        </w:rPr>
        <w:t>.</w:t>
      </w:r>
      <w:r w:rsidR="00A16291">
        <w:rPr>
          <w:noProof/>
        </w:rPr>
        <w:t xml:space="preserve"> </w:t>
      </w:r>
    </w:p>
    <w:p w14:paraId="05EBBC21" w14:textId="77777777" w:rsidR="00A472D9" w:rsidRDefault="00A472D9" w:rsidP="004C3DBE">
      <w:pPr>
        <w:jc w:val="both"/>
        <w:rPr>
          <w:noProof/>
        </w:rPr>
      </w:pPr>
    </w:p>
    <w:p w14:paraId="02FC5300" w14:textId="6F2D00B7" w:rsidR="00A472D9" w:rsidRPr="00605414" w:rsidRDefault="00000000" w:rsidP="004C3DBE">
      <w:pPr>
        <w:jc w:val="both"/>
        <w:rPr>
          <w:rFonts w:eastAsiaTheme="minorEastAsia"/>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r>
            <w:rPr>
              <w:rFonts w:ascii="Cambria Math" w:hAnsi="Cambria Math"/>
              <w:noProof/>
            </w:rPr>
            <m:t xml:space="preserve">= </m:t>
          </m:r>
          <m:f>
            <m:fPr>
              <m:ctrlPr>
                <w:rPr>
                  <w:rFonts w:ascii="Cambria Math" w:hAnsi="Cambria Math"/>
                  <w:i/>
                  <w:noProof/>
                </w:rPr>
              </m:ctrlPr>
            </m:fPr>
            <m:num>
              <m:r>
                <w:rPr>
                  <w:rFonts w:ascii="Cambria Math" w:hAnsi="Cambria Math"/>
                  <w:noProof/>
                </w:rPr>
                <m:t>13.26*</m:t>
              </m:r>
              <m:sSup>
                <m:sSupPr>
                  <m:ctrlPr>
                    <w:rPr>
                      <w:rFonts w:ascii="Cambria Math" w:hAnsi="Cambria Math"/>
                      <w:i/>
                      <w:noProof/>
                    </w:rPr>
                  </m:ctrlPr>
                </m:sSupPr>
                <m:e>
                  <m:r>
                    <w:rPr>
                      <w:rFonts w:ascii="Cambria Math" w:hAnsi="Cambria Math"/>
                      <w:noProof/>
                    </w:rPr>
                    <m:t>10</m:t>
                  </m:r>
                </m:e>
                <m:sup>
                  <m:r>
                    <w:rPr>
                      <w:rFonts w:ascii="Cambria Math" w:hAnsi="Cambria Math"/>
                      <w:noProof/>
                    </w:rPr>
                    <m:t>-5</m:t>
                  </m:r>
                </m:sup>
              </m:sSup>
            </m:num>
            <m:den>
              <m:sSubSup>
                <m:sSubSupPr>
                  <m:ctrlPr>
                    <w:rPr>
                      <w:rFonts w:ascii="Cambria Math" w:hAnsi="Cambria Math"/>
                      <w:i/>
                      <w:noProof/>
                    </w:rPr>
                  </m:ctrlPr>
                </m:sSubSupPr>
                <m:e>
                  <m:r>
                    <w:rPr>
                      <w:rFonts w:ascii="Cambria Math" w:hAnsi="Cambria Math"/>
                      <w:noProof/>
                    </w:rPr>
                    <m:t>µ</m:t>
                  </m:r>
                </m:e>
                <m:sub>
                  <m:r>
                    <w:rPr>
                      <w:rFonts w:ascii="Cambria Math" w:hAnsi="Cambria Math"/>
                      <w:noProof/>
                    </w:rPr>
                    <m:t>l</m:t>
                  </m:r>
                </m:sub>
                <m:sup>
                  <m:r>
                    <w:rPr>
                      <w:rFonts w:ascii="Cambria Math" w:hAnsi="Cambria Math"/>
                      <w:noProof/>
                    </w:rPr>
                    <m:t>1.14</m:t>
                  </m:r>
                </m:sup>
              </m:sSubSup>
              <m:sSubSup>
                <m:sSubSupPr>
                  <m:ctrlPr>
                    <w:rPr>
                      <w:rFonts w:ascii="Cambria Math" w:hAnsi="Cambria Math"/>
                      <w:i/>
                      <w:noProof/>
                    </w:rPr>
                  </m:ctrlPr>
                </m:sSubSupPr>
                <m:e>
                  <m:r>
                    <w:rPr>
                      <w:rFonts w:ascii="Cambria Math" w:hAnsi="Cambria Math"/>
                      <w:noProof/>
                    </w:rPr>
                    <m:t>V</m:t>
                  </m:r>
                </m:e>
                <m:sub>
                  <m:r>
                    <w:rPr>
                      <w:rFonts w:ascii="Cambria Math" w:hAnsi="Cambria Math"/>
                      <w:noProof/>
                    </w:rPr>
                    <m:t>b</m:t>
                  </m:r>
                </m:sub>
                <m:sup>
                  <m:r>
                    <w:rPr>
                      <w:rFonts w:ascii="Cambria Math" w:hAnsi="Cambria Math"/>
                      <w:noProof/>
                    </w:rPr>
                    <m:t>0.589</m:t>
                  </m:r>
                </m:sup>
              </m:sSubSup>
            </m:den>
          </m:f>
        </m:oMath>
      </m:oMathPara>
    </w:p>
    <w:p w14:paraId="5921A5E6" w14:textId="21001F25" w:rsidR="00A127FD" w:rsidRDefault="00605414" w:rsidP="00605414">
      <w:pPr>
        <w:pStyle w:val="Bijschrift"/>
        <w:jc w:val="right"/>
        <w:rPr>
          <w:b/>
          <w:bCs/>
          <w:i w:val="0"/>
          <w:iCs w:val="0"/>
        </w:rPr>
      </w:pPr>
      <w:bookmarkStart w:id="81" w:name="_Ref163827347"/>
      <w:r w:rsidRPr="00605414">
        <w:rPr>
          <w:b/>
          <w:bCs/>
          <w:i w:val="0"/>
          <w:iCs w:val="0"/>
        </w:rPr>
        <w:t>(</w:t>
      </w:r>
      <w:r w:rsidRPr="00605414">
        <w:rPr>
          <w:b/>
          <w:bCs/>
          <w:i w:val="0"/>
          <w:iCs w:val="0"/>
        </w:rPr>
        <w:fldChar w:fldCharType="begin"/>
      </w:r>
      <w:r w:rsidRPr="00605414">
        <w:rPr>
          <w:b/>
          <w:bCs/>
          <w:i w:val="0"/>
          <w:iCs w:val="0"/>
        </w:rPr>
        <w:instrText xml:space="preserve"> SEQ ( \* ARABIC </w:instrText>
      </w:r>
      <w:r w:rsidRPr="00605414">
        <w:rPr>
          <w:b/>
          <w:bCs/>
          <w:i w:val="0"/>
          <w:iCs w:val="0"/>
        </w:rPr>
        <w:fldChar w:fldCharType="separate"/>
      </w:r>
      <w:r w:rsidR="00221AAC">
        <w:rPr>
          <w:b/>
          <w:bCs/>
          <w:i w:val="0"/>
          <w:iCs w:val="0"/>
          <w:noProof/>
        </w:rPr>
        <w:t>6</w:t>
      </w:r>
      <w:r w:rsidRPr="00605414">
        <w:rPr>
          <w:b/>
          <w:bCs/>
          <w:i w:val="0"/>
          <w:iCs w:val="0"/>
        </w:rPr>
        <w:fldChar w:fldCharType="end"/>
      </w:r>
      <w:r w:rsidRPr="00605414">
        <w:rPr>
          <w:b/>
          <w:bCs/>
          <w:i w:val="0"/>
          <w:iCs w:val="0"/>
        </w:rPr>
        <w:t>)</w:t>
      </w:r>
      <w:bookmarkEnd w:id="81"/>
    </w:p>
    <w:p w14:paraId="2FA76D64" w14:textId="77777777" w:rsidR="00A127FD" w:rsidRDefault="00A127FD">
      <w:pPr>
        <w:spacing w:after="160" w:line="2" w:lineRule="auto"/>
        <w:rPr>
          <w:b/>
          <w:bCs/>
          <w:color w:val="1E64C8" w:themeColor="text2"/>
          <w:sz w:val="18"/>
          <w:szCs w:val="18"/>
        </w:rPr>
      </w:pPr>
      <w:r>
        <w:rPr>
          <w:b/>
          <w:bCs/>
          <w:i/>
          <w:iCs/>
        </w:rPr>
        <w:br w:type="page"/>
      </w:r>
    </w:p>
    <w:p w14:paraId="603DE50B" w14:textId="753FD65F" w:rsidR="00E84FBC" w:rsidRDefault="008842E7" w:rsidP="00E84FBC">
      <w:pPr>
        <w:jc w:val="both"/>
      </w:pPr>
      <w:r>
        <w:rPr>
          <w:noProof/>
        </w:rPr>
        <w:lastRenderedPageBreak/>
        <w:t xml:space="preserve">(2) External film diffusion </w:t>
      </w:r>
      <w:r w:rsidR="003743BB">
        <w:rPr>
          <w:noProof/>
        </w:rPr>
        <w:t>is also included in the PSDM model</w:t>
      </w:r>
      <w:r w:rsidR="00930E48">
        <w:rPr>
          <w:noProof/>
        </w:rPr>
        <w:t>. External film diffusion occurs within the film surrounded by every particle</w:t>
      </w:r>
      <w:r w:rsidR="00142796">
        <w:rPr>
          <w:noProof/>
        </w:rPr>
        <w:t xml:space="preserve">, also called the </w:t>
      </w:r>
      <w:r w:rsidR="009F40F2">
        <w:rPr>
          <w:noProof/>
        </w:rPr>
        <w:t>‘</w:t>
      </w:r>
      <w:r w:rsidR="00142796">
        <w:rPr>
          <w:noProof/>
        </w:rPr>
        <w:t>boundary layer</w:t>
      </w:r>
      <w:r w:rsidR="009F40F2">
        <w:rPr>
          <w:noProof/>
        </w:rPr>
        <w:t>’</w:t>
      </w:r>
      <w:r w:rsidR="00142796">
        <w:rPr>
          <w:noProof/>
        </w:rPr>
        <w:t xml:space="preserve">. This layer is located </w:t>
      </w:r>
      <w:r w:rsidR="009F40F2">
        <w:rPr>
          <w:noProof/>
        </w:rPr>
        <w:t>at the interface</w:t>
      </w:r>
      <w:r w:rsidR="00F1713A">
        <w:rPr>
          <w:noProof/>
        </w:rPr>
        <w:t xml:space="preserve"> between the exterior surface of the adsorbent particle, and the bulk solution.</w:t>
      </w:r>
      <w:r w:rsidR="00F54F93">
        <w:rPr>
          <w:noProof/>
        </w:rPr>
        <w:t xml:space="preserve"> </w:t>
      </w:r>
      <w:r w:rsidR="003C0F45">
        <w:rPr>
          <w:noProof/>
        </w:rPr>
        <w:t>In some cases, film diffusion</w:t>
      </w:r>
      <w:r w:rsidR="00CE375D">
        <w:rPr>
          <w:noProof/>
        </w:rPr>
        <w:t xml:space="preserve"> can predominate and thus be the rate-controlling step </w:t>
      </w:r>
      <w:r w:rsidR="00103289">
        <w:rPr>
          <w:noProof/>
        </w:rPr>
        <w:t>within the general rate model.</w:t>
      </w:r>
      <w:r w:rsidR="007A4D57">
        <w:rPr>
          <w:noProof/>
        </w:rPr>
        <w:t xml:space="preserve"> At the adsorbent surface, the </w:t>
      </w:r>
      <w:r w:rsidR="00D000C1">
        <w:rPr>
          <w:noProof/>
        </w:rPr>
        <w:t xml:space="preserve">solute-/ sorbent concentrations are assumed to be in equilibrium. In the bulk liquid, </w:t>
      </w:r>
      <w:r w:rsidR="00863F92">
        <w:rPr>
          <w:noProof/>
        </w:rPr>
        <w:t xml:space="preserve">concentration of </w:t>
      </w:r>
      <w:r w:rsidR="00F50714">
        <w:rPr>
          <w:noProof/>
        </w:rPr>
        <w:t>pollutants are</w:t>
      </w:r>
      <w:r w:rsidR="00863F92">
        <w:rPr>
          <w:noProof/>
        </w:rPr>
        <w:t xml:space="preserve"> higher.</w:t>
      </w:r>
      <w:r w:rsidR="00D000C1">
        <w:rPr>
          <w:noProof/>
        </w:rPr>
        <w:t xml:space="preserve"> </w:t>
      </w:r>
      <w:r w:rsidR="00863F92">
        <w:rPr>
          <w:noProof/>
        </w:rPr>
        <w:t xml:space="preserve">Thus, </w:t>
      </w:r>
      <w:r w:rsidR="0016097A">
        <w:rPr>
          <w:noProof/>
        </w:rPr>
        <w:t>t</w:t>
      </w:r>
      <w:r w:rsidR="00BD040C">
        <w:rPr>
          <w:noProof/>
        </w:rPr>
        <w:t>he driving force</w:t>
      </w:r>
      <w:r w:rsidR="00863F92">
        <w:rPr>
          <w:noProof/>
        </w:rPr>
        <w:t xml:space="preserve"> for film diffusion is </w:t>
      </w:r>
      <w:r w:rsidR="00BD040C">
        <w:rPr>
          <w:noProof/>
        </w:rPr>
        <w:t>the concentration gradient</w:t>
      </w:r>
      <w:r w:rsidR="00035E38">
        <w:rPr>
          <w:noProof/>
        </w:rPr>
        <w:t xml:space="preserve"> </w:t>
      </w:r>
      <w:r w:rsidR="00035E38">
        <w:rPr>
          <w:noProof/>
        </w:rPr>
        <w:fldChar w:fldCharType="begin"/>
      </w:r>
      <w:r w:rsidR="00035E38">
        <w:rPr>
          <w:noProof/>
        </w:rPr>
        <w:instrText xml:space="preserve"> ADDIN ZOTERO_ITEM CSL_CITATION {"citationID":"sj5NM8y1","properties":{"formattedCitation":"(Xu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035E38">
        <w:rPr>
          <w:noProof/>
        </w:rPr>
        <w:fldChar w:fldCharType="separate"/>
      </w:r>
      <w:r w:rsidR="00035E38" w:rsidRPr="00035E38">
        <w:rPr>
          <w:rFonts w:cs="Arial"/>
        </w:rPr>
        <w:t>(Xu et al., 2013)</w:t>
      </w:r>
      <w:r w:rsidR="00035E38">
        <w:rPr>
          <w:noProof/>
        </w:rPr>
        <w:fldChar w:fldCharType="end"/>
      </w:r>
      <w:r w:rsidR="000549F4">
        <w:rPr>
          <w:noProof/>
        </w:rPr>
        <w:t xml:space="preserve">. </w:t>
      </w:r>
      <w:r w:rsidR="00E84FBC">
        <w:t xml:space="preserve">External diffusion is covered by equation: </w:t>
      </w:r>
      <w:r w:rsidR="00E84FBC" w:rsidRPr="00477045">
        <w:fldChar w:fldCharType="begin"/>
      </w:r>
      <w:r w:rsidR="00E84FBC" w:rsidRPr="00477045">
        <w:instrText xml:space="preserve"> REF _Ref153374058 \h </w:instrText>
      </w:r>
      <w:r w:rsidR="00477045" w:rsidRPr="00477045">
        <w:instrText xml:space="preserve"> \* MERGEFORMAT </w:instrText>
      </w:r>
      <w:r w:rsidR="00E84FBC" w:rsidRPr="00477045">
        <w:fldChar w:fldCharType="separate"/>
      </w:r>
      <w:r w:rsidR="00221AAC" w:rsidRPr="0028342D">
        <w:rPr>
          <w:b/>
          <w:bCs/>
        </w:rPr>
        <w:t>(</w:t>
      </w:r>
      <w:r w:rsidR="00221AAC" w:rsidRPr="00221AAC">
        <w:rPr>
          <w:b/>
          <w:bCs/>
          <w:noProof/>
        </w:rPr>
        <w:t>7</w:t>
      </w:r>
      <w:r w:rsidR="00221AAC">
        <w:rPr>
          <w:b/>
          <w:bCs/>
        </w:rPr>
        <w:t>)</w:t>
      </w:r>
      <w:r w:rsidR="00E84FBC" w:rsidRPr="00477045">
        <w:fldChar w:fldCharType="end"/>
      </w:r>
      <w:r w:rsidR="00477045">
        <w:t>,</w:t>
      </w:r>
      <w:r w:rsidR="00E84FBC">
        <w:t xml:space="preserve"> </w:t>
      </w:r>
      <w:r w:rsidR="00E84FBC">
        <w:fldChar w:fldCharType="begin"/>
      </w:r>
      <w:r w:rsidR="00E84FBC">
        <w:instrText xml:space="preserve"> ADDIN ZOTERO_ITEM CSL_CITATION {"citationID":"TUxCcM8t","properties":{"formattedCitation":"(Worch, 2008)","plainCitation":"(Worch, 2008)","noteIndex":0},"citationItems":[{"id":57,"uris":["http://zotero.org/users/local/h6YJVYLe/items/CV6JDTSC"],"itemData":{"id":57,"type":"article-journal","abstract":"A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treatment","volume":"57","author":[{"family":"Worch","given":"Eckhard"}],"issued":{"date-parts":[["2008",5,1]]}}}],"schema":"https://github.com/citation-style-language/schema/raw/master/csl-citation.json"} </w:instrText>
      </w:r>
      <w:r w:rsidR="00E84FBC">
        <w:fldChar w:fldCharType="separate"/>
      </w:r>
      <w:r w:rsidR="00E84FBC" w:rsidRPr="00677D5D">
        <w:rPr>
          <w:rFonts w:cs="Arial"/>
        </w:rPr>
        <w:t>(Worch, 2008)</w:t>
      </w:r>
      <w:r w:rsidR="00E84FBC">
        <w:fldChar w:fldCharType="end"/>
      </w:r>
      <w:r w:rsidR="00591971">
        <w:t>.</w:t>
      </w:r>
    </w:p>
    <w:p w14:paraId="51C1E037" w14:textId="77777777" w:rsidR="00477045" w:rsidRDefault="00477045" w:rsidP="00E84FBC">
      <w:pPr>
        <w:jc w:val="both"/>
      </w:pPr>
    </w:p>
    <w:p w14:paraId="4188BB07" w14:textId="77777777" w:rsidR="00E84FBC" w:rsidRPr="00A11B11" w:rsidRDefault="00000000" w:rsidP="00E84FBC">
      <w:pPr>
        <w:jc w:val="both"/>
        <w:rPr>
          <w:rFonts w:eastAsiaTheme="minorEastAsia"/>
        </w:rPr>
      </w:pPr>
      <m:oMathPara>
        <m:oMath>
          <m:f>
            <m:fPr>
              <m:ctrlPr>
                <w:rPr>
                  <w:rFonts w:ascii="Cambria Math" w:hAnsi="Cambria Math"/>
                  <w:i/>
                </w:rPr>
              </m:ctrlPr>
            </m:fPr>
            <m:num>
              <m:r>
                <w:rPr>
                  <w:rFonts w:ascii="Cambria Math" w:hAnsi="Cambria Math"/>
                </w:rPr>
                <m:t>dq</m:t>
              </m:r>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a</m:t>
                  </m:r>
                </m:e>
                <m:sub>
                  <m:r>
                    <w:rPr>
                      <w:rFonts w:ascii="Cambria Math" w:hAnsi="Cambria Math"/>
                    </w:rPr>
                    <m:t>V</m:t>
                  </m:r>
                </m:sub>
              </m:sSub>
            </m:num>
            <m:den>
              <m:sSub>
                <m:sSubPr>
                  <m:ctrlPr>
                    <w:rPr>
                      <w:rFonts w:ascii="Cambria Math" w:hAnsi="Cambria Math"/>
                      <w:i/>
                    </w:rPr>
                  </m:ctrlPr>
                </m:sSubPr>
                <m:e>
                  <m:r>
                    <w:rPr>
                      <w:rFonts w:ascii="Cambria Math" w:hAnsi="Cambria Math"/>
                    </w:rPr>
                    <m:t>ρ</m:t>
                  </m:r>
                </m:e>
                <m:sub>
                  <m:r>
                    <w:rPr>
                      <w:rFonts w:ascii="Cambria Math" w:hAnsi="Cambria Math"/>
                    </w:rPr>
                    <m:t>b</m:t>
                  </m:r>
                </m:sub>
              </m:sSub>
            </m:den>
          </m:f>
          <m:r>
            <w:rPr>
              <w:rFonts w:ascii="Cambria Math" w:hAnsi="Cambria Math"/>
            </w:rPr>
            <m:t>(C-</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oMath>
      </m:oMathPara>
    </w:p>
    <w:p w14:paraId="357BC1D4" w14:textId="4E563531" w:rsidR="00E84FBC" w:rsidRPr="0028342D" w:rsidRDefault="00E84FBC" w:rsidP="00E84FBC">
      <w:pPr>
        <w:pStyle w:val="Bijschrift"/>
        <w:jc w:val="right"/>
        <w:rPr>
          <w:b/>
          <w:bCs/>
          <w:i w:val="0"/>
          <w:iCs w:val="0"/>
        </w:rPr>
      </w:pPr>
      <w:bookmarkStart w:id="82" w:name="_Ref153374058"/>
      <w:r w:rsidRPr="0028342D">
        <w:rPr>
          <w:b/>
          <w:bCs/>
          <w:i w:val="0"/>
          <w:iCs w:val="0"/>
        </w:rPr>
        <w:t>(</w:t>
      </w:r>
      <w:r w:rsidRPr="0028342D">
        <w:rPr>
          <w:b/>
          <w:bCs/>
          <w:i w:val="0"/>
          <w:iCs w:val="0"/>
        </w:rPr>
        <w:fldChar w:fldCharType="begin"/>
      </w:r>
      <w:r w:rsidRPr="0028342D">
        <w:rPr>
          <w:b/>
          <w:bCs/>
          <w:i w:val="0"/>
          <w:iCs w:val="0"/>
        </w:rPr>
        <w:instrText xml:space="preserve"> SEQ ( \* ARABIC </w:instrText>
      </w:r>
      <w:r w:rsidRPr="0028342D">
        <w:rPr>
          <w:b/>
          <w:bCs/>
          <w:i w:val="0"/>
          <w:iCs w:val="0"/>
        </w:rPr>
        <w:fldChar w:fldCharType="separate"/>
      </w:r>
      <w:r w:rsidR="00221AAC">
        <w:rPr>
          <w:b/>
          <w:bCs/>
          <w:i w:val="0"/>
          <w:iCs w:val="0"/>
          <w:noProof/>
        </w:rPr>
        <w:t>7</w:t>
      </w:r>
      <w:r w:rsidRPr="0028342D">
        <w:rPr>
          <w:b/>
          <w:bCs/>
          <w:i w:val="0"/>
          <w:iCs w:val="0"/>
        </w:rPr>
        <w:fldChar w:fldCharType="end"/>
      </w:r>
      <w:r>
        <w:rPr>
          <w:b/>
          <w:bCs/>
          <w:i w:val="0"/>
          <w:iCs w:val="0"/>
        </w:rPr>
        <w:t>)</w:t>
      </w:r>
      <w:bookmarkEnd w:id="82"/>
    </w:p>
    <w:p w14:paraId="67C7A406" w14:textId="77777777" w:rsidR="00E84FBC" w:rsidRDefault="00E84FBC" w:rsidP="00E84FBC">
      <w:pPr>
        <w:jc w:val="both"/>
      </w:pPr>
      <w:r>
        <w:t xml:space="preserve">Where </w:t>
      </w:r>
    </w:p>
    <w:p w14:paraId="70EC7B5A" w14:textId="77777777" w:rsidR="00E84FBC" w:rsidRPr="00D86554" w:rsidRDefault="00000000" w:rsidP="00E84FBC">
      <w:pPr>
        <w:jc w:val="both"/>
        <w:rPr>
          <w:rFonts w:eastAsiaTheme="minorEastAsia"/>
        </w:rPr>
      </w:pPr>
      <m:oMathPara>
        <m:oMath>
          <m:sSub>
            <m:sSubPr>
              <m:ctrlPr>
                <w:rPr>
                  <w:rFonts w:ascii="Cambria Math" w:hAnsi="Cambria Math"/>
                  <w:i/>
                </w:rPr>
              </m:ctrlPr>
            </m:sSubPr>
            <m:e>
              <m:r>
                <w:rPr>
                  <w:rFonts w:ascii="Cambria Math" w:hAnsi="Cambria Math"/>
                </w:rPr>
                <m:t>a</m:t>
              </m:r>
            </m:e>
            <m:sub>
              <m:r>
                <w:rPr>
                  <w:rFonts w:ascii="Cambria Math" w:hAnsi="Cambria Math"/>
                </w:rPr>
                <m:t>V</m:t>
              </m:r>
            </m:sub>
          </m:sSub>
          <m:r>
            <w:rPr>
              <w:rFonts w:ascii="Cambria Math" w:hAnsi="Cambria Math"/>
            </w:rPr>
            <m:t>=</m:t>
          </m:r>
          <m:f>
            <m:fPr>
              <m:ctrlPr>
                <w:rPr>
                  <w:rFonts w:ascii="Cambria Math" w:hAnsi="Cambria Math"/>
                  <w:i/>
                </w:rPr>
              </m:ctrlPr>
            </m:fPr>
            <m:num>
              <m:r>
                <w:rPr>
                  <w:rFonts w:ascii="Cambria Math" w:hAnsi="Cambria Math"/>
                </w:rPr>
                <m:t>3</m:t>
              </m:r>
            </m:num>
            <m:den>
              <m:sSub>
                <m:sSubPr>
                  <m:ctrlPr>
                    <w:rPr>
                      <w:rFonts w:ascii="Cambria Math" w:hAnsi="Cambria Math"/>
                      <w:i/>
                    </w:rPr>
                  </m:ctrlPr>
                </m:sSubPr>
                <m:e>
                  <m:r>
                    <w:rPr>
                      <w:rFonts w:ascii="Cambria Math" w:hAnsi="Cambria Math"/>
                    </w:rPr>
                    <m:t>r</m:t>
                  </m:r>
                </m:e>
                <m:sub>
                  <m:r>
                    <w:rPr>
                      <w:rFonts w:ascii="Cambria Math" w:hAnsi="Cambria Math"/>
                    </w:rPr>
                    <m:t>p</m:t>
                  </m:r>
                </m:sub>
              </m:sSub>
            </m:den>
          </m:f>
          <m:r>
            <w:rPr>
              <w:rFonts w:ascii="Cambria Math" w:hAnsi="Cambria Math"/>
            </w:rPr>
            <m:t>(1-</m:t>
          </m:r>
          <m:sSub>
            <m:sSubPr>
              <m:ctrlPr>
                <w:rPr>
                  <w:rFonts w:ascii="Cambria Math" w:hAnsi="Cambria Math"/>
                  <w:i/>
                </w:rPr>
              </m:ctrlPr>
            </m:sSubPr>
            <m:e>
              <m:r>
                <w:rPr>
                  <w:rFonts w:ascii="Cambria Math" w:hAnsi="Cambria Math"/>
                </w:rPr>
                <m:t>ε</m:t>
              </m:r>
            </m:e>
            <m:sub>
              <m:r>
                <w:rPr>
                  <w:rFonts w:ascii="Cambria Math" w:hAnsi="Cambria Math"/>
                </w:rPr>
                <m:t>b</m:t>
              </m:r>
            </m:sub>
          </m:sSub>
          <m:r>
            <w:rPr>
              <w:rFonts w:ascii="Cambria Math" w:hAnsi="Cambria Math"/>
            </w:rPr>
            <m:t>)</m:t>
          </m:r>
        </m:oMath>
      </m:oMathPara>
    </w:p>
    <w:p w14:paraId="3B453198" w14:textId="3EDC97E7" w:rsidR="00E84FBC" w:rsidRDefault="00E84FBC" w:rsidP="00E84FBC">
      <w:pPr>
        <w:pStyle w:val="Bijschrift"/>
        <w:jc w:val="right"/>
        <w:rPr>
          <w:b/>
          <w:bCs/>
          <w:i w:val="0"/>
          <w:iCs w:val="0"/>
        </w:rPr>
      </w:pPr>
      <w:r w:rsidRPr="00D86554">
        <w:rPr>
          <w:b/>
          <w:bCs/>
          <w:i w:val="0"/>
          <w:iCs w:val="0"/>
        </w:rPr>
        <w:t>(</w:t>
      </w:r>
      <w:r w:rsidRPr="00D86554">
        <w:rPr>
          <w:b/>
          <w:bCs/>
          <w:i w:val="0"/>
          <w:iCs w:val="0"/>
        </w:rPr>
        <w:fldChar w:fldCharType="begin"/>
      </w:r>
      <w:r w:rsidRPr="00D86554">
        <w:rPr>
          <w:b/>
          <w:bCs/>
          <w:i w:val="0"/>
          <w:iCs w:val="0"/>
        </w:rPr>
        <w:instrText xml:space="preserve"> SEQ ( \* ARABIC </w:instrText>
      </w:r>
      <w:r w:rsidRPr="00D86554">
        <w:rPr>
          <w:b/>
          <w:bCs/>
          <w:i w:val="0"/>
          <w:iCs w:val="0"/>
        </w:rPr>
        <w:fldChar w:fldCharType="separate"/>
      </w:r>
      <w:r w:rsidR="00221AAC">
        <w:rPr>
          <w:b/>
          <w:bCs/>
          <w:i w:val="0"/>
          <w:iCs w:val="0"/>
          <w:noProof/>
        </w:rPr>
        <w:t>8</w:t>
      </w:r>
      <w:r w:rsidRPr="00D86554">
        <w:rPr>
          <w:b/>
          <w:bCs/>
          <w:i w:val="0"/>
          <w:iCs w:val="0"/>
        </w:rPr>
        <w:fldChar w:fldCharType="end"/>
      </w:r>
      <w:r>
        <w:rPr>
          <w:b/>
          <w:bCs/>
          <w:i w:val="0"/>
          <w:iCs w:val="0"/>
        </w:rPr>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547729" w14:paraId="5DB568BE" w14:textId="77777777" w:rsidTr="006A3307">
        <w:tc>
          <w:tcPr>
            <w:tcW w:w="6521" w:type="dxa"/>
          </w:tcPr>
          <w:p w14:paraId="7BCB094C" w14:textId="2469B354" w:rsidR="00547729" w:rsidRDefault="00000000" w:rsidP="00547729">
            <w:pPr>
              <w:pStyle w:val="Lijstalinea"/>
              <w:numPr>
                <w:ilvl w:val="0"/>
                <w:numId w:val="10"/>
              </w:numPr>
              <w:rPr>
                <w:rFonts w:eastAsia="Calibri" w:cs="Times New Roman"/>
              </w:rPr>
            </w:pPr>
            <m:oMath>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a</m:t>
                  </m:r>
                </m:e>
                <m:sub>
                  <m:r>
                    <w:rPr>
                      <w:rFonts w:ascii="Cambria Math" w:hAnsi="Cambria Math"/>
                    </w:rPr>
                    <m:t>V</m:t>
                  </m:r>
                </m:sub>
              </m:sSub>
            </m:oMath>
            <w:r w:rsidR="00547729">
              <w:rPr>
                <w:rFonts w:eastAsia="Calibri" w:cs="Times New Roman"/>
              </w:rPr>
              <w:t xml:space="preserve"> = volumetric film diffusion mass transfer coefficient</w:t>
            </w:r>
          </w:p>
        </w:tc>
        <w:tc>
          <w:tcPr>
            <w:tcW w:w="2489" w:type="dxa"/>
          </w:tcPr>
          <w:p w14:paraId="37309448" w14:textId="0611763C" w:rsidR="00547729" w:rsidRDefault="00547729" w:rsidP="00547729">
            <w:r>
              <w:t>(1/s)</w:t>
            </w:r>
          </w:p>
        </w:tc>
      </w:tr>
      <w:tr w:rsidR="00547729" w14:paraId="64FB5E9E" w14:textId="77777777" w:rsidTr="006A3307">
        <w:tc>
          <w:tcPr>
            <w:tcW w:w="6521" w:type="dxa"/>
          </w:tcPr>
          <w:p w14:paraId="61D4D51E" w14:textId="494428E8" w:rsidR="00547729" w:rsidRDefault="00000000" w:rsidP="00547729">
            <w:pPr>
              <w:pStyle w:val="Lijstalinea"/>
              <w:numPr>
                <w:ilvl w:val="0"/>
                <w:numId w:val="10"/>
              </w:numPr>
              <w:rPr>
                <w:rFonts w:eastAsia="Calibri" w:cs="Times New Roman"/>
              </w:rPr>
            </w:pPr>
            <m:oMath>
              <m:sSub>
                <m:sSubPr>
                  <m:ctrlPr>
                    <w:rPr>
                      <w:rFonts w:ascii="Cambria Math" w:eastAsia="Calibri" w:hAnsi="Cambria Math" w:cs="Times New Roman"/>
                      <w:i/>
                    </w:rPr>
                  </m:ctrlPr>
                </m:sSubPr>
                <m:e>
                  <m:r>
                    <w:rPr>
                      <w:rFonts w:ascii="Cambria Math" w:eastAsia="Calibri" w:hAnsi="Cambria Math" w:cs="Times New Roman"/>
                    </w:rPr>
                    <m:t>ρ</m:t>
                  </m:r>
                </m:e>
                <m:sub>
                  <m:r>
                    <w:rPr>
                      <w:rFonts w:ascii="Cambria Math" w:eastAsia="Calibri" w:hAnsi="Cambria Math" w:cs="Times New Roman"/>
                    </w:rPr>
                    <m:t>b</m:t>
                  </m:r>
                </m:sub>
              </m:sSub>
            </m:oMath>
            <w:r w:rsidR="00547729">
              <w:rPr>
                <w:rFonts w:eastAsia="Calibri" w:cs="Times New Roman"/>
              </w:rPr>
              <w:t xml:space="preserve"> = bed density</w:t>
            </w:r>
          </w:p>
        </w:tc>
        <w:tc>
          <w:tcPr>
            <w:tcW w:w="2489" w:type="dxa"/>
          </w:tcPr>
          <w:p w14:paraId="3D00DBC1" w14:textId="56E23A6D" w:rsidR="00547729" w:rsidRDefault="00547729" w:rsidP="00547729">
            <w:r>
              <w:t>(g/cm</w:t>
            </w:r>
            <w:r w:rsidRPr="00EF3F62">
              <w:rPr>
                <w:vertAlign w:val="superscript"/>
              </w:rPr>
              <w:t>3</w:t>
            </w:r>
            <w:r>
              <w:t>)</w:t>
            </w:r>
          </w:p>
        </w:tc>
      </w:tr>
      <w:tr w:rsidR="007E751C" w14:paraId="48827F74" w14:textId="77777777" w:rsidTr="006A3307">
        <w:tc>
          <w:tcPr>
            <w:tcW w:w="6521" w:type="dxa"/>
          </w:tcPr>
          <w:p w14:paraId="1CB486E6" w14:textId="02C5C444" w:rsidR="007E751C" w:rsidRDefault="0041712B" w:rsidP="007E751C">
            <w:pPr>
              <w:pStyle w:val="Lijstalinea"/>
              <w:numPr>
                <w:ilvl w:val="0"/>
                <w:numId w:val="10"/>
              </w:numPr>
              <w:rPr>
                <w:rFonts w:eastAsia="Calibri" w:cs="Times New Roman"/>
              </w:rPr>
            </w:pPr>
            <m:oMath>
              <m:r>
                <w:rPr>
                  <w:rFonts w:ascii="Cambria Math" w:hAnsi="Cambria Math"/>
                </w:rPr>
                <m:t>C</m:t>
              </m:r>
            </m:oMath>
            <w:r w:rsidR="007E751C" w:rsidRPr="007C69CE">
              <w:rPr>
                <w:rFonts w:eastAsiaTheme="minorEastAsia"/>
              </w:rPr>
              <w:t xml:space="preserve"> = </w:t>
            </w:r>
            <w:r w:rsidR="007E751C">
              <w:rPr>
                <w:rFonts w:eastAsiaTheme="minorEastAsia"/>
              </w:rPr>
              <w:t>concentration in the bulk liquid</w:t>
            </w:r>
          </w:p>
        </w:tc>
        <w:tc>
          <w:tcPr>
            <w:tcW w:w="2489" w:type="dxa"/>
          </w:tcPr>
          <w:p w14:paraId="54A7E82A" w14:textId="731AA5D1" w:rsidR="007E751C" w:rsidRDefault="007E751C" w:rsidP="007E751C">
            <w:r w:rsidRPr="007C69CE">
              <w:t>(</w:t>
            </w:r>
            <w:r>
              <w:t>mg</w:t>
            </w:r>
            <w:r w:rsidRPr="007C69CE">
              <w:rPr>
                <w:vertAlign w:val="subscript"/>
              </w:rPr>
              <w:t>solute</w:t>
            </w:r>
            <w:r>
              <w:t>/L)</w:t>
            </w:r>
          </w:p>
        </w:tc>
      </w:tr>
      <w:tr w:rsidR="007E751C" w14:paraId="7967F463" w14:textId="77777777" w:rsidTr="006A3307">
        <w:tc>
          <w:tcPr>
            <w:tcW w:w="6521" w:type="dxa"/>
          </w:tcPr>
          <w:p w14:paraId="734ABDC4" w14:textId="747B26D4" w:rsidR="007E751C" w:rsidRDefault="00000000" w:rsidP="007E751C">
            <w:pPr>
              <w:pStyle w:val="Lijstalinea"/>
              <w:numPr>
                <w:ilvl w:val="0"/>
                <w:numId w:val="10"/>
              </w:numPr>
              <w:rPr>
                <w:rFonts w:eastAsia="Calibri" w:cs="Times New Roman"/>
              </w:rPr>
            </w:pP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7E751C" w:rsidRPr="007C69CE">
              <w:rPr>
                <w:rFonts w:eastAsiaTheme="minorEastAsia"/>
              </w:rPr>
              <w:t xml:space="preserve"> = </w:t>
            </w:r>
            <w:r w:rsidR="007E751C">
              <w:rPr>
                <w:rFonts w:eastAsiaTheme="minorEastAsia"/>
              </w:rPr>
              <w:t>concentration at the external particle surface</w:t>
            </w:r>
          </w:p>
        </w:tc>
        <w:tc>
          <w:tcPr>
            <w:tcW w:w="2489" w:type="dxa"/>
          </w:tcPr>
          <w:p w14:paraId="155F05A3" w14:textId="338D8DF7" w:rsidR="007E751C" w:rsidRDefault="007E751C" w:rsidP="007E751C">
            <w:r w:rsidRPr="007C69CE">
              <w:t>(</w:t>
            </w:r>
            <w:r>
              <w:t>mg</w:t>
            </w:r>
            <w:r w:rsidRPr="007C69CE">
              <w:rPr>
                <w:vertAlign w:val="subscript"/>
              </w:rPr>
              <w:t>solute</w:t>
            </w:r>
            <w:r>
              <w:t>/L)</w:t>
            </w:r>
          </w:p>
        </w:tc>
      </w:tr>
      <w:tr w:rsidR="007E751C" w14:paraId="70BF7CE0" w14:textId="77777777" w:rsidTr="006A3307">
        <w:tc>
          <w:tcPr>
            <w:tcW w:w="6521" w:type="dxa"/>
          </w:tcPr>
          <w:p w14:paraId="69C9B32F" w14:textId="5F3AB23F" w:rsidR="007E751C" w:rsidRDefault="00000000" w:rsidP="007E751C">
            <w:pPr>
              <w:pStyle w:val="Lijstalinea"/>
              <w:numPr>
                <w:ilvl w:val="0"/>
                <w:numId w:val="10"/>
              </w:numPr>
              <w:rPr>
                <w:rFonts w:eastAsia="Calibri" w:cs="Times New Roman"/>
              </w:rPr>
            </w:pPr>
            <m:oMath>
              <m:sSub>
                <m:sSubPr>
                  <m:ctrlPr>
                    <w:rPr>
                      <w:rFonts w:ascii="Cambria Math" w:hAnsi="Cambria Math"/>
                      <w:i/>
                    </w:rPr>
                  </m:ctrlPr>
                </m:sSubPr>
                <m:e>
                  <m:r>
                    <w:rPr>
                      <w:rFonts w:ascii="Cambria Math" w:hAnsi="Cambria Math"/>
                    </w:rPr>
                    <m:t>a</m:t>
                  </m:r>
                </m:e>
                <m:sub>
                  <m:r>
                    <w:rPr>
                      <w:rFonts w:ascii="Cambria Math" w:hAnsi="Cambria Math"/>
                    </w:rPr>
                    <m:t>V</m:t>
                  </m:r>
                </m:sub>
              </m:sSub>
            </m:oMath>
            <w:r w:rsidR="007E751C">
              <w:rPr>
                <w:rFonts w:eastAsia="Calibri" w:cs="Times New Roman"/>
              </w:rPr>
              <w:t xml:space="preserve"> = area available for mass transfer per reactor volume</w:t>
            </w:r>
          </w:p>
        </w:tc>
        <w:tc>
          <w:tcPr>
            <w:tcW w:w="2489" w:type="dxa"/>
          </w:tcPr>
          <w:p w14:paraId="79EC13C6" w14:textId="78BC9486" w:rsidR="007E751C" w:rsidRPr="007C69CE" w:rsidRDefault="007E751C" w:rsidP="007E751C">
            <w:r>
              <w:t>(</w:t>
            </w:r>
            <w:r w:rsidR="005B1CED">
              <w:t>c</w:t>
            </w:r>
            <w:r>
              <w:t>m</w:t>
            </w:r>
            <w:r w:rsidRPr="00BF25E4">
              <w:rPr>
                <w:vertAlign w:val="superscript"/>
              </w:rPr>
              <w:t>2</w:t>
            </w:r>
            <w:r>
              <w:t>/</w:t>
            </w:r>
            <w:r w:rsidR="005B1CED">
              <w:t>c</w:t>
            </w:r>
            <w:r>
              <w:t>m</w:t>
            </w:r>
            <w:r w:rsidRPr="00BF25E4">
              <w:rPr>
                <w:vertAlign w:val="superscript"/>
              </w:rPr>
              <w:t>3</w:t>
            </w:r>
            <w:r>
              <w:t>)</w:t>
            </w:r>
          </w:p>
        </w:tc>
      </w:tr>
      <w:tr w:rsidR="007E751C" w14:paraId="161B7A85" w14:textId="77777777" w:rsidTr="006A3307">
        <w:tc>
          <w:tcPr>
            <w:tcW w:w="6521" w:type="dxa"/>
          </w:tcPr>
          <w:p w14:paraId="4524EDC3" w14:textId="1102ADE6" w:rsidR="007E751C" w:rsidRDefault="00000000" w:rsidP="007E751C">
            <w:pPr>
              <w:pStyle w:val="Lijstalinea"/>
              <w:numPr>
                <w:ilvl w:val="0"/>
                <w:numId w:val="10"/>
              </w:numPr>
              <w:rPr>
                <w:rFonts w:eastAsia="Calibri" w:cs="Times New Roman"/>
              </w:rPr>
            </w:pPr>
            <m:oMath>
              <m:sSub>
                <m:sSubPr>
                  <m:ctrlPr>
                    <w:rPr>
                      <w:rFonts w:ascii="Cambria Math" w:eastAsia="Calibri" w:hAnsi="Cambria Math" w:cs="Times New Roman"/>
                      <w:i/>
                    </w:rPr>
                  </m:ctrlPr>
                </m:sSubPr>
                <m:e>
                  <m:r>
                    <w:rPr>
                      <w:rFonts w:ascii="Cambria Math" w:eastAsia="Calibri" w:hAnsi="Cambria Math" w:cs="Times New Roman"/>
                    </w:rPr>
                    <m:t>r</m:t>
                  </m:r>
                </m:e>
                <m:sub>
                  <m:r>
                    <w:rPr>
                      <w:rFonts w:ascii="Cambria Math" w:eastAsia="Calibri" w:hAnsi="Cambria Math" w:cs="Times New Roman"/>
                    </w:rPr>
                    <m:t>p</m:t>
                  </m:r>
                </m:sub>
              </m:sSub>
            </m:oMath>
            <w:r w:rsidR="007E751C">
              <w:rPr>
                <w:rFonts w:eastAsia="Calibri" w:cs="Times New Roman"/>
              </w:rPr>
              <w:t xml:space="preserve"> = radius </w:t>
            </w:r>
            <w:r w:rsidR="001D11BB">
              <w:rPr>
                <w:rFonts w:eastAsia="Calibri" w:cs="Times New Roman"/>
              </w:rPr>
              <w:t xml:space="preserve">adsorbent </w:t>
            </w:r>
            <w:r w:rsidR="007E751C">
              <w:rPr>
                <w:rFonts w:eastAsia="Calibri" w:cs="Times New Roman"/>
              </w:rPr>
              <w:t>particle</w:t>
            </w:r>
          </w:p>
        </w:tc>
        <w:tc>
          <w:tcPr>
            <w:tcW w:w="2489" w:type="dxa"/>
          </w:tcPr>
          <w:p w14:paraId="34C21E91" w14:textId="30CB8273" w:rsidR="007E751C" w:rsidRDefault="007E751C" w:rsidP="007E751C">
            <w:r>
              <w:t>(</w:t>
            </w:r>
            <w:r w:rsidR="005B1CED">
              <w:t>c</w:t>
            </w:r>
            <w:r>
              <w:t>m)</w:t>
            </w:r>
          </w:p>
        </w:tc>
      </w:tr>
    </w:tbl>
    <w:p w14:paraId="46B59438" w14:textId="77777777" w:rsidR="000E719C" w:rsidRPr="000E719C" w:rsidRDefault="000E719C" w:rsidP="000E719C"/>
    <w:p w14:paraId="13B07F45" w14:textId="6C06B4FC" w:rsidR="00892466" w:rsidRDefault="00000000" w:rsidP="00F1713A">
      <w:pPr>
        <w:jc w:val="both"/>
        <w:rPr>
          <w:noProof/>
        </w:rPr>
      </w:pP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892466">
        <w:rPr>
          <w:rFonts w:eastAsiaTheme="minorEastAsia"/>
          <w:noProof/>
        </w:rPr>
        <w:t xml:space="preserve"> </w:t>
      </w:r>
      <w:r w:rsidR="00B153B0">
        <w:rPr>
          <w:rFonts w:eastAsiaTheme="minorEastAsia"/>
          <w:noProof/>
        </w:rPr>
        <w:t xml:space="preserve">(cm/s) </w:t>
      </w:r>
      <w:r w:rsidR="00892466">
        <w:rPr>
          <w:rFonts w:eastAsiaTheme="minorEastAsia"/>
          <w:noProof/>
        </w:rPr>
        <w:t xml:space="preserve">is the </w:t>
      </w:r>
      <w:r w:rsidR="00274C98">
        <w:rPr>
          <w:rFonts w:eastAsiaTheme="minorEastAsia"/>
          <w:noProof/>
        </w:rPr>
        <w:t>external mass transfer coefficient and can be</w:t>
      </w:r>
      <w:r w:rsidR="00E81AC9">
        <w:rPr>
          <w:rFonts w:eastAsiaTheme="minorEastAsia"/>
          <w:noProof/>
        </w:rPr>
        <w:t xml:space="preserve"> estimated from</w:t>
      </w:r>
      <w:r w:rsidR="00274C98">
        <w:rPr>
          <w:rFonts w:eastAsiaTheme="minorEastAsia"/>
          <w:noProof/>
        </w:rPr>
        <w:t xml:space="preserve"> </w:t>
      </w:r>
      <w:r w:rsidR="00EC5EA9">
        <w:rPr>
          <w:rFonts w:eastAsiaTheme="minorEastAsia"/>
          <w:noProof/>
        </w:rPr>
        <w:t>the correlation of</w:t>
      </w:r>
      <w:r w:rsidR="00EC5EA9">
        <w:rPr>
          <w:noProof/>
        </w:rPr>
        <w:t xml:space="preserve"> Gnielinski, 1978</w:t>
      </w:r>
      <w:r w:rsidR="00AF21E1">
        <w:rPr>
          <w:noProof/>
        </w:rPr>
        <w:t>. This can be seen in</w:t>
      </w:r>
      <w:r w:rsidR="00EC5EA9">
        <w:rPr>
          <w:noProof/>
        </w:rPr>
        <w:t xml:space="preserve"> equation</w:t>
      </w:r>
      <w:r w:rsidR="00E81AC9">
        <w:rPr>
          <w:noProof/>
        </w:rPr>
        <w:t xml:space="preserve"> </w:t>
      </w:r>
      <w:r w:rsidR="00E81AC9" w:rsidRPr="00E81AC9">
        <w:rPr>
          <w:b/>
          <w:bCs/>
          <w:noProof/>
        </w:rPr>
        <w:fldChar w:fldCharType="begin"/>
      </w:r>
      <w:r w:rsidR="00E81AC9" w:rsidRPr="00E81AC9">
        <w:rPr>
          <w:b/>
          <w:bCs/>
          <w:noProof/>
        </w:rPr>
        <w:instrText xml:space="preserve"> REF _Ref163829841 \h  \* MERGEFORMAT </w:instrText>
      </w:r>
      <w:r w:rsidR="00E81AC9" w:rsidRPr="00E81AC9">
        <w:rPr>
          <w:b/>
          <w:bCs/>
          <w:noProof/>
        </w:rPr>
      </w:r>
      <w:r w:rsidR="00E81AC9" w:rsidRPr="00E81AC9">
        <w:rPr>
          <w:b/>
          <w:bCs/>
          <w:noProof/>
        </w:rPr>
        <w:fldChar w:fldCharType="separate"/>
      </w:r>
      <w:r w:rsidR="00221AAC" w:rsidRPr="00E81AC9">
        <w:rPr>
          <w:b/>
          <w:bCs/>
        </w:rPr>
        <w:t>(</w:t>
      </w:r>
      <w:r w:rsidR="00221AAC" w:rsidRPr="00221AAC">
        <w:rPr>
          <w:b/>
          <w:bCs/>
          <w:noProof/>
        </w:rPr>
        <w:t>9</w:t>
      </w:r>
      <w:r w:rsidR="00221AAC" w:rsidRPr="00E81AC9">
        <w:rPr>
          <w:b/>
          <w:bCs/>
        </w:rPr>
        <w:t>)</w:t>
      </w:r>
      <w:r w:rsidR="00E81AC9" w:rsidRPr="00E81AC9">
        <w:rPr>
          <w:b/>
          <w:bCs/>
          <w:noProof/>
        </w:rPr>
        <w:fldChar w:fldCharType="end"/>
      </w:r>
      <w:r w:rsidR="00AF21E1">
        <w:rPr>
          <w:noProof/>
        </w:rPr>
        <w:t xml:space="preserve">, </w:t>
      </w:r>
      <w:r w:rsidR="00AF21E1">
        <w:rPr>
          <w:noProof/>
        </w:rPr>
        <w:fldChar w:fldCharType="begin"/>
      </w:r>
      <w:r w:rsidR="00AF21E1">
        <w:rPr>
          <w:noProof/>
        </w:rPr>
        <w:instrText xml:space="preserve"> ADDIN ZOTERO_ITEM CSL_CITATION {"citationID":"2ttwdU9B","properties":{"formattedCitation":"(Jarvie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AF21E1">
        <w:rPr>
          <w:noProof/>
        </w:rPr>
        <w:fldChar w:fldCharType="separate"/>
      </w:r>
      <w:r w:rsidR="00AF21E1" w:rsidRPr="00AF21E1">
        <w:rPr>
          <w:rFonts w:cs="Arial"/>
        </w:rPr>
        <w:t>(Jarvie et al., 2005)</w:t>
      </w:r>
      <w:r w:rsidR="00AF21E1">
        <w:rPr>
          <w:noProof/>
        </w:rPr>
        <w:fldChar w:fldCharType="end"/>
      </w:r>
      <w:r w:rsidR="00E81AC9">
        <w:rPr>
          <w:noProof/>
        </w:rPr>
        <w:t>.</w:t>
      </w:r>
      <w:r w:rsidR="00D35E1C">
        <w:rPr>
          <w:noProof/>
        </w:rPr>
        <w:t xml:space="preserve"> It is clear that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D35E1C">
        <w:rPr>
          <w:rFonts w:eastAsiaTheme="minorEastAsia"/>
          <w:noProof/>
        </w:rPr>
        <w:t xml:space="preserve"> depends on the</w:t>
      </w:r>
      <w:r w:rsidR="006732D6">
        <w:rPr>
          <w:rFonts w:eastAsiaTheme="minorEastAsia"/>
          <w:noProof/>
        </w:rPr>
        <w:t xml:space="preserve"> adsorbent</w:t>
      </w:r>
      <w:r w:rsidR="00D35E1C">
        <w:rPr>
          <w:rFonts w:eastAsiaTheme="minorEastAsia"/>
          <w:noProof/>
        </w:rPr>
        <w:t xml:space="preserve"> particle </w:t>
      </w:r>
      <w:r w:rsidR="00EE63D7">
        <w:rPr>
          <w:rFonts w:eastAsiaTheme="minorEastAsia"/>
          <w:noProof/>
        </w:rPr>
        <w:t xml:space="preserve">and liquid </w:t>
      </w:r>
      <w:r w:rsidR="00D35E1C">
        <w:rPr>
          <w:rFonts w:eastAsiaTheme="minorEastAsia"/>
          <w:noProof/>
        </w:rPr>
        <w:t>properties</w:t>
      </w:r>
      <w:r w:rsidR="00EE63D7">
        <w:rPr>
          <w:rFonts w:eastAsiaTheme="minorEastAsia"/>
          <w:noProof/>
        </w:rPr>
        <w:t>.</w:t>
      </w:r>
      <w:r w:rsidR="000E719C">
        <w:rPr>
          <w:rFonts w:eastAsiaTheme="minorEastAsia"/>
          <w:noProof/>
        </w:rPr>
        <w:t xml:space="preserve"> </w:t>
      </w:r>
    </w:p>
    <w:p w14:paraId="3798FEDE" w14:textId="77777777" w:rsidR="00EC5EA9" w:rsidRDefault="00EC5EA9" w:rsidP="00F1713A">
      <w:pPr>
        <w:jc w:val="both"/>
        <w:rPr>
          <w:noProof/>
        </w:rPr>
      </w:pPr>
    </w:p>
    <w:p w14:paraId="6D28618A" w14:textId="03F26EB6" w:rsidR="00EC5EA9" w:rsidRPr="00BD468C" w:rsidRDefault="00000000" w:rsidP="00F1713A">
      <w:pPr>
        <w:jc w:val="both"/>
        <w:rPr>
          <w:rFonts w:eastAsiaTheme="minorEastAsia"/>
          <w:noProof/>
        </w:rPr>
      </w:pPr>
      <m:oMathPara>
        <m:oMathParaPr>
          <m:jc m:val="center"/>
        </m:oMathParaPr>
        <m:oMath>
          <m:sSub>
            <m:sSubPr>
              <m:ctrlPr>
                <w:rPr>
                  <w:rFonts w:ascii="Cambria Math" w:hAnsi="Cambria Math"/>
                  <w:i/>
                  <w:noProof/>
                </w:rPr>
              </m:ctrlPr>
            </m:sSubPr>
            <m:e>
              <m:r>
                <w:rPr>
                  <w:rFonts w:ascii="Cambria Math" w:hAnsi="Cambria Math"/>
                  <w:noProof/>
                </w:rPr>
                <m:t>k</m:t>
              </m:r>
            </m:e>
            <m:sub>
              <m:r>
                <w:rPr>
                  <w:rFonts w:ascii="Cambria Math" w:hAnsi="Cambria Math"/>
                  <w:noProof/>
                </w:rPr>
                <m:t>f</m:t>
              </m:r>
            </m:sub>
          </m:sSub>
          <m:r>
            <w:rPr>
              <w:rFonts w:ascii="Cambria Math" w:hAnsi="Cambria Math"/>
              <w:noProof/>
            </w:rPr>
            <m:t>=</m:t>
          </m:r>
          <m:f>
            <m:fPr>
              <m:ctrlPr>
                <w:rPr>
                  <w:rFonts w:ascii="Cambria Math" w:hAnsi="Cambria Math"/>
                  <w:i/>
                  <w:noProof/>
                </w:rPr>
              </m:ctrlPr>
            </m:fPr>
            <m:num>
              <m:d>
                <m:dPr>
                  <m:ctrlPr>
                    <w:rPr>
                      <w:rFonts w:ascii="Cambria Math" w:hAnsi="Cambria Math"/>
                      <w:i/>
                      <w:noProof/>
                    </w:rPr>
                  </m:ctrlPr>
                </m:dPr>
                <m:e>
                  <m:r>
                    <w:rPr>
                      <w:rFonts w:ascii="Cambria Math" w:hAnsi="Cambria Math"/>
                      <w:noProof/>
                    </w:rPr>
                    <m:t>1+1.5</m:t>
                  </m:r>
                  <m:d>
                    <m:dPr>
                      <m:ctrlPr>
                        <w:rPr>
                          <w:rFonts w:ascii="Cambria Math" w:hAnsi="Cambria Math"/>
                          <w:i/>
                          <w:noProof/>
                        </w:rPr>
                      </m:ctrlPr>
                    </m:dPr>
                    <m:e>
                      <m:r>
                        <w:rPr>
                          <w:rFonts w:ascii="Cambria Math" w:hAnsi="Cambria Math"/>
                          <w:noProof/>
                        </w:rPr>
                        <m:t>1-</m:t>
                      </m:r>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e>
                  </m:d>
                </m:e>
              </m:d>
              <m:r>
                <w:rPr>
                  <w:rFonts w:ascii="Cambria Math" w:hAnsi="Cambria Math"/>
                  <w:noProof/>
                </w:rPr>
                <m:t>∅</m:t>
              </m:r>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num>
            <m:den>
              <m:r>
                <w:rPr>
                  <w:rFonts w:ascii="Cambria Math" w:hAnsi="Cambria Math"/>
                  <w:noProof/>
                </w:rPr>
                <m:t>2</m:t>
              </m:r>
              <m:sSub>
                <m:sSubPr>
                  <m:ctrlPr>
                    <w:rPr>
                      <w:rFonts w:ascii="Cambria Math" w:hAnsi="Cambria Math"/>
                      <w:i/>
                    </w:rPr>
                  </m:ctrlPr>
                </m:sSubPr>
                <m:e>
                  <m:r>
                    <w:rPr>
                      <w:rFonts w:ascii="Cambria Math" w:hAnsi="Cambria Math"/>
                    </w:rPr>
                    <m:t>r</m:t>
                  </m:r>
                </m:e>
                <m:sub>
                  <m:r>
                    <w:rPr>
                      <w:rFonts w:ascii="Cambria Math" w:hAnsi="Cambria Math"/>
                    </w:rPr>
                    <m:t>p</m:t>
                  </m:r>
                </m:sub>
              </m:sSub>
            </m:den>
          </m:f>
          <m:d>
            <m:dPr>
              <m:begChr m:val="["/>
              <m:endChr m:val="]"/>
              <m:ctrlPr>
                <w:rPr>
                  <w:rFonts w:ascii="Cambria Math" w:hAnsi="Cambria Math"/>
                  <w:i/>
                  <w:noProof/>
                </w:rPr>
              </m:ctrlPr>
            </m:dPr>
            <m:e>
              <m:r>
                <w:rPr>
                  <w:rFonts w:ascii="Cambria Math" w:hAnsi="Cambria Math"/>
                  <w:noProof/>
                </w:rPr>
                <m:t>2+0.644</m:t>
              </m:r>
              <m:sSup>
                <m:sSupPr>
                  <m:ctrlPr>
                    <w:rPr>
                      <w:rFonts w:ascii="Cambria Math" w:hAnsi="Cambria Math"/>
                      <w:i/>
                      <w:noProof/>
                    </w:rPr>
                  </m:ctrlPr>
                </m:sSupPr>
                <m:e>
                  <m:r>
                    <w:rPr>
                      <w:rFonts w:ascii="Cambria Math" w:hAnsi="Cambria Math"/>
                      <w:noProof/>
                    </w:rPr>
                    <m:t>Re</m:t>
                  </m:r>
                </m:e>
                <m:sup>
                  <m:r>
                    <w:rPr>
                      <w:rFonts w:ascii="Cambria Math" w:hAnsi="Cambria Math"/>
                      <w:noProof/>
                    </w:rPr>
                    <m:t>1/2</m:t>
                  </m:r>
                </m:sup>
              </m:sSup>
              <m:sSup>
                <m:sSupPr>
                  <m:ctrlPr>
                    <w:rPr>
                      <w:rFonts w:ascii="Cambria Math" w:hAnsi="Cambria Math"/>
                      <w:i/>
                      <w:noProof/>
                    </w:rPr>
                  </m:ctrlPr>
                </m:sSupPr>
                <m:e>
                  <m:r>
                    <w:rPr>
                      <w:rFonts w:ascii="Cambria Math" w:hAnsi="Cambria Math"/>
                      <w:noProof/>
                    </w:rPr>
                    <m:t>Sc</m:t>
                  </m:r>
                </m:e>
                <m:sup>
                  <m:r>
                    <w:rPr>
                      <w:rFonts w:ascii="Cambria Math" w:hAnsi="Cambria Math"/>
                      <w:noProof/>
                    </w:rPr>
                    <m:t>1/3</m:t>
                  </m:r>
                </m:sup>
              </m:sSup>
            </m:e>
          </m:d>
        </m:oMath>
      </m:oMathPara>
    </w:p>
    <w:p w14:paraId="3984DD0A" w14:textId="2CCFC8FC" w:rsidR="00E81AC9" w:rsidRPr="00E81AC9" w:rsidRDefault="00E81AC9" w:rsidP="00BD468C">
      <w:pPr>
        <w:pStyle w:val="Bijschrift"/>
        <w:jc w:val="right"/>
        <w:rPr>
          <w:b/>
          <w:bCs/>
          <w:i w:val="0"/>
          <w:iCs w:val="0"/>
          <w:noProof/>
        </w:rPr>
      </w:pPr>
      <w:bookmarkStart w:id="83" w:name="_Ref163829841"/>
      <w:r w:rsidRPr="00E81AC9">
        <w:rPr>
          <w:b/>
          <w:bCs/>
          <w:i w:val="0"/>
          <w:iCs w:val="0"/>
        </w:rPr>
        <w:t>(</w:t>
      </w:r>
      <w:r w:rsidRPr="00E81AC9">
        <w:rPr>
          <w:b/>
          <w:bCs/>
          <w:i w:val="0"/>
          <w:iCs w:val="0"/>
        </w:rPr>
        <w:fldChar w:fldCharType="begin"/>
      </w:r>
      <w:r w:rsidRPr="00E81AC9">
        <w:rPr>
          <w:b/>
          <w:bCs/>
          <w:i w:val="0"/>
          <w:iCs w:val="0"/>
        </w:rPr>
        <w:instrText xml:space="preserve"> SEQ ( \* ARABIC </w:instrText>
      </w:r>
      <w:r w:rsidRPr="00E81AC9">
        <w:rPr>
          <w:b/>
          <w:bCs/>
          <w:i w:val="0"/>
          <w:iCs w:val="0"/>
        </w:rPr>
        <w:fldChar w:fldCharType="separate"/>
      </w:r>
      <w:r w:rsidR="00221AAC">
        <w:rPr>
          <w:b/>
          <w:bCs/>
          <w:i w:val="0"/>
          <w:iCs w:val="0"/>
          <w:noProof/>
        </w:rPr>
        <w:t>9</w:t>
      </w:r>
      <w:r w:rsidRPr="00E81AC9">
        <w:rPr>
          <w:b/>
          <w:bCs/>
          <w:i w:val="0"/>
          <w:iCs w:val="0"/>
        </w:rPr>
        <w:fldChar w:fldCharType="end"/>
      </w:r>
      <w:r w:rsidRPr="00E81AC9">
        <w:rPr>
          <w:b/>
          <w:bCs/>
          <w:i w:val="0"/>
          <w:iCs w:val="0"/>
        </w:rPr>
        <w:t>)</w:t>
      </w:r>
      <w:bookmarkEnd w:id="83"/>
    </w:p>
    <w:p w14:paraId="618F87F6" w14:textId="56E1B77E" w:rsidR="00892466" w:rsidRDefault="00356A80" w:rsidP="00F1713A">
      <w:pPr>
        <w:jc w:val="both"/>
        <w:rPr>
          <w:noProof/>
        </w:rPr>
      </w:pPr>
      <w:r>
        <w:rPr>
          <w:noProof/>
        </w:rPr>
        <w:t>The parameters</w:t>
      </w:r>
      <w:r w:rsidR="00123D73">
        <w:rPr>
          <w:noProof/>
        </w:rPr>
        <w:t xml:space="preserve"> </w:t>
      </w:r>
      <m:oMath>
        <m:r>
          <w:rPr>
            <w:rFonts w:ascii="Cambria Math" w:hAnsi="Cambria Math"/>
            <w:noProof/>
          </w:rPr>
          <m:t>Re</m:t>
        </m:r>
      </m:oMath>
      <w:r>
        <w:rPr>
          <w:noProof/>
        </w:rPr>
        <w:t xml:space="preserve"> and</w:t>
      </w:r>
      <w:r w:rsidR="00123D73">
        <w:rPr>
          <w:noProof/>
        </w:rPr>
        <w:t xml:space="preserve"> </w:t>
      </w:r>
      <m:oMath>
        <m:r>
          <w:rPr>
            <w:rFonts w:ascii="Cambria Math" w:hAnsi="Cambria Math"/>
            <w:noProof/>
          </w:rPr>
          <m:t>Sc</m:t>
        </m:r>
      </m:oMath>
      <w:r>
        <w:rPr>
          <w:noProof/>
        </w:rPr>
        <w:t xml:space="preserve"> from this </w:t>
      </w:r>
      <w:r w:rsidR="00142156">
        <w:rPr>
          <w:noProof/>
        </w:rPr>
        <w:t>correlation</w:t>
      </w:r>
      <w:r>
        <w:rPr>
          <w:noProof/>
        </w:rPr>
        <w:t xml:space="preserve"> are then estimated by equations</w:t>
      </w:r>
      <w:r w:rsidR="00123D73">
        <w:rPr>
          <w:noProof/>
        </w:rPr>
        <w:t xml:space="preserve"> </w:t>
      </w:r>
      <w:r w:rsidR="00123D73" w:rsidRPr="00123D73">
        <w:rPr>
          <w:b/>
          <w:bCs/>
          <w:noProof/>
        </w:rPr>
        <w:fldChar w:fldCharType="begin"/>
      </w:r>
      <w:r w:rsidR="00123D73" w:rsidRPr="00123D73">
        <w:rPr>
          <w:b/>
          <w:bCs/>
          <w:noProof/>
        </w:rPr>
        <w:instrText xml:space="preserve"> REF _Ref163830648 \h  \* MERGEFORMAT </w:instrText>
      </w:r>
      <w:r w:rsidR="00123D73" w:rsidRPr="00123D73">
        <w:rPr>
          <w:b/>
          <w:bCs/>
          <w:noProof/>
        </w:rPr>
      </w:r>
      <w:r w:rsidR="00123D73" w:rsidRPr="00123D73">
        <w:rPr>
          <w:b/>
          <w:bCs/>
          <w:noProof/>
        </w:rPr>
        <w:fldChar w:fldCharType="separate"/>
      </w:r>
      <w:r w:rsidR="00221AAC" w:rsidRPr="00224263">
        <w:rPr>
          <w:b/>
          <w:bCs/>
        </w:rPr>
        <w:t>(</w:t>
      </w:r>
      <w:r w:rsidR="00221AAC" w:rsidRPr="00221AAC">
        <w:rPr>
          <w:b/>
          <w:bCs/>
          <w:noProof/>
        </w:rPr>
        <w:t>10</w:t>
      </w:r>
      <w:r w:rsidR="00221AAC" w:rsidRPr="00224263">
        <w:rPr>
          <w:b/>
          <w:bCs/>
        </w:rPr>
        <w:t>)</w:t>
      </w:r>
      <w:r w:rsidR="00123D73" w:rsidRPr="00123D73">
        <w:rPr>
          <w:b/>
          <w:bCs/>
          <w:noProof/>
        </w:rPr>
        <w:fldChar w:fldCharType="end"/>
      </w:r>
      <w:r>
        <w:rPr>
          <w:noProof/>
        </w:rPr>
        <w:t xml:space="preserve"> and</w:t>
      </w:r>
      <w:r w:rsidR="00123D73">
        <w:rPr>
          <w:noProof/>
        </w:rPr>
        <w:t xml:space="preserve"> </w:t>
      </w:r>
      <w:r w:rsidR="00123D73" w:rsidRPr="00123D73">
        <w:rPr>
          <w:b/>
          <w:bCs/>
          <w:noProof/>
        </w:rPr>
        <w:fldChar w:fldCharType="begin"/>
      </w:r>
      <w:r w:rsidR="00123D73" w:rsidRPr="00123D73">
        <w:rPr>
          <w:b/>
          <w:bCs/>
          <w:noProof/>
        </w:rPr>
        <w:instrText xml:space="preserve"> REF _Ref163830659 \h  \* MERGEFORMAT </w:instrText>
      </w:r>
      <w:r w:rsidR="00123D73" w:rsidRPr="00123D73">
        <w:rPr>
          <w:b/>
          <w:bCs/>
          <w:noProof/>
        </w:rPr>
      </w:r>
      <w:r w:rsidR="00123D73" w:rsidRPr="00123D73">
        <w:rPr>
          <w:b/>
          <w:bCs/>
          <w:noProof/>
        </w:rPr>
        <w:fldChar w:fldCharType="separate"/>
      </w:r>
      <w:r w:rsidR="00221AAC" w:rsidRPr="00123D73">
        <w:rPr>
          <w:b/>
          <w:bCs/>
        </w:rPr>
        <w:t>(</w:t>
      </w:r>
      <w:r w:rsidR="00221AAC" w:rsidRPr="00221AAC">
        <w:rPr>
          <w:b/>
          <w:bCs/>
          <w:noProof/>
        </w:rPr>
        <w:t>11</w:t>
      </w:r>
      <w:r w:rsidR="00221AAC" w:rsidRPr="00123D73">
        <w:rPr>
          <w:b/>
          <w:bCs/>
        </w:rPr>
        <w:t>)</w:t>
      </w:r>
      <w:r w:rsidR="00123D73" w:rsidRPr="00123D73">
        <w:rPr>
          <w:b/>
          <w:bCs/>
          <w:noProof/>
        </w:rPr>
        <w:fldChar w:fldCharType="end"/>
      </w:r>
      <w:r>
        <w:rPr>
          <w:noProof/>
        </w:rPr>
        <w:t xml:space="preserve"> </w:t>
      </w:r>
      <w:r>
        <w:rPr>
          <w:noProof/>
        </w:rPr>
        <w:fldChar w:fldCharType="begin"/>
      </w:r>
      <w:r>
        <w:rPr>
          <w:noProof/>
        </w:rPr>
        <w:instrText xml:space="preserve"> ADDIN ZOTERO_ITEM CSL_CITATION {"citationID":"YAjjidM0","properties":{"formattedCitation":"(Jarvie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Pr>
          <w:noProof/>
        </w:rPr>
        <w:fldChar w:fldCharType="separate"/>
      </w:r>
      <w:r w:rsidRPr="00356A80">
        <w:rPr>
          <w:rFonts w:cs="Arial"/>
        </w:rPr>
        <w:t>(Jarvie et al., 2005)</w:t>
      </w:r>
      <w:r>
        <w:rPr>
          <w:noProof/>
        </w:rPr>
        <w:fldChar w:fldCharType="end"/>
      </w:r>
    </w:p>
    <w:p w14:paraId="3A5D0BAC" w14:textId="77777777" w:rsidR="00720A2E" w:rsidRDefault="00720A2E" w:rsidP="00F1713A">
      <w:pPr>
        <w:jc w:val="both"/>
        <w:rPr>
          <w:noProof/>
        </w:rPr>
      </w:pPr>
    </w:p>
    <w:p w14:paraId="6A0BA77B" w14:textId="38303DB5" w:rsidR="00720A2E" w:rsidRPr="00224263" w:rsidRDefault="00720A2E" w:rsidP="00F1713A">
      <w:pPr>
        <w:jc w:val="both"/>
        <w:rPr>
          <w:rFonts w:eastAsiaTheme="minorEastAsia"/>
          <w:noProof/>
        </w:rPr>
      </w:pPr>
      <m:oMathPara>
        <m:oMath>
          <m:r>
            <w:rPr>
              <w:rFonts w:ascii="Cambria Math" w:hAnsi="Cambria Math"/>
              <w:noProof/>
            </w:rPr>
            <m:t>Re=</m:t>
          </m:r>
          <m:f>
            <m:fPr>
              <m:ctrlPr>
                <w:rPr>
                  <w:rFonts w:ascii="Cambria Math" w:hAnsi="Cambria Math"/>
                  <w:i/>
                  <w:noProof/>
                </w:rPr>
              </m:ctrlPr>
            </m:fPr>
            <m:num>
              <m:r>
                <w:rPr>
                  <w:rFonts w:ascii="Cambria Math" w:hAnsi="Cambria Math"/>
                  <w:noProof/>
                </w:rPr>
                <m:t>2</m:t>
              </m:r>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sSub>
                <m:sSubPr>
                  <m:ctrlPr>
                    <w:rPr>
                      <w:rFonts w:ascii="Cambria Math" w:hAnsi="Cambria Math"/>
                      <w:i/>
                    </w:rPr>
                  </m:ctrlPr>
                </m:sSubPr>
                <m:e>
                  <m:r>
                    <w:rPr>
                      <w:rFonts w:ascii="Cambria Math" w:hAnsi="Cambria Math"/>
                    </w:rPr>
                    <m:t>r</m:t>
                  </m:r>
                </m:e>
                <m:sub>
                  <m:r>
                    <w:rPr>
                      <w:rFonts w:ascii="Cambria Math" w:hAnsi="Cambria Math"/>
                    </w:rPr>
                    <m:t>p</m:t>
                  </m:r>
                </m:sub>
              </m:sSub>
              <m:r>
                <w:rPr>
                  <w:rFonts w:ascii="Cambria Math" w:hAnsi="Cambria Math"/>
                  <w:noProof/>
                </w:rPr>
                <m:t>V</m:t>
              </m:r>
            </m:num>
            <m:den>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sSub>
                <m:sSubPr>
                  <m:ctrlPr>
                    <w:rPr>
                      <w:rFonts w:ascii="Cambria Math" w:hAnsi="Cambria Math"/>
                      <w:i/>
                      <w:noProof/>
                    </w:rPr>
                  </m:ctrlPr>
                </m:sSubPr>
                <m:e>
                  <m:r>
                    <w:rPr>
                      <w:rFonts w:ascii="Cambria Math" w:hAnsi="Cambria Math"/>
                      <w:noProof/>
                    </w:rPr>
                    <m:t>μ</m:t>
                  </m:r>
                </m:e>
                <m:sub>
                  <m:r>
                    <w:rPr>
                      <w:rFonts w:ascii="Cambria Math" w:hAnsi="Cambria Math"/>
                      <w:noProof/>
                    </w:rPr>
                    <m:t>l</m:t>
                  </m:r>
                </m:sub>
              </m:sSub>
            </m:den>
          </m:f>
        </m:oMath>
      </m:oMathPara>
    </w:p>
    <w:p w14:paraId="184BEAF9" w14:textId="6170D4C9" w:rsidR="00224263" w:rsidRPr="00224263" w:rsidRDefault="00224263" w:rsidP="00224263">
      <w:pPr>
        <w:pStyle w:val="Bijschrift"/>
        <w:jc w:val="right"/>
        <w:rPr>
          <w:b/>
          <w:bCs/>
          <w:i w:val="0"/>
          <w:iCs w:val="0"/>
          <w:noProof/>
        </w:rPr>
      </w:pPr>
      <w:bookmarkStart w:id="84" w:name="_Ref163830648"/>
      <w:r w:rsidRPr="00224263">
        <w:rPr>
          <w:b/>
          <w:bCs/>
          <w:i w:val="0"/>
          <w:iCs w:val="0"/>
        </w:rPr>
        <w:t>(</w:t>
      </w:r>
      <w:r w:rsidRPr="00224263">
        <w:rPr>
          <w:b/>
          <w:bCs/>
          <w:i w:val="0"/>
          <w:iCs w:val="0"/>
        </w:rPr>
        <w:fldChar w:fldCharType="begin"/>
      </w:r>
      <w:r w:rsidRPr="00224263">
        <w:rPr>
          <w:b/>
          <w:bCs/>
          <w:i w:val="0"/>
          <w:iCs w:val="0"/>
        </w:rPr>
        <w:instrText xml:space="preserve"> SEQ ( \* ARABIC </w:instrText>
      </w:r>
      <w:r w:rsidRPr="00224263">
        <w:rPr>
          <w:b/>
          <w:bCs/>
          <w:i w:val="0"/>
          <w:iCs w:val="0"/>
        </w:rPr>
        <w:fldChar w:fldCharType="separate"/>
      </w:r>
      <w:r w:rsidR="00221AAC">
        <w:rPr>
          <w:b/>
          <w:bCs/>
          <w:i w:val="0"/>
          <w:iCs w:val="0"/>
          <w:noProof/>
        </w:rPr>
        <w:t>10</w:t>
      </w:r>
      <w:r w:rsidRPr="00224263">
        <w:rPr>
          <w:b/>
          <w:bCs/>
          <w:i w:val="0"/>
          <w:iCs w:val="0"/>
        </w:rPr>
        <w:fldChar w:fldCharType="end"/>
      </w:r>
      <w:r w:rsidRPr="00224263">
        <w:rPr>
          <w:b/>
          <w:bCs/>
          <w:i w:val="0"/>
          <w:iCs w:val="0"/>
        </w:rPr>
        <w:t>)</w:t>
      </w:r>
      <w:bookmarkEnd w:id="84"/>
    </w:p>
    <w:p w14:paraId="6E91271F" w14:textId="1EF55B29" w:rsidR="00AF21E1" w:rsidRPr="00123D73" w:rsidRDefault="00123D73" w:rsidP="00F1713A">
      <w:pPr>
        <w:jc w:val="both"/>
        <w:rPr>
          <w:rFonts w:eastAsiaTheme="minorEastAsia"/>
          <w:noProof/>
        </w:rPr>
      </w:pPr>
      <m:oMathPara>
        <m:oMath>
          <m:r>
            <w:rPr>
              <w:rFonts w:ascii="Cambria Math" w:hAnsi="Cambria Math"/>
              <w:noProof/>
            </w:rPr>
            <m:t>Sc=</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μ</m:t>
                  </m:r>
                </m:e>
                <m:sub>
                  <m:r>
                    <w:rPr>
                      <w:rFonts w:ascii="Cambria Math" w:hAnsi="Cambria Math"/>
                      <w:noProof/>
                    </w:rPr>
                    <m:t>l</m:t>
                  </m:r>
                </m:sub>
              </m:sSub>
            </m:num>
            <m:den>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den>
          </m:f>
        </m:oMath>
      </m:oMathPara>
    </w:p>
    <w:p w14:paraId="2D9E3430" w14:textId="5468ABBD" w:rsidR="00123D73" w:rsidRPr="00123D73" w:rsidRDefault="00123D73" w:rsidP="00123D73">
      <w:pPr>
        <w:pStyle w:val="Bijschrift"/>
        <w:jc w:val="right"/>
        <w:rPr>
          <w:b/>
          <w:bCs/>
          <w:i w:val="0"/>
          <w:iCs w:val="0"/>
          <w:noProof/>
        </w:rPr>
      </w:pPr>
      <w:bookmarkStart w:id="85" w:name="_Ref163830659"/>
      <w:r w:rsidRPr="00123D73">
        <w:rPr>
          <w:b/>
          <w:bCs/>
          <w:i w:val="0"/>
          <w:iCs w:val="0"/>
        </w:rPr>
        <w:t>(</w:t>
      </w:r>
      <w:r w:rsidRPr="00123D73">
        <w:rPr>
          <w:b/>
          <w:bCs/>
          <w:i w:val="0"/>
          <w:iCs w:val="0"/>
        </w:rPr>
        <w:fldChar w:fldCharType="begin"/>
      </w:r>
      <w:r w:rsidRPr="00123D73">
        <w:rPr>
          <w:b/>
          <w:bCs/>
          <w:i w:val="0"/>
          <w:iCs w:val="0"/>
        </w:rPr>
        <w:instrText xml:space="preserve"> SEQ ( \* ARABIC </w:instrText>
      </w:r>
      <w:r w:rsidRPr="00123D73">
        <w:rPr>
          <w:b/>
          <w:bCs/>
          <w:i w:val="0"/>
          <w:iCs w:val="0"/>
        </w:rPr>
        <w:fldChar w:fldCharType="separate"/>
      </w:r>
      <w:r w:rsidR="00221AAC">
        <w:rPr>
          <w:b/>
          <w:bCs/>
          <w:i w:val="0"/>
          <w:iCs w:val="0"/>
          <w:noProof/>
        </w:rPr>
        <w:t>11</w:t>
      </w:r>
      <w:r w:rsidRPr="00123D73">
        <w:rPr>
          <w:b/>
          <w:bCs/>
          <w:i w:val="0"/>
          <w:iCs w:val="0"/>
        </w:rPr>
        <w:fldChar w:fldCharType="end"/>
      </w:r>
      <w:r w:rsidRPr="00123D73">
        <w:rPr>
          <w:b/>
          <w:bCs/>
          <w:i w:val="0"/>
          <w:iCs w:val="0"/>
        </w:rPr>
        <w:t>)</w:t>
      </w:r>
      <w:bookmarkEnd w:id="85"/>
    </w:p>
    <w:p w14:paraId="5952DD87" w14:textId="3C3CD081" w:rsidR="00123D73" w:rsidRDefault="006B671A" w:rsidP="00F1713A">
      <w:pPr>
        <w:jc w:val="both"/>
        <w:rPr>
          <w:noProof/>
        </w:rPr>
      </w:pPr>
      <w:r>
        <w:rPr>
          <w:noProof/>
        </w:rPr>
        <w:t>In which</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6A3307" w14:paraId="166D7441" w14:textId="77777777" w:rsidTr="006A3307">
        <w:tc>
          <w:tcPr>
            <w:tcW w:w="6521" w:type="dxa"/>
          </w:tcPr>
          <w:p w14:paraId="6726EF8E" w14:textId="4DADFDAE" w:rsidR="006A3307" w:rsidRPr="006A3307" w:rsidRDefault="00FC3929" w:rsidP="00A561BB">
            <w:pPr>
              <w:pStyle w:val="Lijstalinea"/>
              <w:numPr>
                <w:ilvl w:val="0"/>
                <w:numId w:val="10"/>
              </w:numPr>
              <w:rPr>
                <w:rFonts w:eastAsia="Calibri" w:cs="Times New Roman"/>
              </w:rPr>
            </w:pPr>
            <m:oMath>
              <m:r>
                <w:rPr>
                  <w:rFonts w:ascii="Cambria Math" w:hAnsi="Cambria Math"/>
                  <w:noProof/>
                </w:rPr>
                <m:t>∅</m:t>
              </m:r>
            </m:oMath>
            <w:r>
              <w:rPr>
                <w:rFonts w:eastAsia="Calibri" w:cs="Times New Roman"/>
              </w:rPr>
              <w:t xml:space="preserve">   = adsorbent particle shape correction factor</w:t>
            </w:r>
          </w:p>
        </w:tc>
        <w:tc>
          <w:tcPr>
            <w:tcW w:w="2489" w:type="dxa"/>
          </w:tcPr>
          <w:p w14:paraId="5BC101C3" w14:textId="2E539814" w:rsidR="006A3307" w:rsidRPr="006A3307" w:rsidRDefault="00FC3929" w:rsidP="00A561BB">
            <w:r>
              <w:t>(-)</w:t>
            </w:r>
          </w:p>
        </w:tc>
      </w:tr>
      <w:tr w:rsidR="003473E5" w14:paraId="5EAFD0C0" w14:textId="77777777" w:rsidTr="006A3307">
        <w:tc>
          <w:tcPr>
            <w:tcW w:w="6521" w:type="dxa"/>
          </w:tcPr>
          <w:p w14:paraId="6BCB3672" w14:textId="177D0827" w:rsidR="003473E5" w:rsidRDefault="003473E5" w:rsidP="00A561BB">
            <w:pPr>
              <w:pStyle w:val="Lijstalinea"/>
              <w:numPr>
                <w:ilvl w:val="0"/>
                <w:numId w:val="10"/>
              </w:numPr>
              <w:rPr>
                <w:rFonts w:eastAsia="Calibri" w:cs="Times New Roman"/>
                <w:noProof/>
              </w:rPr>
            </w:pPr>
            <m:oMath>
              <m:r>
                <w:rPr>
                  <w:rFonts w:ascii="Cambria Math" w:hAnsi="Cambria Math"/>
                  <w:noProof/>
                </w:rPr>
                <m:t>Re</m:t>
              </m:r>
            </m:oMath>
            <w:r>
              <w:rPr>
                <w:rFonts w:eastAsia="Calibri" w:cs="Times New Roman"/>
                <w:noProof/>
              </w:rPr>
              <w:t xml:space="preserve"> = Reynolds number</w:t>
            </w:r>
          </w:p>
        </w:tc>
        <w:tc>
          <w:tcPr>
            <w:tcW w:w="2489" w:type="dxa"/>
          </w:tcPr>
          <w:p w14:paraId="6DF4AD78" w14:textId="590D1EB7" w:rsidR="003473E5" w:rsidRDefault="003473E5" w:rsidP="00A561BB">
            <w:r>
              <w:t>(-)</w:t>
            </w:r>
          </w:p>
        </w:tc>
      </w:tr>
      <w:tr w:rsidR="005B1CED" w14:paraId="2506F729" w14:textId="77777777" w:rsidTr="006A3307">
        <w:tc>
          <w:tcPr>
            <w:tcW w:w="6521" w:type="dxa"/>
          </w:tcPr>
          <w:p w14:paraId="7490DEBA" w14:textId="0C489625" w:rsidR="005B1CED" w:rsidRDefault="005B1CED" w:rsidP="00A561BB">
            <w:pPr>
              <w:pStyle w:val="Lijstalinea"/>
              <w:numPr>
                <w:ilvl w:val="0"/>
                <w:numId w:val="10"/>
              </w:numPr>
              <w:rPr>
                <w:rFonts w:eastAsia="Calibri" w:cs="Times New Roman"/>
                <w:noProof/>
              </w:rPr>
            </w:pPr>
            <m:oMath>
              <m:r>
                <w:rPr>
                  <w:rFonts w:ascii="Cambria Math" w:hAnsi="Cambria Math"/>
                  <w:noProof/>
                </w:rPr>
                <m:t>Sc</m:t>
              </m:r>
            </m:oMath>
            <w:r w:rsidR="001F6AA0">
              <w:rPr>
                <w:rFonts w:eastAsia="Calibri" w:cs="Times New Roman"/>
                <w:noProof/>
              </w:rPr>
              <w:t xml:space="preserve"> = </w:t>
            </w:r>
            <w:r w:rsidR="00142156">
              <w:rPr>
                <w:rFonts w:eastAsia="Calibri" w:cs="Times New Roman"/>
                <w:noProof/>
              </w:rPr>
              <w:t>Schmidt number</w:t>
            </w:r>
          </w:p>
        </w:tc>
        <w:tc>
          <w:tcPr>
            <w:tcW w:w="2489" w:type="dxa"/>
          </w:tcPr>
          <w:p w14:paraId="74BD80E6" w14:textId="3D9ADA31" w:rsidR="005B1CED" w:rsidRDefault="00142156" w:rsidP="00A561BB">
            <w:r>
              <w:t>(-)</w:t>
            </w:r>
          </w:p>
        </w:tc>
      </w:tr>
      <w:tr w:rsidR="0084627D" w14:paraId="1DEB91A3" w14:textId="77777777" w:rsidTr="006A3307">
        <w:tc>
          <w:tcPr>
            <w:tcW w:w="6521" w:type="dxa"/>
          </w:tcPr>
          <w:p w14:paraId="5FCCCB12" w14:textId="0D39CD05" w:rsidR="0084627D" w:rsidRDefault="00000000" w:rsidP="00A561BB">
            <w:pPr>
              <w:pStyle w:val="Lijstalinea"/>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oMath>
            <w:r w:rsidR="0084627D">
              <w:rPr>
                <w:rFonts w:eastAsia="Calibri" w:cs="Times New Roman"/>
                <w:noProof/>
              </w:rPr>
              <w:t xml:space="preserve"> = </w:t>
            </w:r>
            <w:r w:rsidR="00055122">
              <w:rPr>
                <w:rFonts w:eastAsia="Calibri" w:cs="Times New Roman"/>
                <w:noProof/>
              </w:rPr>
              <w:t>density of the water</w:t>
            </w:r>
          </w:p>
        </w:tc>
        <w:tc>
          <w:tcPr>
            <w:tcW w:w="2489" w:type="dxa"/>
          </w:tcPr>
          <w:p w14:paraId="4E97502C" w14:textId="6BED5E99" w:rsidR="0084627D" w:rsidRDefault="00055122" w:rsidP="00A561BB">
            <w:r>
              <w:t>(g/cm</w:t>
            </w:r>
            <w:r w:rsidRPr="00055122">
              <w:rPr>
                <w:vertAlign w:val="superscript"/>
              </w:rPr>
              <w:t>3</w:t>
            </w:r>
            <w:r>
              <w:t>)</w:t>
            </w:r>
          </w:p>
        </w:tc>
      </w:tr>
      <w:tr w:rsidR="001F6AA0" w14:paraId="57CA04A0" w14:textId="77777777" w:rsidTr="006A3307">
        <w:tc>
          <w:tcPr>
            <w:tcW w:w="6521" w:type="dxa"/>
          </w:tcPr>
          <w:p w14:paraId="11942991" w14:textId="0DBD777E" w:rsidR="001F6AA0" w:rsidRDefault="001F6AA0" w:rsidP="00A561BB">
            <w:pPr>
              <w:pStyle w:val="Lijstalinea"/>
              <w:numPr>
                <w:ilvl w:val="0"/>
                <w:numId w:val="10"/>
              </w:numPr>
              <w:rPr>
                <w:rFonts w:eastAsia="Calibri" w:cs="Times New Roman"/>
                <w:noProof/>
              </w:rPr>
            </w:pPr>
            <m:oMath>
              <m:r>
                <w:rPr>
                  <w:rFonts w:ascii="Cambria Math" w:hAnsi="Cambria Math"/>
                  <w:noProof/>
                </w:rPr>
                <m:t>V</m:t>
              </m:r>
            </m:oMath>
            <w:r>
              <w:rPr>
                <w:rFonts w:eastAsia="Calibri" w:cs="Times New Roman"/>
                <w:noProof/>
              </w:rPr>
              <w:t xml:space="preserve"> </w:t>
            </w:r>
            <w:r w:rsidR="0084627D">
              <w:rPr>
                <w:rFonts w:eastAsia="Calibri" w:cs="Times New Roman"/>
                <w:noProof/>
              </w:rPr>
              <w:t xml:space="preserve"> </w:t>
            </w:r>
            <w:r>
              <w:rPr>
                <w:rFonts w:eastAsia="Calibri" w:cs="Times New Roman"/>
                <w:noProof/>
              </w:rPr>
              <w:t>= superficial loading velocity</w:t>
            </w:r>
          </w:p>
        </w:tc>
        <w:tc>
          <w:tcPr>
            <w:tcW w:w="2489" w:type="dxa"/>
          </w:tcPr>
          <w:p w14:paraId="7C0B47AF" w14:textId="10C739C0" w:rsidR="001F6AA0" w:rsidRDefault="001F6AA0" w:rsidP="00A561BB">
            <w:r>
              <w:rPr>
                <w:rFonts w:eastAsia="Calibri" w:cs="Times New Roman"/>
                <w:noProof/>
              </w:rPr>
              <w:t>(cm/s)</w:t>
            </w:r>
          </w:p>
        </w:tc>
      </w:tr>
    </w:tbl>
    <w:p w14:paraId="1EFBA58E" w14:textId="1312F1C3" w:rsidR="00055122" w:rsidRDefault="00055122" w:rsidP="00F1713A">
      <w:pPr>
        <w:jc w:val="both"/>
        <w:rPr>
          <w:noProof/>
        </w:rPr>
      </w:pPr>
    </w:p>
    <w:p w14:paraId="58D16F46" w14:textId="77777777" w:rsidR="00055122" w:rsidRDefault="00055122">
      <w:pPr>
        <w:spacing w:after="160" w:line="2" w:lineRule="auto"/>
        <w:rPr>
          <w:noProof/>
        </w:rPr>
      </w:pPr>
      <w:r>
        <w:rPr>
          <w:noProof/>
        </w:rPr>
        <w:br w:type="page"/>
      </w:r>
    </w:p>
    <w:p w14:paraId="6A733179" w14:textId="2869BD98" w:rsidR="00E84FBC" w:rsidRPr="002F2210" w:rsidRDefault="00561203" w:rsidP="00F1713A">
      <w:pPr>
        <w:jc w:val="both"/>
        <w:rPr>
          <w:noProof/>
        </w:rPr>
      </w:pPr>
      <w:r>
        <w:rPr>
          <w:noProof/>
        </w:rPr>
        <w:lastRenderedPageBreak/>
        <w:t xml:space="preserve">(3) </w:t>
      </w:r>
      <w:r w:rsidR="00E7119D">
        <w:rPr>
          <w:noProof/>
        </w:rPr>
        <w:t>Intraparticle diffusion is well-covered by the PSDM as it both includes surface and pore diffusion</w:t>
      </w:r>
      <w:r w:rsidR="006A3307">
        <w:rPr>
          <w:noProof/>
        </w:rPr>
        <w:t xml:space="preserve">, </w:t>
      </w:r>
      <w:r w:rsidR="005C1F65">
        <w:rPr>
          <w:noProof/>
        </w:rPr>
        <w:t>which are represented by the intraparticle mass transfer coefficient</w:t>
      </w:r>
      <w:r w:rsidR="00055122">
        <w:rPr>
          <w:noProof/>
        </w:rPr>
        <w:t xml:space="preserve">s, respectively </w:t>
      </w:r>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oMath>
      <w:r w:rsidR="005361FD">
        <w:rPr>
          <w:rFonts w:eastAsiaTheme="minorEastAsia"/>
          <w:noProof/>
        </w:rPr>
        <w:t xml:space="preserve"> and </w:t>
      </w: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131CE3">
        <w:rPr>
          <w:rFonts w:eastAsiaTheme="minorEastAsia"/>
          <w:noProof/>
        </w:rPr>
        <w:t xml:space="preserve">. These parameters can be estimated from the </w:t>
      </w:r>
      <w:r w:rsidR="0012163B">
        <w:rPr>
          <w:rFonts w:eastAsiaTheme="minorEastAsia"/>
          <w:noProof/>
        </w:rPr>
        <w:t xml:space="preserve">correlations of </w:t>
      </w:r>
      <w:r w:rsidR="002F2210">
        <w:rPr>
          <w:rFonts w:eastAsiaTheme="minorEastAsia"/>
          <w:noProof/>
        </w:rPr>
        <w:t xml:space="preserve">Crittenden, 1987 (equation </w:t>
      </w:r>
      <w:r w:rsidR="002F2210" w:rsidRPr="002F2210">
        <w:rPr>
          <w:rFonts w:eastAsiaTheme="minorEastAsia"/>
          <w:b/>
          <w:bCs/>
          <w:noProof/>
        </w:rPr>
        <w:fldChar w:fldCharType="begin"/>
      </w:r>
      <w:r w:rsidR="002F2210" w:rsidRPr="002F2210">
        <w:rPr>
          <w:rFonts w:eastAsiaTheme="minorEastAsia"/>
          <w:b/>
          <w:bCs/>
          <w:noProof/>
        </w:rPr>
        <w:instrText xml:space="preserve"> REF _Ref163834479 \h  \* MERGEFORMAT </w:instrText>
      </w:r>
      <w:r w:rsidR="002F2210" w:rsidRPr="002F2210">
        <w:rPr>
          <w:rFonts w:eastAsiaTheme="minorEastAsia"/>
          <w:b/>
          <w:bCs/>
          <w:noProof/>
        </w:rPr>
      </w:r>
      <w:r w:rsidR="002F2210" w:rsidRPr="002F2210">
        <w:rPr>
          <w:rFonts w:eastAsiaTheme="minorEastAsia"/>
          <w:b/>
          <w:bCs/>
          <w:noProof/>
        </w:rPr>
        <w:fldChar w:fldCharType="separate"/>
      </w:r>
      <w:r w:rsidR="00221AAC" w:rsidRPr="00A3508A">
        <w:rPr>
          <w:b/>
          <w:bCs/>
        </w:rPr>
        <w:t>(</w:t>
      </w:r>
      <w:r w:rsidR="00221AAC" w:rsidRPr="00221AAC">
        <w:rPr>
          <w:b/>
          <w:bCs/>
          <w:noProof/>
        </w:rPr>
        <w:t>12</w:t>
      </w:r>
      <w:r w:rsidR="00221AAC" w:rsidRPr="00A3508A">
        <w:rPr>
          <w:b/>
          <w:bCs/>
        </w:rPr>
        <w:t>)</w:t>
      </w:r>
      <w:r w:rsidR="002F2210" w:rsidRPr="002F2210">
        <w:rPr>
          <w:rFonts w:eastAsiaTheme="minorEastAsia"/>
          <w:b/>
          <w:bCs/>
          <w:noProof/>
        </w:rPr>
        <w:fldChar w:fldCharType="end"/>
      </w:r>
      <w:r w:rsidR="002F2210">
        <w:rPr>
          <w:rFonts w:eastAsiaTheme="minorEastAsia"/>
          <w:noProof/>
        </w:rPr>
        <w:t xml:space="preserve">) and </w:t>
      </w:r>
      <w:r w:rsidR="00FA57A2">
        <w:rPr>
          <w:rFonts w:eastAsiaTheme="minorEastAsia"/>
          <w:noProof/>
        </w:rPr>
        <w:t xml:space="preserve">Zimmer, 1988 (equation </w:t>
      </w:r>
      <w:r w:rsidR="00FA57A2" w:rsidRPr="009868D6">
        <w:rPr>
          <w:rFonts w:eastAsiaTheme="minorEastAsia"/>
          <w:b/>
          <w:bCs/>
          <w:noProof/>
        </w:rPr>
        <w:fldChar w:fldCharType="begin"/>
      </w:r>
      <w:r w:rsidR="00FA57A2" w:rsidRPr="009868D6">
        <w:rPr>
          <w:rFonts w:eastAsiaTheme="minorEastAsia"/>
          <w:b/>
          <w:bCs/>
          <w:noProof/>
        </w:rPr>
        <w:instrText xml:space="preserve"> REF _Ref163834515 \h </w:instrText>
      </w:r>
      <w:r w:rsidR="009868D6" w:rsidRPr="009868D6">
        <w:rPr>
          <w:rFonts w:eastAsiaTheme="minorEastAsia"/>
          <w:b/>
          <w:bCs/>
          <w:noProof/>
        </w:rPr>
        <w:instrText xml:space="preserve"> \* MERGEFORMAT </w:instrText>
      </w:r>
      <w:r w:rsidR="00FA57A2" w:rsidRPr="009868D6">
        <w:rPr>
          <w:rFonts w:eastAsiaTheme="minorEastAsia"/>
          <w:b/>
          <w:bCs/>
          <w:noProof/>
        </w:rPr>
      </w:r>
      <w:r w:rsidR="00FA57A2" w:rsidRPr="009868D6">
        <w:rPr>
          <w:rFonts w:eastAsiaTheme="minorEastAsia"/>
          <w:b/>
          <w:bCs/>
          <w:noProof/>
        </w:rPr>
        <w:fldChar w:fldCharType="separate"/>
      </w:r>
      <w:r w:rsidR="00221AAC" w:rsidRPr="00D059C7">
        <w:rPr>
          <w:b/>
          <w:bCs/>
        </w:rPr>
        <w:t>(</w:t>
      </w:r>
      <w:r w:rsidR="00221AAC" w:rsidRPr="00221AAC">
        <w:rPr>
          <w:b/>
          <w:bCs/>
          <w:noProof/>
        </w:rPr>
        <w:t>13</w:t>
      </w:r>
      <w:r w:rsidR="00221AAC" w:rsidRPr="00D059C7">
        <w:rPr>
          <w:b/>
          <w:bCs/>
        </w:rPr>
        <w:t>)</w:t>
      </w:r>
      <w:r w:rsidR="00FA57A2" w:rsidRPr="009868D6">
        <w:rPr>
          <w:rFonts w:eastAsiaTheme="minorEastAsia"/>
          <w:b/>
          <w:bCs/>
          <w:noProof/>
        </w:rPr>
        <w:fldChar w:fldCharType="end"/>
      </w:r>
      <w:r w:rsidR="00FA57A2">
        <w:rPr>
          <w:rFonts w:eastAsiaTheme="minorEastAsia"/>
          <w:noProof/>
        </w:rPr>
        <w:t>)</w:t>
      </w:r>
      <w:r w:rsidR="009868D6">
        <w:rPr>
          <w:rFonts w:eastAsiaTheme="minorEastAsia"/>
          <w:noProof/>
        </w:rPr>
        <w:t xml:space="preserve">. </w:t>
      </w:r>
      <w:r w:rsidR="00591971">
        <w:rPr>
          <w:rFonts w:eastAsiaTheme="minorEastAsia"/>
          <w:noProof/>
        </w:rPr>
        <w:t>These are equation</w:t>
      </w:r>
      <w:r w:rsidR="00134C18">
        <w:rPr>
          <w:rFonts w:eastAsiaTheme="minorEastAsia"/>
          <w:noProof/>
        </w:rPr>
        <w:t xml:space="preserve">s </w:t>
      </w:r>
      <w:r w:rsidR="000D5E26">
        <w:rPr>
          <w:rFonts w:eastAsiaTheme="minorEastAsia"/>
          <w:noProof/>
        </w:rPr>
        <w:t xml:space="preserve">from the </w:t>
      </w:r>
      <w:r w:rsidR="00CD2B19">
        <w:rPr>
          <w:rFonts w:eastAsiaTheme="minorEastAsia"/>
          <w:noProof/>
        </w:rPr>
        <w:t>‘</w:t>
      </w:r>
      <w:r w:rsidR="000D5E26">
        <w:rPr>
          <w:rFonts w:eastAsiaTheme="minorEastAsia"/>
          <w:noProof/>
        </w:rPr>
        <w:t>fixed-bed model parameter estimation</w:t>
      </w:r>
      <w:r w:rsidR="00CD2B19">
        <w:rPr>
          <w:rFonts w:eastAsiaTheme="minorEastAsia"/>
          <w:noProof/>
        </w:rPr>
        <w:t>’</w:t>
      </w:r>
      <w:r w:rsidR="006E1742">
        <w:rPr>
          <w:rFonts w:eastAsiaTheme="minorEastAsia"/>
          <w:noProof/>
        </w:rPr>
        <w:t xml:space="preserve"> review </w:t>
      </w:r>
      <w:r w:rsidR="005A64F5">
        <w:rPr>
          <w:rFonts w:eastAsiaTheme="minorEastAsia"/>
          <w:noProof/>
        </w:rPr>
        <w:t>by</w:t>
      </w:r>
      <w:r w:rsidR="009868D6">
        <w:rPr>
          <w:rFonts w:eastAsiaTheme="minorEastAsia"/>
          <w:noProof/>
        </w:rPr>
        <w:t xml:space="preserve"> </w:t>
      </w:r>
      <w:r w:rsidR="009868D6">
        <w:rPr>
          <w:rFonts w:eastAsiaTheme="minorEastAsia"/>
          <w:noProof/>
        </w:rPr>
        <w:fldChar w:fldCharType="begin"/>
      </w:r>
      <w:r w:rsidR="009868D6">
        <w:rPr>
          <w:rFonts w:eastAsiaTheme="minorEastAsia"/>
          <w:noProof/>
        </w:rPr>
        <w:instrText xml:space="preserve"> ADDIN ZOTERO_ITEM CSL_CITATION {"citationID":"UBRzABd2","properties":{"formattedCitation":"(Jarvie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9868D6">
        <w:rPr>
          <w:rFonts w:eastAsiaTheme="minorEastAsia"/>
          <w:noProof/>
        </w:rPr>
        <w:fldChar w:fldCharType="separate"/>
      </w:r>
      <w:r w:rsidR="00BB5578" w:rsidRPr="00BB5578">
        <w:rPr>
          <w:rFonts w:cs="Arial"/>
        </w:rPr>
        <w:t>(Jarvie et al., 2005)</w:t>
      </w:r>
      <w:r w:rsidR="009868D6">
        <w:rPr>
          <w:rFonts w:eastAsiaTheme="minorEastAsia"/>
          <w:noProof/>
        </w:rPr>
        <w:fldChar w:fldCharType="end"/>
      </w:r>
      <w:r w:rsidR="00100357">
        <w:rPr>
          <w:rFonts w:eastAsiaTheme="minorEastAsia"/>
          <w:noProof/>
        </w:rPr>
        <w:t>.</w:t>
      </w:r>
    </w:p>
    <w:p w14:paraId="24F46203" w14:textId="77777777" w:rsidR="00BB3CEB" w:rsidRDefault="00BB3CEB" w:rsidP="00F1713A">
      <w:pPr>
        <w:jc w:val="both"/>
        <w:rPr>
          <w:noProof/>
        </w:rPr>
      </w:pPr>
    </w:p>
    <w:p w14:paraId="73BF2A34" w14:textId="7E1F24C0" w:rsidR="00BB3CEB" w:rsidRPr="00A3508A" w:rsidRDefault="00000000" w:rsidP="00F1713A">
      <w:pPr>
        <w:jc w:val="both"/>
        <w:rPr>
          <w:rFonts w:eastAsiaTheme="minorEastAsia"/>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r>
            <w:rPr>
              <w:rFonts w:ascii="Cambria Math" w:hAnsi="Cambria Math"/>
              <w:noProof/>
            </w:rPr>
            <m:t>=SPDFR*</m:t>
          </m:r>
          <m:d>
            <m:dPr>
              <m:begChr m:val="["/>
              <m:endChr m:val="]"/>
              <m:ctrlPr>
                <w:rPr>
                  <w:rFonts w:ascii="Cambria Math" w:hAnsi="Cambria Math"/>
                  <w:i/>
                  <w:noProof/>
                </w:rPr>
              </m:ctrlPr>
            </m:dPr>
            <m:e>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sSub>
                    <m:sSubPr>
                      <m:ctrlPr>
                        <w:rPr>
                          <w:rFonts w:ascii="Cambria Math" w:hAnsi="Cambria Math"/>
                          <w:i/>
                          <w:noProof/>
                        </w:rPr>
                      </m:ctrlPr>
                    </m:sSubPr>
                    <m:e>
                      <m:r>
                        <w:rPr>
                          <w:rFonts w:ascii="Cambria Math" w:hAnsi="Cambria Math"/>
                          <w:noProof/>
                        </w:rPr>
                        <m:t>C</m:t>
                      </m:r>
                    </m:e>
                    <m:sub>
                      <m:r>
                        <w:rPr>
                          <w:rFonts w:ascii="Cambria Math" w:hAnsi="Cambria Math"/>
                          <w:noProof/>
                        </w:rPr>
                        <m:t>0</m:t>
                      </m:r>
                    </m:sub>
                  </m:sSub>
                </m:num>
                <m:den>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sSubSup>
                    <m:sSubSupPr>
                      <m:ctrlPr>
                        <w:rPr>
                          <w:rFonts w:ascii="Cambria Math" w:hAnsi="Cambria Math"/>
                          <w:i/>
                          <w:noProof/>
                        </w:rPr>
                      </m:ctrlPr>
                    </m:sSubSupPr>
                    <m:e>
                      <m:r>
                        <w:rPr>
                          <w:rFonts w:ascii="Cambria Math" w:hAnsi="Cambria Math"/>
                          <w:noProof/>
                        </w:rPr>
                        <m:t>KC</m:t>
                      </m:r>
                    </m:e>
                    <m:sub>
                      <m:r>
                        <w:rPr>
                          <w:rFonts w:ascii="Cambria Math" w:hAnsi="Cambria Math"/>
                          <w:noProof/>
                        </w:rPr>
                        <m:t>0</m:t>
                      </m:r>
                    </m:sub>
                    <m:sup>
                      <m:r>
                        <w:rPr>
                          <w:rFonts w:ascii="Cambria Math" w:hAnsi="Cambria Math"/>
                          <w:noProof/>
                        </w:rPr>
                        <m:t>1/n</m:t>
                      </m:r>
                    </m:sup>
                  </m:sSubSup>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den>
              </m:f>
            </m:e>
          </m:d>
        </m:oMath>
      </m:oMathPara>
    </w:p>
    <w:p w14:paraId="659C55C2" w14:textId="4468A54E" w:rsidR="00A3508A" w:rsidRPr="00A3508A" w:rsidRDefault="00A3508A" w:rsidP="00A3508A">
      <w:pPr>
        <w:pStyle w:val="Bijschrift"/>
        <w:jc w:val="right"/>
        <w:rPr>
          <w:b/>
          <w:bCs/>
          <w:i w:val="0"/>
          <w:iCs w:val="0"/>
          <w:noProof/>
        </w:rPr>
      </w:pPr>
      <w:bookmarkStart w:id="86" w:name="_Ref163834479"/>
      <w:r w:rsidRPr="00A3508A">
        <w:rPr>
          <w:b/>
          <w:bCs/>
          <w:i w:val="0"/>
          <w:iCs w:val="0"/>
        </w:rPr>
        <w:t>(</w:t>
      </w:r>
      <w:r w:rsidRPr="00A3508A">
        <w:rPr>
          <w:b/>
          <w:bCs/>
          <w:i w:val="0"/>
          <w:iCs w:val="0"/>
        </w:rPr>
        <w:fldChar w:fldCharType="begin"/>
      </w:r>
      <w:r w:rsidRPr="00A3508A">
        <w:rPr>
          <w:b/>
          <w:bCs/>
          <w:i w:val="0"/>
          <w:iCs w:val="0"/>
        </w:rPr>
        <w:instrText xml:space="preserve"> SEQ ( \* ARABIC </w:instrText>
      </w:r>
      <w:r w:rsidRPr="00A3508A">
        <w:rPr>
          <w:b/>
          <w:bCs/>
          <w:i w:val="0"/>
          <w:iCs w:val="0"/>
        </w:rPr>
        <w:fldChar w:fldCharType="separate"/>
      </w:r>
      <w:r w:rsidR="00221AAC">
        <w:rPr>
          <w:b/>
          <w:bCs/>
          <w:i w:val="0"/>
          <w:iCs w:val="0"/>
          <w:noProof/>
        </w:rPr>
        <w:t>12</w:t>
      </w:r>
      <w:r w:rsidRPr="00A3508A">
        <w:rPr>
          <w:b/>
          <w:bCs/>
          <w:i w:val="0"/>
          <w:iCs w:val="0"/>
        </w:rPr>
        <w:fldChar w:fldCharType="end"/>
      </w:r>
      <w:r w:rsidRPr="00A3508A">
        <w:rPr>
          <w:b/>
          <w:bCs/>
          <w:i w:val="0"/>
          <w:iCs w:val="0"/>
        </w:rPr>
        <w:t>)</w:t>
      </w:r>
      <w:bookmarkEnd w:id="86"/>
    </w:p>
    <w:p w14:paraId="469BA5FA" w14:textId="27D9063C" w:rsidR="00F1713A" w:rsidRPr="00D059C7" w:rsidRDefault="00000000" w:rsidP="008842E7">
      <w:pPr>
        <w:rPr>
          <w:rFonts w:eastAsiaTheme="minorEastAsia"/>
          <w:noProof/>
        </w:rPr>
      </w:pPr>
      <m:oMathPara>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r>
            <w:rPr>
              <w:rFonts w:ascii="Cambria Math" w:hAnsi="Cambria Math"/>
              <w:noProof/>
            </w:rPr>
            <m:t>=</m:t>
          </m:r>
          <m:f>
            <m:fPr>
              <m:ctrlPr>
                <w:rPr>
                  <w:rFonts w:ascii="Cambria Math" w:hAnsi="Cambria Math"/>
                  <w:i/>
                  <w:noProof/>
                </w:rPr>
              </m:ctrlPr>
            </m:fPr>
            <m:num>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num>
            <m:den>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den>
          </m:f>
        </m:oMath>
      </m:oMathPara>
    </w:p>
    <w:p w14:paraId="2B090473" w14:textId="189B0557" w:rsidR="00D059C7" w:rsidRPr="00D059C7" w:rsidRDefault="00D059C7" w:rsidP="00D059C7">
      <w:pPr>
        <w:pStyle w:val="Bijschrift"/>
        <w:jc w:val="right"/>
        <w:rPr>
          <w:b/>
          <w:bCs/>
          <w:i w:val="0"/>
          <w:iCs w:val="0"/>
          <w:noProof/>
        </w:rPr>
      </w:pPr>
      <w:bookmarkStart w:id="87" w:name="_Ref163834515"/>
      <w:r w:rsidRPr="00D059C7">
        <w:rPr>
          <w:b/>
          <w:bCs/>
          <w:i w:val="0"/>
          <w:iCs w:val="0"/>
        </w:rPr>
        <w:t>(</w:t>
      </w:r>
      <w:r w:rsidRPr="00D059C7">
        <w:rPr>
          <w:b/>
          <w:bCs/>
          <w:i w:val="0"/>
          <w:iCs w:val="0"/>
        </w:rPr>
        <w:fldChar w:fldCharType="begin"/>
      </w:r>
      <w:r w:rsidRPr="00D059C7">
        <w:rPr>
          <w:b/>
          <w:bCs/>
          <w:i w:val="0"/>
          <w:iCs w:val="0"/>
        </w:rPr>
        <w:instrText xml:space="preserve"> SEQ ( \* ARABIC </w:instrText>
      </w:r>
      <w:r w:rsidRPr="00D059C7">
        <w:rPr>
          <w:b/>
          <w:bCs/>
          <w:i w:val="0"/>
          <w:iCs w:val="0"/>
        </w:rPr>
        <w:fldChar w:fldCharType="separate"/>
      </w:r>
      <w:r w:rsidR="00221AAC">
        <w:rPr>
          <w:b/>
          <w:bCs/>
          <w:i w:val="0"/>
          <w:iCs w:val="0"/>
          <w:noProof/>
        </w:rPr>
        <w:t>13</w:t>
      </w:r>
      <w:r w:rsidRPr="00D059C7">
        <w:rPr>
          <w:b/>
          <w:bCs/>
          <w:i w:val="0"/>
          <w:iCs w:val="0"/>
        </w:rPr>
        <w:fldChar w:fldCharType="end"/>
      </w:r>
      <w:r w:rsidRPr="00D059C7">
        <w:rPr>
          <w:b/>
          <w:bCs/>
          <w:i w:val="0"/>
          <w:iCs w:val="0"/>
        </w:rPr>
        <w:t>)</w:t>
      </w:r>
      <w:bookmarkEnd w:id="87"/>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521"/>
        <w:gridCol w:w="2489"/>
      </w:tblGrid>
      <w:tr w:rsidR="00D74DC9" w:rsidRPr="006A3307" w14:paraId="26790F2B" w14:textId="77777777" w:rsidTr="00D2115C">
        <w:tc>
          <w:tcPr>
            <w:tcW w:w="6521" w:type="dxa"/>
          </w:tcPr>
          <w:p w14:paraId="04FCDBAB" w14:textId="7B2B2CDA" w:rsidR="00D74DC9" w:rsidRPr="006A3307" w:rsidRDefault="00227663" w:rsidP="00D2115C">
            <w:pPr>
              <w:pStyle w:val="Lijstalinea"/>
              <w:numPr>
                <w:ilvl w:val="0"/>
                <w:numId w:val="10"/>
              </w:numPr>
              <w:rPr>
                <w:rFonts w:eastAsia="Calibri" w:cs="Times New Roman"/>
              </w:rPr>
            </w:pPr>
            <m:oMath>
              <m:r>
                <w:rPr>
                  <w:rFonts w:ascii="Cambria Math" w:hAnsi="Cambria Math"/>
                  <w:noProof/>
                </w:rPr>
                <m:t>SPDFR</m:t>
              </m:r>
            </m:oMath>
            <w:r w:rsidR="00D74DC9">
              <w:rPr>
                <w:rFonts w:eastAsia="Calibri" w:cs="Times New Roman"/>
              </w:rPr>
              <w:t xml:space="preserve"> = </w:t>
            </w:r>
            <w:r>
              <w:rPr>
                <w:rFonts w:eastAsia="Calibri" w:cs="Times New Roman"/>
              </w:rPr>
              <w:t>surface to pore diffusion ratio</w:t>
            </w:r>
          </w:p>
        </w:tc>
        <w:tc>
          <w:tcPr>
            <w:tcW w:w="2489" w:type="dxa"/>
          </w:tcPr>
          <w:p w14:paraId="7383E870" w14:textId="77777777" w:rsidR="00D74DC9" w:rsidRPr="006A3307" w:rsidRDefault="00D74DC9" w:rsidP="00D2115C">
            <w:r>
              <w:t>(-)</w:t>
            </w:r>
          </w:p>
        </w:tc>
      </w:tr>
      <w:tr w:rsidR="002D2E39" w:rsidRPr="006A3307" w14:paraId="428C0902" w14:textId="77777777" w:rsidTr="00D2115C">
        <w:tc>
          <w:tcPr>
            <w:tcW w:w="6521" w:type="dxa"/>
          </w:tcPr>
          <w:p w14:paraId="3E55827F" w14:textId="351B5771" w:rsidR="002D2E39" w:rsidRDefault="00000000" w:rsidP="00D2115C">
            <w:pPr>
              <w:pStyle w:val="Lijstalinea"/>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oMath>
            <w:r w:rsidR="002D2E39">
              <w:rPr>
                <w:rFonts w:eastAsia="Calibri" w:cs="Times New Roman"/>
                <w:noProof/>
              </w:rPr>
              <w:t xml:space="preserve"> = </w:t>
            </w:r>
            <w:r w:rsidR="009931D2">
              <w:rPr>
                <w:rFonts w:eastAsia="Calibri" w:cs="Times New Roman"/>
                <w:noProof/>
              </w:rPr>
              <w:t>adsorbent particle void fraction</w:t>
            </w:r>
          </w:p>
        </w:tc>
        <w:tc>
          <w:tcPr>
            <w:tcW w:w="2489" w:type="dxa"/>
          </w:tcPr>
          <w:p w14:paraId="717C245D" w14:textId="496314BB" w:rsidR="002D2E39" w:rsidRDefault="009931D2" w:rsidP="00D2115C">
            <w:r>
              <w:t>(-)</w:t>
            </w:r>
          </w:p>
        </w:tc>
      </w:tr>
      <w:tr w:rsidR="009931D2" w:rsidRPr="006A3307" w14:paraId="7AE36FBC" w14:textId="77777777" w:rsidTr="00D2115C">
        <w:tc>
          <w:tcPr>
            <w:tcW w:w="6521" w:type="dxa"/>
          </w:tcPr>
          <w:p w14:paraId="7BBD59EB" w14:textId="34920067" w:rsidR="009931D2" w:rsidRDefault="00000000" w:rsidP="00D2115C">
            <w:pPr>
              <w:pStyle w:val="Lijstalinea"/>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C</m:t>
                  </m:r>
                </m:e>
                <m:sub>
                  <m:r>
                    <w:rPr>
                      <w:rFonts w:ascii="Cambria Math" w:hAnsi="Cambria Math"/>
                      <w:noProof/>
                    </w:rPr>
                    <m:t>0</m:t>
                  </m:r>
                </m:sub>
              </m:sSub>
            </m:oMath>
            <w:r w:rsidR="009931D2">
              <w:rPr>
                <w:rFonts w:eastAsia="Calibri" w:cs="Times New Roman"/>
                <w:noProof/>
              </w:rPr>
              <w:t xml:space="preserve"> = average influent liquid-phase concentration</w:t>
            </w:r>
          </w:p>
        </w:tc>
        <w:tc>
          <w:tcPr>
            <w:tcW w:w="2489" w:type="dxa"/>
          </w:tcPr>
          <w:p w14:paraId="2A2F7D37" w14:textId="14F98491" w:rsidR="009931D2" w:rsidRDefault="009931D2" w:rsidP="00D2115C">
            <w:r>
              <w:t>(µmole/L)</w:t>
            </w:r>
          </w:p>
        </w:tc>
      </w:tr>
      <w:tr w:rsidR="009931D2" w:rsidRPr="006A3307" w14:paraId="7831D8FE" w14:textId="77777777" w:rsidTr="00D2115C">
        <w:tc>
          <w:tcPr>
            <w:tcW w:w="6521" w:type="dxa"/>
          </w:tcPr>
          <w:p w14:paraId="0D5DB1C5" w14:textId="2A031C69" w:rsidR="009931D2" w:rsidRDefault="00000000" w:rsidP="00D2115C">
            <w:pPr>
              <w:pStyle w:val="Lijstalinea"/>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00292845">
              <w:rPr>
                <w:rFonts w:eastAsia="Calibri" w:cs="Times New Roman"/>
                <w:noProof/>
              </w:rPr>
              <w:t xml:space="preserve"> = tortuosity of diffusion path length within particle</w:t>
            </w:r>
          </w:p>
        </w:tc>
        <w:tc>
          <w:tcPr>
            <w:tcW w:w="2489" w:type="dxa"/>
          </w:tcPr>
          <w:p w14:paraId="5E798D62" w14:textId="10D9CE6F" w:rsidR="009931D2" w:rsidRDefault="00552191" w:rsidP="00D2115C">
            <w:r>
              <w:t>(-)</w:t>
            </w:r>
          </w:p>
        </w:tc>
      </w:tr>
      <w:tr w:rsidR="00D74DC9" w14:paraId="7BCD7B63" w14:textId="77777777" w:rsidTr="00D2115C">
        <w:tc>
          <w:tcPr>
            <w:tcW w:w="6521" w:type="dxa"/>
          </w:tcPr>
          <w:p w14:paraId="0D47AF7A" w14:textId="34A0BF3E" w:rsidR="00D74DC9" w:rsidRDefault="00000000" w:rsidP="00D2115C">
            <w:pPr>
              <w:pStyle w:val="Lijstalinea"/>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00D74DC9">
              <w:rPr>
                <w:rFonts w:eastAsia="Calibri" w:cs="Times New Roman"/>
                <w:noProof/>
              </w:rPr>
              <w:t xml:space="preserve"> = </w:t>
            </w:r>
            <w:r w:rsidR="005116C5">
              <w:rPr>
                <w:rFonts w:eastAsia="Calibri" w:cs="Times New Roman"/>
                <w:noProof/>
              </w:rPr>
              <w:t xml:space="preserve">Apparent </w:t>
            </w:r>
            <w:r w:rsidR="006D2A5D">
              <w:rPr>
                <w:rFonts w:eastAsia="Calibri" w:cs="Times New Roman"/>
                <w:noProof/>
              </w:rPr>
              <w:t xml:space="preserve">adsorbent particle </w:t>
            </w:r>
            <w:r w:rsidR="005116C5">
              <w:rPr>
                <w:rFonts w:eastAsia="Calibri" w:cs="Times New Roman"/>
                <w:noProof/>
              </w:rPr>
              <w:t>density</w:t>
            </w:r>
          </w:p>
        </w:tc>
        <w:tc>
          <w:tcPr>
            <w:tcW w:w="2489" w:type="dxa"/>
          </w:tcPr>
          <w:p w14:paraId="1223A068" w14:textId="70863890" w:rsidR="00D74DC9" w:rsidRDefault="00D74DC9" w:rsidP="00D2115C">
            <w:r>
              <w:t>(</w:t>
            </w:r>
            <w:r w:rsidR="00552191">
              <w:t>g/cm</w:t>
            </w:r>
            <w:r w:rsidR="00552191" w:rsidRPr="00552191">
              <w:rPr>
                <w:vertAlign w:val="superscript"/>
              </w:rPr>
              <w:t>3</w:t>
            </w:r>
            <w:r>
              <w:t>)</w:t>
            </w:r>
          </w:p>
        </w:tc>
      </w:tr>
      <w:tr w:rsidR="005A64F5" w14:paraId="5A653394" w14:textId="77777777" w:rsidTr="00D2115C">
        <w:tc>
          <w:tcPr>
            <w:tcW w:w="6521" w:type="dxa"/>
          </w:tcPr>
          <w:p w14:paraId="287E440C" w14:textId="02B8F274" w:rsidR="005A64F5" w:rsidRDefault="00000000" w:rsidP="00D2115C">
            <w:pPr>
              <w:pStyle w:val="Lijstalinea"/>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oMath>
            <w:r w:rsidR="005A64F5">
              <w:rPr>
                <w:rFonts w:eastAsia="Calibri" w:cs="Times New Roman"/>
                <w:noProof/>
              </w:rPr>
              <w:t xml:space="preserve"> = surface diffusion coefficient</w:t>
            </w:r>
          </w:p>
        </w:tc>
        <w:tc>
          <w:tcPr>
            <w:tcW w:w="2489" w:type="dxa"/>
          </w:tcPr>
          <w:p w14:paraId="0F05539C" w14:textId="563B4081" w:rsidR="005A64F5" w:rsidRDefault="00374A8C" w:rsidP="00D2115C">
            <w:r>
              <w:rPr>
                <w:rFonts w:eastAsiaTheme="minorEastAsia"/>
                <w:noProof/>
              </w:rPr>
              <w:t>(cm</w:t>
            </w:r>
            <w:r w:rsidRPr="005A5844">
              <w:rPr>
                <w:rFonts w:eastAsiaTheme="minorEastAsia"/>
                <w:noProof/>
                <w:vertAlign w:val="superscript"/>
              </w:rPr>
              <w:t>2</w:t>
            </w:r>
            <w:r>
              <w:rPr>
                <w:rFonts w:eastAsiaTheme="minorEastAsia"/>
                <w:noProof/>
              </w:rPr>
              <w:t>/s)</w:t>
            </w:r>
          </w:p>
        </w:tc>
      </w:tr>
      <w:tr w:rsidR="005A64F5" w14:paraId="6B936EDC" w14:textId="77777777" w:rsidTr="00D2115C">
        <w:tc>
          <w:tcPr>
            <w:tcW w:w="6521" w:type="dxa"/>
          </w:tcPr>
          <w:p w14:paraId="77789F89" w14:textId="01FDA07D" w:rsidR="005A64F5" w:rsidRDefault="00000000" w:rsidP="00D2115C">
            <w:pPr>
              <w:pStyle w:val="Lijstalinea"/>
              <w:numPr>
                <w:ilvl w:val="0"/>
                <w:numId w:val="10"/>
              </w:numPr>
              <w:rPr>
                <w:rFonts w:eastAsia="Calibri" w:cs="Times New Roman"/>
                <w:noProof/>
              </w:rPr>
            </w:pP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5A64F5">
              <w:rPr>
                <w:rFonts w:eastAsia="Calibri" w:cs="Times New Roman"/>
                <w:noProof/>
              </w:rPr>
              <w:t xml:space="preserve"> = pore diffusion coefficient</w:t>
            </w:r>
          </w:p>
        </w:tc>
        <w:tc>
          <w:tcPr>
            <w:tcW w:w="2489" w:type="dxa"/>
          </w:tcPr>
          <w:p w14:paraId="698D44C0" w14:textId="3A26761F" w:rsidR="005A64F5" w:rsidRDefault="00374A8C" w:rsidP="00D2115C">
            <w:r>
              <w:rPr>
                <w:rFonts w:eastAsiaTheme="minorEastAsia"/>
                <w:noProof/>
              </w:rPr>
              <w:t>(cm</w:t>
            </w:r>
            <w:r w:rsidRPr="005A5844">
              <w:rPr>
                <w:rFonts w:eastAsiaTheme="minorEastAsia"/>
                <w:noProof/>
                <w:vertAlign w:val="superscript"/>
              </w:rPr>
              <w:t>2</w:t>
            </w:r>
            <w:r>
              <w:rPr>
                <w:rFonts w:eastAsiaTheme="minorEastAsia"/>
                <w:noProof/>
              </w:rPr>
              <w:t>/s)</w:t>
            </w:r>
          </w:p>
        </w:tc>
      </w:tr>
    </w:tbl>
    <w:p w14:paraId="1F434F61" w14:textId="4FA998D2" w:rsidR="00374A8C" w:rsidRDefault="00374A8C" w:rsidP="008842E7">
      <w:pPr>
        <w:rPr>
          <w:noProof/>
        </w:rPr>
      </w:pPr>
    </w:p>
    <w:p w14:paraId="15B85950" w14:textId="259C9E43" w:rsidR="003D1427" w:rsidRPr="0006270A" w:rsidRDefault="003D1427" w:rsidP="003D1427">
      <w:pPr>
        <w:jc w:val="both"/>
      </w:pPr>
      <w:r>
        <w:t xml:space="preserve">Because both pore and surface diffusions are considered, the model is called heterogeneous. The mathematical differential equation to be numerically solved is given by equation </w:t>
      </w:r>
      <w:r w:rsidRPr="006B0F4D">
        <w:rPr>
          <w:b/>
          <w:bCs/>
        </w:rPr>
        <w:fldChar w:fldCharType="begin"/>
      </w:r>
      <w:r w:rsidRPr="006B0F4D">
        <w:rPr>
          <w:b/>
          <w:bCs/>
        </w:rPr>
        <w:instrText xml:space="preserve"> REF _Ref153369602 \h  \* MERGEFORMAT </w:instrText>
      </w:r>
      <w:r w:rsidRPr="006B0F4D">
        <w:rPr>
          <w:b/>
          <w:bCs/>
        </w:rPr>
      </w:r>
      <w:r w:rsidRPr="006B0F4D">
        <w:rPr>
          <w:b/>
          <w:bCs/>
        </w:rPr>
        <w:fldChar w:fldCharType="separate"/>
      </w:r>
      <w:r w:rsidR="00221AAC" w:rsidRPr="006B0F4D">
        <w:rPr>
          <w:b/>
          <w:bCs/>
        </w:rPr>
        <w:t>(</w:t>
      </w:r>
      <w:r w:rsidR="00221AAC" w:rsidRPr="00221AAC">
        <w:rPr>
          <w:b/>
          <w:bCs/>
          <w:noProof/>
        </w:rPr>
        <w:t>14</w:t>
      </w:r>
      <w:r w:rsidR="00221AAC" w:rsidRPr="006B0F4D">
        <w:rPr>
          <w:b/>
          <w:bCs/>
        </w:rPr>
        <w:t>)</w:t>
      </w:r>
      <w:r w:rsidRPr="006B0F4D">
        <w:rPr>
          <w:b/>
          <w:bCs/>
        </w:rPr>
        <w:fldChar w:fldCharType="end"/>
      </w:r>
      <w:r>
        <w:rPr>
          <w:b/>
          <w:bCs/>
        </w:rPr>
        <w:t xml:space="preserve"> </w:t>
      </w:r>
      <w:r>
        <w:rPr>
          <w:b/>
          <w:bCs/>
        </w:rPr>
        <w:fldChar w:fldCharType="begin"/>
      </w:r>
      <w:r>
        <w:rPr>
          <w:b/>
          <w:bCs/>
        </w:rPr>
        <w:instrText xml:space="preserve"> ADDIN ZOTERO_ITEM CSL_CITATION {"citationID":"H0SqPxpS","properties":{"formattedCitation":"(S.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Pr>
          <w:b/>
          <w:bCs/>
        </w:rPr>
        <w:fldChar w:fldCharType="separate"/>
      </w:r>
      <w:r w:rsidRPr="00D16B93">
        <w:rPr>
          <w:rFonts w:cs="Arial"/>
        </w:rPr>
        <w:t>(S. Sharma et al., 2023)</w:t>
      </w:r>
      <w:r>
        <w:rPr>
          <w:b/>
          <w:bCs/>
        </w:rPr>
        <w:fldChar w:fldCharType="end"/>
      </w:r>
      <w:r>
        <w:t>.</w:t>
      </w:r>
      <w:r w:rsidR="00B12C06">
        <w:t xml:space="preserve"> The mass transfer </w:t>
      </w:r>
      <w:r w:rsidR="005C6A23">
        <w:t>uptake rate in the GAC granule</w:t>
      </w:r>
      <w:r w:rsidR="00B12C06">
        <w:t xml:space="preserve"> is described using Fick’s law </w:t>
      </w:r>
      <w:r w:rsidR="00BB5578">
        <w:fldChar w:fldCharType="begin"/>
      </w:r>
      <w:r w:rsidR="00BB5578">
        <w:instrText xml:space="preserve"> ADDIN ZOTERO_ITEM CSL_CITATION {"citationID":"tSiBFAwo","properties":{"formattedCitation":"(Xu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BB5578">
        <w:fldChar w:fldCharType="separate"/>
      </w:r>
      <w:r w:rsidR="00BB5578" w:rsidRPr="00BB5578">
        <w:rPr>
          <w:rFonts w:cs="Arial"/>
        </w:rPr>
        <w:t>(Xu et al., 2013)</w:t>
      </w:r>
      <w:r w:rsidR="00BB5578">
        <w:fldChar w:fldCharType="end"/>
      </w:r>
      <w:r w:rsidR="00BB5578">
        <w:t>.</w:t>
      </w:r>
    </w:p>
    <w:p w14:paraId="5C46FE92" w14:textId="77777777" w:rsidR="003D1427" w:rsidRDefault="003D1427" w:rsidP="003D1427">
      <w:pPr>
        <w:jc w:val="both"/>
      </w:pPr>
    </w:p>
    <w:p w14:paraId="2AA0FCD5" w14:textId="77777777" w:rsidR="003D1427" w:rsidRDefault="00000000" w:rsidP="003D1427">
      <w:pPr>
        <w:jc w:val="both"/>
      </w:pPr>
      <m:oMathPara>
        <m:oMath>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q</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∂q</m:t>
                  </m:r>
                </m:num>
                <m:den>
                  <m:r>
                    <w:rPr>
                      <w:rFonts w:ascii="Cambria Math" w:hAnsi="Cambria Math"/>
                    </w:rPr>
                    <m:t>∂r</m:t>
                  </m:r>
                </m:den>
              </m:f>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P</m:t>
                  </m:r>
                </m:sub>
              </m:sSub>
            </m:den>
          </m:f>
          <m:d>
            <m:dPr>
              <m:ctrlPr>
                <w:rPr>
                  <w:rFonts w:ascii="Cambria Math" w:hAnsi="Cambria Math"/>
                  <w:i/>
                </w:rPr>
              </m:ctrlPr>
            </m:dPr>
            <m:e>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∂r</m:t>
                  </m:r>
                </m:den>
              </m:f>
            </m:e>
          </m:d>
        </m:oMath>
      </m:oMathPara>
    </w:p>
    <w:p w14:paraId="7D105064" w14:textId="559BF24D" w:rsidR="003D1427" w:rsidRDefault="003D1427" w:rsidP="003D1427">
      <w:pPr>
        <w:pStyle w:val="Bijschrift"/>
        <w:jc w:val="right"/>
        <w:rPr>
          <w:b/>
          <w:bCs/>
          <w:i w:val="0"/>
          <w:iCs w:val="0"/>
        </w:rPr>
      </w:pPr>
      <w:bookmarkStart w:id="88" w:name="_Ref153369602"/>
      <w:r w:rsidRPr="006B0F4D">
        <w:rPr>
          <w:b/>
          <w:bCs/>
          <w:i w:val="0"/>
          <w:iCs w:val="0"/>
        </w:rPr>
        <w:t>(</w:t>
      </w:r>
      <w:r w:rsidRPr="006B0F4D">
        <w:rPr>
          <w:b/>
          <w:bCs/>
          <w:i w:val="0"/>
          <w:iCs w:val="0"/>
        </w:rPr>
        <w:fldChar w:fldCharType="begin"/>
      </w:r>
      <w:r w:rsidRPr="006B0F4D">
        <w:rPr>
          <w:b/>
          <w:bCs/>
          <w:i w:val="0"/>
          <w:iCs w:val="0"/>
        </w:rPr>
        <w:instrText xml:space="preserve"> SEQ ( \* ARABIC </w:instrText>
      </w:r>
      <w:r w:rsidRPr="006B0F4D">
        <w:rPr>
          <w:b/>
          <w:bCs/>
          <w:i w:val="0"/>
          <w:iCs w:val="0"/>
        </w:rPr>
        <w:fldChar w:fldCharType="separate"/>
      </w:r>
      <w:r w:rsidR="00221AAC">
        <w:rPr>
          <w:b/>
          <w:bCs/>
          <w:i w:val="0"/>
          <w:iCs w:val="0"/>
          <w:noProof/>
        </w:rPr>
        <w:t>14</w:t>
      </w:r>
      <w:r w:rsidRPr="006B0F4D">
        <w:rPr>
          <w:b/>
          <w:bCs/>
          <w:i w:val="0"/>
          <w:iCs w:val="0"/>
        </w:rPr>
        <w:fldChar w:fldCharType="end"/>
      </w:r>
      <w:r w:rsidRPr="006B0F4D">
        <w:rPr>
          <w:b/>
          <w:bCs/>
          <w:i w:val="0"/>
          <w:iCs w:val="0"/>
        </w:rPr>
        <w:t>)</w:t>
      </w:r>
      <w:bookmarkEnd w:id="88"/>
    </w:p>
    <w:p w14:paraId="49E84777" w14:textId="0CCC6F08" w:rsidR="00C1330E" w:rsidRPr="005D7EBA" w:rsidRDefault="00C1330E" w:rsidP="003D1427">
      <w:pPr>
        <w:jc w:val="both"/>
      </w:pPr>
      <w:r>
        <w:t xml:space="preserve">The uptake rate </w:t>
      </w:r>
      <m:oMath>
        <m:f>
          <m:fPr>
            <m:ctrlPr>
              <w:rPr>
                <w:rFonts w:ascii="Cambria Math" w:hAnsi="Cambria Math"/>
                <w:i/>
              </w:rPr>
            </m:ctrlPr>
          </m:fPr>
          <m:num>
            <m:r>
              <w:rPr>
                <w:rFonts w:ascii="Cambria Math" w:hAnsi="Cambria Math"/>
              </w:rPr>
              <m:t>∂q</m:t>
            </m:r>
          </m:num>
          <m:den>
            <m:r>
              <w:rPr>
                <w:rFonts w:ascii="Cambria Math" w:hAnsi="Cambria Math"/>
              </w:rPr>
              <m:t>∂t</m:t>
            </m:r>
          </m:den>
        </m:f>
      </m:oMath>
      <w:r>
        <w:rPr>
          <w:rFonts w:eastAsiaTheme="minorEastAsia"/>
        </w:rPr>
        <w:t xml:space="preserve"> </w:t>
      </w:r>
      <w:r w:rsidR="002136CB">
        <w:rPr>
          <w:rFonts w:eastAsiaTheme="minorEastAsia"/>
        </w:rPr>
        <w:t xml:space="preserve">both depends on surface and pore diffusion. </w:t>
      </w:r>
      <m:oMath>
        <m:r>
          <w:rPr>
            <w:rFonts w:ascii="Cambria Math" w:hAnsi="Cambria Math"/>
          </w:rPr>
          <m:t>r</m:t>
        </m:r>
      </m:oMath>
      <w:r w:rsidR="002136CB">
        <w:rPr>
          <w:rFonts w:eastAsiaTheme="minorEastAsia"/>
        </w:rPr>
        <w:t xml:space="preserve"> (cm) is the radial coordinate and is zero at the centre of the adsorbent particle. Thus, the deeper in the pores of the particle, </w:t>
      </w:r>
      <w:r w:rsidR="00B51D65">
        <w:rPr>
          <w:rFonts w:eastAsiaTheme="minorEastAsia"/>
        </w:rPr>
        <w:t>the higher the uptake rate.</w:t>
      </w:r>
      <w:r w:rsidR="00BA1F26">
        <w:rPr>
          <w:rFonts w:eastAsiaTheme="minorEastAsia"/>
        </w:rPr>
        <w:t xml:space="preserve">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BA1F26">
        <w:rPr>
          <w:rFonts w:eastAsiaTheme="minorEastAsia"/>
        </w:rPr>
        <w:t xml:space="preserve"> is the adsorbent particle density (</w:t>
      </w:r>
      <w:r w:rsidR="005D7EBA">
        <w:rPr>
          <w:rFonts w:eastAsiaTheme="minorEastAsia"/>
        </w:rPr>
        <w:t>g</w:t>
      </w:r>
      <w:r w:rsidR="005D7EBA">
        <w:t>/cm</w:t>
      </w:r>
      <w:r w:rsidR="005D7EBA" w:rsidRPr="00552191">
        <w:rPr>
          <w:vertAlign w:val="superscript"/>
        </w:rPr>
        <w:t>3</w:t>
      </w:r>
      <w:r w:rsidR="005D7EBA">
        <w:t xml:space="preserve">) and </w:t>
      </w:r>
      <m:oMath>
        <m:sSub>
          <m:sSubPr>
            <m:ctrlPr>
              <w:rPr>
                <w:rFonts w:ascii="Cambria Math" w:hAnsi="Cambria Math"/>
                <w:i/>
              </w:rPr>
            </m:ctrlPr>
          </m:sSubPr>
          <m:e>
            <m:r>
              <w:rPr>
                <w:rFonts w:ascii="Cambria Math" w:hAnsi="Cambria Math"/>
              </w:rPr>
              <m:t>C</m:t>
            </m:r>
          </m:e>
          <m:sub>
            <m:r>
              <w:rPr>
                <w:rFonts w:ascii="Cambria Math" w:hAnsi="Cambria Math"/>
              </w:rPr>
              <m:t>P</m:t>
            </m:r>
          </m:sub>
        </m:sSub>
      </m:oMath>
      <w:r w:rsidR="005D7EBA">
        <w:rPr>
          <w:rFonts w:eastAsiaTheme="minorEastAsia"/>
        </w:rPr>
        <w:t xml:space="preserve"> </w:t>
      </w:r>
      <w:r w:rsidR="0058132A">
        <w:rPr>
          <w:rFonts w:eastAsiaTheme="minorEastAsia"/>
        </w:rPr>
        <w:t>the concentration inside the pores (</w:t>
      </w:r>
      <w:r w:rsidR="008B02CE">
        <w:rPr>
          <w:rFonts w:eastAsiaTheme="minorEastAsia"/>
        </w:rPr>
        <w:t>µg/L</w:t>
      </w:r>
      <w:r w:rsidR="005B2147">
        <w:rPr>
          <w:rFonts w:eastAsiaTheme="minorEastAsia"/>
        </w:rPr>
        <w:t>)</w:t>
      </w:r>
      <w:r w:rsidR="00D66452">
        <w:rPr>
          <w:rFonts w:eastAsiaTheme="minorEastAsia"/>
        </w:rPr>
        <w:t>.</w:t>
      </w:r>
    </w:p>
    <w:p w14:paraId="01474737" w14:textId="77777777" w:rsidR="00C1330E" w:rsidRDefault="00C1330E" w:rsidP="003D1427">
      <w:pPr>
        <w:jc w:val="both"/>
      </w:pPr>
    </w:p>
    <w:p w14:paraId="035576E0" w14:textId="763135CF" w:rsidR="0040401A" w:rsidRPr="0040401A" w:rsidRDefault="003D1427" w:rsidP="003D1427">
      <w:pPr>
        <w:jc w:val="both"/>
      </w:pPr>
      <w:r w:rsidRPr="0040401A">
        <w:t xml:space="preserve">Locally, the fluid phase concentration at the adsorbent particle surface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Pr="0040401A">
        <w:t xml:space="preserve"> is related to the adsorption capacity at the particle surface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Pr="0040401A">
        <w:t xml:space="preserve"> by the equilibrium relationship</w:t>
      </w:r>
      <w:r w:rsidR="00D24630">
        <w:t>,</w:t>
      </w:r>
      <w:r w:rsidR="0040401A" w:rsidRPr="0040401A">
        <w:t xml:space="preserve"> equation </w:t>
      </w:r>
      <w:r w:rsidR="0040401A" w:rsidRPr="005B745C">
        <w:fldChar w:fldCharType="begin"/>
      </w:r>
      <w:r w:rsidR="0040401A" w:rsidRPr="005B745C">
        <w:instrText xml:space="preserve"> REF _Ref153377986 \h </w:instrText>
      </w:r>
      <w:r w:rsidR="005B745C" w:rsidRPr="005B745C">
        <w:instrText xml:space="preserve"> \* MERGEFORMAT </w:instrText>
      </w:r>
      <w:r w:rsidR="0040401A" w:rsidRPr="005B745C">
        <w:fldChar w:fldCharType="separate"/>
      </w:r>
      <w:r w:rsidR="00221AAC" w:rsidRPr="001E48C2">
        <w:rPr>
          <w:b/>
          <w:bCs/>
        </w:rPr>
        <w:t>(</w:t>
      </w:r>
      <w:r w:rsidR="00221AAC" w:rsidRPr="00221AAC">
        <w:rPr>
          <w:b/>
          <w:bCs/>
          <w:noProof/>
        </w:rPr>
        <w:t>15</w:t>
      </w:r>
      <w:r w:rsidR="00221AAC">
        <w:rPr>
          <w:b/>
          <w:bCs/>
        </w:rPr>
        <w:t>)</w:t>
      </w:r>
      <w:r w:rsidR="0040401A" w:rsidRPr="005B745C">
        <w:fldChar w:fldCharType="end"/>
      </w:r>
      <w:r w:rsidRPr="0040401A">
        <w:t>, which is often the Freundlich isotherm</w:t>
      </w:r>
      <w:r w:rsidR="0040401A" w:rsidRPr="0040401A">
        <w:t xml:space="preserve"> </w:t>
      </w:r>
      <w:r w:rsidR="0040401A" w:rsidRPr="0040401A">
        <w:fldChar w:fldCharType="begin"/>
      </w:r>
      <w:r w:rsidR="0040401A" w:rsidRPr="0040401A">
        <w:instrText xml:space="preserve"> ADDIN ZOTERO_ITEM CSL_CITATION {"citationID":"3gYXfziV","properties":{"formattedCitation":"(Inglezakis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40401A" w:rsidRPr="0040401A">
        <w:fldChar w:fldCharType="separate"/>
      </w:r>
      <w:r w:rsidR="0040401A" w:rsidRPr="0040401A">
        <w:rPr>
          <w:rFonts w:cs="Arial"/>
        </w:rPr>
        <w:t>(Inglezakis et al., 2019)</w:t>
      </w:r>
      <w:r w:rsidR="0040401A" w:rsidRPr="0040401A">
        <w:fldChar w:fldCharType="end"/>
      </w:r>
      <w:r w:rsidR="0040401A" w:rsidRPr="0040401A">
        <w:t>.</w:t>
      </w:r>
    </w:p>
    <w:p w14:paraId="73D5FF68" w14:textId="77777777" w:rsidR="003D1427" w:rsidRPr="001E48C2" w:rsidRDefault="00000000" w:rsidP="003D1427">
      <w:pPr>
        <w:jc w:val="both"/>
        <w:rPr>
          <w:rFonts w:eastAsiaTheme="minorEastAsia"/>
        </w:rPr>
      </w:pPr>
      <m:oMathPara>
        <m:oMath>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=f(</m:t>
          </m:r>
          <m:sSub>
            <m:sSubPr>
              <m:ctrlPr>
                <w:rPr>
                  <w:rFonts w:ascii="Cambria Math" w:hAnsi="Cambria Math"/>
                  <w:i/>
                </w:rPr>
              </m:ctrlPr>
            </m:sSubPr>
            <m:e>
              <m:r>
                <w:rPr>
                  <w:rFonts w:ascii="Cambria Math" w:hAnsi="Cambria Math"/>
                </w:rPr>
                <m:t>C</m:t>
              </m:r>
            </m:e>
            <m:sub>
              <m:r>
                <w:rPr>
                  <w:rFonts w:ascii="Cambria Math" w:hAnsi="Cambria Math"/>
                </w:rPr>
                <m:t>s</m:t>
              </m:r>
            </m:sub>
          </m:sSub>
          <m:r>
            <w:rPr>
              <w:rFonts w:ascii="Cambria Math" w:hAnsi="Cambria Math"/>
            </w:rPr>
            <m:t>)</m:t>
          </m:r>
        </m:oMath>
      </m:oMathPara>
    </w:p>
    <w:p w14:paraId="73B42E1E" w14:textId="3383FE2A" w:rsidR="003D1427" w:rsidRPr="001E48C2" w:rsidRDefault="003D1427" w:rsidP="003D1427">
      <w:pPr>
        <w:pStyle w:val="Bijschrift"/>
        <w:jc w:val="right"/>
        <w:rPr>
          <w:b/>
          <w:bCs/>
          <w:i w:val="0"/>
          <w:iCs w:val="0"/>
        </w:rPr>
      </w:pPr>
      <w:bookmarkStart w:id="89" w:name="_Ref153377986"/>
      <w:r w:rsidRPr="001E48C2">
        <w:rPr>
          <w:b/>
          <w:bCs/>
          <w:i w:val="0"/>
          <w:iCs w:val="0"/>
        </w:rPr>
        <w:t>(</w:t>
      </w:r>
      <w:r w:rsidRPr="001E48C2">
        <w:rPr>
          <w:b/>
          <w:bCs/>
          <w:i w:val="0"/>
          <w:iCs w:val="0"/>
        </w:rPr>
        <w:fldChar w:fldCharType="begin"/>
      </w:r>
      <w:r w:rsidRPr="001E48C2">
        <w:rPr>
          <w:b/>
          <w:bCs/>
          <w:i w:val="0"/>
          <w:iCs w:val="0"/>
        </w:rPr>
        <w:instrText xml:space="preserve"> SEQ ( \* ARABIC </w:instrText>
      </w:r>
      <w:r w:rsidRPr="001E48C2">
        <w:rPr>
          <w:b/>
          <w:bCs/>
          <w:i w:val="0"/>
          <w:iCs w:val="0"/>
        </w:rPr>
        <w:fldChar w:fldCharType="separate"/>
      </w:r>
      <w:r w:rsidR="00221AAC">
        <w:rPr>
          <w:b/>
          <w:bCs/>
          <w:i w:val="0"/>
          <w:iCs w:val="0"/>
          <w:noProof/>
        </w:rPr>
        <w:t>15</w:t>
      </w:r>
      <w:r w:rsidRPr="001E48C2">
        <w:rPr>
          <w:b/>
          <w:bCs/>
          <w:i w:val="0"/>
          <w:iCs w:val="0"/>
        </w:rPr>
        <w:fldChar w:fldCharType="end"/>
      </w:r>
      <w:r>
        <w:rPr>
          <w:b/>
          <w:bCs/>
          <w:i w:val="0"/>
          <w:iCs w:val="0"/>
        </w:rPr>
        <w:t>)</w:t>
      </w:r>
      <w:bookmarkEnd w:id="89"/>
    </w:p>
    <w:p w14:paraId="53D96AB2" w14:textId="321EE1D4" w:rsidR="00055244" w:rsidRDefault="003D0D42" w:rsidP="00581001">
      <w:pPr>
        <w:jc w:val="both"/>
        <w:rPr>
          <w:noProof/>
        </w:rPr>
      </w:pPr>
      <w:r>
        <w:t>As said before, the adsorption reaction is not rate-limiting but assumed to be instant.</w:t>
      </w:r>
      <w:r w:rsidRPr="003D0D42">
        <w:rPr>
          <w:noProof/>
        </w:rPr>
        <w:t xml:space="preserve"> </w:t>
      </w:r>
      <w:r>
        <w:rPr>
          <w:noProof/>
        </w:rPr>
        <w:t xml:space="preserve">An overview of the partial differential equations used in the PSDM model is seen in </w:t>
      </w:r>
      <w:r>
        <w:rPr>
          <w:noProof/>
        </w:rPr>
        <w:fldChar w:fldCharType="begin"/>
      </w:r>
      <w:r>
        <w:rPr>
          <w:noProof/>
        </w:rPr>
        <w:instrText xml:space="preserve"> REF _Ref163897810 \h </w:instrText>
      </w:r>
      <w:r w:rsidR="00581001">
        <w:rPr>
          <w:noProof/>
        </w:rPr>
        <w:instrText xml:space="preserve"> \* MERGEFORMAT </w:instrText>
      </w:r>
      <w:r>
        <w:rPr>
          <w:noProof/>
        </w:rPr>
      </w:r>
      <w:r>
        <w:rPr>
          <w:noProof/>
        </w:rPr>
        <w:fldChar w:fldCharType="separate"/>
      </w:r>
      <w:r w:rsidR="00221AAC" w:rsidRPr="00987C7C">
        <w:rPr>
          <w:b/>
          <w:bCs/>
        </w:rPr>
        <w:t xml:space="preserve">Figure </w:t>
      </w:r>
      <w:r w:rsidR="00221AAC" w:rsidRPr="00221AAC">
        <w:rPr>
          <w:b/>
          <w:bCs/>
          <w:noProof/>
        </w:rPr>
        <w:t>19</w:t>
      </w:r>
      <w:r>
        <w:rPr>
          <w:noProof/>
        </w:rPr>
        <w:fldChar w:fldCharType="end"/>
      </w:r>
      <w:r>
        <w:rPr>
          <w:noProof/>
        </w:rPr>
        <w:t xml:space="preserve">. </w:t>
      </w:r>
      <w:r w:rsidR="00BF22A9">
        <w:rPr>
          <w:noProof/>
        </w:rPr>
        <w:t xml:space="preserve">On the left-hand side, the external mass transfer in the fluid film is illustrated, with the concentration gradient being the </w:t>
      </w:r>
      <w:r w:rsidR="00581001">
        <w:rPr>
          <w:noProof/>
        </w:rPr>
        <w:t xml:space="preserve">linear </w:t>
      </w:r>
      <w:r w:rsidR="00BF22A9">
        <w:rPr>
          <w:noProof/>
        </w:rPr>
        <w:t xml:space="preserve">driving force. </w:t>
      </w:r>
      <w:r w:rsidR="00581001">
        <w:rPr>
          <w:noProof/>
        </w:rPr>
        <w:t xml:space="preserve">Equations are similar but in the form of mass flux instead of uptake rate. </w:t>
      </w:r>
      <w:r w:rsidR="00406DC7">
        <w:rPr>
          <w:noProof/>
        </w:rPr>
        <w:t xml:space="preserve">Once at the adsorbent surface, </w:t>
      </w:r>
      <w:r w:rsidR="009105DD">
        <w:rPr>
          <w:noProof/>
        </w:rPr>
        <w:t>equilibrium is obtained</w:t>
      </w:r>
      <w:r w:rsidR="002D06A1">
        <w:rPr>
          <w:noProof/>
        </w:rPr>
        <w:t xml:space="preserve">. Here, the Freundlich single-solute isotherm is used to </w:t>
      </w:r>
      <w:r w:rsidR="000613B9">
        <w:rPr>
          <w:noProof/>
        </w:rPr>
        <w:t>calculate</w:t>
      </w:r>
      <w:r w:rsidR="002D06A1">
        <w:rPr>
          <w:noProof/>
        </w:rPr>
        <w:t xml:space="preserve"> the amount of mass adsorbed</w:t>
      </w:r>
      <w:r w:rsidR="002442C6">
        <w:rPr>
          <w:noProof/>
        </w:rPr>
        <w:t xml:space="preserve"> q </w:t>
      </w:r>
      <w:r w:rsidR="00403AE7" w:rsidRPr="007C69CE">
        <w:t>(mg</w:t>
      </w:r>
      <w:r w:rsidR="00403AE7" w:rsidRPr="007C69CE">
        <w:rPr>
          <w:vertAlign w:val="subscript"/>
        </w:rPr>
        <w:t>solute</w:t>
      </w:r>
      <w:r w:rsidR="00403AE7" w:rsidRPr="007C69CE">
        <w:t>/g</w:t>
      </w:r>
      <w:r w:rsidR="00403AE7" w:rsidRPr="007C69CE">
        <w:rPr>
          <w:vertAlign w:val="subscript"/>
        </w:rPr>
        <w:t>carbon</w:t>
      </w:r>
      <w:r w:rsidR="00403AE7" w:rsidRPr="007C69CE">
        <w:t>)</w:t>
      </w:r>
      <w:r w:rsidR="002D06A1">
        <w:rPr>
          <w:noProof/>
        </w:rPr>
        <w:t>.</w:t>
      </w:r>
      <w:r w:rsidR="008C7399">
        <w:rPr>
          <w:noProof/>
        </w:rPr>
        <w:t xml:space="preserve"> </w:t>
      </w:r>
      <w:r w:rsidR="00C34973">
        <w:rPr>
          <w:noProof/>
        </w:rPr>
        <w:t>The solute can also</w:t>
      </w:r>
      <w:r w:rsidR="00AD3D77">
        <w:rPr>
          <w:noProof/>
        </w:rPr>
        <w:t xml:space="preserve"> first</w:t>
      </w:r>
      <w:r w:rsidR="00C34973">
        <w:rPr>
          <w:noProof/>
        </w:rPr>
        <w:t xml:space="preserve"> diffuse inside the particle with a mass flux shown at the right-hand side of the figure</w:t>
      </w:r>
      <w:r w:rsidR="001F50E0">
        <w:rPr>
          <w:noProof/>
        </w:rPr>
        <w:t xml:space="preserve">. Diffusion mechanisms are simplified using two diffusion </w:t>
      </w:r>
      <w:r w:rsidR="000F689F">
        <w:rPr>
          <w:noProof/>
        </w:rPr>
        <w:t>coefficients</w:t>
      </w:r>
      <w:r w:rsidR="008C7399">
        <w:rPr>
          <w:noProof/>
        </w:rPr>
        <w:t xml:space="preserve"> for</w:t>
      </w:r>
      <w:r w:rsidR="000F689F">
        <w:rPr>
          <w:noProof/>
        </w:rPr>
        <w:t xml:space="preserve"> pore and surface</w:t>
      </w:r>
      <w:r w:rsidR="00475378">
        <w:rPr>
          <w:noProof/>
        </w:rPr>
        <w:t xml:space="preserve"> </w:t>
      </w:r>
      <w:r w:rsidR="00475378">
        <w:rPr>
          <w:noProof/>
        </w:rPr>
        <w:fldChar w:fldCharType="begin"/>
      </w:r>
      <w:r w:rsidR="00475378">
        <w:rPr>
          <w:noProof/>
        </w:rPr>
        <w:instrText xml:space="preserve"> ADDIN ZOTERO_ITEM CSL_CITATION {"citationID":"vr4CE91r","properties":{"formattedCitation":"(Jarvie et al., 2005; S. Sharma et al., 2023)","plainCitation":"(Jarvie et al., 2005; S. Sharma et al., 2023)","noteIndex":0},"citationItems":[{"id":160,"uris":["http://zotero.org/users/local/h6YJVYLe/items/PXBF55SJ"],"itemData":{"id":160,"type":"article-journal","abstract":"Granular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475378">
        <w:rPr>
          <w:noProof/>
        </w:rPr>
        <w:fldChar w:fldCharType="separate"/>
      </w:r>
      <w:r w:rsidR="00475378" w:rsidRPr="00475378">
        <w:rPr>
          <w:rFonts w:cs="Arial"/>
        </w:rPr>
        <w:t>(Jarvie et al., 2005; S. Sharma et al., 2023)</w:t>
      </w:r>
      <w:r w:rsidR="00475378">
        <w:rPr>
          <w:noProof/>
        </w:rPr>
        <w:fldChar w:fldCharType="end"/>
      </w:r>
      <w:r w:rsidR="008C7399">
        <w:rPr>
          <w:noProof/>
        </w:rPr>
        <w:t>.</w:t>
      </w:r>
    </w:p>
    <w:p w14:paraId="44E5F394" w14:textId="77777777" w:rsidR="00055244" w:rsidRDefault="00055244" w:rsidP="008842E7">
      <w:pPr>
        <w:rPr>
          <w:noProof/>
        </w:rPr>
      </w:pPr>
    </w:p>
    <w:p w14:paraId="54DFF636" w14:textId="45090538" w:rsidR="00DE0A6F" w:rsidRDefault="00DE0A6F">
      <w:pPr>
        <w:spacing w:after="160" w:line="2" w:lineRule="auto"/>
        <w:rPr>
          <w:noProof/>
        </w:rPr>
      </w:pPr>
      <w:r>
        <w:rPr>
          <w:noProof/>
        </w:rPr>
        <w:br w:type="page"/>
      </w:r>
    </w:p>
    <w:p w14:paraId="4C568BCD" w14:textId="347F1260" w:rsidR="005B4223" w:rsidRDefault="005B4223" w:rsidP="005B4223">
      <w:pPr>
        <w:keepNext/>
        <w:jc w:val="center"/>
      </w:pPr>
      <w:r w:rsidRPr="005B4223">
        <w:rPr>
          <w:noProof/>
        </w:rPr>
        <w:lastRenderedPageBreak/>
        <w:drawing>
          <wp:inline distT="0" distB="0" distL="0" distR="0" wp14:anchorId="4E442961" wp14:editId="6B0F1871">
            <wp:extent cx="5727700" cy="4276725"/>
            <wp:effectExtent l="0" t="0" r="6350" b="9525"/>
            <wp:docPr id="1116056311" name="Picture 1" descr="Diagram of a diagram of a bra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6056311" name="Picture 1" descr="Diagram of a diagram of a brain&#10;&#10;Description automatically generated"/>
                    <pic:cNvPicPr/>
                  </pic:nvPicPr>
                  <pic:blipFill>
                    <a:blip r:embed="rId26"/>
                    <a:stretch>
                      <a:fillRect/>
                    </a:stretch>
                  </pic:blipFill>
                  <pic:spPr>
                    <a:xfrm>
                      <a:off x="0" y="0"/>
                      <a:ext cx="5727700" cy="4276725"/>
                    </a:xfrm>
                    <a:prstGeom prst="rect">
                      <a:avLst/>
                    </a:prstGeom>
                  </pic:spPr>
                </pic:pic>
              </a:graphicData>
            </a:graphic>
          </wp:inline>
        </w:drawing>
      </w:r>
    </w:p>
    <w:p w14:paraId="2F59984E" w14:textId="68D3E89F" w:rsidR="001C5838" w:rsidRPr="0088503D" w:rsidRDefault="005B4223" w:rsidP="0088503D">
      <w:pPr>
        <w:pStyle w:val="Bijschrift"/>
        <w:jc w:val="center"/>
        <w:rPr>
          <w:b/>
          <w:bCs/>
          <w:i w:val="0"/>
          <w:iCs w:val="0"/>
        </w:rPr>
      </w:pPr>
      <w:bookmarkStart w:id="90" w:name="_Ref163897810"/>
      <w:r w:rsidRPr="00987C7C">
        <w:rPr>
          <w:b/>
          <w:bCs/>
          <w:i w:val="0"/>
          <w:iCs w:val="0"/>
        </w:rPr>
        <w:t xml:space="preserve">Figure </w:t>
      </w:r>
      <w:r w:rsidRPr="00987C7C">
        <w:rPr>
          <w:b/>
          <w:bCs/>
          <w:i w:val="0"/>
          <w:iCs w:val="0"/>
        </w:rPr>
        <w:fldChar w:fldCharType="begin"/>
      </w:r>
      <w:r w:rsidRPr="00987C7C">
        <w:rPr>
          <w:b/>
          <w:bCs/>
          <w:i w:val="0"/>
          <w:iCs w:val="0"/>
        </w:rPr>
        <w:instrText xml:space="preserve"> SEQ Figure \* ARABIC </w:instrText>
      </w:r>
      <w:r w:rsidRPr="00987C7C">
        <w:rPr>
          <w:b/>
          <w:bCs/>
          <w:i w:val="0"/>
          <w:iCs w:val="0"/>
        </w:rPr>
        <w:fldChar w:fldCharType="separate"/>
      </w:r>
      <w:r w:rsidR="00221AAC">
        <w:rPr>
          <w:b/>
          <w:bCs/>
          <w:i w:val="0"/>
          <w:iCs w:val="0"/>
          <w:noProof/>
        </w:rPr>
        <w:t>19</w:t>
      </w:r>
      <w:r w:rsidRPr="00987C7C">
        <w:rPr>
          <w:b/>
          <w:bCs/>
          <w:i w:val="0"/>
          <w:iCs w:val="0"/>
        </w:rPr>
        <w:fldChar w:fldCharType="end"/>
      </w:r>
      <w:bookmarkEnd w:id="90"/>
      <w:r w:rsidRPr="00987C7C">
        <w:rPr>
          <w:b/>
          <w:bCs/>
          <w:i w:val="0"/>
          <w:iCs w:val="0"/>
        </w:rPr>
        <w:t xml:space="preserve"> </w:t>
      </w:r>
      <w:r w:rsidR="00B814F4" w:rsidRPr="00987C7C">
        <w:rPr>
          <w:b/>
          <w:bCs/>
          <w:i w:val="0"/>
          <w:iCs w:val="0"/>
        </w:rPr>
        <w:t xml:space="preserve">Schematic overview of </w:t>
      </w:r>
      <w:r w:rsidR="000F56BF" w:rsidRPr="00987C7C">
        <w:rPr>
          <w:b/>
          <w:bCs/>
          <w:i w:val="0"/>
          <w:iCs w:val="0"/>
        </w:rPr>
        <w:t xml:space="preserve">the pore surface diffusion model (PSDM) and </w:t>
      </w:r>
      <w:r w:rsidR="00987C7C">
        <w:rPr>
          <w:b/>
          <w:bCs/>
          <w:i w:val="0"/>
          <w:iCs w:val="0"/>
        </w:rPr>
        <w:t xml:space="preserve">the </w:t>
      </w:r>
      <w:r w:rsidR="000F56BF" w:rsidRPr="00987C7C">
        <w:rPr>
          <w:b/>
          <w:bCs/>
          <w:i w:val="0"/>
          <w:iCs w:val="0"/>
        </w:rPr>
        <w:t xml:space="preserve">mechanisms that are included in </w:t>
      </w:r>
      <w:r w:rsidR="00987C7C">
        <w:rPr>
          <w:b/>
          <w:bCs/>
          <w:i w:val="0"/>
          <w:iCs w:val="0"/>
        </w:rPr>
        <w:t>its</w:t>
      </w:r>
      <w:r w:rsidR="000F56BF" w:rsidRPr="00987C7C">
        <w:rPr>
          <w:b/>
          <w:bCs/>
          <w:i w:val="0"/>
          <w:iCs w:val="0"/>
        </w:rPr>
        <w:t xml:space="preserve"> partial differential equations </w:t>
      </w:r>
      <w:r w:rsidR="000F56BF" w:rsidRPr="00987C7C">
        <w:rPr>
          <w:b/>
          <w:bCs/>
          <w:i w:val="0"/>
          <w:iCs w:val="0"/>
        </w:rPr>
        <w:fldChar w:fldCharType="begin"/>
      </w:r>
      <w:r w:rsidR="000F56BF" w:rsidRPr="00987C7C">
        <w:rPr>
          <w:b/>
          <w:bCs/>
          <w:i w:val="0"/>
          <w:iCs w:val="0"/>
        </w:rPr>
        <w:instrText xml:space="preserve"> ADDIN ZOTERO_ITEM CSL_CITATION {"citationID":"SUkFy37D","properties":{"formattedCitation":"(Jarvie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0F56BF" w:rsidRPr="00987C7C">
        <w:rPr>
          <w:b/>
          <w:bCs/>
          <w:i w:val="0"/>
          <w:iCs w:val="0"/>
        </w:rPr>
        <w:fldChar w:fldCharType="separate"/>
      </w:r>
      <w:r w:rsidR="000F56BF" w:rsidRPr="00987C7C">
        <w:rPr>
          <w:rFonts w:cs="Arial"/>
          <w:b/>
          <w:bCs/>
          <w:i w:val="0"/>
          <w:iCs w:val="0"/>
        </w:rPr>
        <w:t>(Jarvie et al., 2005)</w:t>
      </w:r>
      <w:r w:rsidR="000F56BF" w:rsidRPr="00987C7C">
        <w:rPr>
          <w:b/>
          <w:bCs/>
          <w:i w:val="0"/>
          <w:iCs w:val="0"/>
        </w:rPr>
        <w:fldChar w:fldCharType="end"/>
      </w:r>
    </w:p>
    <w:p w14:paraId="42FA4933" w14:textId="316A26E4" w:rsidR="001C5838" w:rsidRDefault="001C5838" w:rsidP="001C5838">
      <w:pPr>
        <w:pStyle w:val="Kop3"/>
      </w:pPr>
      <w:r>
        <w:t>Homogeneous Surface Diffusion Model (HSDM)</w:t>
      </w:r>
    </w:p>
    <w:p w14:paraId="16D71487" w14:textId="3206ED17" w:rsidR="001C5838" w:rsidRDefault="001C5838" w:rsidP="001C5838">
      <w:pPr>
        <w:jc w:val="both"/>
      </w:pPr>
      <w:r>
        <w:t xml:space="preserve">The homogeneous surface diffusion model is </w:t>
      </w:r>
      <w:r w:rsidR="0072382C">
        <w:t>also a diffusion-based</w:t>
      </w:r>
      <w:r w:rsidR="00983D35">
        <w:t>, mass transfer</w:t>
      </w:r>
      <w:r w:rsidR="0072382C">
        <w:t xml:space="preserve"> model </w:t>
      </w:r>
      <w:r>
        <w:t>which assumes that surface diffusion is predominant and pore diffusion is negligible, meaning a homogeneous adsorbent particle.</w:t>
      </w:r>
      <w:r w:rsidR="00983D35">
        <w:t xml:space="preserve"> This ‘general rate’ model is </w:t>
      </w:r>
      <w:r w:rsidR="009064F0">
        <w:t>originally based on Fick’s law with the PSDM being an extension of it.</w:t>
      </w:r>
      <w:r>
        <w:t xml:space="preserve"> </w:t>
      </w:r>
      <w:r w:rsidR="00462EBC">
        <w:t>HSDM</w:t>
      </w:r>
      <w:r>
        <w:t xml:space="preserve"> is a more simple and popular model, with a simplified differential equation </w:t>
      </w:r>
      <w:r w:rsidR="005B0ADB" w:rsidRPr="005B0ADB">
        <w:fldChar w:fldCharType="begin"/>
      </w:r>
      <w:r w:rsidR="005B0ADB" w:rsidRPr="005B0ADB">
        <w:instrText xml:space="preserve"> REF _Ref165042768 \h  \* MERGEFORMAT </w:instrText>
      </w:r>
      <w:r w:rsidR="005B0ADB" w:rsidRPr="005B0ADB">
        <w:fldChar w:fldCharType="separate"/>
      </w:r>
      <w:r w:rsidR="00221AAC" w:rsidRPr="00560D64">
        <w:rPr>
          <w:b/>
          <w:bCs/>
        </w:rPr>
        <w:t>(</w:t>
      </w:r>
      <w:r w:rsidR="00221AAC" w:rsidRPr="00221AAC">
        <w:rPr>
          <w:b/>
          <w:bCs/>
          <w:noProof/>
        </w:rPr>
        <w:t>16</w:t>
      </w:r>
      <w:r w:rsidR="00221AAC">
        <w:rPr>
          <w:b/>
          <w:bCs/>
        </w:rPr>
        <w:t>)</w:t>
      </w:r>
      <w:r w:rsidR="005B0ADB" w:rsidRPr="005B0ADB">
        <w:fldChar w:fldCharType="end"/>
      </w:r>
      <w:r w:rsidR="005B0ADB" w:rsidRPr="005B0ADB">
        <w:t xml:space="preserve"> </w:t>
      </w:r>
      <w:r w:rsidR="001C4775">
        <w:t>for the uptake rate which is related to the surface diffusion</w:t>
      </w:r>
      <w:r>
        <w:t>.</w:t>
      </w:r>
      <w:r w:rsidRPr="00246CAA">
        <w:t xml:space="preserve"> </w:t>
      </w:r>
      <w:r w:rsidR="009E68C3">
        <w:t xml:space="preserve">Equation </w:t>
      </w:r>
      <w:r w:rsidR="009E68C3">
        <w:fldChar w:fldCharType="begin"/>
      </w:r>
      <w:r w:rsidR="009E68C3">
        <w:instrText xml:space="preserve"> REF _Ref153374058 \h </w:instrText>
      </w:r>
      <w:r w:rsidR="005B745C">
        <w:instrText xml:space="preserve"> \* MERGEFORMAT </w:instrText>
      </w:r>
      <w:r w:rsidR="009E68C3">
        <w:fldChar w:fldCharType="separate"/>
      </w:r>
      <w:r w:rsidR="00221AAC" w:rsidRPr="0028342D">
        <w:rPr>
          <w:b/>
          <w:bCs/>
        </w:rPr>
        <w:t>(</w:t>
      </w:r>
      <w:r w:rsidR="00221AAC" w:rsidRPr="00221AAC">
        <w:rPr>
          <w:b/>
          <w:bCs/>
          <w:noProof/>
        </w:rPr>
        <w:t>7</w:t>
      </w:r>
      <w:r w:rsidR="00221AAC">
        <w:rPr>
          <w:b/>
          <w:bCs/>
        </w:rPr>
        <w:t>)</w:t>
      </w:r>
      <w:r w:rsidR="009E68C3">
        <w:fldChar w:fldCharType="end"/>
      </w:r>
      <w:r w:rsidR="009E68C3">
        <w:t xml:space="preserve"> is still valid</w:t>
      </w:r>
      <w:r w:rsidR="00660B96">
        <w:t xml:space="preserve"> for external film diffusion </w:t>
      </w:r>
      <w:r w:rsidR="009E68C3">
        <w:t>and the</w:t>
      </w:r>
      <w:r>
        <w:t xml:space="preserve"> equilibrium relationship</w:t>
      </w:r>
      <w:r w:rsidR="009E68C3">
        <w:t xml:space="preserve"> involves the same calculation</w:t>
      </w:r>
      <w:r>
        <w:t xml:space="preserve"> by equation </w:t>
      </w:r>
      <w:r w:rsidRPr="00C0163D">
        <w:fldChar w:fldCharType="begin"/>
      </w:r>
      <w:r w:rsidRPr="00C0163D">
        <w:instrText xml:space="preserve"> REF _Ref153377986 \h </w:instrText>
      </w:r>
      <w:r w:rsidR="00C0163D" w:rsidRPr="00C0163D">
        <w:instrText xml:space="preserve"> \* MERGEFORMAT </w:instrText>
      </w:r>
      <w:r w:rsidRPr="00C0163D">
        <w:fldChar w:fldCharType="separate"/>
      </w:r>
      <w:r w:rsidR="00221AAC" w:rsidRPr="001E48C2">
        <w:rPr>
          <w:b/>
          <w:bCs/>
        </w:rPr>
        <w:t>(</w:t>
      </w:r>
      <w:r w:rsidR="00221AAC" w:rsidRPr="00221AAC">
        <w:rPr>
          <w:b/>
          <w:bCs/>
          <w:noProof/>
        </w:rPr>
        <w:t>15</w:t>
      </w:r>
      <w:r w:rsidR="00221AAC">
        <w:rPr>
          <w:b/>
          <w:bCs/>
        </w:rPr>
        <w:t>)</w:t>
      </w:r>
      <w:r w:rsidRPr="00C0163D">
        <w:fldChar w:fldCharType="end"/>
      </w:r>
      <w:r>
        <w:t xml:space="preserve"> </w:t>
      </w:r>
      <w:r>
        <w:fldChar w:fldCharType="begin"/>
      </w:r>
      <w:r>
        <w:instrText xml:space="preserve"> ADDIN ZOTERO_ITEM CSL_CITATION {"citationID":"D2Mep2qT","properties":{"formattedCitation":"(Inglezakis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fldChar w:fldCharType="separate"/>
      </w:r>
      <w:r w:rsidRPr="00246CAA">
        <w:rPr>
          <w:rFonts w:cs="Arial"/>
        </w:rPr>
        <w:t>(Inglezakis et al., 2019)</w:t>
      </w:r>
      <w:r>
        <w:fldChar w:fldCharType="end"/>
      </w:r>
      <w:r>
        <w:t>.</w:t>
      </w:r>
      <w:r w:rsidR="00081A76">
        <w:t xml:space="preserve"> The </w:t>
      </w:r>
      <w:r w:rsidR="00B2495A">
        <w:t>steps</w:t>
      </w:r>
      <w:r w:rsidR="00081A76">
        <w:t xml:space="preserve"> related to </w:t>
      </w:r>
      <w:r w:rsidR="00B2495A">
        <w:t>fixed-bed adsorption that are included in the HSDM are marked green.</w:t>
      </w:r>
      <w:r w:rsidR="009024E1">
        <w:t xml:space="preserve"> It is called a </w:t>
      </w:r>
      <w:r w:rsidR="00F41994">
        <w:t xml:space="preserve">two-phase model as it considers two </w:t>
      </w:r>
      <w:r w:rsidR="00F36BF9">
        <w:t>diffusion</w:t>
      </w:r>
      <w:r w:rsidR="0088503D">
        <w:t xml:space="preserve"> types</w:t>
      </w:r>
      <w:r w:rsidR="00F41994">
        <w:t xml:space="preserve">: intraparticle </w:t>
      </w:r>
      <w:r w:rsidR="00F36BF9">
        <w:t xml:space="preserve">surface and external </w:t>
      </w:r>
      <w:r w:rsidR="0088503D">
        <w:t xml:space="preserve">film diffusion </w:t>
      </w:r>
      <w:r w:rsidR="0088503D">
        <w:fldChar w:fldCharType="begin"/>
      </w:r>
      <w:r w:rsidR="0088503D">
        <w:instrText xml:space="preserve"> ADDIN ZOTERO_ITEM CSL_CITATION {"citationID":"MBKjHDno","properties":{"formattedCitation":"(S.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88503D">
        <w:fldChar w:fldCharType="separate"/>
      </w:r>
      <w:r w:rsidR="0088503D" w:rsidRPr="0088503D">
        <w:rPr>
          <w:rFonts w:cs="Arial"/>
        </w:rPr>
        <w:t>(S. Sharma et al., 2023)</w:t>
      </w:r>
      <w:r w:rsidR="0088503D">
        <w:fldChar w:fldCharType="end"/>
      </w:r>
      <w:r w:rsidR="0088503D">
        <w:t>.</w:t>
      </w:r>
    </w:p>
    <w:p w14:paraId="5CE77099" w14:textId="77777777" w:rsidR="00660B96" w:rsidRDefault="00660B96" w:rsidP="001C5838">
      <w:pPr>
        <w:jc w:val="both"/>
      </w:pPr>
    </w:p>
    <w:p w14:paraId="65EC4217" w14:textId="77777777" w:rsidR="00660B96" w:rsidRDefault="00660B96" w:rsidP="00660B96">
      <w:pPr>
        <w:pStyle w:val="Lijstalinea"/>
        <w:numPr>
          <w:ilvl w:val="0"/>
          <w:numId w:val="35"/>
        </w:numPr>
        <w:jc w:val="both"/>
      </w:pPr>
      <w:r w:rsidRPr="002D7917">
        <w:rPr>
          <w:b/>
          <w:bCs/>
          <w:color w:val="70AD47" w:themeColor="accent6"/>
        </w:rPr>
        <w:t>Liquid phase mass transfer</w:t>
      </w:r>
    </w:p>
    <w:p w14:paraId="33B06717" w14:textId="77777777" w:rsidR="00660B96" w:rsidRPr="002D7917" w:rsidRDefault="00660B96" w:rsidP="00660B96">
      <w:pPr>
        <w:pStyle w:val="Lijstalinea"/>
        <w:numPr>
          <w:ilvl w:val="0"/>
          <w:numId w:val="35"/>
        </w:numPr>
        <w:jc w:val="both"/>
        <w:rPr>
          <w:color w:val="70AD47" w:themeColor="accent6"/>
        </w:rPr>
      </w:pPr>
      <w:r w:rsidRPr="002D7917">
        <w:rPr>
          <w:b/>
          <w:bCs/>
          <w:color w:val="70AD47" w:themeColor="accent6"/>
        </w:rPr>
        <w:t>External film diffusion</w:t>
      </w:r>
    </w:p>
    <w:p w14:paraId="116FA511" w14:textId="77777777" w:rsidR="00660B96" w:rsidRDefault="00660B96" w:rsidP="00660B96">
      <w:pPr>
        <w:pStyle w:val="Lijstalinea"/>
        <w:numPr>
          <w:ilvl w:val="0"/>
          <w:numId w:val="35"/>
        </w:numPr>
        <w:jc w:val="both"/>
        <w:rPr>
          <w:color w:val="70AD47" w:themeColor="accent6"/>
        </w:rPr>
      </w:pPr>
      <w:r w:rsidRPr="002D7917">
        <w:rPr>
          <w:b/>
          <w:bCs/>
          <w:color w:val="70AD47" w:themeColor="accent6"/>
        </w:rPr>
        <w:t>Intraparticle diffusion</w:t>
      </w:r>
      <w:r w:rsidRPr="002D7917">
        <w:rPr>
          <w:color w:val="70AD47" w:themeColor="accent6"/>
        </w:rPr>
        <w:t xml:space="preserve">: </w:t>
      </w:r>
      <w:r w:rsidRPr="00660B96">
        <w:t xml:space="preserve">Pore diffusion and </w:t>
      </w:r>
      <w:r w:rsidRPr="002D7917">
        <w:rPr>
          <w:b/>
          <w:bCs/>
          <w:color w:val="70AD47" w:themeColor="accent6"/>
        </w:rPr>
        <w:t>Surface diffusion</w:t>
      </w:r>
      <w:r w:rsidRPr="002D7917">
        <w:rPr>
          <w:color w:val="70AD47" w:themeColor="accent6"/>
        </w:rPr>
        <w:t xml:space="preserve"> </w:t>
      </w:r>
    </w:p>
    <w:p w14:paraId="031C2A23" w14:textId="77777777" w:rsidR="00660B96" w:rsidRPr="002D7917" w:rsidRDefault="00660B96" w:rsidP="00660B96">
      <w:pPr>
        <w:pStyle w:val="Lijstalinea"/>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2AD5C4D1" w14:textId="0566393D" w:rsidR="00660B96" w:rsidRDefault="00660B96" w:rsidP="001C5838">
      <w:pPr>
        <w:pStyle w:val="Lijstalinea"/>
        <w:numPr>
          <w:ilvl w:val="0"/>
          <w:numId w:val="35"/>
        </w:numPr>
        <w:jc w:val="both"/>
      </w:pPr>
      <w:r w:rsidRPr="00027F9E">
        <w:t>The adsorption- desorption reaction</w:t>
      </w:r>
    </w:p>
    <w:p w14:paraId="543B4134" w14:textId="77777777" w:rsidR="001C5838" w:rsidRDefault="001C5838" w:rsidP="001C5838">
      <w:pPr>
        <w:jc w:val="both"/>
      </w:pPr>
    </w:p>
    <w:p w14:paraId="004150A5" w14:textId="77777777" w:rsidR="001C5838" w:rsidRPr="00560D64" w:rsidRDefault="00000000" w:rsidP="001C5838">
      <w:pPr>
        <w:jc w:val="both"/>
        <w:rPr>
          <w:rFonts w:eastAsiaTheme="minorEastAsia"/>
        </w:rPr>
      </w:pPr>
      <m:oMathPara>
        <m:oMath>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sSub>
            <m:sSubPr>
              <m:ctrlPr>
                <w:rPr>
                  <w:rFonts w:ascii="Cambria Math" w:hAnsi="Cambria Math"/>
                  <w:i/>
                </w:rPr>
              </m:ctrlPr>
            </m:sSubPr>
            <m:e>
              <m:r>
                <w:rPr>
                  <w:rFonts w:ascii="Cambria Math" w:hAnsi="Cambria Math"/>
                </w:rPr>
                <m:t>D</m:t>
              </m:r>
            </m:e>
            <m:sub>
              <m:r>
                <w:rPr>
                  <w:rFonts w:ascii="Cambria Math" w:hAnsi="Cambria Math"/>
                </w:rPr>
                <m:t>s</m:t>
              </m:r>
            </m:sub>
          </m:sSub>
          <m:d>
            <m:dPr>
              <m:ctrlPr>
                <w:rPr>
                  <w:rFonts w:ascii="Cambria Math" w:hAnsi="Cambria Math"/>
                  <w:i/>
                </w:rPr>
              </m:ctrlPr>
            </m:dPr>
            <m:e>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r>
                    <w:rPr>
                      <w:rFonts w:ascii="Cambria Math" w:hAnsi="Cambria Math"/>
                    </w:rPr>
                    <m:t>q</m:t>
                  </m:r>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∂q</m:t>
                  </m:r>
                </m:num>
                <m:den>
                  <m:r>
                    <w:rPr>
                      <w:rFonts w:ascii="Cambria Math" w:hAnsi="Cambria Math"/>
                    </w:rPr>
                    <m:t>∂r</m:t>
                  </m:r>
                </m:den>
              </m:f>
            </m:e>
          </m:d>
        </m:oMath>
      </m:oMathPara>
    </w:p>
    <w:p w14:paraId="509A1A93" w14:textId="4D3C07EC" w:rsidR="001C5838" w:rsidRPr="0088503D" w:rsidRDefault="001C5838" w:rsidP="0088503D">
      <w:pPr>
        <w:pStyle w:val="Bijschrift"/>
        <w:jc w:val="right"/>
        <w:rPr>
          <w:b/>
          <w:bCs/>
          <w:i w:val="0"/>
          <w:iCs w:val="0"/>
        </w:rPr>
      </w:pPr>
      <w:bookmarkStart w:id="91" w:name="_Ref165042768"/>
      <w:r w:rsidRPr="00560D64">
        <w:rPr>
          <w:b/>
          <w:bCs/>
          <w:i w:val="0"/>
          <w:iCs w:val="0"/>
        </w:rPr>
        <w:t>(</w:t>
      </w:r>
      <w:r w:rsidRPr="00560D64">
        <w:rPr>
          <w:b/>
          <w:bCs/>
          <w:i w:val="0"/>
          <w:iCs w:val="0"/>
        </w:rPr>
        <w:fldChar w:fldCharType="begin"/>
      </w:r>
      <w:r w:rsidRPr="00560D64">
        <w:rPr>
          <w:b/>
          <w:bCs/>
          <w:i w:val="0"/>
          <w:iCs w:val="0"/>
        </w:rPr>
        <w:instrText xml:space="preserve"> SEQ ( \* ARABIC </w:instrText>
      </w:r>
      <w:r w:rsidRPr="00560D64">
        <w:rPr>
          <w:b/>
          <w:bCs/>
          <w:i w:val="0"/>
          <w:iCs w:val="0"/>
        </w:rPr>
        <w:fldChar w:fldCharType="separate"/>
      </w:r>
      <w:r w:rsidR="00221AAC">
        <w:rPr>
          <w:b/>
          <w:bCs/>
          <w:i w:val="0"/>
          <w:iCs w:val="0"/>
          <w:noProof/>
        </w:rPr>
        <w:t>16</w:t>
      </w:r>
      <w:r w:rsidRPr="00560D64">
        <w:rPr>
          <w:b/>
          <w:bCs/>
          <w:i w:val="0"/>
          <w:iCs w:val="0"/>
        </w:rPr>
        <w:fldChar w:fldCharType="end"/>
      </w:r>
      <w:r>
        <w:rPr>
          <w:b/>
          <w:bCs/>
          <w:i w:val="0"/>
          <w:iCs w:val="0"/>
        </w:rPr>
        <w:t>)</w:t>
      </w:r>
      <w:bookmarkEnd w:id="91"/>
    </w:p>
    <w:p w14:paraId="3FE6D029" w14:textId="77777777" w:rsidR="00296EC6" w:rsidRDefault="00296EC6">
      <w:pPr>
        <w:spacing w:after="160" w:line="2" w:lineRule="auto"/>
        <w:rPr>
          <w:b/>
          <w:bCs/>
          <w:color w:val="1E64C8" w:themeColor="text2"/>
          <w:sz w:val="18"/>
          <w:szCs w:val="18"/>
        </w:rPr>
      </w:pPr>
      <w:r>
        <w:rPr>
          <w:b/>
          <w:bCs/>
          <w:i/>
          <w:iCs/>
        </w:rPr>
        <w:br w:type="page"/>
      </w:r>
    </w:p>
    <w:p w14:paraId="0A8F3681" w14:textId="77777777" w:rsidR="00FC6AE3" w:rsidRDefault="00FC6AE3" w:rsidP="00FC6AE3">
      <w:pPr>
        <w:pStyle w:val="Kop3"/>
      </w:pPr>
      <w:r>
        <w:lastRenderedPageBreak/>
        <w:t>Pore Diffusion Model (PDM)</w:t>
      </w:r>
    </w:p>
    <w:p w14:paraId="332C1B51" w14:textId="45C02E6D" w:rsidR="00081A76" w:rsidRDefault="00FC6AE3" w:rsidP="00081A76">
      <w:pPr>
        <w:jc w:val="both"/>
      </w:pPr>
      <w:r>
        <w:t xml:space="preserve">The pore diffusion model is also a variant of the complete PSDM which assumes that pore diffusion is predominant and surface diffusion is negligible. It is less common than the HSDM but it is represented by partial differential equation </w:t>
      </w:r>
      <w:r w:rsidRPr="00FC6AE3">
        <w:rPr>
          <w:b/>
          <w:bCs/>
        </w:rPr>
        <w:fldChar w:fldCharType="begin"/>
      </w:r>
      <w:r w:rsidRPr="00FC6AE3">
        <w:rPr>
          <w:b/>
          <w:bCs/>
        </w:rPr>
        <w:instrText xml:space="preserve"> REF _Ref163901866 \h  \* MERGEFORMAT </w:instrText>
      </w:r>
      <w:r w:rsidRPr="00FC6AE3">
        <w:rPr>
          <w:b/>
          <w:bCs/>
        </w:rPr>
      </w:r>
      <w:r w:rsidRPr="00FC6AE3">
        <w:rPr>
          <w:b/>
          <w:bCs/>
        </w:rPr>
        <w:fldChar w:fldCharType="separate"/>
      </w:r>
      <w:r w:rsidR="00221AAC" w:rsidRPr="0007314A">
        <w:rPr>
          <w:b/>
          <w:bCs/>
        </w:rPr>
        <w:t>(</w:t>
      </w:r>
      <w:r w:rsidR="00221AAC" w:rsidRPr="00221AAC">
        <w:rPr>
          <w:b/>
          <w:bCs/>
          <w:noProof/>
        </w:rPr>
        <w:t>17</w:t>
      </w:r>
      <w:r w:rsidR="00221AAC">
        <w:rPr>
          <w:b/>
          <w:bCs/>
        </w:rPr>
        <w:t>)</w:t>
      </w:r>
      <w:r w:rsidRPr="00FC6AE3">
        <w:rPr>
          <w:b/>
          <w:bCs/>
        </w:rPr>
        <w:fldChar w:fldCharType="end"/>
      </w:r>
      <w:r>
        <w:t>.</w:t>
      </w:r>
      <w:r w:rsidR="00081A76" w:rsidRPr="00081A76">
        <w:t xml:space="preserve"> </w:t>
      </w:r>
      <w:r w:rsidR="00081A76">
        <w:t>From the four possibly rate-limiting steps in an adsorption column, the ones that are included in the model are marked green.</w:t>
      </w:r>
      <w:r w:rsidR="00B2495A">
        <w:t xml:space="preserve"> Mass balance and </w:t>
      </w:r>
      <w:r w:rsidR="00E04DDB">
        <w:t>diffusion equations are again similar as in the prior described PSDM, except for surface diffusion</w:t>
      </w:r>
      <w:r w:rsidR="006D5BD4">
        <w:t xml:space="preserve">. It is called a two-phase model as it considers two diffusion types: intraparticle pore and external film diffusion </w:t>
      </w:r>
      <w:r w:rsidR="006D5BD4">
        <w:fldChar w:fldCharType="begin"/>
      </w:r>
      <w:r w:rsidR="00403858">
        <w:instrText xml:space="preserve"> ADDIN ZOTERO_ITEM CSL_CITATION {"citationID":"3aX2ftYz","properties":{"formattedCitation":"(S.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6D5BD4">
        <w:fldChar w:fldCharType="separate"/>
      </w:r>
      <w:r w:rsidR="006D5BD4" w:rsidRPr="0088503D">
        <w:rPr>
          <w:rFonts w:cs="Arial"/>
        </w:rPr>
        <w:t>(S. Sharma et al., 2023)</w:t>
      </w:r>
      <w:r w:rsidR="006D5BD4">
        <w:fldChar w:fldCharType="end"/>
      </w:r>
      <w:r w:rsidR="006D5BD4">
        <w:t>.</w:t>
      </w:r>
    </w:p>
    <w:p w14:paraId="3E20B497" w14:textId="77777777" w:rsidR="00081A76" w:rsidRDefault="00081A76" w:rsidP="00081A76">
      <w:pPr>
        <w:jc w:val="both"/>
      </w:pPr>
    </w:p>
    <w:p w14:paraId="07BCC73F" w14:textId="77777777" w:rsidR="00081A76" w:rsidRDefault="00081A76" w:rsidP="00081A76">
      <w:pPr>
        <w:pStyle w:val="Lijstalinea"/>
        <w:numPr>
          <w:ilvl w:val="0"/>
          <w:numId w:val="36"/>
        </w:numPr>
        <w:jc w:val="both"/>
      </w:pPr>
      <w:r w:rsidRPr="002D7917">
        <w:rPr>
          <w:b/>
          <w:bCs/>
          <w:color w:val="70AD47" w:themeColor="accent6"/>
        </w:rPr>
        <w:t>Liquid phase mass transfer</w:t>
      </w:r>
    </w:p>
    <w:p w14:paraId="70346CD0" w14:textId="77777777" w:rsidR="00081A76" w:rsidRPr="002D7917" w:rsidRDefault="00081A76" w:rsidP="00081A76">
      <w:pPr>
        <w:pStyle w:val="Lijstalinea"/>
        <w:numPr>
          <w:ilvl w:val="0"/>
          <w:numId w:val="36"/>
        </w:numPr>
        <w:jc w:val="both"/>
        <w:rPr>
          <w:color w:val="70AD47" w:themeColor="accent6"/>
        </w:rPr>
      </w:pPr>
      <w:r w:rsidRPr="002D7917">
        <w:rPr>
          <w:b/>
          <w:bCs/>
          <w:color w:val="70AD47" w:themeColor="accent6"/>
        </w:rPr>
        <w:t>External film diffusion</w:t>
      </w:r>
    </w:p>
    <w:p w14:paraId="263F58DB" w14:textId="1F47FB3D" w:rsidR="00081A76" w:rsidRDefault="00081A76" w:rsidP="00081A76">
      <w:pPr>
        <w:pStyle w:val="Lijstalinea"/>
        <w:numPr>
          <w:ilvl w:val="0"/>
          <w:numId w:val="36"/>
        </w:numPr>
        <w:jc w:val="both"/>
        <w:rPr>
          <w:color w:val="70AD47" w:themeColor="accent6"/>
        </w:rPr>
      </w:pPr>
      <w:r w:rsidRPr="002D7917">
        <w:rPr>
          <w:b/>
          <w:bCs/>
          <w:color w:val="70AD47" w:themeColor="accent6"/>
        </w:rPr>
        <w:t>Intraparticle diffusion</w:t>
      </w:r>
      <w:r w:rsidRPr="002D7917">
        <w:rPr>
          <w:color w:val="70AD47" w:themeColor="accent6"/>
        </w:rPr>
        <w:t xml:space="preserve">: </w:t>
      </w:r>
      <w:r w:rsidRPr="002D7917">
        <w:rPr>
          <w:b/>
          <w:bCs/>
          <w:color w:val="70AD47" w:themeColor="accent6"/>
        </w:rPr>
        <w:t xml:space="preserve">Pore diffusion </w:t>
      </w:r>
      <w:r w:rsidRPr="00B2495A">
        <w:t>and Surface diffusion</w:t>
      </w:r>
    </w:p>
    <w:p w14:paraId="6740959C" w14:textId="77777777" w:rsidR="00081A76" w:rsidRPr="002D7917" w:rsidRDefault="00081A76" w:rsidP="00081A76">
      <w:pPr>
        <w:pStyle w:val="Lijstalinea"/>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33B86986" w14:textId="77777777" w:rsidR="00081A76" w:rsidRPr="00027F9E" w:rsidRDefault="00081A76" w:rsidP="00081A76">
      <w:pPr>
        <w:pStyle w:val="Lijstalinea"/>
        <w:numPr>
          <w:ilvl w:val="0"/>
          <w:numId w:val="36"/>
        </w:numPr>
        <w:jc w:val="both"/>
      </w:pPr>
      <w:r w:rsidRPr="00027F9E">
        <w:t>The adsorption- desorption reaction</w:t>
      </w:r>
    </w:p>
    <w:p w14:paraId="03F78368" w14:textId="77777777" w:rsidR="00FC6AE3" w:rsidRDefault="00FC6AE3" w:rsidP="00FC6AE3">
      <w:pPr>
        <w:jc w:val="both"/>
      </w:pPr>
    </w:p>
    <w:p w14:paraId="4978D445" w14:textId="77777777" w:rsidR="00FC6AE3" w:rsidRDefault="00000000" w:rsidP="00FC6AE3">
      <w:pPr>
        <w:jc w:val="both"/>
      </w:pPr>
      <m:oMathPara>
        <m:oMath>
          <m:f>
            <m:fPr>
              <m:ctrlPr>
                <w:rPr>
                  <w:rFonts w:ascii="Cambria Math" w:hAnsi="Cambria Math"/>
                  <w:i/>
                </w:rPr>
              </m:ctrlPr>
            </m:fPr>
            <m:num>
              <m:r>
                <w:rPr>
                  <w:rFonts w:ascii="Cambria Math" w:hAnsi="Cambria Math"/>
                </w:rPr>
                <m:t>∂q</m:t>
              </m:r>
            </m:num>
            <m:den>
              <m:r>
                <w:rPr>
                  <w:rFonts w:ascii="Cambria Math" w:hAnsi="Cambria Math"/>
                </w:rPr>
                <m:t>∂t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D</m:t>
                  </m:r>
                </m:e>
                <m:sub>
                  <m:r>
                    <w:rPr>
                      <w:rFonts w:ascii="Cambria Math" w:hAnsi="Cambria Math"/>
                    </w:rPr>
                    <m:t>P</m:t>
                  </m:r>
                </m:sub>
              </m:sSub>
            </m:num>
            <m:den>
              <m:sSub>
                <m:sSubPr>
                  <m:ctrlPr>
                    <w:rPr>
                      <w:rFonts w:ascii="Cambria Math" w:hAnsi="Cambria Math"/>
                      <w:i/>
                    </w:rPr>
                  </m:ctrlPr>
                </m:sSubPr>
                <m:e>
                  <m:r>
                    <w:rPr>
                      <w:rFonts w:ascii="Cambria Math" w:hAnsi="Cambria Math"/>
                    </w:rPr>
                    <m:t>ρ</m:t>
                  </m:r>
                </m:e>
                <m:sub>
                  <m:r>
                    <w:rPr>
                      <w:rFonts w:ascii="Cambria Math" w:hAnsi="Cambria Math"/>
                    </w:rPr>
                    <m:t>P</m:t>
                  </m:r>
                </m:sub>
              </m:sSub>
            </m:den>
          </m:f>
          <m:d>
            <m:dPr>
              <m:ctrlPr>
                <w:rPr>
                  <w:rFonts w:ascii="Cambria Math" w:hAnsi="Cambria Math"/>
                  <w:i/>
                </w:rPr>
              </m:ctrlPr>
            </m:dPr>
            <m:e>
              <m:r>
                <w:rPr>
                  <w:rFonts w:ascii="Cambria Math" w:hAnsi="Cambria Math"/>
                </w:rPr>
                <m:t xml:space="preserve"> </m:t>
              </m:r>
              <m:f>
                <m:fPr>
                  <m:ctrlPr>
                    <w:rPr>
                      <w:rFonts w:ascii="Cambria Math" w:hAnsi="Cambria Math"/>
                      <w:i/>
                    </w:rPr>
                  </m:ctrlPr>
                </m:fPr>
                <m:num>
                  <m:sSup>
                    <m:sSupPr>
                      <m:ctrlPr>
                        <w:rPr>
                          <w:rFonts w:ascii="Cambria Math" w:hAnsi="Cambria Math"/>
                          <w:i/>
                        </w:rPr>
                      </m:ctrlPr>
                    </m:sSupPr>
                    <m:e>
                      <m:r>
                        <w:rPr>
                          <w:rFonts w:ascii="Cambria Math" w:hAnsi="Cambria Math"/>
                        </w:rPr>
                        <m:t>∂</m:t>
                      </m:r>
                    </m:e>
                    <m:sup>
                      <m:r>
                        <w:rPr>
                          <w:rFonts w:ascii="Cambria Math" w:hAnsi="Cambria Math"/>
                        </w:rPr>
                        <m:t>2</m:t>
                      </m:r>
                    </m:sup>
                  </m:sSup>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m:t>
                  </m:r>
                  <m:sSup>
                    <m:sSupPr>
                      <m:ctrlPr>
                        <w:rPr>
                          <w:rFonts w:ascii="Cambria Math" w:hAnsi="Cambria Math"/>
                          <w:i/>
                        </w:rPr>
                      </m:ctrlPr>
                    </m:sSupPr>
                    <m:e>
                      <m:r>
                        <w:rPr>
                          <w:rFonts w:ascii="Cambria Math" w:hAnsi="Cambria Math"/>
                        </w:rPr>
                        <m:t>r</m:t>
                      </m:r>
                    </m:e>
                    <m:sup>
                      <m:r>
                        <w:rPr>
                          <w:rFonts w:ascii="Cambria Math" w:hAnsi="Cambria Math"/>
                        </w:rPr>
                        <m:t>2</m:t>
                      </m:r>
                    </m:sup>
                  </m:sSup>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r</m:t>
                  </m:r>
                </m:den>
              </m:f>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C</m:t>
                      </m:r>
                    </m:e>
                    <m:sub>
                      <m:r>
                        <w:rPr>
                          <w:rFonts w:ascii="Cambria Math" w:hAnsi="Cambria Math"/>
                        </w:rPr>
                        <m:t>P</m:t>
                      </m:r>
                    </m:sub>
                  </m:sSub>
                </m:num>
                <m:den>
                  <m:r>
                    <w:rPr>
                      <w:rFonts w:ascii="Cambria Math" w:hAnsi="Cambria Math"/>
                    </w:rPr>
                    <m:t>∂r</m:t>
                  </m:r>
                </m:den>
              </m:f>
            </m:e>
          </m:d>
        </m:oMath>
      </m:oMathPara>
    </w:p>
    <w:p w14:paraId="3B742A57" w14:textId="35F847E3" w:rsidR="00FC6AE3" w:rsidRPr="0007314A" w:rsidRDefault="00FC6AE3" w:rsidP="00FC6AE3">
      <w:pPr>
        <w:pStyle w:val="Bijschrift"/>
        <w:jc w:val="right"/>
        <w:rPr>
          <w:b/>
          <w:bCs/>
          <w:i w:val="0"/>
          <w:iCs w:val="0"/>
        </w:rPr>
      </w:pPr>
      <w:bookmarkStart w:id="92" w:name="_Ref163901866"/>
      <w:r w:rsidRPr="0007314A">
        <w:rPr>
          <w:b/>
          <w:bCs/>
          <w:i w:val="0"/>
          <w:iCs w:val="0"/>
        </w:rPr>
        <w:t>(</w:t>
      </w:r>
      <w:r w:rsidRPr="0007314A">
        <w:rPr>
          <w:b/>
          <w:bCs/>
          <w:i w:val="0"/>
          <w:iCs w:val="0"/>
        </w:rPr>
        <w:fldChar w:fldCharType="begin"/>
      </w:r>
      <w:r w:rsidRPr="0007314A">
        <w:rPr>
          <w:b/>
          <w:bCs/>
          <w:i w:val="0"/>
          <w:iCs w:val="0"/>
        </w:rPr>
        <w:instrText xml:space="preserve"> SEQ ( \* ARABIC </w:instrText>
      </w:r>
      <w:r w:rsidRPr="0007314A">
        <w:rPr>
          <w:b/>
          <w:bCs/>
          <w:i w:val="0"/>
          <w:iCs w:val="0"/>
        </w:rPr>
        <w:fldChar w:fldCharType="separate"/>
      </w:r>
      <w:r w:rsidR="00221AAC">
        <w:rPr>
          <w:b/>
          <w:bCs/>
          <w:i w:val="0"/>
          <w:iCs w:val="0"/>
          <w:noProof/>
        </w:rPr>
        <w:t>17</w:t>
      </w:r>
      <w:r w:rsidRPr="0007314A">
        <w:rPr>
          <w:b/>
          <w:bCs/>
          <w:i w:val="0"/>
          <w:iCs w:val="0"/>
        </w:rPr>
        <w:fldChar w:fldCharType="end"/>
      </w:r>
      <w:r>
        <w:rPr>
          <w:b/>
          <w:bCs/>
          <w:i w:val="0"/>
          <w:iCs w:val="0"/>
        </w:rPr>
        <w:t>)</w:t>
      </w:r>
      <w:bookmarkEnd w:id="92"/>
    </w:p>
    <w:p w14:paraId="5FFADF6B" w14:textId="2092B3EB" w:rsidR="00FC6AE3" w:rsidRDefault="00FC6AE3" w:rsidP="00FC6AE3">
      <w:pPr>
        <w:pStyle w:val="Kop3"/>
      </w:pPr>
      <w:r>
        <w:t>Linear Driving Force (LDF) model</w:t>
      </w:r>
    </w:p>
    <w:p w14:paraId="41DC2183" w14:textId="00C878A3" w:rsidR="001A4B86" w:rsidRDefault="00FC6AE3" w:rsidP="001A4B86">
      <w:pPr>
        <w:jc w:val="both"/>
      </w:pPr>
      <w:r>
        <w:t>The linear driving force (LDF) model</w:t>
      </w:r>
      <w:r w:rsidR="00EA2026">
        <w:t xml:space="preserve"> is a diffusion-based model and </w:t>
      </w:r>
      <w:r w:rsidR="00E413C1">
        <w:t>an a</w:t>
      </w:r>
      <w:r w:rsidR="007E2132">
        <w:t>pproximation</w:t>
      </w:r>
      <w:r w:rsidR="00696E49">
        <w:t xml:space="preserve"> </w:t>
      </w:r>
      <w:r w:rsidR="008D17B2">
        <w:t>to</w:t>
      </w:r>
      <w:r w:rsidR="00696E49">
        <w:t xml:space="preserve"> the </w:t>
      </w:r>
      <w:r w:rsidR="00565747">
        <w:t>exact but much more complicated P</w:t>
      </w:r>
      <w:r w:rsidR="00591899">
        <w:t>SDM</w:t>
      </w:r>
      <w:r w:rsidR="00ED2323">
        <w:t>.</w:t>
      </w:r>
      <w:r>
        <w:t xml:space="preserve"> </w:t>
      </w:r>
      <w:r w:rsidR="007E2132">
        <w:t>T</w:t>
      </w:r>
      <w:r>
        <w:t>he model is based on a simplified mass transfer equation</w:t>
      </w:r>
      <w:r w:rsidR="00711323">
        <w:t xml:space="preserve"> </w:t>
      </w:r>
      <w:r w:rsidR="00894EE3" w:rsidRPr="00894EE3">
        <w:rPr>
          <w:b/>
          <w:bCs/>
        </w:rPr>
        <w:fldChar w:fldCharType="begin"/>
      </w:r>
      <w:r w:rsidR="00894EE3" w:rsidRPr="00894EE3">
        <w:rPr>
          <w:b/>
          <w:bCs/>
        </w:rPr>
        <w:instrText xml:space="preserve"> REF _Ref163905633 \h  \* MERGEFORMAT </w:instrText>
      </w:r>
      <w:r w:rsidR="00894EE3" w:rsidRPr="00894EE3">
        <w:rPr>
          <w:b/>
          <w:bCs/>
        </w:rPr>
      </w:r>
      <w:r w:rsidR="00894EE3" w:rsidRPr="00894EE3">
        <w:rPr>
          <w:b/>
          <w:bCs/>
        </w:rPr>
        <w:fldChar w:fldCharType="separate"/>
      </w:r>
      <w:r w:rsidR="00221AAC" w:rsidRPr="00FB524F">
        <w:rPr>
          <w:b/>
          <w:bCs/>
        </w:rPr>
        <w:t>(</w:t>
      </w:r>
      <w:r w:rsidR="00221AAC" w:rsidRPr="00221AAC">
        <w:rPr>
          <w:b/>
          <w:bCs/>
          <w:noProof/>
        </w:rPr>
        <w:t>18</w:t>
      </w:r>
      <w:r w:rsidR="00221AAC">
        <w:rPr>
          <w:b/>
          <w:bCs/>
        </w:rPr>
        <w:t>)</w:t>
      </w:r>
      <w:r w:rsidR="00894EE3" w:rsidRPr="00894EE3">
        <w:rPr>
          <w:b/>
          <w:bCs/>
        </w:rPr>
        <w:fldChar w:fldCharType="end"/>
      </w:r>
      <w:r w:rsidR="00B15D32">
        <w:t xml:space="preserve"> with a</w:t>
      </w:r>
      <w:r w:rsidR="008D17B2">
        <w:t>n</w:t>
      </w:r>
      <w:r w:rsidR="00B15D32">
        <w:t xml:space="preserve"> </w:t>
      </w:r>
      <w:r w:rsidR="004B0D86">
        <w:t xml:space="preserve">all-in-one or ‘lumped’ intraparticle mass transfer coefficient </w:t>
      </w:r>
      <m:oMath>
        <m:r>
          <w:rPr>
            <w:rFonts w:ascii="Cambria Math" w:hAnsi="Cambria Math"/>
          </w:rPr>
          <m:t>k</m:t>
        </m:r>
      </m:oMath>
      <w:r w:rsidR="004B0D86">
        <w:rPr>
          <w:rFonts w:eastAsiaTheme="minorEastAsia"/>
        </w:rPr>
        <w:t xml:space="preserve"> </w:t>
      </w:r>
      <w:r w:rsidR="00C47A2D">
        <w:fldChar w:fldCharType="begin"/>
      </w:r>
      <w:r w:rsidR="00C47A2D">
        <w:instrText xml:space="preserve"> ADDIN ZOTERO_ITEM CSL_CITATION {"citationID":"ORZ9VYBt","properties":{"formattedCitation":"(S. Sharma et al., 2023; Xu et al., 2013)","plainCitation":"(S. Sharma et al., 2023; Xu et al., 2013)","noteIndex":0},"citationItems":[{"id":50,"uris":["http://zotero.org/users/local/h6YJVYLe/items/UL9JG7YD"],"itemData":{"id":50,"type":"article-journal","abstract":"We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C47A2D">
        <w:fldChar w:fldCharType="separate"/>
      </w:r>
      <w:r w:rsidR="00C47A2D" w:rsidRPr="00696E49">
        <w:rPr>
          <w:rFonts w:cs="Arial"/>
        </w:rPr>
        <w:t>(S. Sharma et al., 2023; Xu et al., 2013)</w:t>
      </w:r>
      <w:r w:rsidR="00C47A2D">
        <w:fldChar w:fldCharType="end"/>
      </w:r>
      <w:r>
        <w:t>.</w:t>
      </w:r>
      <w:r w:rsidR="00F63E37">
        <w:t xml:space="preserve"> </w:t>
      </w:r>
      <w:r>
        <w:t xml:space="preserve">It states that the rate of adsorption is proportional to the amount of adsorbate still required to achieve equilibrium, which is covered by the driving force factor </w:t>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oMath>
      <w:r>
        <w:rPr>
          <w:rFonts w:eastAsiaTheme="minorEastAsia"/>
        </w:rPr>
        <w:t>.</w:t>
      </w:r>
      <w:r>
        <w:t xml:space="preserve"> </w:t>
      </w:r>
      <m:oMath>
        <m:sSub>
          <m:sSubPr>
            <m:ctrlPr>
              <w:rPr>
                <w:rFonts w:ascii="Cambria Math" w:hAnsi="Cambria Math"/>
                <w:i/>
              </w:rPr>
            </m:ctrlPr>
          </m:sSubPr>
          <m:e>
            <m:r>
              <w:rPr>
                <w:rFonts w:ascii="Cambria Math" w:hAnsi="Cambria Math"/>
              </w:rPr>
              <m:t>q</m:t>
            </m:r>
          </m:e>
          <m:sub>
            <m:r>
              <w:rPr>
                <w:rFonts w:ascii="Cambria Math" w:hAnsi="Cambria Math"/>
              </w:rPr>
              <m:t>s</m:t>
            </m:r>
          </m:sub>
        </m:sSub>
      </m:oMath>
      <w:r w:rsidR="00775D60">
        <w:t xml:space="preserve"> is the equilibrium adsorption amount at</w:t>
      </w:r>
      <w:r w:rsidR="00111638">
        <w:t xml:space="preserve"> the external particle surface and </w:t>
      </w:r>
      <w:r w:rsidR="00775D60">
        <w:t xml:space="preserve">is related to </w:t>
      </w:r>
      <m:oMath>
        <m:sSub>
          <m:sSubPr>
            <m:ctrlPr>
              <w:rPr>
                <w:rFonts w:ascii="Cambria Math" w:hAnsi="Cambria Math"/>
                <w:i/>
              </w:rPr>
            </m:ctrlPr>
          </m:sSubPr>
          <m:e>
            <m:r>
              <w:rPr>
                <w:rFonts w:ascii="Cambria Math" w:hAnsi="Cambria Math"/>
              </w:rPr>
              <m:t>C</m:t>
            </m:r>
          </m:e>
          <m:sub>
            <m:r>
              <w:rPr>
                <w:rFonts w:ascii="Cambria Math" w:hAnsi="Cambria Math"/>
              </w:rPr>
              <m:t>s</m:t>
            </m:r>
          </m:sub>
        </m:sSub>
      </m:oMath>
      <w:r w:rsidR="00775D60">
        <w:rPr>
          <w:rFonts w:eastAsiaTheme="minorEastAsia"/>
        </w:rPr>
        <w:t xml:space="preserve"> by an appropriate adsorption isotherm (equation </w:t>
      </w:r>
      <w:r w:rsidR="00775D60" w:rsidRPr="009E0153">
        <w:rPr>
          <w:rFonts w:eastAsiaTheme="minorEastAsia"/>
        </w:rPr>
        <w:fldChar w:fldCharType="begin"/>
      </w:r>
      <w:r w:rsidR="00775D60" w:rsidRPr="009E0153">
        <w:rPr>
          <w:rFonts w:eastAsiaTheme="minorEastAsia"/>
        </w:rPr>
        <w:instrText xml:space="preserve"> REF _Ref153377986 \h  \* MERGEFORMAT </w:instrText>
      </w:r>
      <w:r w:rsidR="00775D60" w:rsidRPr="009E0153">
        <w:rPr>
          <w:rFonts w:eastAsiaTheme="minorEastAsia"/>
        </w:rPr>
      </w:r>
      <w:r w:rsidR="00775D60" w:rsidRPr="009E0153">
        <w:rPr>
          <w:rFonts w:eastAsiaTheme="minorEastAsia"/>
        </w:rPr>
        <w:fldChar w:fldCharType="separate"/>
      </w:r>
      <w:r w:rsidR="00221AAC" w:rsidRPr="001E48C2">
        <w:rPr>
          <w:b/>
          <w:bCs/>
        </w:rPr>
        <w:t>(</w:t>
      </w:r>
      <w:r w:rsidR="00221AAC" w:rsidRPr="00221AAC">
        <w:rPr>
          <w:b/>
          <w:bCs/>
          <w:noProof/>
        </w:rPr>
        <w:t>15</w:t>
      </w:r>
      <w:r w:rsidR="00221AAC">
        <w:rPr>
          <w:b/>
          <w:bCs/>
        </w:rPr>
        <w:t>)</w:t>
      </w:r>
      <w:r w:rsidR="00775D60" w:rsidRPr="009E0153">
        <w:rPr>
          <w:rFonts w:eastAsiaTheme="minorEastAsia"/>
        </w:rPr>
        <w:fldChar w:fldCharType="end"/>
      </w:r>
      <w:r w:rsidR="00775D60">
        <w:rPr>
          <w:rFonts w:eastAsiaTheme="minorEastAsia"/>
        </w:rPr>
        <w:t xml:space="preserve">).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sidR="00E427CB">
        <w:rPr>
          <w:rFonts w:eastAsiaTheme="minorEastAsia"/>
        </w:rPr>
        <w:t xml:space="preserve"> is</w:t>
      </w:r>
      <w:r w:rsidR="001C2384">
        <w:rPr>
          <w:rFonts w:eastAsiaTheme="minorEastAsia"/>
        </w:rPr>
        <w:t xml:space="preserve"> the mean loading in the particle</w:t>
      </w:r>
      <w:r w:rsidR="00111638">
        <w:rPr>
          <w:rFonts w:eastAsiaTheme="minorEastAsia"/>
        </w:rPr>
        <w:t>.</w:t>
      </w:r>
      <w:r w:rsidR="00FC6B82">
        <w:rPr>
          <w:rFonts w:eastAsiaTheme="minorEastAsia"/>
        </w:rPr>
        <w:t xml:space="preserve"> </w:t>
      </w:r>
      <w:r w:rsidR="00111638">
        <w:rPr>
          <w:rFonts w:eastAsiaTheme="minorEastAsia"/>
        </w:rPr>
        <w:t xml:space="preserve">The uptake rate </w:t>
      </w:r>
      <m:oMath>
        <m:f>
          <m:fPr>
            <m:ctrlPr>
              <w:rPr>
                <w:rFonts w:ascii="Cambria Math" w:hAnsi="Cambria Math"/>
                <w:i/>
              </w:rPr>
            </m:ctrlPr>
          </m:fPr>
          <m:num>
            <m:r>
              <w:rPr>
                <w:rFonts w:ascii="Cambria Math" w:hAnsi="Cambria Math"/>
              </w:rPr>
              <m:t>dq</m:t>
            </m:r>
          </m:num>
          <m:den>
            <m:r>
              <w:rPr>
                <w:rFonts w:ascii="Cambria Math" w:hAnsi="Cambria Math"/>
              </w:rPr>
              <m:t>dt</m:t>
            </m:r>
          </m:den>
        </m:f>
      </m:oMath>
      <w:r w:rsidRPr="00D73BF7">
        <w:t xml:space="preserve"> </w:t>
      </w:r>
      <w:r w:rsidR="00E94383">
        <w:t>depends on the</w:t>
      </w:r>
      <w:r w:rsidR="00D76598">
        <w:t xml:space="preserve"> linear</w:t>
      </w:r>
      <w:r w:rsidR="00E94383">
        <w:t xml:space="preserve"> difference between both.</w:t>
      </w:r>
      <w:r w:rsidR="00111638">
        <w:t xml:space="preserve"> </w:t>
      </w:r>
      <w:r w:rsidR="00D76598">
        <w:t>E</w:t>
      </w:r>
      <w:r>
        <w:t xml:space="preserve">xternal diffusion can be considered by including equation </w:t>
      </w:r>
      <w:r w:rsidRPr="00891320">
        <w:fldChar w:fldCharType="begin"/>
      </w:r>
      <w:r w:rsidRPr="00891320">
        <w:instrText xml:space="preserve"> REF _Ref153374058 \h  \* MERGEFORMAT </w:instrText>
      </w:r>
      <w:r w:rsidRPr="00891320">
        <w:fldChar w:fldCharType="separate"/>
      </w:r>
      <w:r w:rsidR="00221AAC" w:rsidRPr="0028342D">
        <w:rPr>
          <w:b/>
          <w:bCs/>
        </w:rPr>
        <w:t>(</w:t>
      </w:r>
      <w:r w:rsidR="00221AAC" w:rsidRPr="00221AAC">
        <w:rPr>
          <w:b/>
          <w:bCs/>
          <w:noProof/>
        </w:rPr>
        <w:t>7</w:t>
      </w:r>
      <w:r w:rsidR="00221AAC">
        <w:rPr>
          <w:b/>
          <w:bCs/>
        </w:rPr>
        <w:t>)</w:t>
      </w:r>
      <w:r w:rsidRPr="00891320">
        <w:fldChar w:fldCharType="end"/>
      </w:r>
      <w:r>
        <w:t xml:space="preserve"> </w:t>
      </w:r>
      <w:r>
        <w:fldChar w:fldCharType="begin"/>
      </w:r>
      <w:r>
        <w:instrText xml:space="preserve"> ADDIN ZOTERO_ITEM CSL_CITATION {"citationID":"YEyZc65p","properties":{"formattedCitation":"(S. Sharma et al., 2023; Worch, 2008)","plainCitation":"(S. Sharma et al., 2023; Worch, 2008)","noteIndex":0},"citationItems":[{"id":50,"uris":["http://zotero.org/users/local/h6YJVYLe/items/UL9JG7YD"],"itemData":{"id":50,"type":"article-journal","abstract":"We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H."},{"family":"Dubbeldam","given":"David"}],"issued":{"date-parts":[["2023",6,13]]}}},{"id":57,"uris":["http://zotero.org/users/local/h6YJVYLe/items/CV6JDTSC"],"itemData":{"id":57,"type":"article-journal","abstract":"A review is given on the state of modelling of fixed-bed adsorption processes in drinking water treatment with special consideration of parameter estimation. In particular, the Homogenous Surface Diffusion Model (HSDM) and the Linear Driving Force Model (LDF model) are compared and evaluated with respect to availability of the required model parameters. In this context, methods for predicting equilibrium and mass transfer parameters are critically discussed under particular consideration of the specific drinking water characteristics. Feasibilities and limits of different approaches for estimating equilibrium parameters are exemplarily shown. In particular, Polanyi's potential theory, a modified Freundlich equation, and the adsorption analysis for complex mixture solutions are considered. Furthermore, empirical correlations for predicting mass transfer coefficients for single-solute and multi-component adsorbate systems are presented and evaluated.","container-title":"Journal of Water Supply Research and Technology-aqua - J WATER SUPPLY RES TECHNOL-AQ","DOI":"10.2166/aqua.2008.100","journalAbbreviation":"Journal of Water Supply Research and Technology-aqua - J WATER SUPPLY RES TECHNOL-AQ","source":"ResearchGate","title":"Fixed-bed adsorption in drinking water treatment: A critical review on models and parameter estimation","title-short":"Fixed-bed adsorption in drinking water treatment","volume":"57","author":[{"family":"Worch","given":"Eckhard"}],"issued":{"date-parts":[["2008",5,1]]}}}],"schema":"https://github.com/citation-style-language/schema/raw/master/csl-citation.json"} </w:instrText>
      </w:r>
      <w:r>
        <w:fldChar w:fldCharType="separate"/>
      </w:r>
      <w:r w:rsidRPr="00891320">
        <w:rPr>
          <w:rFonts w:cs="Arial"/>
        </w:rPr>
        <w:t>(S. Sharma et al., 2023; Worch, 2008)</w:t>
      </w:r>
      <w:r>
        <w:fldChar w:fldCharType="end"/>
      </w:r>
      <w:r>
        <w:t>.</w:t>
      </w:r>
      <w:r w:rsidR="00F01670">
        <w:t xml:space="preserve"> </w:t>
      </w:r>
      <w:r w:rsidR="007C13EC">
        <w:t>The steps included</w:t>
      </w:r>
      <w:r w:rsidR="001A4B86">
        <w:t xml:space="preserve"> in </w:t>
      </w:r>
      <w:r w:rsidR="00FA2017">
        <w:t>the LDF model</w:t>
      </w:r>
      <w:r w:rsidR="001A4B86">
        <w:t xml:space="preserve"> are marked green.</w:t>
      </w:r>
      <w:r w:rsidR="006D5BD4">
        <w:t xml:space="preserve"> It is called a two-phase model as it considers </w:t>
      </w:r>
      <w:r w:rsidR="00FA2017">
        <w:t>both</w:t>
      </w:r>
      <w:r w:rsidR="006D5BD4">
        <w:t xml:space="preserve"> intraparticle and external film diffusion </w:t>
      </w:r>
      <w:r w:rsidR="006D5BD4">
        <w:fldChar w:fldCharType="begin"/>
      </w:r>
      <w:r w:rsidR="00403858">
        <w:instrText xml:space="preserve"> ADDIN ZOTERO_ITEM CSL_CITATION {"citationID":"lVjGnbex","properties":{"formattedCitation":"(S.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6D5BD4">
        <w:fldChar w:fldCharType="separate"/>
      </w:r>
      <w:r w:rsidR="006D5BD4" w:rsidRPr="0088503D">
        <w:rPr>
          <w:rFonts w:cs="Arial"/>
        </w:rPr>
        <w:t>(S. Sharma et al., 2023)</w:t>
      </w:r>
      <w:r w:rsidR="006D5BD4">
        <w:fldChar w:fldCharType="end"/>
      </w:r>
      <w:r w:rsidR="006D5BD4">
        <w:t>.</w:t>
      </w:r>
    </w:p>
    <w:p w14:paraId="3659FB4A" w14:textId="34FE6972" w:rsidR="00FC6AE3" w:rsidRDefault="00FC6AE3" w:rsidP="00FC6AE3">
      <w:pPr>
        <w:jc w:val="both"/>
      </w:pPr>
    </w:p>
    <w:p w14:paraId="6DD3EB8E" w14:textId="77777777" w:rsidR="001A4B86" w:rsidRPr="009220EF" w:rsidRDefault="001A4B86" w:rsidP="001A4B86">
      <w:pPr>
        <w:pStyle w:val="Lijstalinea"/>
        <w:numPr>
          <w:ilvl w:val="0"/>
          <w:numId w:val="37"/>
        </w:numPr>
        <w:jc w:val="both"/>
      </w:pPr>
      <w:r w:rsidRPr="009220EF">
        <w:t>Liquid phase mass transfer</w:t>
      </w:r>
    </w:p>
    <w:p w14:paraId="7600A6EF" w14:textId="77777777" w:rsidR="001A4B86" w:rsidRPr="002D7917" w:rsidRDefault="001A4B86" w:rsidP="001A4B86">
      <w:pPr>
        <w:pStyle w:val="Lijstalinea"/>
        <w:numPr>
          <w:ilvl w:val="0"/>
          <w:numId w:val="37"/>
        </w:numPr>
        <w:jc w:val="both"/>
        <w:rPr>
          <w:color w:val="70AD47" w:themeColor="accent6"/>
        </w:rPr>
      </w:pPr>
      <w:r w:rsidRPr="002D7917">
        <w:rPr>
          <w:b/>
          <w:bCs/>
          <w:color w:val="70AD47" w:themeColor="accent6"/>
        </w:rPr>
        <w:t>External film diffusion</w:t>
      </w:r>
    </w:p>
    <w:p w14:paraId="121124E0" w14:textId="5E017E31" w:rsidR="001A4B86" w:rsidRPr="00FC6B82" w:rsidRDefault="001A4B86" w:rsidP="001A4B86">
      <w:pPr>
        <w:pStyle w:val="Lijstalinea"/>
        <w:numPr>
          <w:ilvl w:val="0"/>
          <w:numId w:val="37"/>
        </w:numPr>
        <w:jc w:val="both"/>
        <w:rPr>
          <w:b/>
          <w:bCs/>
          <w:color w:val="70AD47" w:themeColor="accent6"/>
        </w:rPr>
      </w:pPr>
      <w:r w:rsidRPr="005B71C8">
        <w:rPr>
          <w:b/>
          <w:bCs/>
          <w:color w:val="70AD47" w:themeColor="accent6"/>
        </w:rPr>
        <w:t>Intraparticle diffusion</w:t>
      </w:r>
      <w:r w:rsidRPr="007213C7">
        <w:t xml:space="preserve">: </w:t>
      </w:r>
      <w:r w:rsidR="005B71C8" w:rsidRPr="00FC6B82">
        <w:rPr>
          <w:b/>
          <w:bCs/>
          <w:color w:val="70AD47" w:themeColor="accent6"/>
        </w:rPr>
        <w:t>lumped mass transfer coefficient</w:t>
      </w:r>
      <w:r w:rsidRPr="00FC6B82">
        <w:rPr>
          <w:b/>
          <w:bCs/>
          <w:color w:val="70AD47" w:themeColor="accent6"/>
        </w:rPr>
        <w:t xml:space="preserve"> </w:t>
      </w:r>
    </w:p>
    <w:p w14:paraId="36C05734" w14:textId="77777777" w:rsidR="001A4B86" w:rsidRPr="002D7917" w:rsidRDefault="001A4B86" w:rsidP="001A4B86">
      <w:pPr>
        <w:pStyle w:val="Lijstalinea"/>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0BDE37B7" w14:textId="77777777" w:rsidR="001A4B86" w:rsidRDefault="001A4B86" w:rsidP="001A4B86">
      <w:pPr>
        <w:pStyle w:val="Lijstalinea"/>
        <w:numPr>
          <w:ilvl w:val="0"/>
          <w:numId w:val="37"/>
        </w:numPr>
        <w:jc w:val="both"/>
      </w:pPr>
      <w:r w:rsidRPr="00027F9E">
        <w:t>The adsorption- desorption reaction</w:t>
      </w:r>
    </w:p>
    <w:p w14:paraId="350A238B" w14:textId="77777777" w:rsidR="00FC6AE3" w:rsidRDefault="00FC6AE3" w:rsidP="00FC6AE3">
      <w:pPr>
        <w:jc w:val="both"/>
        <w:rPr>
          <w:rFonts w:eastAsiaTheme="minorEastAsia"/>
        </w:rPr>
      </w:pPr>
    </w:p>
    <w:p w14:paraId="61026748" w14:textId="5820085B" w:rsidR="00FC6AE3" w:rsidRPr="00A11B11" w:rsidRDefault="00000000" w:rsidP="00FC6AE3">
      <w:pPr>
        <w:jc w:val="both"/>
        <w:rPr>
          <w:rFonts w:eastAsiaTheme="minorEastAsia"/>
        </w:rPr>
      </w:pPr>
      <m:oMathPara>
        <m:oMath>
          <m:f>
            <m:fPr>
              <m:ctrlPr>
                <w:rPr>
                  <w:rFonts w:ascii="Cambria Math" w:hAnsi="Cambria Math"/>
                  <w:i/>
                </w:rPr>
              </m:ctrlPr>
            </m:fPr>
            <m:num>
              <m:r>
                <w:rPr>
                  <w:rFonts w:ascii="Cambria Math" w:hAnsi="Cambria Math"/>
                </w:rPr>
                <m:t>dq</m:t>
              </m:r>
            </m:num>
            <m:den>
              <m:r>
                <w:rPr>
                  <w:rFonts w:ascii="Cambria Math" w:hAnsi="Cambria Math"/>
                </w:rPr>
                <m:t>dt</m:t>
              </m:r>
            </m:den>
          </m:f>
          <m:r>
            <w:rPr>
              <w:rFonts w:ascii="Cambria Math" w:hAnsi="Cambria Math"/>
            </w:rPr>
            <m:t>=k(</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oMath>
      </m:oMathPara>
    </w:p>
    <w:p w14:paraId="3441228D" w14:textId="249DB0B1" w:rsidR="00FC6AE3" w:rsidRPr="00FB524F" w:rsidRDefault="00FC6AE3" w:rsidP="00FC6AE3">
      <w:pPr>
        <w:pStyle w:val="Bijschrift"/>
        <w:jc w:val="right"/>
        <w:rPr>
          <w:rFonts w:eastAsiaTheme="minorEastAsia"/>
          <w:b/>
          <w:bCs/>
          <w:i w:val="0"/>
          <w:iCs w:val="0"/>
        </w:rPr>
      </w:pPr>
      <w:bookmarkStart w:id="93" w:name="_Ref163905633"/>
      <w:r w:rsidRPr="00FB524F">
        <w:rPr>
          <w:b/>
          <w:bCs/>
          <w:i w:val="0"/>
          <w:iCs w:val="0"/>
        </w:rPr>
        <w:t>(</w:t>
      </w:r>
      <w:r w:rsidRPr="00FB524F">
        <w:rPr>
          <w:b/>
          <w:bCs/>
          <w:i w:val="0"/>
          <w:iCs w:val="0"/>
        </w:rPr>
        <w:fldChar w:fldCharType="begin"/>
      </w:r>
      <w:r w:rsidRPr="00FB524F">
        <w:rPr>
          <w:b/>
          <w:bCs/>
          <w:i w:val="0"/>
          <w:iCs w:val="0"/>
        </w:rPr>
        <w:instrText xml:space="preserve"> SEQ ( \* ARABIC </w:instrText>
      </w:r>
      <w:r w:rsidRPr="00FB524F">
        <w:rPr>
          <w:b/>
          <w:bCs/>
          <w:i w:val="0"/>
          <w:iCs w:val="0"/>
        </w:rPr>
        <w:fldChar w:fldCharType="separate"/>
      </w:r>
      <w:r w:rsidR="00221AAC">
        <w:rPr>
          <w:b/>
          <w:bCs/>
          <w:i w:val="0"/>
          <w:iCs w:val="0"/>
          <w:noProof/>
        </w:rPr>
        <w:t>18</w:t>
      </w:r>
      <w:r w:rsidRPr="00FB524F">
        <w:rPr>
          <w:b/>
          <w:bCs/>
          <w:i w:val="0"/>
          <w:iCs w:val="0"/>
        </w:rPr>
        <w:fldChar w:fldCharType="end"/>
      </w:r>
      <w:r>
        <w:rPr>
          <w:b/>
          <w:bCs/>
          <w:i w:val="0"/>
          <w:iCs w:val="0"/>
        </w:rPr>
        <w:t>)</w:t>
      </w:r>
      <w:bookmarkEnd w:id="93"/>
    </w:p>
    <w:p w14:paraId="348FB34C" w14:textId="50130B75" w:rsidR="000A0085" w:rsidRDefault="00320383" w:rsidP="00711323">
      <w:pPr>
        <w:jc w:val="both"/>
      </w:pPr>
      <w:r>
        <w:t xml:space="preserve">A comparison of the PSDM model and LDF model is </w:t>
      </w:r>
      <w:r w:rsidR="00C824A7">
        <w:t>depicted</w:t>
      </w:r>
      <w:r w:rsidR="00860319">
        <w:t xml:space="preserve"> in </w:t>
      </w:r>
      <w:r w:rsidR="00860319" w:rsidRPr="00860319">
        <w:rPr>
          <w:b/>
          <w:bCs/>
        </w:rPr>
        <w:fldChar w:fldCharType="begin"/>
      </w:r>
      <w:r w:rsidR="00860319" w:rsidRPr="00860319">
        <w:rPr>
          <w:b/>
          <w:bCs/>
        </w:rPr>
        <w:instrText xml:space="preserve"> REF _Ref163909386 \h  \* MERGEFORMAT </w:instrText>
      </w:r>
      <w:r w:rsidR="00860319" w:rsidRPr="00860319">
        <w:rPr>
          <w:b/>
          <w:bCs/>
        </w:rPr>
      </w:r>
      <w:r w:rsidR="00860319" w:rsidRPr="00860319">
        <w:rPr>
          <w:b/>
          <w:bCs/>
        </w:rPr>
        <w:fldChar w:fldCharType="separate"/>
      </w:r>
      <w:r w:rsidR="00221AAC" w:rsidRPr="00E810FE">
        <w:rPr>
          <w:b/>
          <w:bCs/>
        </w:rPr>
        <w:t xml:space="preserve">Figure </w:t>
      </w:r>
      <w:r w:rsidR="00221AAC" w:rsidRPr="00221AAC">
        <w:rPr>
          <w:b/>
          <w:bCs/>
          <w:noProof/>
        </w:rPr>
        <w:t>20</w:t>
      </w:r>
      <w:r w:rsidR="00860319" w:rsidRPr="00860319">
        <w:rPr>
          <w:b/>
          <w:bCs/>
        </w:rPr>
        <w:fldChar w:fldCharType="end"/>
      </w:r>
      <w:r w:rsidR="00860319">
        <w:t>.</w:t>
      </w:r>
      <w:r w:rsidR="002A5AD2">
        <w:t xml:space="preserve"> It can be seen that for the LDF model, an average </w:t>
      </w:r>
      <m:oMath>
        <m:sSub>
          <m:sSubPr>
            <m:ctrlPr>
              <w:rPr>
                <w:rFonts w:ascii="Cambria Math" w:hAnsi="Cambria Math"/>
                <w:i/>
              </w:rPr>
            </m:ctrlPr>
          </m:sSubPr>
          <m:e>
            <m:r>
              <w:rPr>
                <w:rFonts w:ascii="Cambria Math" w:hAnsi="Cambria Math"/>
              </w:rPr>
              <m:t>q</m:t>
            </m:r>
          </m:e>
          <m:sub>
            <m:r>
              <w:rPr>
                <w:rFonts w:ascii="Cambria Math" w:hAnsi="Cambria Math"/>
              </w:rPr>
              <m:t>a</m:t>
            </m:r>
          </m:sub>
        </m:sSub>
      </m:oMath>
      <w:r w:rsidR="002A5AD2">
        <w:rPr>
          <w:rFonts w:eastAsiaTheme="minorEastAsia"/>
        </w:rPr>
        <w:t xml:space="preserve"> </w:t>
      </w:r>
      <w:r w:rsidR="00021A55">
        <w:rPr>
          <w:rFonts w:eastAsiaTheme="minorEastAsia"/>
        </w:rPr>
        <w:t>of the adsorption capacity is used for calculating the</w:t>
      </w:r>
      <w:r w:rsidR="002B22B9">
        <w:rPr>
          <w:rFonts w:eastAsiaTheme="minorEastAsia"/>
        </w:rPr>
        <w:t xml:space="preserve"> linear</w:t>
      </w:r>
      <w:r w:rsidR="00021A55">
        <w:rPr>
          <w:rFonts w:eastAsiaTheme="minorEastAsia"/>
        </w:rPr>
        <w:t xml:space="preserve"> driving force and thus uptake rate.</w:t>
      </w:r>
      <w:r w:rsidR="00860FA3">
        <w:rPr>
          <w:rFonts w:eastAsiaTheme="minorEastAsia"/>
        </w:rPr>
        <w:t xml:space="preserve"> </w:t>
      </w:r>
      <w:r w:rsidR="001F46D8">
        <w:rPr>
          <w:rFonts w:eastAsiaTheme="minorEastAsia"/>
        </w:rPr>
        <w:t>Namely, t</w:t>
      </w:r>
      <w:r w:rsidR="00FB3D0F">
        <w:rPr>
          <w:rFonts w:eastAsiaTheme="minorEastAsia"/>
        </w:rPr>
        <w:t xml:space="preserve">he </w:t>
      </w:r>
      <w:r w:rsidR="00296A14">
        <w:rPr>
          <w:rFonts w:eastAsiaTheme="minorEastAsia"/>
        </w:rPr>
        <w:t>solid pink</w:t>
      </w:r>
      <w:r w:rsidR="00FB3D0F">
        <w:rPr>
          <w:rFonts w:eastAsiaTheme="minorEastAsia"/>
        </w:rPr>
        <w:t xml:space="preserve"> line </w:t>
      </w:r>
      <w:r w:rsidR="00296A14">
        <w:rPr>
          <w:rFonts w:eastAsiaTheme="minorEastAsia"/>
        </w:rPr>
        <w:t>represents the</w:t>
      </w:r>
      <w:r w:rsidR="00FB3D0F">
        <w:rPr>
          <w:rFonts w:eastAsiaTheme="minorEastAsia"/>
        </w:rPr>
        <w:t xml:space="preserve"> average of the </w:t>
      </w:r>
      <w:r w:rsidR="00296A14">
        <w:rPr>
          <w:rFonts w:eastAsiaTheme="minorEastAsia"/>
        </w:rPr>
        <w:t>dashed pink</w:t>
      </w:r>
      <w:r w:rsidR="00FB3D0F">
        <w:rPr>
          <w:rFonts w:eastAsiaTheme="minorEastAsia"/>
        </w:rPr>
        <w:t xml:space="preserve"> line and </w:t>
      </w:r>
      <w:r w:rsidR="00CB047D">
        <w:rPr>
          <w:rFonts w:eastAsiaTheme="minorEastAsia"/>
        </w:rPr>
        <w:t>increases</w:t>
      </w:r>
      <w:r w:rsidR="00FB3D0F">
        <w:rPr>
          <w:rFonts w:eastAsiaTheme="minorEastAsia"/>
        </w:rPr>
        <w:t xml:space="preserve"> </w:t>
      </w:r>
      <w:r w:rsidR="00CB047D">
        <w:rPr>
          <w:rFonts w:eastAsiaTheme="minorEastAsia"/>
        </w:rPr>
        <w:t xml:space="preserve">over time. </w:t>
      </w:r>
      <w:r w:rsidR="00777760">
        <w:rPr>
          <w:rFonts w:eastAsiaTheme="minorEastAsia"/>
        </w:rPr>
        <w:t xml:space="preserve">At each </w:t>
      </w:r>
      <w:r w:rsidR="002B22B9">
        <w:rPr>
          <w:rFonts w:eastAsiaTheme="minorEastAsia"/>
        </w:rPr>
        <w:t>point in time</w:t>
      </w:r>
      <w:r w:rsidR="00860FA3">
        <w:rPr>
          <w:rFonts w:eastAsiaTheme="minorEastAsia"/>
        </w:rPr>
        <w:t xml:space="preserve">, the </w:t>
      </w:r>
      <w:r w:rsidR="007660E5">
        <w:rPr>
          <w:rFonts w:eastAsiaTheme="minorEastAsia"/>
        </w:rPr>
        <w:t>sloped black arrow represents the linear difference</w:t>
      </w:r>
      <w:r w:rsidR="002B22B9">
        <w:rPr>
          <w:rFonts w:eastAsiaTheme="minorEastAsia"/>
        </w:rPr>
        <w:t xml:space="preserve"> </w:t>
      </w:r>
      <w:r w:rsidR="00730754">
        <w:rPr>
          <w:rFonts w:eastAsiaTheme="minorEastAsia"/>
        </w:rPr>
        <w:br/>
      </w:r>
      <m:oMath>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s</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a</m:t>
            </m:r>
          </m:sub>
        </m:sSub>
        <m:r>
          <w:rPr>
            <w:rFonts w:ascii="Cambria Math" w:hAnsi="Cambria Math"/>
          </w:rPr>
          <m:t>)</m:t>
        </m:r>
      </m:oMath>
      <w:r w:rsidR="00AA2154">
        <w:rPr>
          <w:rFonts w:eastAsiaTheme="minorEastAsia"/>
        </w:rPr>
        <w:t>. T</w:t>
      </w:r>
      <w:r w:rsidR="000E73BE">
        <w:rPr>
          <w:rFonts w:eastAsiaTheme="minorEastAsia"/>
        </w:rPr>
        <w:t xml:space="preserve">he uptake rate becomes smaller as </w:t>
      </w:r>
      <w:r w:rsidR="00AA2154">
        <w:rPr>
          <w:rFonts w:eastAsiaTheme="minorEastAsia"/>
        </w:rPr>
        <w:t xml:space="preserve">the </w:t>
      </w:r>
      <w:r w:rsidR="000E73BE">
        <w:rPr>
          <w:rFonts w:eastAsiaTheme="minorEastAsia"/>
        </w:rPr>
        <w:t>linear difference becomes smaller</w:t>
      </w:r>
      <w:r w:rsidR="007660E5">
        <w:rPr>
          <w:rFonts w:eastAsiaTheme="minorEastAsia"/>
        </w:rPr>
        <w:t>.</w:t>
      </w:r>
      <w:r w:rsidR="00AA2154">
        <w:rPr>
          <w:rFonts w:eastAsiaTheme="minorEastAsia"/>
        </w:rPr>
        <w:t xml:space="preserve"> In the end, there is no difference anymore (horizontal black arrow).</w:t>
      </w:r>
      <w:r w:rsidR="007660E5">
        <w:rPr>
          <w:rFonts w:eastAsiaTheme="minorEastAsia"/>
        </w:rPr>
        <w:t xml:space="preserve"> </w:t>
      </w:r>
      <w:r w:rsidR="00CB047D">
        <w:rPr>
          <w:rFonts w:eastAsiaTheme="minorEastAsia"/>
        </w:rPr>
        <w:t>In both cases, after some time the</w:t>
      </w:r>
      <w:r w:rsidR="00491AB3">
        <w:rPr>
          <w:rFonts w:eastAsiaTheme="minorEastAsia"/>
        </w:rPr>
        <w:t xml:space="preserve"> particle loading </w:t>
      </w:r>
      <w:r w:rsidR="00640CB4">
        <w:rPr>
          <w:rFonts w:eastAsiaTheme="minorEastAsia"/>
        </w:rPr>
        <w:t>is maximized, i.e. equal to equilibrium loading, as the</w:t>
      </w:r>
      <w:r w:rsidR="00FD47DA">
        <w:rPr>
          <w:rFonts w:eastAsiaTheme="minorEastAsia"/>
        </w:rPr>
        <w:t xml:space="preserve"> granule is fully saturated.</w:t>
      </w:r>
      <w:r w:rsidR="000A0085">
        <w:br w:type="page"/>
      </w:r>
    </w:p>
    <w:p w14:paraId="04F4C844" w14:textId="2C588804" w:rsidR="00E95902" w:rsidRDefault="00742121" w:rsidP="00AD59A9">
      <w:pPr>
        <w:keepNext/>
        <w:jc w:val="center"/>
      </w:pPr>
      <w:r w:rsidRPr="00742121">
        <w:rPr>
          <w:noProof/>
        </w:rPr>
        <w:lastRenderedPageBreak/>
        <w:drawing>
          <wp:inline distT="0" distB="0" distL="0" distR="0" wp14:anchorId="5B66D24D" wp14:editId="088C3DFD">
            <wp:extent cx="5727700" cy="3928745"/>
            <wp:effectExtent l="0" t="0" r="6350" b="0"/>
            <wp:docPr id="739824891" name="Picture 9" descr="A diagram of a solar system&#10;&#10;Description automatically generated">
              <a:extLst xmlns:a="http://schemas.openxmlformats.org/drawingml/2006/main">
                <a:ext uri="{FF2B5EF4-FFF2-40B4-BE49-F238E27FC236}">
                  <a16:creationId xmlns:a16="http://schemas.microsoft.com/office/drawing/2014/main" id="{A6CE3954-4DE6-BA4B-E2A8-6F17EA12C13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824891" name="Picture 9" descr="A diagram of a solar system&#10;&#10;Description automatically generated">
                      <a:extLst>
                        <a:ext uri="{FF2B5EF4-FFF2-40B4-BE49-F238E27FC236}">
                          <a16:creationId xmlns:a16="http://schemas.microsoft.com/office/drawing/2014/main" id="{A6CE3954-4DE6-BA4B-E2A8-6F17EA12C13C}"/>
                        </a:ext>
                      </a:extLst>
                    </pic:cNvPr>
                    <pic:cNvPicPr>
                      <a:picLocks noChangeAspect="1"/>
                    </pic:cNvPicPr>
                  </pic:nvPicPr>
                  <pic:blipFill>
                    <a:blip r:embed="rId27"/>
                    <a:stretch>
                      <a:fillRect/>
                    </a:stretch>
                  </pic:blipFill>
                  <pic:spPr>
                    <a:xfrm>
                      <a:off x="0" y="0"/>
                      <a:ext cx="5727700" cy="3928745"/>
                    </a:xfrm>
                    <a:prstGeom prst="rect">
                      <a:avLst/>
                    </a:prstGeom>
                  </pic:spPr>
                </pic:pic>
              </a:graphicData>
            </a:graphic>
          </wp:inline>
        </w:drawing>
      </w:r>
    </w:p>
    <w:p w14:paraId="716CA5B1" w14:textId="19D27894" w:rsidR="004304EE" w:rsidRPr="00CF49E0" w:rsidRDefault="00E95902" w:rsidP="00CF49E0">
      <w:pPr>
        <w:pStyle w:val="Bijschrift"/>
        <w:jc w:val="center"/>
        <w:rPr>
          <w:b/>
          <w:bCs/>
          <w:i w:val="0"/>
          <w:iCs w:val="0"/>
        </w:rPr>
      </w:pPr>
      <w:bookmarkStart w:id="94" w:name="_Ref163909386"/>
      <w:r w:rsidRPr="00E810FE">
        <w:rPr>
          <w:b/>
          <w:bCs/>
          <w:i w:val="0"/>
          <w:iCs w:val="0"/>
        </w:rPr>
        <w:t xml:space="preserve">Figure </w:t>
      </w:r>
      <w:r w:rsidRPr="00E810FE">
        <w:rPr>
          <w:b/>
          <w:bCs/>
          <w:i w:val="0"/>
          <w:iCs w:val="0"/>
        </w:rPr>
        <w:fldChar w:fldCharType="begin"/>
      </w:r>
      <w:r w:rsidRPr="00E810FE">
        <w:rPr>
          <w:b/>
          <w:bCs/>
          <w:i w:val="0"/>
          <w:iCs w:val="0"/>
        </w:rPr>
        <w:instrText xml:space="preserve"> SEQ Figure \* ARABIC </w:instrText>
      </w:r>
      <w:r w:rsidRPr="00E810FE">
        <w:rPr>
          <w:b/>
          <w:bCs/>
          <w:i w:val="0"/>
          <w:iCs w:val="0"/>
        </w:rPr>
        <w:fldChar w:fldCharType="separate"/>
      </w:r>
      <w:r w:rsidR="00221AAC">
        <w:rPr>
          <w:b/>
          <w:bCs/>
          <w:i w:val="0"/>
          <w:iCs w:val="0"/>
          <w:noProof/>
        </w:rPr>
        <w:t>20</w:t>
      </w:r>
      <w:r w:rsidRPr="00E810FE">
        <w:rPr>
          <w:b/>
          <w:bCs/>
          <w:i w:val="0"/>
          <w:iCs w:val="0"/>
        </w:rPr>
        <w:fldChar w:fldCharType="end"/>
      </w:r>
      <w:bookmarkEnd w:id="94"/>
      <w:r w:rsidR="003A5257" w:rsidRPr="00E810FE">
        <w:rPr>
          <w:b/>
          <w:bCs/>
          <w:i w:val="0"/>
          <w:iCs w:val="0"/>
        </w:rPr>
        <w:t xml:space="preserve"> </w:t>
      </w:r>
      <w:r w:rsidR="00FC7AAB" w:rsidRPr="00E810FE">
        <w:rPr>
          <w:b/>
          <w:bCs/>
          <w:i w:val="0"/>
          <w:iCs w:val="0"/>
        </w:rPr>
        <w:t xml:space="preserve">loading and concentration profiles of the </w:t>
      </w:r>
      <w:r w:rsidR="00742121" w:rsidRPr="00E810FE">
        <w:rPr>
          <w:b/>
          <w:bCs/>
          <w:i w:val="0"/>
          <w:iCs w:val="0"/>
        </w:rPr>
        <w:t xml:space="preserve">(a) </w:t>
      </w:r>
      <w:r w:rsidR="00FC7AAB" w:rsidRPr="00E810FE">
        <w:rPr>
          <w:b/>
          <w:bCs/>
          <w:i w:val="0"/>
          <w:iCs w:val="0"/>
        </w:rPr>
        <w:t>PSDM model</w:t>
      </w:r>
      <w:r w:rsidR="00FD53EA" w:rsidRPr="00E810FE">
        <w:rPr>
          <w:b/>
          <w:bCs/>
          <w:i w:val="0"/>
          <w:iCs w:val="0"/>
        </w:rPr>
        <w:t xml:space="preserve"> with </w:t>
      </w:r>
      <w:r w:rsidR="004C19DA" w:rsidRPr="00E810FE">
        <w:rPr>
          <w:b/>
          <w:bCs/>
          <w:i w:val="0"/>
          <w:iCs w:val="0"/>
        </w:rPr>
        <w:t>ṅ</w:t>
      </w:r>
      <w:r w:rsidR="004C19DA" w:rsidRPr="00E810FE">
        <w:rPr>
          <w:b/>
          <w:bCs/>
          <w:i w:val="0"/>
          <w:iCs w:val="0"/>
          <w:vertAlign w:val="subscript"/>
        </w:rPr>
        <w:t>p</w:t>
      </w:r>
      <w:r w:rsidR="004C19DA" w:rsidRPr="00E810FE">
        <w:rPr>
          <w:b/>
          <w:bCs/>
          <w:i w:val="0"/>
          <w:iCs w:val="0"/>
        </w:rPr>
        <w:t xml:space="preserve"> and ṅ</w:t>
      </w:r>
      <w:r w:rsidR="004C19DA" w:rsidRPr="00E810FE">
        <w:rPr>
          <w:b/>
          <w:bCs/>
          <w:i w:val="0"/>
          <w:iCs w:val="0"/>
          <w:vertAlign w:val="subscript"/>
        </w:rPr>
        <w:t>s</w:t>
      </w:r>
      <w:r w:rsidR="004C19DA" w:rsidRPr="00E810FE">
        <w:rPr>
          <w:b/>
          <w:bCs/>
          <w:i w:val="0"/>
          <w:iCs w:val="0"/>
        </w:rPr>
        <w:t xml:space="preserve"> respectively the </w:t>
      </w:r>
      <w:r w:rsidR="0047641C" w:rsidRPr="00E810FE">
        <w:rPr>
          <w:b/>
          <w:bCs/>
          <w:i w:val="0"/>
          <w:iCs w:val="0"/>
        </w:rPr>
        <w:t xml:space="preserve">flux by </w:t>
      </w:r>
      <w:r w:rsidR="004C19DA" w:rsidRPr="00E810FE">
        <w:rPr>
          <w:b/>
          <w:bCs/>
          <w:i w:val="0"/>
          <w:iCs w:val="0"/>
        </w:rPr>
        <w:t>pore and surface diffusion</w:t>
      </w:r>
      <w:r w:rsidR="009464A3" w:rsidRPr="00E810FE">
        <w:rPr>
          <w:b/>
          <w:bCs/>
          <w:i w:val="0"/>
          <w:iCs w:val="0"/>
        </w:rPr>
        <w:t xml:space="preserve">, (b) </w:t>
      </w:r>
      <w:r w:rsidR="00340EAA" w:rsidRPr="00E810FE">
        <w:rPr>
          <w:b/>
          <w:bCs/>
          <w:i w:val="0"/>
          <w:iCs w:val="0"/>
        </w:rPr>
        <w:t xml:space="preserve">LDF model </w:t>
      </w:r>
      <w:r w:rsidR="009016E2" w:rsidRPr="00E810FE">
        <w:rPr>
          <w:b/>
          <w:bCs/>
          <w:i w:val="0"/>
          <w:iCs w:val="0"/>
        </w:rPr>
        <w:t>with ṅ</w:t>
      </w:r>
      <w:r w:rsidR="009016E2" w:rsidRPr="00E810FE">
        <w:rPr>
          <w:b/>
          <w:bCs/>
          <w:i w:val="0"/>
          <w:iCs w:val="0"/>
          <w:vertAlign w:val="subscript"/>
        </w:rPr>
        <w:t>s</w:t>
      </w:r>
      <w:r w:rsidR="009016E2" w:rsidRPr="00E810FE">
        <w:rPr>
          <w:b/>
          <w:bCs/>
          <w:i w:val="0"/>
          <w:iCs w:val="0"/>
        </w:rPr>
        <w:t xml:space="preserve"> the solid flu</w:t>
      </w:r>
      <w:r w:rsidR="00E723AB" w:rsidRPr="00E810FE">
        <w:rPr>
          <w:b/>
          <w:bCs/>
          <w:i w:val="0"/>
          <w:iCs w:val="0"/>
        </w:rPr>
        <w:t xml:space="preserve">x </w:t>
      </w:r>
      <w:r w:rsidR="0035004F" w:rsidRPr="00E810FE">
        <w:rPr>
          <w:b/>
          <w:bCs/>
          <w:i w:val="0"/>
          <w:iCs w:val="0"/>
        </w:rPr>
        <w:t>driven</w:t>
      </w:r>
      <w:r w:rsidR="00E723AB" w:rsidRPr="00E810FE">
        <w:rPr>
          <w:b/>
          <w:bCs/>
          <w:i w:val="0"/>
          <w:iCs w:val="0"/>
        </w:rPr>
        <w:t xml:space="preserve"> by the linear driving force</w:t>
      </w:r>
      <w:r w:rsidR="0035004F" w:rsidRPr="00E810FE">
        <w:rPr>
          <w:b/>
          <w:bCs/>
          <w:i w:val="0"/>
          <w:iCs w:val="0"/>
        </w:rPr>
        <w:t xml:space="preserve"> </w:t>
      </w:r>
      <w:r w:rsidR="00C2130E">
        <w:rPr>
          <w:b/>
          <w:bCs/>
          <w:i w:val="0"/>
          <w:iCs w:val="0"/>
        </w:rPr>
        <w:br/>
      </w:r>
      <w:r w:rsidR="0035004F" w:rsidRPr="00E810FE">
        <w:rPr>
          <w:b/>
          <w:bCs/>
          <w:i w:val="0"/>
          <w:iCs w:val="0"/>
        </w:rPr>
        <w:t>(q</w:t>
      </w:r>
      <w:r w:rsidR="0035004F" w:rsidRPr="00E810FE">
        <w:rPr>
          <w:b/>
          <w:bCs/>
          <w:i w:val="0"/>
          <w:iCs w:val="0"/>
          <w:vertAlign w:val="subscript"/>
        </w:rPr>
        <w:t>s</w:t>
      </w:r>
      <w:r w:rsidR="0035004F" w:rsidRPr="00E810FE">
        <w:rPr>
          <w:b/>
          <w:bCs/>
          <w:i w:val="0"/>
          <w:iCs w:val="0"/>
        </w:rPr>
        <w:t>-q</w:t>
      </w:r>
      <w:r w:rsidR="0035004F" w:rsidRPr="00E810FE">
        <w:rPr>
          <w:b/>
          <w:bCs/>
          <w:i w:val="0"/>
          <w:iCs w:val="0"/>
          <w:vertAlign w:val="subscript"/>
        </w:rPr>
        <w:t>a</w:t>
      </w:r>
      <w:r w:rsidR="0035004F" w:rsidRPr="00E810FE">
        <w:rPr>
          <w:b/>
          <w:bCs/>
          <w:i w:val="0"/>
          <w:iCs w:val="0"/>
        </w:rPr>
        <w:t>)</w:t>
      </w:r>
      <w:r w:rsidR="00D5790A">
        <w:rPr>
          <w:b/>
          <w:bCs/>
          <w:i w:val="0"/>
          <w:iCs w:val="0"/>
        </w:rPr>
        <w:t>, black arrows</w:t>
      </w:r>
      <w:r w:rsidR="00A44F8F" w:rsidRPr="00E810FE">
        <w:rPr>
          <w:b/>
          <w:bCs/>
          <w:i w:val="0"/>
          <w:iCs w:val="0"/>
        </w:rPr>
        <w:t>.</w:t>
      </w:r>
      <w:r w:rsidR="00D45683" w:rsidRPr="00E810FE">
        <w:rPr>
          <w:b/>
          <w:bCs/>
          <w:i w:val="0"/>
          <w:iCs w:val="0"/>
        </w:rPr>
        <w:t xml:space="preserve"> For both,</w:t>
      </w:r>
      <w:r w:rsidR="00A44F8F" w:rsidRPr="00E810FE">
        <w:rPr>
          <w:b/>
          <w:bCs/>
          <w:i w:val="0"/>
          <w:iCs w:val="0"/>
        </w:rPr>
        <w:t xml:space="preserve"> </w:t>
      </w:r>
      <w:r w:rsidR="0056045F" w:rsidRPr="00E810FE">
        <w:rPr>
          <w:b/>
          <w:bCs/>
          <w:i w:val="0"/>
          <w:iCs w:val="0"/>
        </w:rPr>
        <w:t>ṅ</w:t>
      </w:r>
      <w:r w:rsidR="0056045F" w:rsidRPr="00E810FE">
        <w:rPr>
          <w:b/>
          <w:bCs/>
          <w:i w:val="0"/>
          <w:iCs w:val="0"/>
          <w:vertAlign w:val="subscript"/>
        </w:rPr>
        <w:t>F</w:t>
      </w:r>
      <w:r w:rsidR="0056045F" w:rsidRPr="00E810FE">
        <w:rPr>
          <w:b/>
          <w:bCs/>
          <w:i w:val="0"/>
          <w:iCs w:val="0"/>
        </w:rPr>
        <w:t xml:space="preserve"> is the </w:t>
      </w:r>
      <w:r w:rsidR="00031C1B" w:rsidRPr="00E810FE">
        <w:rPr>
          <w:b/>
          <w:bCs/>
          <w:i w:val="0"/>
          <w:iCs w:val="0"/>
        </w:rPr>
        <w:t>film flux</w:t>
      </w:r>
      <w:r w:rsidR="00D45683" w:rsidRPr="00E810FE">
        <w:rPr>
          <w:b/>
          <w:bCs/>
          <w:i w:val="0"/>
          <w:iCs w:val="0"/>
        </w:rPr>
        <w:t xml:space="preserve"> </w:t>
      </w:r>
      <w:r w:rsidR="00594889" w:rsidRPr="00E810FE">
        <w:rPr>
          <w:b/>
          <w:bCs/>
          <w:i w:val="0"/>
          <w:iCs w:val="0"/>
        </w:rPr>
        <w:t>(i.e.</w:t>
      </w:r>
      <w:r w:rsidR="00D7276F" w:rsidRPr="00E810FE">
        <w:rPr>
          <w:b/>
          <w:bCs/>
          <w:i w:val="0"/>
          <w:iCs w:val="0"/>
        </w:rPr>
        <w:t xml:space="preserve"> </w:t>
      </w:r>
      <w:r w:rsidR="00594889" w:rsidRPr="00E810FE">
        <w:rPr>
          <w:b/>
          <w:bCs/>
          <w:i w:val="0"/>
          <w:iCs w:val="0"/>
        </w:rPr>
        <w:t xml:space="preserve">external film diffusion) driven by </w:t>
      </w:r>
      <w:r w:rsidR="003B04F8" w:rsidRPr="00E810FE">
        <w:rPr>
          <w:b/>
          <w:bCs/>
          <w:i w:val="0"/>
          <w:iCs w:val="0"/>
        </w:rPr>
        <w:t xml:space="preserve">the concentration gradient </w:t>
      </w:r>
      <w:r w:rsidR="007E1E2A" w:rsidRPr="00E810FE">
        <w:rPr>
          <w:b/>
          <w:bCs/>
          <w:i w:val="0"/>
          <w:iCs w:val="0"/>
        </w:rPr>
        <w:t>(C-C</w:t>
      </w:r>
      <w:r w:rsidR="007E1E2A" w:rsidRPr="00E810FE">
        <w:rPr>
          <w:b/>
          <w:bCs/>
          <w:i w:val="0"/>
          <w:iCs w:val="0"/>
          <w:vertAlign w:val="subscript"/>
        </w:rPr>
        <w:t>s</w:t>
      </w:r>
      <w:r w:rsidR="007E1E2A" w:rsidRPr="00E810FE">
        <w:rPr>
          <w:b/>
          <w:bCs/>
          <w:i w:val="0"/>
          <w:iCs w:val="0"/>
        </w:rPr>
        <w:t>)</w:t>
      </w:r>
      <w:r w:rsidR="00AD59A9" w:rsidRPr="00E810FE">
        <w:rPr>
          <w:b/>
          <w:bCs/>
          <w:i w:val="0"/>
          <w:iCs w:val="0"/>
        </w:rPr>
        <w:t xml:space="preserve">. The </w:t>
      </w:r>
      <w:r w:rsidR="00913244" w:rsidRPr="00E810FE">
        <w:rPr>
          <w:b/>
          <w:bCs/>
          <w:i w:val="0"/>
          <w:iCs w:val="0"/>
        </w:rPr>
        <w:t xml:space="preserve">surface is considered to be in equilibrium </w:t>
      </w:r>
      <w:r w:rsidR="003964B3" w:rsidRPr="00E810FE">
        <w:rPr>
          <w:b/>
          <w:bCs/>
          <w:i w:val="0"/>
          <w:iCs w:val="0"/>
        </w:rPr>
        <w:t>and the adsorbent loading is calculated from the isotherm</w:t>
      </w:r>
      <w:r w:rsidR="00867ED4" w:rsidRPr="00E810FE">
        <w:rPr>
          <w:b/>
          <w:bCs/>
          <w:i w:val="0"/>
          <w:iCs w:val="0"/>
        </w:rPr>
        <w:t xml:space="preserve"> q</w:t>
      </w:r>
      <w:r w:rsidR="00867ED4" w:rsidRPr="00E810FE">
        <w:rPr>
          <w:b/>
          <w:bCs/>
          <w:i w:val="0"/>
          <w:iCs w:val="0"/>
          <w:vertAlign w:val="subscript"/>
        </w:rPr>
        <w:t>s</w:t>
      </w:r>
      <w:r w:rsidR="00867ED4" w:rsidRPr="00E810FE">
        <w:rPr>
          <w:b/>
          <w:bCs/>
          <w:i w:val="0"/>
          <w:iCs w:val="0"/>
        </w:rPr>
        <w:t xml:space="preserve"> = </w:t>
      </w:r>
      <w:r w:rsidR="006D5022" w:rsidRPr="00E810FE">
        <w:rPr>
          <w:b/>
          <w:bCs/>
          <w:i w:val="0"/>
          <w:iCs w:val="0"/>
        </w:rPr>
        <w:t>f(c</w:t>
      </w:r>
      <w:r w:rsidR="006D5022" w:rsidRPr="00E810FE">
        <w:rPr>
          <w:b/>
          <w:bCs/>
          <w:i w:val="0"/>
          <w:iCs w:val="0"/>
          <w:vertAlign w:val="subscript"/>
        </w:rPr>
        <w:t>s</w:t>
      </w:r>
      <w:r w:rsidR="006D5022" w:rsidRPr="00E810FE">
        <w:rPr>
          <w:b/>
          <w:bCs/>
          <w:i w:val="0"/>
          <w:iCs w:val="0"/>
        </w:rPr>
        <w:t xml:space="preserve">) </w:t>
      </w:r>
      <w:r w:rsidR="006D5022" w:rsidRPr="00E810FE">
        <w:rPr>
          <w:b/>
          <w:bCs/>
          <w:i w:val="0"/>
          <w:iCs w:val="0"/>
        </w:rPr>
        <w:fldChar w:fldCharType="begin"/>
      </w:r>
      <w:r w:rsidR="006D5022" w:rsidRPr="00E810FE">
        <w:rPr>
          <w:b/>
          <w:bCs/>
          <w:i w:val="0"/>
          <w:iCs w:val="0"/>
        </w:rPr>
        <w:instrText xml:space="preserve"> ADDIN ZOTERO_ITEM CSL_CITATION {"citationID":"omp7DRk6","properties":{"formattedCitation":"(S.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6D5022" w:rsidRPr="00E810FE">
        <w:rPr>
          <w:b/>
          <w:bCs/>
          <w:i w:val="0"/>
          <w:iCs w:val="0"/>
        </w:rPr>
        <w:fldChar w:fldCharType="separate"/>
      </w:r>
      <w:r w:rsidR="006D5022" w:rsidRPr="00E810FE">
        <w:rPr>
          <w:rFonts w:cs="Arial"/>
          <w:b/>
          <w:bCs/>
          <w:i w:val="0"/>
          <w:iCs w:val="0"/>
        </w:rPr>
        <w:t>(S. Sharma et al., 2023)</w:t>
      </w:r>
      <w:r w:rsidR="006D5022" w:rsidRPr="00E810FE">
        <w:rPr>
          <w:b/>
          <w:bCs/>
          <w:i w:val="0"/>
          <w:iCs w:val="0"/>
        </w:rPr>
        <w:fldChar w:fldCharType="end"/>
      </w:r>
    </w:p>
    <w:p w14:paraId="3BDB3D29" w14:textId="6278DA30" w:rsidR="0075055D" w:rsidRDefault="0075055D" w:rsidP="004304EE">
      <w:pPr>
        <w:pStyle w:val="Kop3"/>
      </w:pPr>
      <w:r>
        <w:t>The Thomas model</w:t>
      </w:r>
      <w:r w:rsidR="005558D7">
        <w:t xml:space="preserve"> (TM) and </w:t>
      </w:r>
      <w:r>
        <w:t>Clark model</w:t>
      </w:r>
      <w:r w:rsidR="005558D7">
        <w:t xml:space="preserve"> (CM)</w:t>
      </w:r>
    </w:p>
    <w:p w14:paraId="726AA610" w14:textId="449AB6D4" w:rsidR="00CF49E0" w:rsidRDefault="00424C05" w:rsidP="00CF49E0">
      <w:pPr>
        <w:jc w:val="both"/>
      </w:pPr>
      <w:r>
        <w:t xml:space="preserve">The Thomas and Clark models are only suitable </w:t>
      </w:r>
      <w:r w:rsidR="009919FE">
        <w:t xml:space="preserve">where external and internal diffusion resistances are extremely small </w:t>
      </w:r>
      <w:r w:rsidR="009919FE">
        <w:fldChar w:fldCharType="begin"/>
      </w:r>
      <w:r w:rsidR="009919FE">
        <w:instrText xml:space="preserve"> ADDIN ZOTERO_ITEM CSL_CITATION {"citationID":"2BsqQte0","properties":{"formattedCitation":"(Xu et al., 2013)","plainCitation":"(Xu et al., 2013)","noteIndex":0},"citationItems":[{"id":156,"uris":["http://zotero.org/users/local/h6YJVYLe/items/BJEA498A"],"itemData":{"id":156,"type":"article-journal","abstract":"Adsorption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9919FE">
        <w:fldChar w:fldCharType="separate"/>
      </w:r>
      <w:r w:rsidR="009919FE" w:rsidRPr="009919FE">
        <w:rPr>
          <w:rFonts w:cs="Arial"/>
        </w:rPr>
        <w:t>(Xu et al., 2013)</w:t>
      </w:r>
      <w:r w:rsidR="009919FE">
        <w:fldChar w:fldCharType="end"/>
      </w:r>
      <w:r w:rsidR="00EB3622">
        <w:t>. These models neglect intraparticle diffusion</w:t>
      </w:r>
      <w:r w:rsidR="001D126B">
        <w:t xml:space="preserve"> and are </w:t>
      </w:r>
      <w:r w:rsidR="00C13D78">
        <w:t xml:space="preserve">also called ‘chemical kinetic models’. </w:t>
      </w:r>
      <w:r w:rsidR="00F07ACD">
        <w:t xml:space="preserve">Mass transfer rate </w:t>
      </w:r>
      <w:r w:rsidR="00A3099A">
        <w:t>i</w:t>
      </w:r>
      <w:r w:rsidR="00F07ACD">
        <w:t>s assumed to be the difference between two opposing second-order reactions with different rate constants.</w:t>
      </w:r>
      <w:r w:rsidR="00850218">
        <w:t xml:space="preserve"> It is assumed that there is local equilibrium in any cross</w:t>
      </w:r>
      <w:r w:rsidR="00AA36D6">
        <w:t>-</w:t>
      </w:r>
      <w:r w:rsidR="00683561">
        <w:t>section along the bed</w:t>
      </w:r>
      <w:r w:rsidR="006F3AF3">
        <w:t>.</w:t>
      </w:r>
      <w:r w:rsidR="00623630">
        <w:t xml:space="preserve"> </w:t>
      </w:r>
      <w:r w:rsidR="00D4242F">
        <w:t xml:space="preserve">The Thomas model </w:t>
      </w:r>
      <w:r w:rsidR="00D4307E">
        <w:t>uses the Langmuir isotherm.</w:t>
      </w:r>
      <w:r w:rsidR="00AA6282">
        <w:t xml:space="preserve"> </w:t>
      </w:r>
      <w:r w:rsidR="00D4242F">
        <w:t>The Clark model describes mass transfer in combination with the Freundlich isotherm.</w:t>
      </w:r>
      <w:r w:rsidR="00556233">
        <w:t xml:space="preserve"> </w:t>
      </w:r>
      <w:r w:rsidR="00CF49E0">
        <w:t xml:space="preserve">From the earlier discussed four possibly rate-limiting steps in an adsorption column, the ones that are included in the model are marked green. </w:t>
      </w:r>
      <w:r w:rsidR="00B11192">
        <w:t>The Thomas and Clark model are examples of one-phase</w:t>
      </w:r>
      <w:r w:rsidR="00CF49E0">
        <w:t xml:space="preserve"> model</w:t>
      </w:r>
      <w:r w:rsidR="00B11192">
        <w:t>s</w:t>
      </w:r>
      <w:r w:rsidR="00CF49E0">
        <w:t xml:space="preserve"> because it takes into account </w:t>
      </w:r>
      <w:r w:rsidR="0007430C">
        <w:t>only chemical kinetic</w:t>
      </w:r>
      <w:r w:rsidR="00556233">
        <w:t xml:space="preserve"> mass transfer</w:t>
      </w:r>
      <w:r w:rsidR="0007430C">
        <w:t xml:space="preserve"> and</w:t>
      </w:r>
      <w:r w:rsidR="00231339">
        <w:t xml:space="preserve"> the isotherm</w:t>
      </w:r>
      <w:r w:rsidR="004A1944">
        <w:t xml:space="preserve">. Other one-phase models </w:t>
      </w:r>
      <w:r w:rsidR="007F2B5A">
        <w:t>include</w:t>
      </w:r>
      <w:r w:rsidR="004A1944">
        <w:t xml:space="preserve"> </w:t>
      </w:r>
      <w:r w:rsidR="00F35EC5">
        <w:t>the Bohart-Adams model and the Yoon-Nelson model</w:t>
      </w:r>
      <w:r w:rsidR="00CF49E0">
        <w:t xml:space="preserve"> </w:t>
      </w:r>
      <w:r w:rsidR="00CF49E0">
        <w:fldChar w:fldCharType="begin"/>
      </w:r>
      <w:r w:rsidR="009919FE">
        <w:instrText xml:space="preserve"> ADDIN ZOTERO_ITEM CSL_CITATION {"citationID":"5ZIqbrEL","properties":{"formattedCitation":"(S.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CF49E0">
        <w:fldChar w:fldCharType="separate"/>
      </w:r>
      <w:r w:rsidR="00CF49E0" w:rsidRPr="001977AD">
        <w:rPr>
          <w:rFonts w:cs="Arial"/>
        </w:rPr>
        <w:t>(S. Sharma et al., 2023)</w:t>
      </w:r>
      <w:r w:rsidR="00CF49E0">
        <w:fldChar w:fldCharType="end"/>
      </w:r>
      <w:r w:rsidR="00CF49E0">
        <w:t>.</w:t>
      </w:r>
      <w:r w:rsidR="005252C6">
        <w:t xml:space="preserve"> </w:t>
      </w:r>
      <w:r w:rsidR="00DB2356">
        <w:t xml:space="preserve">The equations of these models can be found in the comprehensive review </w:t>
      </w:r>
      <w:r w:rsidR="006613A9">
        <w:t>of</w:t>
      </w:r>
      <w:r w:rsidR="008E0BC8">
        <w:t xml:space="preserve"> fixed-bed column adsorption</w:t>
      </w:r>
      <w:r w:rsidR="00760F97">
        <w:t xml:space="preserve"> </w:t>
      </w:r>
      <w:r w:rsidR="008E0BC8">
        <w:t xml:space="preserve">from </w:t>
      </w:r>
      <w:r w:rsidR="008E0BC8">
        <w:fldChar w:fldCharType="begin"/>
      </w:r>
      <w:r w:rsidR="008E0BC8">
        <w:instrText xml:space="preserve"> ADDIN ZOTERO_ITEM CSL_CITATION {"citationID":"K9XFUFkw","properties":{"formattedCitation":"(Patel, 2019)","plainCitation":"(Patel, 2019)","noteIndex":0},"citationItems":[{"id":86,"uris":["http://zotero.org/users/local/h6YJVYLe/items/UIXSM6HM"],"itemData":{"id":86,"type":"article-journal","abstract":"Present paper involved the review of fixed-bed column studies for removal of various contaminants from synthetic wastewater. Basic concept of adsorption, its types (i.e., chemisorption and physisorption) and its mechanism, adsorbents and adsorbates were included. Comparison of batch and column adsorption study is mentioned. Complete study of breakthrough curve for designing adsorptive column is interpreted. This paper explicates the detailed explanation of various process parameters and isotherm models for column study. Fixed-bed adsorption studies using various adsorbates, i.e., metal, ion, dye and other hazardous materials, are reviewed, in which adsorption of chromium metal is most exploitable. Conclusion and some challenges for utilization in real world are also exposed.","container-title":"Applied Water Science","DOI":"10.1007/s13201-019-0927-7","ISSN":"2190-5495","issue":"3","journalAbbreviation":"Appl Water Sci","language":"en","page":"45","source":"Springer Link","title":"Fixed-bed column adsorption study: a comprehensive review","title-short":"Fixed-bed column adsorption study","volume":"9","author":[{"family":"Patel","given":"Himanshu"}],"issued":{"date-parts":[["2019",3,16]]}}}],"schema":"https://github.com/citation-style-language/schema/raw/master/csl-citation.json"} </w:instrText>
      </w:r>
      <w:r w:rsidR="008E0BC8">
        <w:fldChar w:fldCharType="separate"/>
      </w:r>
      <w:r w:rsidR="00D92919" w:rsidRPr="00D92919">
        <w:rPr>
          <w:rFonts w:cs="Arial"/>
        </w:rPr>
        <w:t>(Patel, 2019)</w:t>
      </w:r>
      <w:r w:rsidR="008E0BC8">
        <w:fldChar w:fldCharType="end"/>
      </w:r>
      <w:r w:rsidR="00D52608">
        <w:t>.</w:t>
      </w:r>
    </w:p>
    <w:p w14:paraId="0071A76E" w14:textId="77777777" w:rsidR="00CF49E0" w:rsidRDefault="00CF49E0" w:rsidP="00CF49E0">
      <w:pPr>
        <w:jc w:val="both"/>
      </w:pPr>
    </w:p>
    <w:p w14:paraId="2330E4EE" w14:textId="77777777" w:rsidR="00CF49E0" w:rsidRPr="009220EF" w:rsidRDefault="00CF49E0" w:rsidP="00CF49E0">
      <w:pPr>
        <w:pStyle w:val="Lijstalinea"/>
        <w:numPr>
          <w:ilvl w:val="0"/>
          <w:numId w:val="40"/>
        </w:numPr>
        <w:jc w:val="both"/>
      </w:pPr>
      <w:r w:rsidRPr="009220EF">
        <w:t>Liquid phase mass transfer</w:t>
      </w:r>
    </w:p>
    <w:p w14:paraId="25CB3A42" w14:textId="77777777" w:rsidR="00CF49E0" w:rsidRPr="0009732A" w:rsidRDefault="00CF49E0" w:rsidP="00CF49E0">
      <w:pPr>
        <w:pStyle w:val="Lijstalinea"/>
        <w:numPr>
          <w:ilvl w:val="0"/>
          <w:numId w:val="40"/>
        </w:numPr>
        <w:jc w:val="both"/>
      </w:pPr>
      <w:r w:rsidRPr="0009732A">
        <w:t>External film diffusion</w:t>
      </w:r>
    </w:p>
    <w:p w14:paraId="0086B303" w14:textId="77777777" w:rsidR="00CF49E0" w:rsidRPr="0009732A" w:rsidRDefault="00CF49E0" w:rsidP="00CF49E0">
      <w:pPr>
        <w:pStyle w:val="Lijstalinea"/>
        <w:numPr>
          <w:ilvl w:val="0"/>
          <w:numId w:val="40"/>
        </w:numPr>
        <w:jc w:val="both"/>
      </w:pPr>
      <w:r w:rsidRPr="0009732A">
        <w:t xml:space="preserve">Intraparticle diffusion: Pore diffusion and Surface diffusion </w:t>
      </w:r>
    </w:p>
    <w:p w14:paraId="4A8E1853" w14:textId="77777777" w:rsidR="00CF49E0" w:rsidRPr="002D7917" w:rsidRDefault="00CF49E0" w:rsidP="00CF49E0">
      <w:pPr>
        <w:pStyle w:val="Lijstalinea"/>
        <w:jc w:val="both"/>
        <w:rPr>
          <w:color w:val="70AD47" w:themeColor="accent6"/>
        </w:rPr>
      </w:pPr>
      <w:r w:rsidRPr="002D7917">
        <w:rPr>
          <w:b/>
          <w:bCs/>
          <w:color w:val="70AD47" w:themeColor="accent6"/>
        </w:rPr>
        <w:t xml:space="preserve">The </w:t>
      </w:r>
      <w:r>
        <w:rPr>
          <w:b/>
          <w:bCs/>
          <w:color w:val="70AD47" w:themeColor="accent6"/>
        </w:rPr>
        <w:t>i</w:t>
      </w:r>
      <w:r w:rsidRPr="002D7917">
        <w:rPr>
          <w:b/>
          <w:bCs/>
          <w:color w:val="70AD47" w:themeColor="accent6"/>
        </w:rPr>
        <w:t>sotherm</w:t>
      </w:r>
    </w:p>
    <w:p w14:paraId="4847FA03" w14:textId="77777777" w:rsidR="00CF49E0" w:rsidRPr="0009732A" w:rsidRDefault="00CF49E0" w:rsidP="00CF49E0">
      <w:pPr>
        <w:pStyle w:val="Lijstalinea"/>
        <w:numPr>
          <w:ilvl w:val="0"/>
          <w:numId w:val="40"/>
        </w:numPr>
        <w:jc w:val="both"/>
        <w:rPr>
          <w:b/>
          <w:bCs/>
          <w:color w:val="70AD47" w:themeColor="accent6"/>
        </w:rPr>
      </w:pPr>
      <w:r w:rsidRPr="0009732A">
        <w:rPr>
          <w:b/>
          <w:bCs/>
          <w:color w:val="70AD47" w:themeColor="accent6"/>
        </w:rPr>
        <w:t>The adsorption- desorption reaction</w:t>
      </w:r>
    </w:p>
    <w:p w14:paraId="4EC8FBEF" w14:textId="77777777" w:rsidR="0075055D" w:rsidRDefault="0075055D" w:rsidP="0075055D"/>
    <w:p w14:paraId="3ADAF603" w14:textId="7D1CA17C" w:rsidR="0075055D" w:rsidRDefault="0075055D">
      <w:pPr>
        <w:spacing w:after="160" w:line="2" w:lineRule="auto"/>
      </w:pPr>
      <w:r>
        <w:br w:type="page"/>
      </w:r>
    </w:p>
    <w:p w14:paraId="7C0AB158" w14:textId="64235E08" w:rsidR="004304EE" w:rsidRPr="007C69CE" w:rsidRDefault="004304EE" w:rsidP="004304EE">
      <w:pPr>
        <w:pStyle w:val="Kop3"/>
      </w:pPr>
      <w:r w:rsidRPr="007C69CE">
        <w:lastRenderedPageBreak/>
        <w:t>Pseudo-</w:t>
      </w:r>
      <w:r>
        <w:t>F</w:t>
      </w:r>
      <w:r w:rsidRPr="007C69CE">
        <w:t>irst-</w:t>
      </w:r>
      <w:r>
        <w:t>O</w:t>
      </w:r>
      <w:r w:rsidRPr="007C69CE">
        <w:t>rder</w:t>
      </w:r>
      <w:r>
        <w:t xml:space="preserve"> (PFO)</w:t>
      </w:r>
      <w:r w:rsidRPr="007C69CE">
        <w:t xml:space="preserve"> model</w:t>
      </w:r>
    </w:p>
    <w:p w14:paraId="13BEBF07" w14:textId="7DB37D38" w:rsidR="00E526EB" w:rsidRDefault="004304EE" w:rsidP="00E526EB">
      <w:pPr>
        <w:jc w:val="both"/>
      </w:pPr>
      <w:r w:rsidRPr="007C69CE">
        <w:t>The pseudo-first-order</w:t>
      </w:r>
      <w:r>
        <w:t xml:space="preserve"> (PFO) </w:t>
      </w:r>
      <w:r w:rsidRPr="007C69CE">
        <w:t>model</w:t>
      </w:r>
      <w:r w:rsidR="00D45176">
        <w:t xml:space="preserve"> by Lagergren</w:t>
      </w:r>
      <w:r w:rsidR="006D73AA">
        <w:t>, 1898,</w:t>
      </w:r>
      <w:r w:rsidR="00D45176">
        <w:t xml:space="preserve"> is not diffusion-based but is an ‘adsorption reaction model’. </w:t>
      </w:r>
      <w:r w:rsidR="00D164F4">
        <w:t>It is only valid when the adsorption reaction itself (</w:t>
      </w:r>
      <w:r w:rsidR="00E526EB">
        <w:t xml:space="preserve">particularly </w:t>
      </w:r>
      <w:r w:rsidR="00D164F4">
        <w:t>chemisorption) is rate-limiting, without any concern about the diffusion mechanism.</w:t>
      </w:r>
      <w:r w:rsidR="008620E6">
        <w:t xml:space="preserve"> </w:t>
      </w:r>
      <w:r w:rsidR="008620E6" w:rsidRPr="007C69CE">
        <w:t xml:space="preserve">The model describes conditions where the number of active sites </w:t>
      </w:r>
      <w:r w:rsidR="00271D7B">
        <w:t>is significantly lower than</w:t>
      </w:r>
      <w:r w:rsidR="008620E6" w:rsidRPr="007C69CE">
        <w:t xml:space="preserve"> the number of adsorbates</w:t>
      </w:r>
      <w:r w:rsidR="00271D7B">
        <w:t xml:space="preserve"> </w:t>
      </w:r>
      <w:r w:rsidR="00271D7B">
        <w:fldChar w:fldCharType="begin"/>
      </w:r>
      <w:r w:rsidR="00271D7B">
        <w:instrText xml:space="preserve"> ADDIN ZOTERO_ITEM CSL_CITATION {"citationID":"3KaLpsSs","properties":{"formattedCitation":"(Wang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271D7B">
        <w:fldChar w:fldCharType="separate"/>
      </w:r>
      <w:r w:rsidR="00271D7B" w:rsidRPr="00271D7B">
        <w:rPr>
          <w:rFonts w:cs="Arial"/>
        </w:rPr>
        <w:t>(Wang &amp; Guo, 2023)</w:t>
      </w:r>
      <w:r w:rsidR="00271D7B">
        <w:fldChar w:fldCharType="end"/>
      </w:r>
      <w:r w:rsidR="008620E6" w:rsidRPr="007C69CE">
        <w:t>.</w:t>
      </w:r>
      <w:r w:rsidR="00D164F4">
        <w:t xml:space="preserve"> The focus is on the adsorption reaction near the active sites and diffusion</w:t>
      </w:r>
      <w:r w:rsidR="00F535BA">
        <w:t xml:space="preserve"> or mass transfer</w:t>
      </w:r>
      <w:r w:rsidR="00D164F4">
        <w:t xml:space="preserve"> is fast enough to be neglected </w:t>
      </w:r>
      <w:r w:rsidR="00D164F4">
        <w:fldChar w:fldCharType="begin"/>
      </w:r>
      <w:r w:rsidR="00D164F4">
        <w:instrText xml:space="preserve"> ADDIN ZOTERO_ITEM CSL_CITATION {"citationID":"ehrD5mNU","properties":{"formattedCitation":"(Silva et al., 2021)","plainCitation":"(Silva et al., 2021)","noteIndex":0},"citationItems":[{"id":67,"uris":["http://zotero.org/users/local/h6YJVYLe/items/Q2EMAM3E"],"itemData":{"id":67,"type":"article-journal","abstract":"In this work, a commercial resin with a well-developed internal pore structure was chosen to adsorb four par­ abens used as probe molecules. The main novelty was to propose and validate a phenomenological transient adsorption model based on conservation law in both phases coupled with Langmuir’s equilibrium law and Fick’s mass transfer rate law inside the pores. With such an aim, a heterogeneous three-parameter intraparticle diffusion model, IPDM, was formulated, and its numerical solution was fitted to time-dependent concentration data by minimizing the sum of squared residuals. Equilibrium constants were also predicted by fitting Langmuir isotherm to equilibrium data. A monolayer capacity of 0.81 mmol/g was calculated for the four parabens regardless of the number of carbons in the ester group. With the optimal parameters values from the IPDM fitting process, a system of ODEs comprising local sensitivity coefficients as dependent variables was solved to compute the parameters’ variance-covariance matrix and infer their ranges for a 95% marginal confidence interval. In order to test the validity of the proposed model, an attempt to crosscheck between the parameters obtained by ′ the estimation of the equilibrium related parameter, κ, and the modified capacity parameter, ξp, and the ones obtained by fitting the Langmuir’s isotherm to equilibrium data was carried out. As far as equilibrium related parameters concern, there is a relative agreement inside the limits of the confidence range between the estimated values of the amount adsorbed in equilibrium with initial bulk solution concentration, q0, and Langmuir’s equilibrium constant, K, adjusted to kinetic and equilibrium data, independently. Additionally, the order of magnitude of pore diffusivity obtained in this work is in accordance with the one predicted by Wilke-Chang correlation and is inversely proportional to the van der Waals volume raised to the power 0.53 in close agree­ ment with the literature.","container-title":"Surfaces and Interfaces","DOI":"10.1016/j.surfin.2020.100791","ISSN":"24680230","journalAbbreviation":"Surfaces and Interfaces","language":"en","page":"100791","source":"DOI.org (Crossref)","title":"Kinetic and equilibrium adsorption parameters estimation based on a heterogeneous intraparticle diffusion model","volume":"22","author":[{"family":"Silva","given":"Luís M.S."},{"family":"Muñoz-Peña","given":"Maria J."},{"family":"Domínguez-Vargas","given":"Joaquín R."},{"family":"González","given":"Teresa"},{"family":"Cuerda-Correa","given":"Eduardo M."}],"issued":{"date-parts":[["2021",2]]}}}],"schema":"https://github.com/citation-style-language/schema/raw/master/csl-citation.json"} </w:instrText>
      </w:r>
      <w:r w:rsidR="00D164F4">
        <w:fldChar w:fldCharType="separate"/>
      </w:r>
      <w:r w:rsidR="00D164F4" w:rsidRPr="004156F7">
        <w:rPr>
          <w:rFonts w:cs="Arial"/>
        </w:rPr>
        <w:t>(Silva et al., 2021)</w:t>
      </w:r>
      <w:r w:rsidR="00D164F4">
        <w:fldChar w:fldCharType="end"/>
      </w:r>
      <w:r w:rsidR="00D164F4">
        <w:t>.</w:t>
      </w:r>
      <w:r w:rsidR="00E526EB">
        <w:t xml:space="preserve"> </w:t>
      </w:r>
      <w:r w:rsidR="005E31C1">
        <w:t xml:space="preserve">Moreover, the model does not include any isotherms </w:t>
      </w:r>
      <w:r w:rsidR="005E31C1">
        <w:fldChar w:fldCharType="begin"/>
      </w:r>
      <w:r w:rsidR="005E31C1">
        <w:instrText xml:space="preserve"> ADDIN ZOTERO_ITEM CSL_CITATION {"citationID":"5fADHSDM","properties":{"formattedCitation":"(Inglezakis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5E31C1">
        <w:fldChar w:fldCharType="separate"/>
      </w:r>
      <w:r w:rsidR="005E31C1" w:rsidRPr="005E31C1">
        <w:rPr>
          <w:rFonts w:cs="Arial"/>
        </w:rPr>
        <w:t>(Inglezakis et al., 2019)</w:t>
      </w:r>
      <w:r w:rsidR="005E31C1">
        <w:fldChar w:fldCharType="end"/>
      </w:r>
      <w:r w:rsidR="005E31C1">
        <w:t xml:space="preserve">. </w:t>
      </w:r>
      <w:r w:rsidR="00E526EB">
        <w:t>The steps related to fixed-bed adsorption that are included in the PFO model are marked green.</w:t>
      </w:r>
      <w:r w:rsidR="00FA2017">
        <w:t xml:space="preserve"> It is called a </w:t>
      </w:r>
      <w:r w:rsidR="00CF3A62">
        <w:t>zero</w:t>
      </w:r>
      <w:r w:rsidR="00FA2017">
        <w:t xml:space="preserve">-phase model </w:t>
      </w:r>
      <w:r w:rsidR="00CF3A62">
        <w:t>because the model ignores mass transfer and assumes instantaneous equilibrium</w:t>
      </w:r>
      <w:r w:rsidR="00FA2017">
        <w:t xml:space="preserve"> </w:t>
      </w:r>
      <w:r w:rsidR="00FA2017">
        <w:fldChar w:fldCharType="begin"/>
      </w:r>
      <w:r w:rsidR="00403858">
        <w:instrText xml:space="preserve"> ADDIN ZOTERO_ITEM CSL_CITATION {"citationID":"n32EIKaU","properties":{"formattedCitation":"(S.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FA2017">
        <w:fldChar w:fldCharType="separate"/>
      </w:r>
      <w:r w:rsidR="00FA2017" w:rsidRPr="0088503D">
        <w:rPr>
          <w:rFonts w:cs="Arial"/>
        </w:rPr>
        <w:t>(S. Sharma et al., 2023)</w:t>
      </w:r>
      <w:r w:rsidR="00FA2017">
        <w:fldChar w:fldCharType="end"/>
      </w:r>
      <w:r w:rsidR="00FA2017">
        <w:t>.</w:t>
      </w:r>
    </w:p>
    <w:p w14:paraId="17B335D4" w14:textId="77777777" w:rsidR="00E526EB" w:rsidRDefault="00E526EB" w:rsidP="00E526EB">
      <w:pPr>
        <w:jc w:val="both"/>
      </w:pPr>
    </w:p>
    <w:p w14:paraId="5124C807" w14:textId="77777777" w:rsidR="00E526EB" w:rsidRPr="00F535BA" w:rsidRDefault="00E526EB" w:rsidP="00E526EB">
      <w:pPr>
        <w:pStyle w:val="Lijstalinea"/>
        <w:numPr>
          <w:ilvl w:val="0"/>
          <w:numId w:val="38"/>
        </w:numPr>
        <w:jc w:val="both"/>
      </w:pPr>
      <w:r w:rsidRPr="00F535BA">
        <w:t>Liquid phase mass transfer</w:t>
      </w:r>
    </w:p>
    <w:p w14:paraId="0B1A8F5C" w14:textId="77777777" w:rsidR="00E526EB" w:rsidRPr="00ED7562" w:rsidRDefault="00E526EB" w:rsidP="00E526EB">
      <w:pPr>
        <w:pStyle w:val="Lijstalinea"/>
        <w:numPr>
          <w:ilvl w:val="0"/>
          <w:numId w:val="38"/>
        </w:numPr>
        <w:jc w:val="both"/>
      </w:pPr>
      <w:r w:rsidRPr="00ED7562">
        <w:t>External film diffusion</w:t>
      </w:r>
    </w:p>
    <w:p w14:paraId="14FA7598" w14:textId="45785126" w:rsidR="00E526EB" w:rsidRPr="00ED7562" w:rsidRDefault="00E526EB" w:rsidP="00E526EB">
      <w:pPr>
        <w:pStyle w:val="Lijstalinea"/>
        <w:numPr>
          <w:ilvl w:val="0"/>
          <w:numId w:val="38"/>
        </w:numPr>
        <w:jc w:val="both"/>
      </w:pPr>
      <w:r w:rsidRPr="00ED7562">
        <w:t xml:space="preserve">Intraparticle diffusion </w:t>
      </w:r>
    </w:p>
    <w:p w14:paraId="677E1265" w14:textId="77777777" w:rsidR="00E526EB" w:rsidRPr="00ED7562" w:rsidRDefault="00E526EB" w:rsidP="00E526EB">
      <w:pPr>
        <w:pStyle w:val="Lijstalinea"/>
        <w:jc w:val="both"/>
      </w:pPr>
      <w:r w:rsidRPr="00ED7562">
        <w:t>The isotherm</w:t>
      </w:r>
    </w:p>
    <w:p w14:paraId="6A94A626" w14:textId="44E52DE5" w:rsidR="00E526EB" w:rsidRPr="003B6977" w:rsidRDefault="00E526EB" w:rsidP="00E526EB">
      <w:pPr>
        <w:pStyle w:val="Lijstalinea"/>
        <w:numPr>
          <w:ilvl w:val="0"/>
          <w:numId w:val="38"/>
        </w:numPr>
        <w:jc w:val="both"/>
        <w:rPr>
          <w:b/>
          <w:bCs/>
          <w:color w:val="70AD47" w:themeColor="accent6"/>
        </w:rPr>
      </w:pPr>
      <w:r w:rsidRPr="003B6977">
        <w:rPr>
          <w:b/>
          <w:bCs/>
          <w:color w:val="70AD47" w:themeColor="accent6"/>
        </w:rPr>
        <w:t xml:space="preserve">The </w:t>
      </w:r>
      <w:r w:rsidR="00ED7562" w:rsidRPr="003B6977">
        <w:rPr>
          <w:b/>
          <w:bCs/>
          <w:color w:val="70AD47" w:themeColor="accent6"/>
        </w:rPr>
        <w:t>adsorption reaction: chemisorption</w:t>
      </w:r>
    </w:p>
    <w:p w14:paraId="028FD976" w14:textId="63B6EA80" w:rsidR="00D164F4" w:rsidRDefault="00D164F4" w:rsidP="00D164F4">
      <w:pPr>
        <w:jc w:val="both"/>
      </w:pPr>
    </w:p>
    <w:p w14:paraId="4335EBCF" w14:textId="7AEF5D74" w:rsidR="00BE104D" w:rsidRDefault="004304EE" w:rsidP="0075055D">
      <w:pPr>
        <w:jc w:val="both"/>
      </w:pPr>
      <w:r w:rsidRPr="007C69CE">
        <w:t xml:space="preserve">The mathematical description of the PFO model is seen in equation </w:t>
      </w:r>
      <w:r w:rsidRPr="00087F12">
        <w:rPr>
          <w:b/>
          <w:bCs/>
        </w:rPr>
        <w:fldChar w:fldCharType="begin"/>
      </w:r>
      <w:r w:rsidRPr="00087F12">
        <w:rPr>
          <w:b/>
          <w:bCs/>
        </w:rPr>
        <w:instrText xml:space="preserve"> REF _Ref148777578 \h </w:instrText>
      </w:r>
      <w:r>
        <w:rPr>
          <w:b/>
          <w:bCs/>
        </w:rPr>
        <w:instrText xml:space="preserve"> \* MERGEFORMAT </w:instrText>
      </w:r>
      <w:r w:rsidRPr="00087F12">
        <w:rPr>
          <w:b/>
          <w:bCs/>
        </w:rPr>
      </w:r>
      <w:r w:rsidRPr="00087F12">
        <w:rPr>
          <w:b/>
          <w:bCs/>
        </w:rPr>
        <w:fldChar w:fldCharType="separate"/>
      </w:r>
      <w:r w:rsidR="00221AAC" w:rsidRPr="00087F12">
        <w:rPr>
          <w:b/>
          <w:bCs/>
        </w:rPr>
        <w:t>(</w:t>
      </w:r>
      <w:r w:rsidR="00221AAC" w:rsidRPr="00221AAC">
        <w:rPr>
          <w:b/>
          <w:bCs/>
        </w:rPr>
        <w:t>19</w:t>
      </w:r>
      <w:r w:rsidR="00221AAC" w:rsidRPr="00087F12">
        <w:rPr>
          <w:b/>
          <w:bCs/>
        </w:rPr>
        <w:t>)</w:t>
      </w:r>
      <w:r w:rsidRPr="00087F12">
        <w:rPr>
          <w:b/>
          <w:bCs/>
        </w:rPr>
        <w:fldChar w:fldCharType="end"/>
      </w:r>
      <w:r w:rsidRPr="007C69CE">
        <w:t xml:space="preserve"> </w:t>
      </w:r>
      <w:r w:rsidRPr="007C69CE">
        <w:fldChar w:fldCharType="begin"/>
      </w:r>
      <w:r w:rsidRPr="007C69CE">
        <w:instrText xml:space="preserve"> ADDIN ZOTERO_ITEM CSL_CITATION {"citationID":"FUS0Jl33","properties":{"formattedCitation":"(Wang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Pr="007C69CE">
        <w:fldChar w:fldCharType="separate"/>
      </w:r>
      <w:r w:rsidRPr="007C69CE">
        <w:rPr>
          <w:rFonts w:cs="Arial"/>
        </w:rPr>
        <w:t>(Wang &amp; Guo, 2023)</w:t>
      </w:r>
      <w:r w:rsidRPr="007C69CE">
        <w:fldChar w:fldCharType="end"/>
      </w:r>
      <w:r w:rsidRPr="007C69CE">
        <w:t xml:space="preserve">. </w:t>
      </w:r>
    </w:p>
    <w:p w14:paraId="2D2676FD" w14:textId="77777777" w:rsidR="0075055D" w:rsidRDefault="0075055D" w:rsidP="0075055D">
      <w:pPr>
        <w:jc w:val="both"/>
      </w:pPr>
    </w:p>
    <w:p w14:paraId="0AB93B37" w14:textId="77777777" w:rsidR="004304EE" w:rsidRPr="007C69CE" w:rsidRDefault="00000000" w:rsidP="004304EE">
      <w:pPr>
        <w:rPr>
          <w:rFonts w:eastAsiaTheme="minorEastAsia"/>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num>
            <m:den>
              <m:r>
                <w:rPr>
                  <w:rFonts w:ascii="Cambria Math" w:hAnsi="Cambria Math"/>
                </w:rPr>
                <m:t>dt</m:t>
              </m:r>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oMath>
      </m:oMathPara>
    </w:p>
    <w:p w14:paraId="7F2156B6" w14:textId="62E4800E" w:rsidR="004304EE" w:rsidRPr="00087F12" w:rsidRDefault="004304EE" w:rsidP="004304EE">
      <w:pPr>
        <w:pStyle w:val="Bijschrift"/>
        <w:jc w:val="right"/>
        <w:rPr>
          <w:b/>
          <w:bCs/>
          <w:i w:val="0"/>
          <w:iCs w:val="0"/>
        </w:rPr>
      </w:pPr>
      <w:bookmarkStart w:id="95" w:name="_Ref148777578"/>
      <w:r w:rsidRPr="00087F12">
        <w:rPr>
          <w:b/>
          <w:bCs/>
          <w:i w:val="0"/>
          <w:iCs w:val="0"/>
        </w:rPr>
        <w:t>(</w:t>
      </w:r>
      <w:r w:rsidRPr="00087F12">
        <w:rPr>
          <w:b/>
          <w:bCs/>
          <w:i w:val="0"/>
          <w:iCs w:val="0"/>
        </w:rPr>
        <w:fldChar w:fldCharType="begin"/>
      </w:r>
      <w:r w:rsidRPr="00087F12">
        <w:rPr>
          <w:b/>
          <w:bCs/>
          <w:i w:val="0"/>
          <w:iCs w:val="0"/>
        </w:rPr>
        <w:instrText xml:space="preserve"> SEQ ( \* ARABIC </w:instrText>
      </w:r>
      <w:r w:rsidRPr="00087F12">
        <w:rPr>
          <w:b/>
          <w:bCs/>
          <w:i w:val="0"/>
          <w:iCs w:val="0"/>
        </w:rPr>
        <w:fldChar w:fldCharType="separate"/>
      </w:r>
      <w:r w:rsidR="00221AAC">
        <w:rPr>
          <w:b/>
          <w:bCs/>
          <w:i w:val="0"/>
          <w:iCs w:val="0"/>
          <w:noProof/>
        </w:rPr>
        <w:t>19</w:t>
      </w:r>
      <w:r w:rsidRPr="00087F12">
        <w:rPr>
          <w:b/>
          <w:bCs/>
          <w:i w:val="0"/>
          <w:iCs w:val="0"/>
        </w:rPr>
        <w:fldChar w:fldCharType="end"/>
      </w:r>
      <w:r w:rsidRPr="00087F12">
        <w:rPr>
          <w:b/>
          <w:bCs/>
          <w:i w:val="0"/>
          <w:iCs w:val="0"/>
        </w:rPr>
        <w:t>)</w:t>
      </w:r>
      <w:bookmarkEnd w:id="95"/>
    </w:p>
    <w:p w14:paraId="12B0337D" w14:textId="77777777" w:rsidR="004304EE" w:rsidRPr="007C69CE" w:rsidRDefault="004304EE" w:rsidP="004304EE">
      <w:r w:rsidRPr="007C69CE">
        <w:t>In which:</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919"/>
      </w:tblGrid>
      <w:tr w:rsidR="004304EE" w:rsidRPr="007C69CE" w14:paraId="5FEB7449" w14:textId="77777777" w:rsidTr="0047120D">
        <w:tc>
          <w:tcPr>
            <w:tcW w:w="6091" w:type="dxa"/>
          </w:tcPr>
          <w:p w14:paraId="0CB3EF98" w14:textId="77777777" w:rsidR="004304EE" w:rsidRPr="007C69CE" w:rsidRDefault="00000000" w:rsidP="0047120D">
            <w:pPr>
              <w:pStyle w:val="Lijstalinea"/>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004304EE" w:rsidRPr="007C69CE">
              <w:rPr>
                <w:rFonts w:eastAsiaTheme="minorEastAsia"/>
              </w:rPr>
              <w:t xml:space="preserve"> = adsorption capacity at time t</w:t>
            </w:r>
          </w:p>
        </w:tc>
        <w:tc>
          <w:tcPr>
            <w:tcW w:w="2919" w:type="dxa"/>
          </w:tcPr>
          <w:p w14:paraId="6DFB61FF"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388BC1E8" w14:textId="77777777" w:rsidTr="0047120D">
        <w:tc>
          <w:tcPr>
            <w:tcW w:w="6091" w:type="dxa"/>
          </w:tcPr>
          <w:p w14:paraId="66D91013" w14:textId="77777777" w:rsidR="004304EE" w:rsidRPr="007C69CE" w:rsidRDefault="00000000" w:rsidP="0047120D">
            <w:pPr>
              <w:pStyle w:val="Lijstalinea"/>
              <w:numPr>
                <w:ilvl w:val="0"/>
                <w:numId w:val="10"/>
              </w:numPr>
              <w:rPr>
                <w:rFonts w:eastAsia="Calibri" w:cs="Times New Roman"/>
              </w:r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4304EE" w:rsidRPr="007C69CE">
              <w:rPr>
                <w:rFonts w:eastAsiaTheme="minorEastAsia"/>
              </w:rPr>
              <w:t xml:space="preserve"> = equilibrium adsorption capacity</w:t>
            </w:r>
          </w:p>
        </w:tc>
        <w:tc>
          <w:tcPr>
            <w:tcW w:w="2919" w:type="dxa"/>
          </w:tcPr>
          <w:p w14:paraId="304A96E6"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0585CC14" w14:textId="77777777" w:rsidTr="0047120D">
        <w:tc>
          <w:tcPr>
            <w:tcW w:w="6091" w:type="dxa"/>
          </w:tcPr>
          <w:p w14:paraId="649ABEA4" w14:textId="77777777" w:rsidR="004304EE" w:rsidRPr="007C69CE" w:rsidRDefault="00000000" w:rsidP="0047120D">
            <w:pPr>
              <w:pStyle w:val="Lijstalinea"/>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4304EE" w:rsidRPr="007C69CE">
              <w:rPr>
                <w:rFonts w:eastAsiaTheme="minorEastAsia"/>
              </w:rPr>
              <w:t xml:space="preserve"> = PFO rate constant</w:t>
            </w:r>
          </w:p>
        </w:tc>
        <w:tc>
          <w:tcPr>
            <w:tcW w:w="2919" w:type="dxa"/>
          </w:tcPr>
          <w:p w14:paraId="1F907FDC" w14:textId="77777777" w:rsidR="004304EE" w:rsidRPr="007C69CE" w:rsidRDefault="004304EE" w:rsidP="0047120D">
            <w:r w:rsidRPr="007C69CE">
              <w:t>(1/h)</w:t>
            </w:r>
          </w:p>
        </w:tc>
      </w:tr>
    </w:tbl>
    <w:p w14:paraId="5F9805D0" w14:textId="77777777" w:rsidR="004304EE" w:rsidRDefault="004304EE" w:rsidP="004304EE"/>
    <w:p w14:paraId="2634B14D" w14:textId="4C9DD803" w:rsidR="004304EE" w:rsidRPr="006A4A35" w:rsidRDefault="00000000" w:rsidP="00614E99">
      <w:pPr>
        <w:jc w:val="both"/>
      </w:pPr>
      <m:oMath>
        <m:sSub>
          <m:sSubPr>
            <m:ctrlPr>
              <w:rPr>
                <w:rFonts w:ascii="Cambria Math" w:hAnsi="Cambria Math"/>
                <w:i/>
              </w:rPr>
            </m:ctrlPr>
          </m:sSubPr>
          <m:e>
            <m:r>
              <w:rPr>
                <w:rFonts w:ascii="Cambria Math" w:hAnsi="Cambria Math"/>
              </w:rPr>
              <m:t>k</m:t>
            </m:r>
          </m:e>
          <m:sub>
            <m:r>
              <w:rPr>
                <w:rFonts w:ascii="Cambria Math" w:hAnsi="Cambria Math"/>
              </w:rPr>
              <m:t>1</m:t>
            </m:r>
          </m:sub>
        </m:sSub>
      </m:oMath>
      <w:r w:rsidR="006A4A35">
        <w:rPr>
          <w:rFonts w:eastAsiaTheme="minorEastAsia"/>
        </w:rPr>
        <w:t xml:space="preserve"> </w:t>
      </w:r>
      <w:r w:rsidR="00047501">
        <w:rPr>
          <w:rFonts w:eastAsiaTheme="minorEastAsia"/>
        </w:rPr>
        <w:t xml:space="preserve">is then the reaction rate constant </w:t>
      </w:r>
      <w:r w:rsidR="00525AF1">
        <w:rPr>
          <w:rFonts w:eastAsiaTheme="minorEastAsia"/>
        </w:rPr>
        <w:t>with</w:t>
      </w:r>
      <w:r w:rsidR="00614E99">
        <w:rPr>
          <w:rFonts w:eastAsiaTheme="minorEastAsia"/>
        </w:rPr>
        <w:t xml:space="preserve"> chemical reaction being the controlling step. The PFO</w:t>
      </w:r>
      <w:r w:rsidR="007C5558">
        <w:rPr>
          <w:rFonts w:eastAsiaTheme="minorEastAsia"/>
        </w:rPr>
        <w:t xml:space="preserve"> model</w:t>
      </w:r>
      <w:r w:rsidR="00614E99">
        <w:rPr>
          <w:rFonts w:eastAsiaTheme="minorEastAsia"/>
        </w:rPr>
        <w:t xml:space="preserve"> has the same form as the LDF</w:t>
      </w:r>
      <w:r w:rsidR="007C5558">
        <w:rPr>
          <w:rFonts w:eastAsiaTheme="minorEastAsia"/>
        </w:rPr>
        <w:t xml:space="preserve"> model </w:t>
      </w:r>
      <w:r w:rsidR="00490DDE">
        <w:rPr>
          <w:rFonts w:eastAsiaTheme="minorEastAsia"/>
        </w:rPr>
        <w:t xml:space="preserve">but it is not diffusion-based and </w:t>
      </w:r>
      <w:r w:rsidR="00E275C9">
        <w:rPr>
          <w:rFonts w:eastAsiaTheme="minorEastAsia"/>
        </w:rPr>
        <w:t xml:space="preserve">no isotherm is included. Lagergren’s model is criticized in numerous papers for being theoretically inconsistent. </w:t>
      </w:r>
      <w:r w:rsidR="004230A9">
        <w:rPr>
          <w:rFonts w:eastAsiaTheme="minorEastAsia"/>
        </w:rPr>
        <w:t>However, it is mentioned here because</w:t>
      </w:r>
      <w:r w:rsidR="00C92CE3">
        <w:rPr>
          <w:rFonts w:eastAsiaTheme="minorEastAsia"/>
        </w:rPr>
        <w:t>,</w:t>
      </w:r>
      <w:r w:rsidR="004230A9">
        <w:rPr>
          <w:rFonts w:eastAsiaTheme="minorEastAsia"/>
        </w:rPr>
        <w:t xml:space="preserve"> just as the PSO model</w:t>
      </w:r>
      <w:r w:rsidR="00C92CE3">
        <w:rPr>
          <w:rFonts w:eastAsiaTheme="minorEastAsia"/>
        </w:rPr>
        <w:t>, it</w:t>
      </w:r>
      <w:r w:rsidR="004230A9">
        <w:rPr>
          <w:rFonts w:eastAsiaTheme="minorEastAsia"/>
        </w:rPr>
        <w:t xml:space="preserve"> has been extensively used in literature</w:t>
      </w:r>
      <w:r w:rsidR="003C3046">
        <w:rPr>
          <w:rFonts w:eastAsiaTheme="minorEastAsia"/>
        </w:rPr>
        <w:t xml:space="preserve">. It is a highly simplified </w:t>
      </w:r>
      <w:r w:rsidR="00EE2D98">
        <w:rPr>
          <w:rFonts w:eastAsiaTheme="minorEastAsia"/>
        </w:rPr>
        <w:t xml:space="preserve">empirical equation </w:t>
      </w:r>
      <w:r w:rsidR="00A004FD">
        <w:rPr>
          <w:rFonts w:eastAsiaTheme="minorEastAsia"/>
        </w:rPr>
        <w:t xml:space="preserve">with absence of physical significance if underlying </w:t>
      </w:r>
      <w:r w:rsidR="0085631B">
        <w:rPr>
          <w:rFonts w:eastAsiaTheme="minorEastAsia"/>
        </w:rPr>
        <w:t xml:space="preserve">assumptions are not observed. The flexible mathematical formula is </w:t>
      </w:r>
      <w:r w:rsidR="00B056EF">
        <w:rPr>
          <w:rFonts w:eastAsiaTheme="minorEastAsia"/>
        </w:rPr>
        <w:t>a descriptive tool rather than a predictive tool</w:t>
      </w:r>
      <w:r w:rsidR="00EA0449">
        <w:rPr>
          <w:rFonts w:eastAsiaTheme="minorEastAsia"/>
        </w:rPr>
        <w:t xml:space="preserve"> </w:t>
      </w:r>
      <w:r w:rsidR="00EA0449">
        <w:rPr>
          <w:rFonts w:eastAsiaTheme="minorEastAsia"/>
        </w:rPr>
        <w:fldChar w:fldCharType="begin"/>
      </w:r>
      <w:r w:rsidR="00EA0449">
        <w:rPr>
          <w:rFonts w:eastAsiaTheme="minorEastAsia"/>
        </w:rPr>
        <w:instrText xml:space="preserve"> ADDIN ZOTERO_ITEM CSL_CITATION {"citationID":"KPXVWvA7","properties":{"formattedCitation":"(Inglezakis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EA0449">
        <w:rPr>
          <w:rFonts w:eastAsiaTheme="minorEastAsia"/>
        </w:rPr>
        <w:fldChar w:fldCharType="separate"/>
      </w:r>
      <w:r w:rsidR="00EA0449" w:rsidRPr="00EA0449">
        <w:rPr>
          <w:rFonts w:cs="Arial"/>
        </w:rPr>
        <w:t>(Inglezakis et al., 2019)</w:t>
      </w:r>
      <w:r w:rsidR="00EA0449">
        <w:rPr>
          <w:rFonts w:eastAsiaTheme="minorEastAsia"/>
        </w:rPr>
        <w:fldChar w:fldCharType="end"/>
      </w:r>
      <w:r w:rsidR="00B056EF">
        <w:rPr>
          <w:rFonts w:eastAsiaTheme="minorEastAsia"/>
        </w:rPr>
        <w:t xml:space="preserve">. Therefore, The reaction-based models are not considered for </w:t>
      </w:r>
      <w:r w:rsidR="0075055D">
        <w:rPr>
          <w:rFonts w:eastAsiaTheme="minorEastAsia"/>
        </w:rPr>
        <w:t>higher scale predictions.</w:t>
      </w:r>
    </w:p>
    <w:p w14:paraId="73F0777A" w14:textId="77777777" w:rsidR="006A4A35" w:rsidRDefault="006A4A35" w:rsidP="004304EE"/>
    <w:p w14:paraId="7ADE3D74" w14:textId="4E973332" w:rsidR="004304EE" w:rsidRPr="007C69CE" w:rsidRDefault="004304EE" w:rsidP="004304EE">
      <w:pPr>
        <w:pStyle w:val="Kop3"/>
      </w:pPr>
      <w:r w:rsidRPr="007C69CE">
        <w:t>Pseudo-</w:t>
      </w:r>
      <w:r>
        <w:t>S</w:t>
      </w:r>
      <w:r w:rsidRPr="007C69CE">
        <w:t>econd-</w:t>
      </w:r>
      <w:r>
        <w:t>O</w:t>
      </w:r>
      <w:r w:rsidRPr="007C69CE">
        <w:t>rder</w:t>
      </w:r>
      <w:r>
        <w:t xml:space="preserve"> (PSO)</w:t>
      </w:r>
      <w:r w:rsidRPr="007C69CE">
        <w:t xml:space="preserve"> model</w:t>
      </w:r>
    </w:p>
    <w:p w14:paraId="3EECABCD" w14:textId="284BE8B7" w:rsidR="009220EF" w:rsidRDefault="004304EE" w:rsidP="001E4A1E">
      <w:pPr>
        <w:jc w:val="both"/>
      </w:pPr>
      <w:r w:rsidRPr="007C69CE">
        <w:t>Next to the PFO model, the pseudo-second-order</w:t>
      </w:r>
      <w:r>
        <w:t xml:space="preserve"> (PSO)</w:t>
      </w:r>
      <w:r w:rsidRPr="007C69CE">
        <w:t xml:space="preserve"> kinetics model is</w:t>
      </w:r>
      <w:r w:rsidR="001E4A1E">
        <w:t xml:space="preserve"> </w:t>
      </w:r>
      <w:r w:rsidR="0075055D">
        <w:t xml:space="preserve">also </w:t>
      </w:r>
      <w:r w:rsidR="001E4A1E">
        <w:t xml:space="preserve">popular due to its simplicity. </w:t>
      </w:r>
      <w:r w:rsidRPr="007C69CE">
        <w:t>The model describes conditions where the number of active sites has the same order of magnitude as the number of adsorbates</w:t>
      </w:r>
      <w:r w:rsidR="00B83759">
        <w:t xml:space="preserve"> </w:t>
      </w:r>
      <w:r w:rsidR="00B83759" w:rsidRPr="007C69CE">
        <w:fldChar w:fldCharType="begin"/>
      </w:r>
      <w:r w:rsidR="00B83759" w:rsidRPr="007C69CE">
        <w:instrText xml:space="preserve"> ADDIN ZOTERO_ITEM CSL_CITATION {"citationID":"a6PUo20T","properties":{"formattedCitation":"(Wang &amp; Guo, 2023)","plainCitation":"(Wang &amp; Guo, 2023)","noteIndex":0},"citationItems":[{"id":34,"uris":["http://zotero.org/users/local/h6YJVYLe/items/FMBRR3UY"],"itemData":{"id":34,"type":"article-journal","abstract":"Heavy metal pollution has become one of the most severe environmental issues. Adsorption is an effective method for removing heavy metals from aquatic environments. The adsorption isotherm and kinetics models can provide information on the adsorption process, maximal adsorption capacity, and mass transfer steps, which are essential to evaluate the performance of an adsorbent and to design an adsorption system. In this review, the adsorption kinetics and isotherms of heavy metals by various adsorbents were summarized and discussed in depth. First, the sources of heavy metal pollution and the adsorption technology to remove heavy metals were reviewed. The adsorption capacity of Cu, Cd, Zn, Ni, Cr, As, Fe, Hg, Co, Sr, and Cs by biosorbents (e.g. algae, agriculture waste biochar/activated carbon, and bacteria) and by abiotic adsorbents (e.g. metal–organic frameworks (MOFs), microtubes, polymers, clays, minerals, and coal) were systematically summarized. Second, the origins, basic assumptions, importance, physical meanings, and applications of the adsorption kinetics and isotherm models were discussed in depth. Third, the methods for selecting adsorption models in different conditions were explained, and the statistical parameters which can be applied to evaluate the performance of the models were illustrated. Finally, two Excel sheets are provided for solving the adsorption models, which are available in Supplementary Information. This review article will deepen the understanding of the interaction between heavy metals and adsorbents and facilitate the development of adsorptive technology for heavy metal removal from water and wastewater.","container-title":"Critical Reviews in Environmental Science and Technology","DOI":"10.1080/10643389.2023.2221157","ISSN":"1064-3389","issue":"21","note":"publisher: Taylor &amp; Francis\n_eprint: https://doi.org/10.1080/10643389.2023.2221157","page":"1837-1865","source":"Taylor and Francis+NEJM","title":"Adsorption kinetics and isotherm models of heavy metals by various adsorbents: An overview","title-short":"Adsorption kinetics and isotherm models of heavy metals by various adsorbents","volume":"53","author":[{"family":"Wang","given":"Jianlong"},{"family":"Guo","given":"Xuan"}],"issued":{"date-parts":[["2023",11,2]]}}}],"schema":"https://github.com/citation-style-language/schema/raw/master/csl-citation.json"} </w:instrText>
      </w:r>
      <w:r w:rsidR="00B83759" w:rsidRPr="007C69CE">
        <w:fldChar w:fldCharType="separate"/>
      </w:r>
      <w:r w:rsidR="00B83759" w:rsidRPr="007C69CE">
        <w:rPr>
          <w:rFonts w:cs="Arial"/>
        </w:rPr>
        <w:t>(Wang &amp; Guo, 2023)</w:t>
      </w:r>
      <w:r w:rsidR="00B83759" w:rsidRPr="007C69CE">
        <w:fldChar w:fldCharType="end"/>
      </w:r>
      <w:r w:rsidRPr="007C69CE">
        <w:t xml:space="preserve">. </w:t>
      </w:r>
      <w:r>
        <w:t xml:space="preserve">Theoretically, PSO assumes that the rate-limiting step is most likely the chemical, strong covalent bonding, so again chemisorption </w:t>
      </w:r>
      <w:r>
        <w:fldChar w:fldCharType="begin"/>
      </w:r>
      <w:r>
        <w:instrText xml:space="preserve"> ADDIN ZOTERO_ITEM CSL_CITATION {"citationID":"n70oyx1n","properties":{"formattedCitation":"(Inglezakis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fldChar w:fldCharType="separate"/>
      </w:r>
      <w:r w:rsidRPr="00F84A6B">
        <w:rPr>
          <w:rFonts w:cs="Arial"/>
        </w:rPr>
        <w:t>(Inglezakis et al., 2019)</w:t>
      </w:r>
      <w:r>
        <w:fldChar w:fldCharType="end"/>
      </w:r>
      <w:r w:rsidRPr="007C69CE">
        <w:t xml:space="preserve">. </w:t>
      </w:r>
      <w:r w:rsidR="00620817">
        <w:t>It is</w:t>
      </w:r>
      <w:r w:rsidR="00620CEB">
        <w:t xml:space="preserve"> together with the PFO categorized under the group of reaction</w:t>
      </w:r>
      <w:r w:rsidR="000620C4">
        <w:t xml:space="preserve"> kinetics-</w:t>
      </w:r>
      <w:r w:rsidR="00620CEB">
        <w:t xml:space="preserve">based models </w:t>
      </w:r>
      <w:r w:rsidR="000620C4">
        <w:fldChar w:fldCharType="begin"/>
      </w:r>
      <w:r w:rsidR="000620C4">
        <w:instrText xml:space="preserve"> ADDIN ZOTERO_ITEM CSL_CITATION {"citationID":"sgH9xyaa","properties":{"formattedCitation":"(Inglezakis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0620C4">
        <w:fldChar w:fldCharType="separate"/>
      </w:r>
      <w:r w:rsidR="000620C4" w:rsidRPr="000620C4">
        <w:rPr>
          <w:rFonts w:cs="Arial"/>
        </w:rPr>
        <w:t>(Inglezakis et al., 2019)</w:t>
      </w:r>
      <w:r w:rsidR="000620C4">
        <w:fldChar w:fldCharType="end"/>
      </w:r>
      <w:r w:rsidR="00620CEB">
        <w:t xml:space="preserve">. </w:t>
      </w:r>
      <w:r w:rsidRPr="007C69CE">
        <w:t xml:space="preserve">The mathematical description of the PSO is seen in equation </w:t>
      </w:r>
      <w:r w:rsidRPr="00217D0A">
        <w:rPr>
          <w:b/>
          <w:bCs/>
        </w:rPr>
        <w:fldChar w:fldCharType="begin"/>
      </w:r>
      <w:r w:rsidRPr="00217D0A">
        <w:rPr>
          <w:b/>
          <w:bCs/>
        </w:rPr>
        <w:instrText xml:space="preserve"> REF _Ref148781076 \h </w:instrText>
      </w:r>
      <w:r>
        <w:rPr>
          <w:b/>
          <w:bCs/>
        </w:rPr>
        <w:instrText xml:space="preserve"> \* MERGEFORMAT </w:instrText>
      </w:r>
      <w:r w:rsidRPr="00217D0A">
        <w:rPr>
          <w:b/>
          <w:bCs/>
        </w:rPr>
      </w:r>
      <w:r w:rsidRPr="00217D0A">
        <w:rPr>
          <w:b/>
          <w:bCs/>
        </w:rPr>
        <w:fldChar w:fldCharType="separate"/>
      </w:r>
      <w:r w:rsidR="00221AAC" w:rsidRPr="00217D0A">
        <w:rPr>
          <w:b/>
          <w:bCs/>
        </w:rPr>
        <w:t>(</w:t>
      </w:r>
      <w:r w:rsidR="00221AAC" w:rsidRPr="00221AAC">
        <w:rPr>
          <w:b/>
          <w:bCs/>
          <w:noProof/>
        </w:rPr>
        <w:t>20</w:t>
      </w:r>
      <w:r w:rsidR="00221AAC" w:rsidRPr="00217D0A">
        <w:rPr>
          <w:b/>
          <w:bCs/>
        </w:rPr>
        <w:t>)</w:t>
      </w:r>
      <w:r w:rsidRPr="00217D0A">
        <w:rPr>
          <w:b/>
          <w:bCs/>
        </w:rPr>
        <w:fldChar w:fldCharType="end"/>
      </w:r>
      <w:r w:rsidRPr="007C69CE">
        <w:t xml:space="preserve"> or integrated in equation </w:t>
      </w:r>
      <w:r w:rsidRPr="00217D0A">
        <w:rPr>
          <w:b/>
          <w:bCs/>
        </w:rPr>
        <w:fldChar w:fldCharType="begin"/>
      </w:r>
      <w:r w:rsidRPr="00217D0A">
        <w:rPr>
          <w:b/>
          <w:bCs/>
        </w:rPr>
        <w:instrText xml:space="preserve"> REF _Ref148781119 \h </w:instrText>
      </w:r>
      <w:r>
        <w:rPr>
          <w:b/>
          <w:bCs/>
        </w:rPr>
        <w:instrText xml:space="preserve"> \* MERGEFORMAT </w:instrText>
      </w:r>
      <w:r w:rsidRPr="00217D0A">
        <w:rPr>
          <w:b/>
          <w:bCs/>
        </w:rPr>
      </w:r>
      <w:r w:rsidRPr="00217D0A">
        <w:rPr>
          <w:b/>
          <w:bCs/>
        </w:rPr>
        <w:fldChar w:fldCharType="separate"/>
      </w:r>
      <w:r w:rsidR="00221AAC" w:rsidRPr="00217D0A">
        <w:rPr>
          <w:b/>
          <w:bCs/>
        </w:rPr>
        <w:t>(</w:t>
      </w:r>
      <w:r w:rsidR="00221AAC" w:rsidRPr="00221AAC">
        <w:rPr>
          <w:b/>
          <w:bCs/>
          <w:noProof/>
        </w:rPr>
        <w:t>21</w:t>
      </w:r>
      <w:r w:rsidR="00221AAC" w:rsidRPr="00217D0A">
        <w:rPr>
          <w:b/>
          <w:bCs/>
        </w:rPr>
        <w:t>)</w:t>
      </w:r>
      <w:r w:rsidRPr="00217D0A">
        <w:rPr>
          <w:b/>
          <w:bCs/>
        </w:rPr>
        <w:fldChar w:fldCharType="end"/>
      </w:r>
      <w:r w:rsidRPr="007C69CE">
        <w:t xml:space="preserve">. Plotting </w:t>
      </w:r>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q</m:t>
                </m:r>
              </m:e>
              <m:sub>
                <m:r>
                  <w:rPr>
                    <w:rFonts w:ascii="Cambria Math" w:hAnsi="Cambria Math"/>
                  </w:rPr>
                  <m:t>t</m:t>
                </m:r>
              </m:sub>
            </m:sSub>
          </m:den>
        </m:f>
      </m:oMath>
      <w:r w:rsidRPr="007C69CE">
        <w:rPr>
          <w:rFonts w:eastAsiaTheme="minorEastAsia"/>
        </w:rPr>
        <w:t xml:space="preserve"> against time</w:t>
      </w:r>
      <w:r w:rsidR="00455F7E">
        <w:rPr>
          <w:rFonts w:eastAsiaTheme="minorEastAsia"/>
        </w:rPr>
        <w:t xml:space="preserve"> (</w:t>
      </w:r>
      <w:r w:rsidR="00455F7E" w:rsidRPr="005B0ADB">
        <w:rPr>
          <w:rFonts w:eastAsiaTheme="minorEastAsia"/>
        </w:rPr>
        <w:t>equation</w:t>
      </w:r>
      <w:r w:rsidR="003B6977" w:rsidRPr="005B0ADB">
        <w:rPr>
          <w:rFonts w:eastAsiaTheme="minorEastAsia"/>
        </w:rPr>
        <w:t xml:space="preserve"> </w:t>
      </w:r>
      <w:r w:rsidR="003B6977" w:rsidRPr="005B0ADB">
        <w:rPr>
          <w:rFonts w:eastAsiaTheme="minorEastAsia"/>
        </w:rPr>
        <w:fldChar w:fldCharType="begin"/>
      </w:r>
      <w:r w:rsidR="003B6977" w:rsidRPr="005B0ADB">
        <w:rPr>
          <w:rFonts w:eastAsiaTheme="minorEastAsia"/>
        </w:rPr>
        <w:instrText xml:space="preserve"> REF _Ref165041734 \h </w:instrText>
      </w:r>
      <w:r w:rsidR="005B0ADB" w:rsidRPr="005B0ADB">
        <w:rPr>
          <w:rFonts w:eastAsiaTheme="minorEastAsia"/>
        </w:rPr>
        <w:instrText xml:space="preserve"> \* MERGEFORMAT </w:instrText>
      </w:r>
      <w:r w:rsidR="003B6977" w:rsidRPr="005B0ADB">
        <w:rPr>
          <w:rFonts w:eastAsiaTheme="minorEastAsia"/>
        </w:rPr>
      </w:r>
      <w:r w:rsidR="003B6977" w:rsidRPr="005B0ADB">
        <w:rPr>
          <w:rFonts w:eastAsiaTheme="minorEastAsia"/>
        </w:rPr>
        <w:fldChar w:fldCharType="separate"/>
      </w:r>
      <w:r w:rsidR="00221AAC" w:rsidRPr="00217D0A">
        <w:rPr>
          <w:b/>
          <w:bCs/>
        </w:rPr>
        <w:t>(</w:t>
      </w:r>
      <w:r w:rsidR="00221AAC" w:rsidRPr="00221AAC">
        <w:rPr>
          <w:b/>
          <w:bCs/>
          <w:noProof/>
        </w:rPr>
        <w:t>22</w:t>
      </w:r>
      <w:r w:rsidR="00221AAC" w:rsidRPr="00217D0A">
        <w:rPr>
          <w:b/>
          <w:bCs/>
        </w:rPr>
        <w:t>)</w:t>
      </w:r>
      <w:r w:rsidR="003B6977" w:rsidRPr="005B0ADB">
        <w:rPr>
          <w:rFonts w:eastAsiaTheme="minorEastAsia"/>
        </w:rPr>
        <w:fldChar w:fldCharType="end"/>
      </w:r>
      <w:r w:rsidR="00455F7E">
        <w:rPr>
          <w:rFonts w:eastAsiaTheme="minorEastAsia"/>
        </w:rPr>
        <w:t>)</w:t>
      </w:r>
      <w:r w:rsidRPr="007C69CE">
        <w:rPr>
          <w:rFonts w:eastAsiaTheme="minorEastAsia"/>
        </w:rPr>
        <w:t xml:space="preserve"> at different activated carbon quantities can be used to estimate the second-order-rate constant of sorption </w:t>
      </w: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Pr="007C69CE">
        <w:rPr>
          <w:rFonts w:eastAsiaTheme="minorEastAsia"/>
        </w:rPr>
        <w:t xml:space="preserve"> </w:t>
      </w:r>
      <w:r w:rsidRPr="007C69CE">
        <w:rPr>
          <w:rFonts w:eastAsiaTheme="minorEastAsia"/>
        </w:rPr>
        <w:fldChar w:fldCharType="begin"/>
      </w:r>
      <w:r w:rsidRPr="007C69CE">
        <w:rPr>
          <w:rFonts w:eastAsiaTheme="minorEastAsia"/>
        </w:rPr>
        <w:instrText xml:space="preserve"> ADDIN ZOTERO_ITEM CSL_CITATION {"citationID":"nqce3hPs","properties":{"formattedCitation":"(Aliakbarian et al., 2015)","plainCitation":"(Aliakbarian et al., 2015)","noteIndex":0},"citationItems":[{"id":24,"uris":["http://zotero.org/users/local/h6YJVYLe/items/P3X6J4N3"],"itemData":{"id":24,"type":"article-journal","abstract":"The adsorption of phenolic compounds from olive oil wastewater by commercial activated carbon was studied as a function of adsorbent quantity and temperature. The sorption kinetics and the equilibrium isotherms were evaluated. Under optimum conditions (8 g of activated carbon per 100 mL), the maximum sorption capacity of activated carbon expressed as mg of caffeic acid equivalent per g of activated carbon was 35.8 at 10 degrees C, 35.4 at 25 degrees C and 36.1 at 40 degrees C. The pseudo-second-order model was considered as the most suitable for kinetic results, and Langmuir isotherm was chosen to better describe the sorption system. The results confirmed the efficiency of activated carbon to remove almost all phenolic compound fractions from olive mill effluent. The preliminary results obtained will be used in future studies. The carbohydrate fraction of this upgraded residue could be employed to produce bioethanol, and adsorbed phenolic compounds can be recovered and used in different industries.","container-title":"Food Technology and Biotechnology","journalAbbreviation":"Food Technology and Biotechnology","page":"207-214","source":"ResearchGate","title":"Kinetic and Isotherm Modelling of the Adsorption of Phenolic Compounds from Olive Mill Wastewater onto Activated Carbon","volume":"53","author":[{"family":"Aliakbarian","given":"Bahar"},{"family":"Casazza","given":"Alessandro"},{"family":"Perego","given":"Patrizia"}],"issued":{"date-parts":[["2015",4,1]]}}}],"schema":"https://github.com/citation-style-language/schema/raw/master/csl-citation.json"} </w:instrText>
      </w:r>
      <w:r w:rsidRPr="007C69CE">
        <w:rPr>
          <w:rFonts w:eastAsiaTheme="minorEastAsia"/>
        </w:rPr>
        <w:fldChar w:fldCharType="separate"/>
      </w:r>
      <w:r w:rsidRPr="007C69CE">
        <w:rPr>
          <w:rFonts w:cs="Arial"/>
        </w:rPr>
        <w:t>(Aliakbarian et al., 2015)</w:t>
      </w:r>
      <w:r w:rsidRPr="007C69CE">
        <w:rPr>
          <w:rFonts w:eastAsiaTheme="minorEastAsia"/>
        </w:rPr>
        <w:fldChar w:fldCharType="end"/>
      </w:r>
      <w:r w:rsidRPr="007C69CE">
        <w:rPr>
          <w:rFonts w:eastAsiaTheme="minorEastAsia"/>
        </w:rPr>
        <w:t>.</w:t>
      </w:r>
      <w:r w:rsidR="001E4A1E">
        <w:rPr>
          <w:rFonts w:eastAsiaTheme="minorEastAsia"/>
        </w:rPr>
        <w:t xml:space="preserve"> </w:t>
      </w:r>
      <w:r w:rsidR="001E4A1E">
        <w:t>The steps related to fixed-bed adsorption that are included in the P</w:t>
      </w:r>
      <w:r w:rsidR="00EB347C">
        <w:t>S</w:t>
      </w:r>
      <w:r w:rsidR="001E4A1E">
        <w:t>O model are marked green.</w:t>
      </w:r>
    </w:p>
    <w:p w14:paraId="2AB54433" w14:textId="77777777" w:rsidR="009220EF" w:rsidRDefault="009220EF">
      <w:pPr>
        <w:spacing w:after="160" w:line="2" w:lineRule="auto"/>
      </w:pPr>
      <w:r>
        <w:br w:type="page"/>
      </w:r>
    </w:p>
    <w:p w14:paraId="57BAB5BA" w14:textId="1887BEF4" w:rsidR="001E4A1E" w:rsidRDefault="00E20E25" w:rsidP="001E4A1E">
      <w:pPr>
        <w:jc w:val="both"/>
      </w:pPr>
      <w:r>
        <w:lastRenderedPageBreak/>
        <w:t xml:space="preserve">It is called a zero-phase model because the model ignores mass transfer and assumes instantaneous equilibrium </w:t>
      </w:r>
      <w:r>
        <w:fldChar w:fldCharType="begin"/>
      </w:r>
      <w:r w:rsidR="00403858">
        <w:instrText xml:space="preserve"> ADDIN ZOTERO_ITEM CSL_CITATION {"citationID":"zJhCBEgZ","properties":{"formattedCitation":"(S.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fldChar w:fldCharType="separate"/>
      </w:r>
      <w:r w:rsidRPr="0088503D">
        <w:rPr>
          <w:rFonts w:cs="Arial"/>
        </w:rPr>
        <w:t>(S. Sharma et al., 2023)</w:t>
      </w:r>
      <w:r>
        <w:fldChar w:fldCharType="end"/>
      </w:r>
      <w:r>
        <w:t>.</w:t>
      </w:r>
    </w:p>
    <w:p w14:paraId="30DA91F0" w14:textId="77777777" w:rsidR="001E4A1E" w:rsidRDefault="001E4A1E" w:rsidP="001E4A1E">
      <w:pPr>
        <w:jc w:val="both"/>
      </w:pPr>
    </w:p>
    <w:p w14:paraId="4C1D7735" w14:textId="77777777" w:rsidR="001E4A1E" w:rsidRPr="00F535BA" w:rsidRDefault="001E4A1E" w:rsidP="001E4A1E">
      <w:pPr>
        <w:pStyle w:val="Lijstalinea"/>
        <w:numPr>
          <w:ilvl w:val="0"/>
          <w:numId w:val="39"/>
        </w:numPr>
        <w:jc w:val="both"/>
      </w:pPr>
      <w:r w:rsidRPr="00F535BA">
        <w:t>Liquid phase mass transfer</w:t>
      </w:r>
    </w:p>
    <w:p w14:paraId="21730FFC" w14:textId="77777777" w:rsidR="001E4A1E" w:rsidRPr="00ED7562" w:rsidRDefault="001E4A1E" w:rsidP="001E4A1E">
      <w:pPr>
        <w:pStyle w:val="Lijstalinea"/>
        <w:numPr>
          <w:ilvl w:val="0"/>
          <w:numId w:val="39"/>
        </w:numPr>
        <w:jc w:val="both"/>
      </w:pPr>
      <w:r w:rsidRPr="00ED7562">
        <w:t>External film diffusion</w:t>
      </w:r>
    </w:p>
    <w:p w14:paraId="56390752" w14:textId="6A5B23C6" w:rsidR="001E4A1E" w:rsidRPr="00ED7562" w:rsidRDefault="001E4A1E" w:rsidP="001E4A1E">
      <w:pPr>
        <w:pStyle w:val="Lijstalinea"/>
        <w:numPr>
          <w:ilvl w:val="0"/>
          <w:numId w:val="39"/>
        </w:numPr>
        <w:jc w:val="both"/>
      </w:pPr>
      <w:r w:rsidRPr="00ED7562">
        <w:t xml:space="preserve">Intraparticle diffusion </w:t>
      </w:r>
    </w:p>
    <w:p w14:paraId="64DAA748" w14:textId="77777777" w:rsidR="001E4A1E" w:rsidRPr="00ED7562" w:rsidRDefault="001E4A1E" w:rsidP="001E4A1E">
      <w:pPr>
        <w:pStyle w:val="Lijstalinea"/>
        <w:jc w:val="both"/>
      </w:pPr>
      <w:r w:rsidRPr="00ED7562">
        <w:t>The isotherm</w:t>
      </w:r>
    </w:p>
    <w:p w14:paraId="3AE88546" w14:textId="08E68772" w:rsidR="004304EE" w:rsidRPr="00E20E25" w:rsidRDefault="001E4A1E" w:rsidP="004304EE">
      <w:pPr>
        <w:pStyle w:val="Lijstalinea"/>
        <w:numPr>
          <w:ilvl w:val="0"/>
          <w:numId w:val="39"/>
        </w:numPr>
        <w:jc w:val="both"/>
        <w:rPr>
          <w:b/>
          <w:bCs/>
          <w:color w:val="00B050"/>
        </w:rPr>
      </w:pPr>
      <w:r w:rsidRPr="00ED7562">
        <w:rPr>
          <w:b/>
          <w:bCs/>
          <w:color w:val="00B050"/>
        </w:rPr>
        <w:t xml:space="preserve">The </w:t>
      </w:r>
      <w:r>
        <w:rPr>
          <w:b/>
          <w:bCs/>
          <w:color w:val="00B050"/>
        </w:rPr>
        <w:t>adsorption reaction: chemisorption</w:t>
      </w:r>
    </w:p>
    <w:p w14:paraId="054DAB45" w14:textId="77777777" w:rsidR="004304EE" w:rsidRPr="007C69CE" w:rsidRDefault="004304EE" w:rsidP="004304EE">
      <w:pPr>
        <w:jc w:val="both"/>
      </w:pPr>
    </w:p>
    <w:p w14:paraId="0FB02B92" w14:textId="77777777" w:rsidR="004304EE" w:rsidRPr="007C69CE" w:rsidRDefault="00000000" w:rsidP="004304EE">
      <w:pPr>
        <w:rPr>
          <w:rFonts w:eastAsiaTheme="minorEastAsia"/>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q</m:t>
                  </m:r>
                </m:e>
                <m:sub>
                  <m:r>
                    <w:rPr>
                      <w:rFonts w:ascii="Cambria Math" w:hAnsi="Cambria Math"/>
                    </w:rPr>
                    <m:t>t</m:t>
                  </m:r>
                </m:sub>
              </m:sSub>
            </m:num>
            <m:den>
              <m:r>
                <w:rPr>
                  <w:rFonts w:ascii="Cambria Math" w:hAnsi="Cambria Math"/>
                </w:rPr>
                <m:t>dt</m:t>
              </m:r>
            </m:den>
          </m:f>
          <m:r>
            <w:rPr>
              <w:rFonts w:ascii="Cambria Math" w:hAnsi="Cambria Math"/>
            </w:rPr>
            <m:t>=</m:t>
          </m:r>
          <m:sSup>
            <m:sSupPr>
              <m:ctrlPr>
                <w:rPr>
                  <w:rFonts w:ascii="Cambria Math" w:hAnsi="Cambria Math"/>
                  <w:i/>
                </w:rPr>
              </m:ctrlPr>
            </m:sSupPr>
            <m:e>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e</m:t>
                  </m:r>
                </m:sub>
              </m:sSub>
              <m:r>
                <w:rPr>
                  <w:rFonts w:ascii="Cambria Math" w:hAnsi="Cambria Math"/>
                </w:rPr>
                <m:t>-</m:t>
              </m:r>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e>
            <m:sup>
              <m:r>
                <w:rPr>
                  <w:rFonts w:ascii="Cambria Math" w:hAnsi="Cambria Math"/>
                </w:rPr>
                <m:t>2</m:t>
              </m:r>
            </m:sup>
          </m:sSup>
        </m:oMath>
      </m:oMathPara>
    </w:p>
    <w:p w14:paraId="748427AC" w14:textId="74E839C5" w:rsidR="004304EE" w:rsidRPr="00217D0A" w:rsidRDefault="004304EE" w:rsidP="004304EE">
      <w:pPr>
        <w:pStyle w:val="Bijschrift"/>
        <w:jc w:val="right"/>
        <w:rPr>
          <w:b/>
          <w:bCs/>
          <w:i w:val="0"/>
          <w:iCs w:val="0"/>
        </w:rPr>
      </w:pPr>
      <w:bookmarkStart w:id="96" w:name="_Ref148781076"/>
      <w:r w:rsidRPr="00217D0A">
        <w:rPr>
          <w:b/>
          <w:bCs/>
          <w:i w:val="0"/>
          <w:iCs w:val="0"/>
        </w:rPr>
        <w:t>(</w:t>
      </w:r>
      <w:r w:rsidRPr="00217D0A">
        <w:rPr>
          <w:b/>
          <w:bCs/>
          <w:i w:val="0"/>
          <w:iCs w:val="0"/>
        </w:rPr>
        <w:fldChar w:fldCharType="begin"/>
      </w:r>
      <w:r w:rsidRPr="00217D0A">
        <w:rPr>
          <w:b/>
          <w:bCs/>
          <w:i w:val="0"/>
          <w:iCs w:val="0"/>
        </w:rPr>
        <w:instrText xml:space="preserve"> SEQ ( \* ARABIC </w:instrText>
      </w:r>
      <w:r w:rsidRPr="00217D0A">
        <w:rPr>
          <w:b/>
          <w:bCs/>
          <w:i w:val="0"/>
          <w:iCs w:val="0"/>
        </w:rPr>
        <w:fldChar w:fldCharType="separate"/>
      </w:r>
      <w:r w:rsidR="00221AAC">
        <w:rPr>
          <w:b/>
          <w:bCs/>
          <w:i w:val="0"/>
          <w:iCs w:val="0"/>
          <w:noProof/>
        </w:rPr>
        <w:t>20</w:t>
      </w:r>
      <w:r w:rsidRPr="00217D0A">
        <w:rPr>
          <w:b/>
          <w:bCs/>
          <w:i w:val="0"/>
          <w:iCs w:val="0"/>
        </w:rPr>
        <w:fldChar w:fldCharType="end"/>
      </w:r>
      <w:r w:rsidRPr="00217D0A">
        <w:rPr>
          <w:b/>
          <w:bCs/>
          <w:i w:val="0"/>
          <w:iCs w:val="0"/>
        </w:rPr>
        <w:t>)</w:t>
      </w:r>
      <w:bookmarkEnd w:id="96"/>
    </w:p>
    <w:p w14:paraId="0CF2F510" w14:textId="77777777" w:rsidR="004304EE" w:rsidRPr="007C69CE" w:rsidRDefault="00000000" w:rsidP="004304EE">
      <m:oMathPara>
        <m:oMath>
          <m:sSub>
            <m:sSubPr>
              <m:ctrlPr>
                <w:rPr>
                  <w:rFonts w:ascii="Cambria Math" w:hAnsi="Cambria Math"/>
                  <w:i/>
                </w:rPr>
              </m:ctrlPr>
            </m:sSubPr>
            <m:e>
              <m:r>
                <w:rPr>
                  <w:rFonts w:ascii="Cambria Math" w:hAnsi="Cambria Math"/>
                </w:rPr>
                <m:t>q</m:t>
              </m:r>
            </m:e>
            <m:sub>
              <m:r>
                <w:rPr>
                  <w:rFonts w:ascii="Cambria Math" w:hAnsi="Cambria Math"/>
                </w:rPr>
                <m:t>t</m:t>
              </m:r>
            </m:sub>
          </m:sSub>
          <m:r>
            <w:rPr>
              <w:rFonts w:ascii="Cambria Math" w:hAnsi="Cambria Math"/>
            </w:rPr>
            <m:t>=</m:t>
          </m:r>
          <m:f>
            <m:fPr>
              <m:ctrlPr>
                <w:rPr>
                  <w:rFonts w:ascii="Cambria Math" w:hAnsi="Cambria Math"/>
                  <w:i/>
                </w:rPr>
              </m:ctrlPr>
            </m:fPr>
            <m:num>
              <m:sSubSup>
                <m:sSubSupPr>
                  <m:ctrlPr>
                    <w:rPr>
                      <w:rFonts w:ascii="Cambria Math" w:hAnsi="Cambria Math"/>
                      <w:i/>
                    </w:rPr>
                  </m:ctrlPr>
                </m:sSubSupPr>
                <m:e>
                  <m:r>
                    <w:rPr>
                      <w:rFonts w:ascii="Cambria Math" w:hAnsi="Cambria Math"/>
                    </w:rPr>
                    <m:t>q</m:t>
                  </m:r>
                </m:e>
                <m:sub>
                  <m:r>
                    <w:rPr>
                      <w:rFonts w:ascii="Cambria Math" w:hAnsi="Cambria Math"/>
                    </w:rPr>
                    <m:t>e</m:t>
                  </m:r>
                </m:sub>
                <m:sup>
                  <m:r>
                    <w:rPr>
                      <w:rFonts w:ascii="Cambria Math" w:hAnsi="Cambria Math"/>
                    </w:rPr>
                    <m:t>2</m:t>
                  </m:r>
                </m:sup>
              </m:sSubSup>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t</m:t>
              </m:r>
            </m:num>
            <m:den>
              <m:r>
                <w:rPr>
                  <w:rFonts w:ascii="Cambria Math" w:hAnsi="Cambria Math"/>
                </w:rPr>
                <m:t>1+</m:t>
              </m:r>
              <m:sSub>
                <m:sSubPr>
                  <m:ctrlPr>
                    <w:rPr>
                      <w:rFonts w:ascii="Cambria Math" w:hAnsi="Cambria Math"/>
                      <w:i/>
                    </w:rPr>
                  </m:ctrlPr>
                </m:sSubPr>
                <m:e>
                  <m:r>
                    <w:rPr>
                      <w:rFonts w:ascii="Cambria Math" w:hAnsi="Cambria Math"/>
                    </w:rPr>
                    <m:t>q</m:t>
                  </m:r>
                </m:e>
                <m:sub>
                  <m:r>
                    <w:rPr>
                      <w:rFonts w:ascii="Cambria Math" w:hAnsi="Cambria Math"/>
                    </w:rPr>
                    <m:t>e</m:t>
                  </m:r>
                </m:sub>
              </m:sSub>
              <m:sSub>
                <m:sSubPr>
                  <m:ctrlPr>
                    <w:rPr>
                      <w:rFonts w:ascii="Cambria Math" w:hAnsi="Cambria Math"/>
                      <w:i/>
                    </w:rPr>
                  </m:ctrlPr>
                </m:sSubPr>
                <m:e>
                  <m:r>
                    <w:rPr>
                      <w:rFonts w:ascii="Cambria Math" w:hAnsi="Cambria Math"/>
                    </w:rPr>
                    <m:t>k</m:t>
                  </m:r>
                </m:e>
                <m:sub>
                  <m:r>
                    <w:rPr>
                      <w:rFonts w:ascii="Cambria Math" w:hAnsi="Cambria Math"/>
                    </w:rPr>
                    <m:t>2</m:t>
                  </m:r>
                </m:sub>
              </m:sSub>
              <m:r>
                <w:rPr>
                  <w:rFonts w:ascii="Cambria Math" w:hAnsi="Cambria Math"/>
                </w:rPr>
                <m:t>t</m:t>
              </m:r>
            </m:den>
          </m:f>
        </m:oMath>
      </m:oMathPara>
    </w:p>
    <w:p w14:paraId="5FB018CA" w14:textId="2931BC94" w:rsidR="004304EE" w:rsidRPr="00217D0A" w:rsidRDefault="004304EE" w:rsidP="004304EE">
      <w:pPr>
        <w:pStyle w:val="Bijschrift"/>
        <w:jc w:val="right"/>
        <w:rPr>
          <w:b/>
          <w:bCs/>
          <w:i w:val="0"/>
          <w:iCs w:val="0"/>
        </w:rPr>
      </w:pPr>
      <w:bookmarkStart w:id="97" w:name="_Ref148781119"/>
      <w:r w:rsidRPr="00217D0A">
        <w:rPr>
          <w:b/>
          <w:bCs/>
          <w:i w:val="0"/>
          <w:iCs w:val="0"/>
        </w:rPr>
        <w:t>(</w:t>
      </w:r>
      <w:r w:rsidRPr="00217D0A">
        <w:rPr>
          <w:b/>
          <w:bCs/>
          <w:i w:val="0"/>
          <w:iCs w:val="0"/>
        </w:rPr>
        <w:fldChar w:fldCharType="begin"/>
      </w:r>
      <w:r w:rsidRPr="00217D0A">
        <w:rPr>
          <w:b/>
          <w:bCs/>
          <w:i w:val="0"/>
          <w:iCs w:val="0"/>
        </w:rPr>
        <w:instrText xml:space="preserve"> SEQ ( \* ARABIC </w:instrText>
      </w:r>
      <w:r w:rsidRPr="00217D0A">
        <w:rPr>
          <w:b/>
          <w:bCs/>
          <w:i w:val="0"/>
          <w:iCs w:val="0"/>
        </w:rPr>
        <w:fldChar w:fldCharType="separate"/>
      </w:r>
      <w:r w:rsidR="00221AAC">
        <w:rPr>
          <w:b/>
          <w:bCs/>
          <w:i w:val="0"/>
          <w:iCs w:val="0"/>
          <w:noProof/>
        </w:rPr>
        <w:t>21</w:t>
      </w:r>
      <w:r w:rsidRPr="00217D0A">
        <w:rPr>
          <w:b/>
          <w:bCs/>
          <w:i w:val="0"/>
          <w:iCs w:val="0"/>
        </w:rPr>
        <w:fldChar w:fldCharType="end"/>
      </w:r>
      <w:r w:rsidRPr="00217D0A">
        <w:rPr>
          <w:b/>
          <w:bCs/>
          <w:i w:val="0"/>
          <w:iCs w:val="0"/>
        </w:rPr>
        <w:t>)</w:t>
      </w:r>
      <w:bookmarkEnd w:id="97"/>
    </w:p>
    <w:p w14:paraId="01B3DD25" w14:textId="77777777" w:rsidR="004304EE" w:rsidRPr="007C69CE" w:rsidRDefault="00000000" w:rsidP="004304EE">
      <w:pPr>
        <w:rPr>
          <w:rFonts w:eastAsiaTheme="minorEastAsia"/>
        </w:rPr>
      </w:pPr>
      <m:oMathPara>
        <m:oMath>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q</m:t>
                  </m:r>
                </m:e>
                <m:sub>
                  <m:r>
                    <w:rPr>
                      <w:rFonts w:ascii="Cambria Math" w:hAnsi="Cambria Math"/>
                    </w:rPr>
                    <m:t>t</m:t>
                  </m:r>
                </m:sub>
              </m:sSub>
            </m:den>
          </m:f>
          <m:r>
            <w:rPr>
              <w:rFonts w:ascii="Cambria Math" w:hAnsi="Cambria Math"/>
            </w:rPr>
            <m:t>=</m:t>
          </m:r>
          <m:f>
            <m:fPr>
              <m:ctrlPr>
                <w:rPr>
                  <w:rFonts w:ascii="Cambria Math" w:hAnsi="Cambria Math"/>
                  <w:i/>
                </w:rPr>
              </m:ctrlPr>
            </m:fPr>
            <m:num>
              <m:r>
                <w:rPr>
                  <w:rFonts w:ascii="Cambria Math" w:hAnsi="Cambria Math"/>
                </w:rPr>
                <m:t>1</m:t>
              </m:r>
            </m:num>
            <m:den>
              <m:sSub>
                <m:sSubPr>
                  <m:ctrlPr>
                    <w:rPr>
                      <w:rFonts w:ascii="Cambria Math" w:hAnsi="Cambria Math"/>
                      <w:i/>
                    </w:rPr>
                  </m:ctrlPr>
                </m:sSubPr>
                <m:e>
                  <m:r>
                    <w:rPr>
                      <w:rFonts w:ascii="Cambria Math" w:hAnsi="Cambria Math"/>
                    </w:rPr>
                    <m:t>k</m:t>
                  </m:r>
                </m:e>
                <m:sub>
                  <m:r>
                    <w:rPr>
                      <w:rFonts w:ascii="Cambria Math" w:hAnsi="Cambria Math"/>
                    </w:rPr>
                    <m:t>2</m:t>
                  </m:r>
                </m:sub>
              </m:sSub>
              <m:sSubSup>
                <m:sSubSupPr>
                  <m:ctrlPr>
                    <w:rPr>
                      <w:rFonts w:ascii="Cambria Math" w:hAnsi="Cambria Math"/>
                      <w:i/>
                    </w:rPr>
                  </m:ctrlPr>
                </m:sSubSupPr>
                <m:e>
                  <m:r>
                    <w:rPr>
                      <w:rFonts w:ascii="Cambria Math" w:hAnsi="Cambria Math"/>
                    </w:rPr>
                    <m:t>q</m:t>
                  </m:r>
                </m:e>
                <m:sub>
                  <m:r>
                    <w:rPr>
                      <w:rFonts w:ascii="Cambria Math" w:hAnsi="Cambria Math"/>
                    </w:rPr>
                    <m:t>e</m:t>
                  </m:r>
                </m:sub>
                <m:sup>
                  <m:r>
                    <w:rPr>
                      <w:rFonts w:ascii="Cambria Math" w:hAnsi="Cambria Math"/>
                    </w:rPr>
                    <m:t>2</m:t>
                  </m:r>
                </m:sup>
              </m:sSubSup>
            </m:den>
          </m:f>
          <m:r>
            <w:rPr>
              <w:rFonts w:ascii="Cambria Math" w:hAnsi="Cambria Math"/>
            </w:rPr>
            <m:t>+</m:t>
          </m:r>
          <m:f>
            <m:fPr>
              <m:ctrlPr>
                <w:rPr>
                  <w:rFonts w:ascii="Cambria Math" w:hAnsi="Cambria Math"/>
                  <w:i/>
                </w:rPr>
              </m:ctrlPr>
            </m:fPr>
            <m:num>
              <m:r>
                <w:rPr>
                  <w:rFonts w:ascii="Cambria Math" w:hAnsi="Cambria Math"/>
                </w:rPr>
                <m:t>t</m:t>
              </m:r>
            </m:num>
            <m:den>
              <m:sSub>
                <m:sSubPr>
                  <m:ctrlPr>
                    <w:rPr>
                      <w:rFonts w:ascii="Cambria Math" w:hAnsi="Cambria Math"/>
                      <w:i/>
                    </w:rPr>
                  </m:ctrlPr>
                </m:sSubPr>
                <m:e>
                  <m:r>
                    <w:rPr>
                      <w:rFonts w:ascii="Cambria Math" w:hAnsi="Cambria Math"/>
                    </w:rPr>
                    <m:t>q</m:t>
                  </m:r>
                </m:e>
                <m:sub>
                  <m:r>
                    <w:rPr>
                      <w:rFonts w:ascii="Cambria Math" w:hAnsi="Cambria Math"/>
                    </w:rPr>
                    <m:t>e</m:t>
                  </m:r>
                </m:sub>
              </m:sSub>
            </m:den>
          </m:f>
        </m:oMath>
      </m:oMathPara>
    </w:p>
    <w:p w14:paraId="493C4735" w14:textId="089A6AA6" w:rsidR="00BE104D" w:rsidRDefault="004304EE" w:rsidP="0075055D">
      <w:pPr>
        <w:pStyle w:val="Bijschrift"/>
        <w:jc w:val="right"/>
      </w:pPr>
      <w:bookmarkStart w:id="98" w:name="_Ref165041734"/>
      <w:r w:rsidRPr="00217D0A">
        <w:rPr>
          <w:b/>
          <w:bCs/>
          <w:i w:val="0"/>
          <w:iCs w:val="0"/>
        </w:rPr>
        <w:t>(</w:t>
      </w:r>
      <w:r w:rsidRPr="00217D0A">
        <w:rPr>
          <w:b/>
          <w:bCs/>
          <w:i w:val="0"/>
          <w:iCs w:val="0"/>
        </w:rPr>
        <w:fldChar w:fldCharType="begin"/>
      </w:r>
      <w:r w:rsidRPr="00217D0A">
        <w:rPr>
          <w:b/>
          <w:bCs/>
          <w:i w:val="0"/>
          <w:iCs w:val="0"/>
        </w:rPr>
        <w:instrText xml:space="preserve"> SEQ ( \* ARABIC </w:instrText>
      </w:r>
      <w:r w:rsidRPr="00217D0A">
        <w:rPr>
          <w:b/>
          <w:bCs/>
          <w:i w:val="0"/>
          <w:iCs w:val="0"/>
        </w:rPr>
        <w:fldChar w:fldCharType="separate"/>
      </w:r>
      <w:r w:rsidR="00221AAC">
        <w:rPr>
          <w:b/>
          <w:bCs/>
          <w:i w:val="0"/>
          <w:iCs w:val="0"/>
          <w:noProof/>
        </w:rPr>
        <w:t>22</w:t>
      </w:r>
      <w:r w:rsidRPr="00217D0A">
        <w:rPr>
          <w:b/>
          <w:bCs/>
          <w:i w:val="0"/>
          <w:iCs w:val="0"/>
        </w:rPr>
        <w:fldChar w:fldCharType="end"/>
      </w:r>
      <w:r w:rsidRPr="00217D0A">
        <w:rPr>
          <w:b/>
          <w:bCs/>
          <w:i w:val="0"/>
          <w:iCs w:val="0"/>
        </w:rPr>
        <w:t>)</w:t>
      </w:r>
      <w:bookmarkEnd w:id="98"/>
    </w:p>
    <w:p w14:paraId="2A2F4AFE" w14:textId="77777777" w:rsidR="004304EE" w:rsidRPr="007C69CE" w:rsidRDefault="004304EE" w:rsidP="004304EE">
      <w:r w:rsidRPr="007C69CE">
        <w:t>In which:</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091"/>
        <w:gridCol w:w="2919"/>
      </w:tblGrid>
      <w:tr w:rsidR="004304EE" w:rsidRPr="007C69CE" w14:paraId="48EC1CDB" w14:textId="77777777" w:rsidTr="0047120D">
        <w:tc>
          <w:tcPr>
            <w:tcW w:w="6091" w:type="dxa"/>
          </w:tcPr>
          <w:p w14:paraId="735CCECF" w14:textId="77777777" w:rsidR="004304EE" w:rsidRPr="007C69CE" w:rsidRDefault="00000000" w:rsidP="0047120D">
            <w:pPr>
              <w:pStyle w:val="Lijstalinea"/>
              <w:numPr>
                <w:ilvl w:val="0"/>
                <w:numId w:val="10"/>
              </w:numPr>
            </w:pPr>
            <m:oMath>
              <m:sSub>
                <m:sSubPr>
                  <m:ctrlPr>
                    <w:rPr>
                      <w:rFonts w:ascii="Cambria Math" w:hAnsi="Cambria Math"/>
                      <w:i/>
                    </w:rPr>
                  </m:ctrlPr>
                </m:sSubPr>
                <m:e>
                  <m:r>
                    <w:rPr>
                      <w:rFonts w:ascii="Cambria Math" w:hAnsi="Cambria Math"/>
                    </w:rPr>
                    <m:t>q</m:t>
                  </m:r>
                </m:e>
                <m:sub>
                  <m:r>
                    <w:rPr>
                      <w:rFonts w:ascii="Cambria Math" w:hAnsi="Cambria Math"/>
                    </w:rPr>
                    <m:t>t</m:t>
                  </m:r>
                </m:sub>
              </m:sSub>
            </m:oMath>
            <w:r w:rsidR="004304EE" w:rsidRPr="007C69CE">
              <w:rPr>
                <w:rFonts w:eastAsiaTheme="minorEastAsia"/>
              </w:rPr>
              <w:t xml:space="preserve"> = adsorption capacity at time t</w:t>
            </w:r>
          </w:p>
        </w:tc>
        <w:tc>
          <w:tcPr>
            <w:tcW w:w="2919" w:type="dxa"/>
          </w:tcPr>
          <w:p w14:paraId="4A76C18D"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1DDA40E4" w14:textId="77777777" w:rsidTr="0047120D">
        <w:tc>
          <w:tcPr>
            <w:tcW w:w="6091" w:type="dxa"/>
          </w:tcPr>
          <w:p w14:paraId="251BE736" w14:textId="77777777" w:rsidR="004304EE" w:rsidRPr="007C69CE" w:rsidRDefault="00000000" w:rsidP="0047120D">
            <w:pPr>
              <w:pStyle w:val="Lijstalinea"/>
              <w:numPr>
                <w:ilvl w:val="0"/>
                <w:numId w:val="10"/>
              </w:numPr>
              <w:rPr>
                <w:rFonts w:eastAsia="Calibri" w:cs="Times New Roman"/>
              </w:rPr>
            </w:pPr>
            <m:oMath>
              <m:sSub>
                <m:sSubPr>
                  <m:ctrlPr>
                    <w:rPr>
                      <w:rFonts w:ascii="Cambria Math" w:hAnsi="Cambria Math"/>
                      <w:i/>
                    </w:rPr>
                  </m:ctrlPr>
                </m:sSubPr>
                <m:e>
                  <m:r>
                    <w:rPr>
                      <w:rFonts w:ascii="Cambria Math" w:hAnsi="Cambria Math"/>
                    </w:rPr>
                    <m:t>q</m:t>
                  </m:r>
                </m:e>
                <m:sub>
                  <m:r>
                    <w:rPr>
                      <w:rFonts w:ascii="Cambria Math" w:hAnsi="Cambria Math"/>
                    </w:rPr>
                    <m:t>e</m:t>
                  </m:r>
                </m:sub>
              </m:sSub>
            </m:oMath>
            <w:r w:rsidR="004304EE" w:rsidRPr="007C69CE">
              <w:rPr>
                <w:rFonts w:eastAsiaTheme="minorEastAsia"/>
              </w:rPr>
              <w:t xml:space="preserve"> = equilibrium adsorption capacity</w:t>
            </w:r>
          </w:p>
        </w:tc>
        <w:tc>
          <w:tcPr>
            <w:tcW w:w="2919" w:type="dxa"/>
          </w:tcPr>
          <w:p w14:paraId="3A81BA70" w14:textId="77777777" w:rsidR="004304EE" w:rsidRPr="007C69CE" w:rsidRDefault="004304EE" w:rsidP="0047120D">
            <w:r w:rsidRPr="007C69CE">
              <w:t>(mg</w:t>
            </w:r>
            <w:r w:rsidRPr="007C69CE">
              <w:rPr>
                <w:vertAlign w:val="subscript"/>
              </w:rPr>
              <w:t>solute</w:t>
            </w:r>
            <w:r w:rsidRPr="007C69CE">
              <w:t>/g</w:t>
            </w:r>
            <w:r w:rsidRPr="007C69CE">
              <w:rPr>
                <w:vertAlign w:val="subscript"/>
              </w:rPr>
              <w:t>carbon</w:t>
            </w:r>
            <w:r w:rsidRPr="007C69CE">
              <w:t>)</w:t>
            </w:r>
          </w:p>
        </w:tc>
      </w:tr>
      <w:tr w:rsidR="004304EE" w:rsidRPr="007C69CE" w14:paraId="23EE6BB2" w14:textId="77777777" w:rsidTr="0047120D">
        <w:tc>
          <w:tcPr>
            <w:tcW w:w="6091" w:type="dxa"/>
          </w:tcPr>
          <w:p w14:paraId="58F83B60" w14:textId="77777777" w:rsidR="004304EE" w:rsidRPr="007C69CE" w:rsidRDefault="00000000" w:rsidP="0047120D">
            <w:pPr>
              <w:pStyle w:val="Lijstalinea"/>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2</m:t>
                  </m:r>
                </m:sub>
              </m:sSub>
            </m:oMath>
            <w:r w:rsidR="004304EE" w:rsidRPr="007C69CE">
              <w:rPr>
                <w:rFonts w:eastAsiaTheme="minorEastAsia"/>
              </w:rPr>
              <w:t xml:space="preserve"> = PSO rate constant</w:t>
            </w:r>
          </w:p>
        </w:tc>
        <w:tc>
          <w:tcPr>
            <w:tcW w:w="2919" w:type="dxa"/>
          </w:tcPr>
          <w:p w14:paraId="460AB5D4" w14:textId="77777777" w:rsidR="004304EE" w:rsidRPr="007C69CE" w:rsidRDefault="004304EE" w:rsidP="0047120D">
            <w:r w:rsidRPr="007C69CE">
              <w:t>(g/(h*mg))</w:t>
            </w:r>
          </w:p>
        </w:tc>
      </w:tr>
    </w:tbl>
    <w:p w14:paraId="0CA651CD" w14:textId="77777777" w:rsidR="004304EE" w:rsidRDefault="004304EE" w:rsidP="004304EE">
      <w:pPr>
        <w:jc w:val="both"/>
      </w:pPr>
    </w:p>
    <w:p w14:paraId="349C46E1" w14:textId="7F73FB29" w:rsidR="001E4A1E" w:rsidRDefault="00455F7E" w:rsidP="001E4A1E">
      <w:pPr>
        <w:jc w:val="both"/>
      </w:pPr>
      <w:r>
        <w:t xml:space="preserve">Being a purely empirical fitting exercise lacking physical significance, </w:t>
      </w:r>
      <w:r w:rsidR="00BD4D13">
        <w:t>this model is also not ideal in varying conditions</w:t>
      </w:r>
      <w:r>
        <w:t xml:space="preserve">. This makes </w:t>
      </w:r>
      <w:r w:rsidR="006A64A7">
        <w:t>it</w:t>
      </w:r>
      <w:r>
        <w:t xml:space="preserve"> unreliable for </w:t>
      </w:r>
      <w:r w:rsidR="005772F5">
        <w:t>modelling urban wastewater treatment</w:t>
      </w:r>
      <w:r>
        <w:t>.</w:t>
      </w:r>
      <w:r w:rsidR="006A64A7">
        <w:t xml:space="preserve"> </w:t>
      </w:r>
      <w:r w:rsidR="001E4A1E">
        <w:t xml:space="preserve">Unfortunately, many researchers evaluated the applicability only on the quality of the fit on the experimental data and not on underlying theory, which is clearly a misperception </w:t>
      </w:r>
      <w:r w:rsidR="001E4A1E">
        <w:fldChar w:fldCharType="begin"/>
      </w:r>
      <w:r w:rsidR="00271D7B">
        <w:instrText xml:space="preserve"> ADDIN ZOTERO_ITEM CSL_CITATION {"citationID":"ATn8nYFQ","properties":{"formattedCitation":"(Inglezakis et al., 2019; Yao &amp; Zhu, 2021)","plainCitation":"(Inglezakis et al., 2019; Yao &amp; Zhu, 2021)","noteIndex":0},"citationItems":[{"id":71,"uris":["http://zotero.org/users/local/h6YJVYLe/items/ZK9IEMIV"],"itemData":{"id":71,"type":"article-journal","abstract":"Adsorption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id":124,"uris":["http://zotero.org/users/local/h6YJVYLe/items/Q53XZSPP"],"itemData":{"id":124,"type":"article-journal","abstract":"A new multi-mechanism kinetic model for batch adsorption is proposed. A dimensionless parameter in the model serves as a mechanism indicator in the sense that the model converts to the pseudo-first-order (PFO), the Vermeulen (intraparticle diffusion) and the film diffusion models as the dimensionless parameter changes its values. Expressions relating the model parameters and the mass transfer coefficients are obtained which allow for the estimation of the film mass transfer and the intraparticle diffusion coefficients from `show that the estimated mass transfer coefficients are in reasonable agreement with literature values.","container-title":"Surfaces and Interfaces","DOI":"10.1016/j.surfin.2021.101422","ISSN":"2468-0230","journalAbbreviation":"Surfaces and Interfaces","page":"101422","source":"ScienceDirect","title":"A new multi-mechanism adsorption kinetic model and its relation to mass transfer coefficients","volume":"26","author":[{"family":"Yao","given":"Chuncai"},{"family":"Zhu","given":"Chenxi"}],"issued":{"date-parts":[["2021",10,1]]}}}],"schema":"https://github.com/citation-style-language/schema/raw/master/csl-citation.json"} </w:instrText>
      </w:r>
      <w:r w:rsidR="001E4A1E">
        <w:fldChar w:fldCharType="separate"/>
      </w:r>
      <w:r w:rsidR="001E4A1E" w:rsidRPr="00233A1C">
        <w:rPr>
          <w:rFonts w:cs="Arial"/>
        </w:rPr>
        <w:t>(Inglezakis et al., 2019; Yao &amp; Zhu, 2021)</w:t>
      </w:r>
      <w:r w:rsidR="001E4A1E">
        <w:fldChar w:fldCharType="end"/>
      </w:r>
      <w:r w:rsidR="001E4A1E">
        <w:t>.</w:t>
      </w:r>
    </w:p>
    <w:p w14:paraId="10AC9562" w14:textId="77777777" w:rsidR="001E4A1E" w:rsidRDefault="001E4A1E" w:rsidP="004304EE">
      <w:pPr>
        <w:jc w:val="both"/>
      </w:pPr>
    </w:p>
    <w:p w14:paraId="2169E4FE" w14:textId="73A4AFE4" w:rsidR="00DE0A6F" w:rsidRDefault="003D16CD" w:rsidP="00B8210F">
      <w:pPr>
        <w:pStyle w:val="Kop2"/>
      </w:pPr>
      <w:bookmarkStart w:id="99" w:name="_Toc167884297"/>
      <w:r>
        <w:t>Conclusion BTC models</w:t>
      </w:r>
      <w:bookmarkEnd w:id="99"/>
    </w:p>
    <w:p w14:paraId="3BAFBE9B" w14:textId="69D81811" w:rsidR="008555CB" w:rsidRDefault="00B8210F" w:rsidP="004304EE">
      <w:pPr>
        <w:jc w:val="both"/>
      </w:pPr>
      <w:r>
        <w:t xml:space="preserve">An </w:t>
      </w:r>
      <w:r w:rsidR="00C850FD">
        <w:t>overview</w:t>
      </w:r>
      <w:r>
        <w:t xml:space="preserve"> of </w:t>
      </w:r>
      <w:r w:rsidR="00C850FD">
        <w:t xml:space="preserve">the discussed BTC models </w:t>
      </w:r>
      <w:r w:rsidR="00FE0E00">
        <w:t>with classification</w:t>
      </w:r>
      <w:r w:rsidR="00C850FD">
        <w:t xml:space="preserve"> is given in </w:t>
      </w:r>
      <w:r w:rsidR="00C850FD" w:rsidRPr="00C850FD">
        <w:fldChar w:fldCharType="begin"/>
      </w:r>
      <w:r w:rsidR="00C850FD" w:rsidRPr="00C850FD">
        <w:instrText xml:space="preserve"> REF _Ref163989477 \h  \* MERGEFORMAT </w:instrText>
      </w:r>
      <w:r w:rsidR="00C850FD" w:rsidRPr="00C850FD">
        <w:fldChar w:fldCharType="separate"/>
      </w:r>
      <w:r w:rsidR="00221AAC" w:rsidRPr="00C23037">
        <w:rPr>
          <w:b/>
          <w:bCs/>
        </w:rPr>
        <w:t xml:space="preserve">Table </w:t>
      </w:r>
      <w:r w:rsidR="00221AAC" w:rsidRPr="00221AAC">
        <w:rPr>
          <w:b/>
          <w:bCs/>
          <w:noProof/>
        </w:rPr>
        <w:t>5</w:t>
      </w:r>
      <w:r w:rsidR="00C850FD" w:rsidRPr="00C850FD">
        <w:fldChar w:fldCharType="end"/>
      </w:r>
      <w:r w:rsidR="00C850FD">
        <w:t>. Zero-phase models such as the PFO or PSO model</w:t>
      </w:r>
      <w:r w:rsidR="006A625E">
        <w:t xml:space="preserve"> lack physical significance</w:t>
      </w:r>
      <w:r w:rsidR="004B4B3A">
        <w:t xml:space="preserve">, are empirical and therefore more suitable as </w:t>
      </w:r>
      <w:r w:rsidR="00A808EE">
        <w:t>descriptive tool</w:t>
      </w:r>
      <w:r w:rsidR="006A625E">
        <w:t>. One-phase models such as the Thomas or Clark model</w:t>
      </w:r>
      <w:r w:rsidR="00F006CF">
        <w:t xml:space="preserve"> </w:t>
      </w:r>
      <w:r w:rsidR="00006E5C">
        <w:t>consider chemical mass transfer</w:t>
      </w:r>
      <w:r w:rsidR="00F6442B">
        <w:t xml:space="preserve"> but</w:t>
      </w:r>
      <w:r w:rsidR="00A80AE0">
        <w:t xml:space="preserve"> neglect intraparticle diffusion. This is a </w:t>
      </w:r>
      <w:r w:rsidR="009A51D3">
        <w:t xml:space="preserve">drawback </w:t>
      </w:r>
      <w:r w:rsidR="005F15FE">
        <w:t xml:space="preserve">because in porous materials like GAC, the adsorption of micropollutants is typically rate-limited </w:t>
      </w:r>
      <w:r w:rsidR="00A97AE0">
        <w:t>by</w:t>
      </w:r>
      <w:r w:rsidR="005F15FE">
        <w:t xml:space="preserve"> intraparticle diffusion</w:t>
      </w:r>
      <w:r w:rsidR="00403858">
        <w:t xml:space="preserve"> </w:t>
      </w:r>
      <w:r w:rsidR="00403858">
        <w:fldChar w:fldCharType="begin"/>
      </w:r>
      <w:r w:rsidR="00403858">
        <w:instrText xml:space="preserve"> ADDIN ZOTERO_ITEM CSL_CITATION {"citationID":"xToOn0hm","properties":{"formattedCitation":"(Inglezakis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403858">
        <w:fldChar w:fldCharType="separate"/>
      </w:r>
      <w:r w:rsidR="00403858" w:rsidRPr="00403858">
        <w:rPr>
          <w:rFonts w:cs="Arial"/>
        </w:rPr>
        <w:t>(Inglezakis et al., 2019)</w:t>
      </w:r>
      <w:r w:rsidR="00403858">
        <w:fldChar w:fldCharType="end"/>
      </w:r>
      <w:r w:rsidR="000C101A">
        <w:t>. Two</w:t>
      </w:r>
      <w:r w:rsidR="00F6442B">
        <w:t>-</w:t>
      </w:r>
      <w:r w:rsidR="000C101A">
        <w:t>phase models are then a b</w:t>
      </w:r>
      <w:r w:rsidR="00733F2A">
        <w:t>etter approximation and more accurate than one-phase models, but from here</w:t>
      </w:r>
      <w:r w:rsidR="00953D17">
        <w:t>,</w:t>
      </w:r>
      <w:r w:rsidR="00733F2A">
        <w:t xml:space="preserve"> numerical solvers are required. </w:t>
      </w:r>
      <w:r w:rsidR="002F07C7">
        <w:t xml:space="preserve">Some intraparticle and external diffusion </w:t>
      </w:r>
      <w:r w:rsidR="009E49A2">
        <w:t>is</w:t>
      </w:r>
      <w:r w:rsidR="002F07C7">
        <w:t xml:space="preserve"> considered. </w:t>
      </w:r>
      <w:r w:rsidR="005039E5">
        <w:t xml:space="preserve">The HSDM, PDM and LDF are therefore realistic candidates for modelling the removal of micropollutants </w:t>
      </w:r>
      <w:r w:rsidR="008B49E1">
        <w:t xml:space="preserve">to some extent. Multi-phase models like the PSDM model are </w:t>
      </w:r>
      <w:r w:rsidR="00C22843">
        <w:t>very complex</w:t>
      </w:r>
      <w:r w:rsidR="0053513B">
        <w:t xml:space="preserve"> but </w:t>
      </w:r>
      <w:r w:rsidR="00B25F25">
        <w:t xml:space="preserve">this complexity can be worth including </w:t>
      </w:r>
      <w:r w:rsidR="00C22843">
        <w:t>when modelling</w:t>
      </w:r>
      <w:r w:rsidR="00B25F25">
        <w:t xml:space="preserve"> adsorption of variable</w:t>
      </w:r>
      <w:r w:rsidR="008F1005">
        <w:t xml:space="preserve">-size micropollutants </w:t>
      </w:r>
      <w:r w:rsidR="00414AC9">
        <w:t>under the highly varied</w:t>
      </w:r>
      <w:r w:rsidR="008F1005">
        <w:t xml:space="preserve"> conditions </w:t>
      </w:r>
      <w:r w:rsidR="00414AC9">
        <w:t>present in municipal wastewater.</w:t>
      </w:r>
      <w:r w:rsidR="009E49A2">
        <w:t xml:space="preserve"> With </w:t>
      </w:r>
      <w:r w:rsidR="00BF10FE">
        <w:t>detailed</w:t>
      </w:r>
      <w:r w:rsidR="00F749C4">
        <w:t xml:space="preserve"> simulation of</w:t>
      </w:r>
      <w:r w:rsidR="009E49A2">
        <w:t xml:space="preserve"> intraparticle diffusion</w:t>
      </w:r>
      <w:r w:rsidR="00F749C4">
        <w:t xml:space="preserve"> (pore and surface), the PSDM is a strong candidate</w:t>
      </w:r>
      <w:r w:rsidR="00525C09">
        <w:t xml:space="preserve"> </w:t>
      </w:r>
      <w:r w:rsidR="00D952DF">
        <w:t>for simulati</w:t>
      </w:r>
      <w:r w:rsidR="00A808EE">
        <w:t>ng</w:t>
      </w:r>
      <w:r w:rsidR="00D952DF">
        <w:t xml:space="preserve"> GAC</w:t>
      </w:r>
      <w:r w:rsidR="009F78D2">
        <w:t xml:space="preserve"> in wastewater treatment plants</w:t>
      </w:r>
      <w:r w:rsidR="00F749C4">
        <w:t>.</w:t>
      </w:r>
      <w:r w:rsidR="00527D78">
        <w:t xml:space="preserve"> </w:t>
      </w:r>
      <w:r w:rsidR="00B8618F">
        <w:t>It</w:t>
      </w:r>
      <w:r w:rsidR="00527D78">
        <w:t xml:space="preserve"> is still worth mentioning that </w:t>
      </w:r>
      <w:r w:rsidR="006C4511">
        <w:t xml:space="preserve">dynamic adsorption is a very complicated process and even </w:t>
      </w:r>
      <w:r w:rsidR="00CE11CA">
        <w:t xml:space="preserve">multi-phase models </w:t>
      </w:r>
      <w:r w:rsidR="00CC1497">
        <w:t xml:space="preserve">are still simplified from </w:t>
      </w:r>
      <w:r w:rsidR="00D82759">
        <w:t>reality</w:t>
      </w:r>
      <w:r w:rsidR="00CE11CA">
        <w:t xml:space="preserve">: </w:t>
      </w:r>
      <w:r w:rsidR="00A52B7F">
        <w:t xml:space="preserve">fast </w:t>
      </w:r>
      <w:r w:rsidR="00CE11CA">
        <w:t>adsorption reaction rate</w:t>
      </w:r>
      <w:r w:rsidR="00A52B7F">
        <w:t>, adsorbent granules of equal size in the column, no wall effect…</w:t>
      </w:r>
      <w:r w:rsidR="00D952DF">
        <w:t xml:space="preserve"> Also, </w:t>
      </w:r>
      <w:r w:rsidR="000B20FF">
        <w:t xml:space="preserve">more effort is needed to determine </w:t>
      </w:r>
      <w:r w:rsidR="008B2AF4">
        <w:t xml:space="preserve">the </w:t>
      </w:r>
      <w:r w:rsidR="000B20FF">
        <w:t>model parameters</w:t>
      </w:r>
      <w:r w:rsidR="009F78D2">
        <w:t xml:space="preserve"> </w:t>
      </w:r>
      <w:r w:rsidR="00A52B7F">
        <w:fldChar w:fldCharType="begin"/>
      </w:r>
      <w:r w:rsidR="00A52B7F">
        <w:instrText xml:space="preserve"> ADDIN ZOTERO_ITEM CSL_CITATION {"citationID":"9sjQwkiU","properties":{"formattedCitation":"(S. Sharma et al., 2023; Xu et al., 2013)","plainCitation":"(S. Sharma et al., 2023; Xu et al., 2013)","noteIndex":0},"citationItems":[{"id":50,"uris":["http://zotero.org/users/local/h6YJVYLe/items/UL9JG7YD"],"itemData":{"id":50,"type":"article-journal","abstract":"We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H."},{"family":"Dubbeldam","given":"David"}],"issued":{"date-parts":[["2023",6,13]]}}},{"id":156,"uris":["http://zotero.org/users/local/h6YJVYLe/items/BJEA498A"],"itemData":{"id":156,"type":"article-journal","abstract":"Adsorption is one of the widely used processes in the chemical industry environmental application. As compared to mathematical models proposed to describe batch adsorption in terms of isotherm and kinetic behavior, insufficient models are available to describe and predict fixed-bed or column adsorption, though the latter one is the main option in practical application. The present review first provides a brief summary on basic concepts and mathematic models to describe the mass transfer and isotherm behavior of batch adsorption, which dominate the column adsorption behavior in nature. Afterwards, the widely used models developed to predict the breakthrough curve, i.e., the general rate models, linear driving force (LDF) model, wave propagation theory model, constant pattern model, Clark model, Thomas model, Bohart-Adams model, Yoon-Nelson model, Wang model, Wolborska model, and modified dose-response model, are briefly introduced from the mechanism and mathematical viewpoint. Their basic characteristics, including the advantages and inherit shortcomings, are also discussed. This review could help those interested in column adsorption to reasonably choose or develop an accurate and convenient model for their study and practical application.","container-title":"Journal of Zhejiang University SCIENCE A","DOI":"10.1631/jzus.A1300029","ISSN":"1673-565X, 1862-1775","issue":"3","journalAbbreviation":"J. Zhejiang Univ. Sci. A","language":"en","page":"155-176","source":"DOI.org (Crossref)","title":"Mathematically modeling fixed-bed adsorption in aqueous systems","volume":"14","author":[{"family":"Xu","given":"Zhe"},{"family":"Cai","given":"Jian-guo"},{"family":"Pan","given":"Bing-cai"}],"issued":{"date-parts":[["2013",3]]}}}],"schema":"https://github.com/citation-style-language/schema/raw/master/csl-citation.json"} </w:instrText>
      </w:r>
      <w:r w:rsidR="00A52B7F">
        <w:fldChar w:fldCharType="separate"/>
      </w:r>
      <w:r w:rsidR="00A52B7F" w:rsidRPr="00A52B7F">
        <w:rPr>
          <w:rFonts w:cs="Arial"/>
        </w:rPr>
        <w:t>(S. Sharma et al., 2023; Xu et al., 2013)</w:t>
      </w:r>
      <w:r w:rsidR="00A52B7F">
        <w:fldChar w:fldCharType="end"/>
      </w:r>
      <w:r w:rsidR="00563809">
        <w:t xml:space="preserve">. </w:t>
      </w:r>
    </w:p>
    <w:p w14:paraId="73BC2C46" w14:textId="77777777" w:rsidR="00563809" w:rsidRDefault="00563809">
      <w:pPr>
        <w:spacing w:after="160" w:line="2" w:lineRule="auto"/>
      </w:pPr>
      <w:r>
        <w:br w:type="page"/>
      </w:r>
    </w:p>
    <w:p w14:paraId="518BE9C4" w14:textId="7C42F9B0" w:rsidR="005117FC" w:rsidRPr="00C23037" w:rsidRDefault="005117FC" w:rsidP="005117FC">
      <w:pPr>
        <w:pStyle w:val="Bijschrift"/>
        <w:keepNext/>
        <w:rPr>
          <w:b/>
          <w:bCs/>
          <w:i w:val="0"/>
          <w:iCs w:val="0"/>
        </w:rPr>
      </w:pPr>
      <w:bookmarkStart w:id="100" w:name="_Ref163989477"/>
      <w:r w:rsidRPr="00C23037">
        <w:rPr>
          <w:b/>
          <w:bCs/>
          <w:i w:val="0"/>
          <w:iCs w:val="0"/>
        </w:rPr>
        <w:lastRenderedPageBreak/>
        <w:t xml:space="preserve">Table </w:t>
      </w:r>
      <w:r w:rsidRPr="00C23037">
        <w:rPr>
          <w:b/>
          <w:bCs/>
          <w:i w:val="0"/>
          <w:iCs w:val="0"/>
        </w:rPr>
        <w:fldChar w:fldCharType="begin"/>
      </w:r>
      <w:r w:rsidRPr="00C23037">
        <w:rPr>
          <w:b/>
          <w:bCs/>
          <w:i w:val="0"/>
          <w:iCs w:val="0"/>
        </w:rPr>
        <w:instrText xml:space="preserve"> SEQ Table \* ARABIC </w:instrText>
      </w:r>
      <w:r w:rsidRPr="00C23037">
        <w:rPr>
          <w:b/>
          <w:bCs/>
          <w:i w:val="0"/>
          <w:iCs w:val="0"/>
        </w:rPr>
        <w:fldChar w:fldCharType="separate"/>
      </w:r>
      <w:r w:rsidR="00221AAC">
        <w:rPr>
          <w:b/>
          <w:bCs/>
          <w:i w:val="0"/>
          <w:iCs w:val="0"/>
          <w:noProof/>
        </w:rPr>
        <w:t>5</w:t>
      </w:r>
      <w:r w:rsidRPr="00C23037">
        <w:rPr>
          <w:b/>
          <w:bCs/>
          <w:i w:val="0"/>
          <w:iCs w:val="0"/>
        </w:rPr>
        <w:fldChar w:fldCharType="end"/>
      </w:r>
      <w:bookmarkEnd w:id="100"/>
      <w:r w:rsidRPr="00C23037">
        <w:rPr>
          <w:b/>
          <w:bCs/>
          <w:i w:val="0"/>
          <w:iCs w:val="0"/>
        </w:rPr>
        <w:t xml:space="preserve"> </w:t>
      </w:r>
      <w:r w:rsidR="00C23037" w:rsidRPr="00C23037">
        <w:rPr>
          <w:b/>
          <w:bCs/>
          <w:i w:val="0"/>
          <w:iCs w:val="0"/>
        </w:rPr>
        <w:t>Classification of fixed-bed adsorption models according to complexi</w:t>
      </w:r>
      <w:r w:rsidR="00C23037" w:rsidRPr="003242E3">
        <w:rPr>
          <w:b/>
          <w:bCs/>
          <w:i w:val="0"/>
          <w:iCs w:val="0"/>
        </w:rPr>
        <w:t xml:space="preserve">ty </w:t>
      </w:r>
      <w:r w:rsidR="00A14FAE" w:rsidRPr="003242E3">
        <w:rPr>
          <w:b/>
          <w:bCs/>
          <w:i w:val="0"/>
          <w:iCs w:val="0"/>
        </w:rPr>
        <w:fldChar w:fldCharType="begin"/>
      </w:r>
      <w:r w:rsidR="00A14FAE" w:rsidRPr="003242E3">
        <w:rPr>
          <w:b/>
          <w:bCs/>
          <w:i w:val="0"/>
          <w:iCs w:val="0"/>
        </w:rPr>
        <w:instrText xml:space="preserve"> ADDIN ZOTERO_ITEM CSL_CITATION {"citationID":"liijLEOy","properties":{"formattedCitation":"(S. Sharma et al., 2023)","plainCitation":"(S. Sharma et al., 2023)","noteIndex":0},"citationItems":[{"id":50,"uris":["http://zotero.org/users/local/h6YJVYLe/items/UL9JG7YD"],"itemData":{"id":50,"type":"article-journal","abstract":"We present the RUPTURA code (https://github.com/iraspa/ruptura) as a free and open-source software package (MIT license) for (1) the simulation of gas adsorption breakthrough curves, (2) mixture prediction using methods like the Ideal Adsorption Solution Theory (IAST), segregated-IAST and explicit isotherm models, and (3) ﬁtting of isotherm models on computed or measured adsorption isotherm data. The combination with the RASPA software enables computation of breakthrough curves directly from adsorption simulations in the grand-canonical ensemble. RUPTURA and RASPA have similar input styles. IAST is implemented near machine precision but we also provide several explicit mixture prediction methods that are non-iterative and potentially faster than IAST. The code supports a wide variety of isotherm models like Langmuir, Anti-Langmuir, BET, Henry, Freundlich, Sips, LangmuirFreundlich, Redlich-Peterson, Toth, Unilan, O’Brian &amp; Myers, Asymptotic Temkin, and Bingel &amp; Walton. The isotherm model parameters can easily be obtained by the ﬁtting module. Breakthrough plots and animations of the column properties are automatically generated. In addition to highlighting the code, we also review all the developed techniques from literature for mixture prediction, breakthrough simulations, and isotherm model ﬁtting, and provide a tutorial discussing the workﬂows.","container-title":"Molecular Simulation","DOI":"10.1080/08927022.2023.2202757","ISSN":"0892-7022, 1029-0435","issue":"9","journalAbbreviation":"Molecular Simulation","language":"en","page":"893-953","source":"DOI.org (Crossref)","title":"RUPTURA: simulation code for breakthrough, ideal adsorption solution theory computations, and fitting of isotherm models","title-short":"RUPTURA","volume":"49","author":[{"family":"Sharma","given":"Shrinjay"},{"family":"Balestra","given":"Salvador R. G."},{"family":"Baur","given":"Richard"},{"family":"Agarwal","given":"Umang"},{"family":"Zuidema","given":"Erik"},{"family":"Rigutto","given":"Marcello S."},{"family":"Calero","given":"Sofia"},{"family":"Vlugt","given":"Thijs J. H."},{"family":"Dubbeldam","given":"David"}],"issued":{"date-parts":[["2023",6,13]]}}}],"schema":"https://github.com/citation-style-language/schema/raw/master/csl-citation.json"} </w:instrText>
      </w:r>
      <w:r w:rsidR="00A14FAE" w:rsidRPr="003242E3">
        <w:rPr>
          <w:b/>
          <w:bCs/>
          <w:i w:val="0"/>
          <w:iCs w:val="0"/>
        </w:rPr>
        <w:fldChar w:fldCharType="separate"/>
      </w:r>
      <w:r w:rsidR="00A14FAE" w:rsidRPr="003242E3">
        <w:rPr>
          <w:rFonts w:cs="Arial"/>
          <w:b/>
          <w:bCs/>
          <w:i w:val="0"/>
          <w:iCs w:val="0"/>
        </w:rPr>
        <w:t>(S. Sharma et al., 2023)</w:t>
      </w:r>
      <w:r w:rsidR="00A14FAE" w:rsidRPr="003242E3">
        <w:rPr>
          <w:b/>
          <w:bCs/>
          <w:i w:val="0"/>
          <w:iCs w:val="0"/>
        </w:rPr>
        <w:fldChar w:fldCharType="end"/>
      </w:r>
    </w:p>
    <w:tbl>
      <w:tblPr>
        <w:tblStyle w:val="Tabelraster"/>
        <w:tblW w:w="0" w:type="auto"/>
        <w:tblLook w:val="04A0" w:firstRow="1" w:lastRow="0" w:firstColumn="1" w:lastColumn="0" w:noHBand="0" w:noVBand="1"/>
      </w:tblPr>
      <w:tblGrid>
        <w:gridCol w:w="1701"/>
        <w:gridCol w:w="1701"/>
        <w:gridCol w:w="1985"/>
        <w:gridCol w:w="1783"/>
        <w:gridCol w:w="1850"/>
      </w:tblGrid>
      <w:tr w:rsidR="00640A98" w14:paraId="031DB1BD" w14:textId="53AC4136" w:rsidTr="00383105">
        <w:tc>
          <w:tcPr>
            <w:tcW w:w="1701" w:type="dxa"/>
            <w:tcBorders>
              <w:top w:val="single" w:sz="4" w:space="0" w:color="auto"/>
              <w:left w:val="nil"/>
              <w:bottom w:val="single" w:sz="4" w:space="0" w:color="auto"/>
              <w:right w:val="nil"/>
            </w:tcBorders>
            <w:shd w:val="clear" w:color="auto" w:fill="B4C6E7" w:themeFill="accent5" w:themeFillTint="66"/>
            <w:vAlign w:val="center"/>
          </w:tcPr>
          <w:p w14:paraId="566C16FD" w14:textId="2EAB04CF" w:rsidR="00640A98" w:rsidRPr="00F9184D" w:rsidRDefault="00FD5B17" w:rsidP="0003471B">
            <w:pPr>
              <w:rPr>
                <w:i/>
                <w:iCs/>
                <w:sz w:val="18"/>
                <w:szCs w:val="20"/>
              </w:rPr>
            </w:pPr>
            <w:r w:rsidRPr="00F9184D">
              <w:rPr>
                <w:i/>
                <w:iCs/>
                <w:sz w:val="18"/>
                <w:szCs w:val="20"/>
              </w:rPr>
              <w:t>Fixed-bed</w:t>
            </w:r>
            <w:r w:rsidR="00640A98" w:rsidRPr="00F9184D">
              <w:rPr>
                <w:i/>
                <w:iCs/>
                <w:sz w:val="18"/>
                <w:szCs w:val="20"/>
              </w:rPr>
              <w:t xml:space="preserve"> model</w:t>
            </w:r>
          </w:p>
        </w:tc>
        <w:tc>
          <w:tcPr>
            <w:tcW w:w="1701" w:type="dxa"/>
            <w:tcBorders>
              <w:top w:val="single" w:sz="4" w:space="0" w:color="auto"/>
              <w:left w:val="nil"/>
              <w:bottom w:val="single" w:sz="4" w:space="0" w:color="auto"/>
              <w:right w:val="nil"/>
            </w:tcBorders>
            <w:shd w:val="clear" w:color="auto" w:fill="B4C6E7" w:themeFill="accent5" w:themeFillTint="66"/>
            <w:vAlign w:val="center"/>
          </w:tcPr>
          <w:p w14:paraId="0BBAC6B3" w14:textId="5D40FFBC" w:rsidR="00640A98" w:rsidRPr="009C6E1A" w:rsidRDefault="00640A98" w:rsidP="0003471B">
            <w:pPr>
              <w:rPr>
                <w:sz w:val="18"/>
                <w:szCs w:val="20"/>
              </w:rPr>
            </w:pPr>
            <w:r>
              <w:t>Zero-phase</w:t>
            </w:r>
          </w:p>
        </w:tc>
        <w:tc>
          <w:tcPr>
            <w:tcW w:w="1985" w:type="dxa"/>
            <w:tcBorders>
              <w:top w:val="single" w:sz="4" w:space="0" w:color="auto"/>
              <w:left w:val="nil"/>
              <w:bottom w:val="single" w:sz="4" w:space="0" w:color="auto"/>
              <w:right w:val="nil"/>
            </w:tcBorders>
            <w:shd w:val="clear" w:color="auto" w:fill="B4C6E7" w:themeFill="accent5" w:themeFillTint="66"/>
            <w:vAlign w:val="center"/>
          </w:tcPr>
          <w:p w14:paraId="17656BE4" w14:textId="1AF979F5" w:rsidR="00640A98" w:rsidRPr="009C6E1A" w:rsidRDefault="00640A98" w:rsidP="0003471B">
            <w:pPr>
              <w:rPr>
                <w:sz w:val="18"/>
                <w:szCs w:val="20"/>
              </w:rPr>
            </w:pPr>
            <w:r>
              <w:t>One-phase</w:t>
            </w:r>
          </w:p>
        </w:tc>
        <w:tc>
          <w:tcPr>
            <w:tcW w:w="1783" w:type="dxa"/>
            <w:tcBorders>
              <w:top w:val="single" w:sz="4" w:space="0" w:color="auto"/>
              <w:left w:val="nil"/>
              <w:bottom w:val="single" w:sz="4" w:space="0" w:color="auto"/>
              <w:right w:val="nil"/>
            </w:tcBorders>
            <w:shd w:val="clear" w:color="auto" w:fill="B4C6E7" w:themeFill="accent5" w:themeFillTint="66"/>
          </w:tcPr>
          <w:p w14:paraId="28E8B969" w14:textId="4B524A18" w:rsidR="00640A98" w:rsidRDefault="00640A98" w:rsidP="0003471B">
            <w:r>
              <w:t>Two-phase</w:t>
            </w:r>
          </w:p>
        </w:tc>
        <w:tc>
          <w:tcPr>
            <w:tcW w:w="1850" w:type="dxa"/>
            <w:tcBorders>
              <w:top w:val="single" w:sz="4" w:space="0" w:color="auto"/>
              <w:left w:val="nil"/>
              <w:bottom w:val="single" w:sz="4" w:space="0" w:color="auto"/>
              <w:right w:val="nil"/>
            </w:tcBorders>
            <w:shd w:val="clear" w:color="auto" w:fill="B4C6E7" w:themeFill="accent5" w:themeFillTint="66"/>
          </w:tcPr>
          <w:p w14:paraId="124E8BB0" w14:textId="431785CC" w:rsidR="00640A98" w:rsidRDefault="00640A98" w:rsidP="0003471B">
            <w:r>
              <w:t>Multi-phase</w:t>
            </w:r>
          </w:p>
        </w:tc>
      </w:tr>
      <w:tr w:rsidR="00640A98" w14:paraId="6EF803B7" w14:textId="77777777" w:rsidTr="00383105">
        <w:tc>
          <w:tcPr>
            <w:tcW w:w="1701" w:type="dxa"/>
            <w:tcBorders>
              <w:top w:val="single" w:sz="4" w:space="0" w:color="auto"/>
              <w:left w:val="nil"/>
              <w:bottom w:val="single" w:sz="4" w:space="0" w:color="auto"/>
              <w:right w:val="nil"/>
            </w:tcBorders>
          </w:tcPr>
          <w:p w14:paraId="567DE985" w14:textId="7683E880" w:rsidR="00640A98" w:rsidRPr="00F9184D" w:rsidRDefault="00640A98" w:rsidP="0003471B">
            <w:pPr>
              <w:rPr>
                <w:i/>
                <w:iCs/>
                <w:sz w:val="16"/>
                <w:szCs w:val="18"/>
              </w:rPr>
            </w:pPr>
            <w:r w:rsidRPr="00F9184D">
              <w:rPr>
                <w:i/>
                <w:iCs/>
                <w:sz w:val="16"/>
                <w:szCs w:val="18"/>
              </w:rPr>
              <w:t>Description</w:t>
            </w:r>
          </w:p>
        </w:tc>
        <w:tc>
          <w:tcPr>
            <w:tcW w:w="1701" w:type="dxa"/>
            <w:tcBorders>
              <w:top w:val="single" w:sz="4" w:space="0" w:color="auto"/>
              <w:left w:val="nil"/>
              <w:bottom w:val="single" w:sz="4" w:space="0" w:color="auto"/>
              <w:right w:val="nil"/>
            </w:tcBorders>
          </w:tcPr>
          <w:p w14:paraId="377487D5" w14:textId="52DC1288" w:rsidR="00640A98" w:rsidRDefault="005117FC" w:rsidP="0003471B">
            <w:pPr>
              <w:rPr>
                <w:sz w:val="16"/>
                <w:szCs w:val="18"/>
              </w:rPr>
            </w:pPr>
            <w:r>
              <w:rPr>
                <w:sz w:val="16"/>
                <w:szCs w:val="18"/>
              </w:rPr>
              <w:t>Ignores mass</w:t>
            </w:r>
            <w:r w:rsidR="003242E3">
              <w:rPr>
                <w:sz w:val="16"/>
                <w:szCs w:val="18"/>
              </w:rPr>
              <w:t xml:space="preserve"> transfer and assumes instanta</w:t>
            </w:r>
            <w:r w:rsidR="00F51E2E">
              <w:rPr>
                <w:sz w:val="16"/>
                <w:szCs w:val="18"/>
              </w:rPr>
              <w:t>neous equilibrium</w:t>
            </w:r>
          </w:p>
        </w:tc>
        <w:tc>
          <w:tcPr>
            <w:tcW w:w="1985" w:type="dxa"/>
            <w:tcBorders>
              <w:top w:val="single" w:sz="4" w:space="0" w:color="auto"/>
              <w:left w:val="nil"/>
              <w:bottom w:val="single" w:sz="4" w:space="0" w:color="auto"/>
              <w:right w:val="nil"/>
            </w:tcBorders>
          </w:tcPr>
          <w:p w14:paraId="0C8BBB2B" w14:textId="129ED2A8" w:rsidR="00640A98" w:rsidRDefault="0003236F" w:rsidP="0003471B">
            <w:pPr>
              <w:rPr>
                <w:rFonts w:cs="Arial"/>
                <w:sz w:val="16"/>
                <w:szCs w:val="18"/>
              </w:rPr>
            </w:pPr>
            <w:r>
              <w:rPr>
                <w:rFonts w:cs="Arial"/>
                <w:sz w:val="16"/>
                <w:szCs w:val="18"/>
              </w:rPr>
              <w:t>Include isotherm but n</w:t>
            </w:r>
            <w:r w:rsidR="00A559B6">
              <w:rPr>
                <w:rFonts w:cs="Arial"/>
                <w:sz w:val="16"/>
                <w:szCs w:val="18"/>
              </w:rPr>
              <w:t xml:space="preserve">eglect intra-particle diffusion. </w:t>
            </w:r>
            <w:r w:rsidR="005A0315" w:rsidRPr="00B77259">
              <w:rPr>
                <w:rFonts w:cs="Arial"/>
                <w:sz w:val="16"/>
                <w:szCs w:val="18"/>
              </w:rPr>
              <w:t>Not very accurate in describing breakthrough behaviour in a column</w:t>
            </w:r>
          </w:p>
        </w:tc>
        <w:tc>
          <w:tcPr>
            <w:tcW w:w="1783" w:type="dxa"/>
            <w:tcBorders>
              <w:top w:val="single" w:sz="4" w:space="0" w:color="auto"/>
              <w:left w:val="nil"/>
              <w:bottom w:val="single" w:sz="4" w:space="0" w:color="auto"/>
              <w:right w:val="nil"/>
            </w:tcBorders>
          </w:tcPr>
          <w:p w14:paraId="67980A5B" w14:textId="5F8E4943" w:rsidR="00640A98" w:rsidRDefault="00CA4B71" w:rsidP="0003471B">
            <w:pPr>
              <w:rPr>
                <w:rFonts w:cs="Arial"/>
                <w:sz w:val="16"/>
                <w:szCs w:val="18"/>
              </w:rPr>
            </w:pPr>
            <w:r>
              <w:rPr>
                <w:rFonts w:cs="Arial"/>
                <w:sz w:val="16"/>
                <w:szCs w:val="18"/>
              </w:rPr>
              <w:t>Take into account both film and intraparticle diffusion.</w:t>
            </w:r>
            <w:r w:rsidR="003A265A">
              <w:rPr>
                <w:rFonts w:cs="Arial"/>
                <w:sz w:val="16"/>
                <w:szCs w:val="18"/>
              </w:rPr>
              <w:t xml:space="preserve"> More accurate than one-phase but have to be solved numerically</w:t>
            </w:r>
          </w:p>
        </w:tc>
        <w:tc>
          <w:tcPr>
            <w:tcW w:w="1850" w:type="dxa"/>
            <w:tcBorders>
              <w:top w:val="single" w:sz="4" w:space="0" w:color="auto"/>
              <w:left w:val="nil"/>
              <w:bottom w:val="single" w:sz="4" w:space="0" w:color="auto"/>
              <w:right w:val="nil"/>
            </w:tcBorders>
          </w:tcPr>
          <w:p w14:paraId="4ED22591" w14:textId="677F65DE" w:rsidR="00640A98" w:rsidRDefault="003A265A" w:rsidP="0003471B">
            <w:pPr>
              <w:rPr>
                <w:rFonts w:cs="Arial"/>
                <w:sz w:val="16"/>
                <w:szCs w:val="18"/>
              </w:rPr>
            </w:pPr>
            <w:r>
              <w:rPr>
                <w:rFonts w:cs="Arial"/>
                <w:sz w:val="16"/>
                <w:szCs w:val="18"/>
              </w:rPr>
              <w:t>Take multiple types of diffusion into account: film diffusion, pore diffusion and surface diffusion</w:t>
            </w:r>
            <w:r w:rsidR="00ED1F18">
              <w:rPr>
                <w:rFonts w:cs="Arial"/>
                <w:sz w:val="16"/>
                <w:szCs w:val="18"/>
              </w:rPr>
              <w:t>. However, surface reaction rates assumed to be much faster than diffusion</w:t>
            </w:r>
            <w:r w:rsidR="009A3F3C">
              <w:rPr>
                <w:rFonts w:cs="Arial"/>
                <w:sz w:val="16"/>
                <w:szCs w:val="18"/>
              </w:rPr>
              <w:t>,</w:t>
            </w:r>
            <w:r w:rsidR="00837E55">
              <w:rPr>
                <w:rFonts w:cs="Arial"/>
                <w:sz w:val="16"/>
                <w:szCs w:val="18"/>
              </w:rPr>
              <w:t xml:space="preserve"> thus</w:t>
            </w:r>
            <w:r w:rsidR="009A3F3C">
              <w:rPr>
                <w:rFonts w:cs="Arial"/>
                <w:sz w:val="16"/>
                <w:szCs w:val="18"/>
              </w:rPr>
              <w:t xml:space="preserve"> adsorption rate not controlling step</w:t>
            </w:r>
          </w:p>
        </w:tc>
      </w:tr>
      <w:tr w:rsidR="00640A98" w14:paraId="04229916" w14:textId="260D21FB" w:rsidTr="00383105">
        <w:tc>
          <w:tcPr>
            <w:tcW w:w="1701" w:type="dxa"/>
            <w:tcBorders>
              <w:top w:val="single" w:sz="4" w:space="0" w:color="auto"/>
              <w:left w:val="nil"/>
              <w:bottom w:val="single" w:sz="4" w:space="0" w:color="auto"/>
              <w:right w:val="nil"/>
            </w:tcBorders>
          </w:tcPr>
          <w:p w14:paraId="253842CE" w14:textId="1F2D4B80" w:rsidR="00640A98" w:rsidRPr="00844E9A" w:rsidRDefault="00640A98" w:rsidP="0003471B">
            <w:pPr>
              <w:rPr>
                <w:b/>
                <w:bCs/>
                <w:sz w:val="16"/>
                <w:szCs w:val="18"/>
              </w:rPr>
            </w:pPr>
            <w:r>
              <w:rPr>
                <w:b/>
                <w:bCs/>
                <w:sz w:val="16"/>
                <w:szCs w:val="18"/>
              </w:rPr>
              <w:t>PSDM</w:t>
            </w:r>
          </w:p>
        </w:tc>
        <w:tc>
          <w:tcPr>
            <w:tcW w:w="1701" w:type="dxa"/>
            <w:tcBorders>
              <w:top w:val="single" w:sz="4" w:space="0" w:color="auto"/>
              <w:left w:val="nil"/>
              <w:bottom w:val="single" w:sz="4" w:space="0" w:color="auto"/>
              <w:right w:val="nil"/>
            </w:tcBorders>
          </w:tcPr>
          <w:p w14:paraId="7A679394" w14:textId="3F500AA4"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72959531" w14:textId="489BF35D"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6F895F86" w14:textId="21D409E2"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bottom w:val="single" w:sz="4" w:space="0" w:color="auto"/>
              <w:right w:val="nil"/>
            </w:tcBorders>
          </w:tcPr>
          <w:p w14:paraId="60DD6722" w14:textId="4FF9834A"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r>
      <w:tr w:rsidR="00640A98" w14:paraId="438D8F1A" w14:textId="6ED14CD7" w:rsidTr="00383105">
        <w:tc>
          <w:tcPr>
            <w:tcW w:w="1701" w:type="dxa"/>
            <w:tcBorders>
              <w:top w:val="single" w:sz="4" w:space="0" w:color="auto"/>
              <w:left w:val="nil"/>
              <w:bottom w:val="single" w:sz="4" w:space="0" w:color="auto"/>
              <w:right w:val="nil"/>
            </w:tcBorders>
          </w:tcPr>
          <w:p w14:paraId="3E5788C8" w14:textId="19153AD0" w:rsidR="00640A98" w:rsidRDefault="0043599B" w:rsidP="0003471B">
            <w:pPr>
              <w:rPr>
                <w:b/>
                <w:bCs/>
                <w:sz w:val="16"/>
                <w:szCs w:val="18"/>
              </w:rPr>
            </w:pPr>
            <w:r>
              <w:rPr>
                <w:b/>
                <w:bCs/>
                <w:sz w:val="16"/>
                <w:szCs w:val="18"/>
              </w:rPr>
              <w:t>HSDM</w:t>
            </w:r>
          </w:p>
        </w:tc>
        <w:tc>
          <w:tcPr>
            <w:tcW w:w="1701" w:type="dxa"/>
            <w:tcBorders>
              <w:top w:val="single" w:sz="4" w:space="0" w:color="auto"/>
              <w:left w:val="nil"/>
              <w:bottom w:val="single" w:sz="4" w:space="0" w:color="auto"/>
              <w:right w:val="nil"/>
            </w:tcBorders>
          </w:tcPr>
          <w:p w14:paraId="3F272571" w14:textId="7CB50C0B"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5BD43026" w14:textId="383A8057"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7648024F" w14:textId="05E226DC"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850" w:type="dxa"/>
            <w:tcBorders>
              <w:top w:val="single" w:sz="4" w:space="0" w:color="auto"/>
              <w:left w:val="nil"/>
              <w:bottom w:val="single" w:sz="4" w:space="0" w:color="auto"/>
              <w:right w:val="nil"/>
            </w:tcBorders>
          </w:tcPr>
          <w:p w14:paraId="6E7DBE20" w14:textId="77777777" w:rsidR="00640A98" w:rsidRPr="00A808EE" w:rsidRDefault="00640A98" w:rsidP="0003471B">
            <w:pPr>
              <w:rPr>
                <w:rFonts w:ascii="Brush Script MT" w:hAnsi="Brush Script MT" w:cs="Arial"/>
                <w:b/>
                <w:bCs/>
                <w:sz w:val="16"/>
                <w:szCs w:val="18"/>
              </w:rPr>
            </w:pPr>
          </w:p>
        </w:tc>
      </w:tr>
      <w:tr w:rsidR="00640A98" w14:paraId="3EE1507A" w14:textId="1BA9A6E3" w:rsidTr="00383105">
        <w:tc>
          <w:tcPr>
            <w:tcW w:w="1701" w:type="dxa"/>
            <w:tcBorders>
              <w:top w:val="single" w:sz="4" w:space="0" w:color="auto"/>
              <w:left w:val="nil"/>
              <w:bottom w:val="single" w:sz="4" w:space="0" w:color="auto"/>
              <w:right w:val="nil"/>
            </w:tcBorders>
          </w:tcPr>
          <w:p w14:paraId="28B7C2C5" w14:textId="3EF35BCA" w:rsidR="00640A98" w:rsidRDefault="0043599B" w:rsidP="0003471B">
            <w:pPr>
              <w:rPr>
                <w:b/>
                <w:bCs/>
                <w:sz w:val="16"/>
                <w:szCs w:val="18"/>
              </w:rPr>
            </w:pPr>
            <w:r>
              <w:rPr>
                <w:b/>
                <w:bCs/>
                <w:sz w:val="16"/>
                <w:szCs w:val="18"/>
              </w:rPr>
              <w:t>PDM</w:t>
            </w:r>
          </w:p>
        </w:tc>
        <w:tc>
          <w:tcPr>
            <w:tcW w:w="1701" w:type="dxa"/>
            <w:tcBorders>
              <w:top w:val="single" w:sz="4" w:space="0" w:color="auto"/>
              <w:left w:val="nil"/>
              <w:bottom w:val="single" w:sz="4" w:space="0" w:color="auto"/>
              <w:right w:val="nil"/>
            </w:tcBorders>
          </w:tcPr>
          <w:p w14:paraId="2CB7CFBE" w14:textId="375A5C7A"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22A96D23" w14:textId="209A8A1E"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58CCABA2" w14:textId="789EF9CD"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850" w:type="dxa"/>
            <w:tcBorders>
              <w:top w:val="single" w:sz="4" w:space="0" w:color="auto"/>
              <w:left w:val="nil"/>
              <w:bottom w:val="single" w:sz="4" w:space="0" w:color="auto"/>
              <w:right w:val="nil"/>
            </w:tcBorders>
          </w:tcPr>
          <w:p w14:paraId="56742137" w14:textId="77777777" w:rsidR="00640A98" w:rsidRPr="00A808EE" w:rsidRDefault="00640A98" w:rsidP="0003471B">
            <w:pPr>
              <w:rPr>
                <w:rFonts w:ascii="Brush Script MT" w:hAnsi="Brush Script MT" w:cs="Arial"/>
                <w:b/>
                <w:bCs/>
                <w:sz w:val="16"/>
                <w:szCs w:val="18"/>
              </w:rPr>
            </w:pPr>
          </w:p>
        </w:tc>
      </w:tr>
      <w:tr w:rsidR="0043599B" w14:paraId="1864F3C9" w14:textId="77777777" w:rsidTr="00383105">
        <w:tc>
          <w:tcPr>
            <w:tcW w:w="1701" w:type="dxa"/>
            <w:tcBorders>
              <w:top w:val="single" w:sz="4" w:space="0" w:color="auto"/>
              <w:left w:val="nil"/>
              <w:bottom w:val="single" w:sz="4" w:space="0" w:color="auto"/>
              <w:right w:val="nil"/>
            </w:tcBorders>
          </w:tcPr>
          <w:p w14:paraId="09ADF5C4" w14:textId="5AE5F66D" w:rsidR="0043599B" w:rsidRDefault="0043599B" w:rsidP="0003471B">
            <w:pPr>
              <w:rPr>
                <w:b/>
                <w:bCs/>
                <w:sz w:val="16"/>
                <w:szCs w:val="18"/>
              </w:rPr>
            </w:pPr>
            <w:r>
              <w:rPr>
                <w:b/>
                <w:bCs/>
                <w:sz w:val="16"/>
                <w:szCs w:val="18"/>
              </w:rPr>
              <w:t>LDF</w:t>
            </w:r>
          </w:p>
        </w:tc>
        <w:tc>
          <w:tcPr>
            <w:tcW w:w="1701" w:type="dxa"/>
            <w:tcBorders>
              <w:top w:val="single" w:sz="4" w:space="0" w:color="auto"/>
              <w:left w:val="nil"/>
              <w:bottom w:val="single" w:sz="4" w:space="0" w:color="auto"/>
              <w:right w:val="nil"/>
            </w:tcBorders>
          </w:tcPr>
          <w:p w14:paraId="71BA0A29" w14:textId="5D23956C" w:rsidR="0043599B" w:rsidRPr="00A808EE" w:rsidRDefault="0043599B"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0924BC50" w14:textId="3928420D" w:rsidR="0043599B" w:rsidRPr="00A808EE" w:rsidRDefault="0043599B"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6158EE73" w14:textId="587AC330" w:rsidR="0043599B"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850" w:type="dxa"/>
            <w:tcBorders>
              <w:top w:val="single" w:sz="4" w:space="0" w:color="auto"/>
              <w:left w:val="nil"/>
              <w:bottom w:val="single" w:sz="4" w:space="0" w:color="auto"/>
              <w:right w:val="nil"/>
            </w:tcBorders>
          </w:tcPr>
          <w:p w14:paraId="2BC0A41F" w14:textId="77777777" w:rsidR="0043599B" w:rsidRPr="00A808EE" w:rsidRDefault="0043599B" w:rsidP="0003471B">
            <w:pPr>
              <w:rPr>
                <w:rFonts w:ascii="Brush Script MT" w:hAnsi="Brush Script MT" w:cs="Arial"/>
                <w:b/>
                <w:bCs/>
                <w:sz w:val="16"/>
                <w:szCs w:val="18"/>
              </w:rPr>
            </w:pPr>
          </w:p>
        </w:tc>
      </w:tr>
      <w:tr w:rsidR="00640A98" w14:paraId="5458956B" w14:textId="77777777" w:rsidTr="00383105">
        <w:tc>
          <w:tcPr>
            <w:tcW w:w="1701" w:type="dxa"/>
            <w:tcBorders>
              <w:top w:val="single" w:sz="4" w:space="0" w:color="auto"/>
              <w:left w:val="nil"/>
              <w:bottom w:val="single" w:sz="4" w:space="0" w:color="auto"/>
              <w:right w:val="nil"/>
            </w:tcBorders>
          </w:tcPr>
          <w:p w14:paraId="46C3AD47" w14:textId="7DD92AE2" w:rsidR="00640A98" w:rsidRDefault="007E503F" w:rsidP="0003471B">
            <w:pPr>
              <w:rPr>
                <w:b/>
                <w:bCs/>
                <w:sz w:val="16"/>
                <w:szCs w:val="18"/>
              </w:rPr>
            </w:pPr>
            <w:r>
              <w:rPr>
                <w:b/>
                <w:bCs/>
                <w:sz w:val="16"/>
                <w:szCs w:val="18"/>
              </w:rPr>
              <w:t>Thomas model</w:t>
            </w:r>
          </w:p>
        </w:tc>
        <w:tc>
          <w:tcPr>
            <w:tcW w:w="1701" w:type="dxa"/>
            <w:tcBorders>
              <w:top w:val="single" w:sz="4" w:space="0" w:color="auto"/>
              <w:left w:val="nil"/>
              <w:bottom w:val="single" w:sz="4" w:space="0" w:color="auto"/>
              <w:right w:val="nil"/>
            </w:tcBorders>
          </w:tcPr>
          <w:p w14:paraId="5BDB69D0" w14:textId="77777777"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0B77356B" w14:textId="322E7EA8"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783" w:type="dxa"/>
            <w:tcBorders>
              <w:top w:val="single" w:sz="4" w:space="0" w:color="auto"/>
              <w:left w:val="nil"/>
              <w:bottom w:val="single" w:sz="4" w:space="0" w:color="auto"/>
              <w:right w:val="nil"/>
            </w:tcBorders>
          </w:tcPr>
          <w:p w14:paraId="77491013" w14:textId="77777777"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bottom w:val="single" w:sz="4" w:space="0" w:color="auto"/>
              <w:right w:val="nil"/>
            </w:tcBorders>
          </w:tcPr>
          <w:p w14:paraId="48FAB0AC" w14:textId="77777777" w:rsidR="00640A98" w:rsidRPr="00A808EE" w:rsidRDefault="00640A98" w:rsidP="0003471B">
            <w:pPr>
              <w:rPr>
                <w:rFonts w:ascii="Brush Script MT" w:hAnsi="Brush Script MT" w:cs="Arial"/>
                <w:b/>
                <w:bCs/>
                <w:sz w:val="16"/>
                <w:szCs w:val="18"/>
              </w:rPr>
            </w:pPr>
          </w:p>
        </w:tc>
      </w:tr>
      <w:tr w:rsidR="00640A98" w14:paraId="270DE37F" w14:textId="77777777" w:rsidTr="00383105">
        <w:tc>
          <w:tcPr>
            <w:tcW w:w="1701" w:type="dxa"/>
            <w:tcBorders>
              <w:top w:val="single" w:sz="4" w:space="0" w:color="auto"/>
              <w:left w:val="nil"/>
              <w:bottom w:val="single" w:sz="4" w:space="0" w:color="auto"/>
              <w:right w:val="nil"/>
            </w:tcBorders>
          </w:tcPr>
          <w:p w14:paraId="1CC989B7" w14:textId="495DC827" w:rsidR="00640A98" w:rsidRDefault="007E503F" w:rsidP="0003471B">
            <w:pPr>
              <w:rPr>
                <w:b/>
                <w:bCs/>
                <w:sz w:val="16"/>
                <w:szCs w:val="18"/>
              </w:rPr>
            </w:pPr>
            <w:r>
              <w:rPr>
                <w:b/>
                <w:bCs/>
                <w:sz w:val="16"/>
                <w:szCs w:val="18"/>
              </w:rPr>
              <w:t>Clark</w:t>
            </w:r>
            <w:r w:rsidR="00640A98">
              <w:rPr>
                <w:b/>
                <w:bCs/>
                <w:sz w:val="16"/>
                <w:szCs w:val="18"/>
              </w:rPr>
              <w:t xml:space="preserve"> model</w:t>
            </w:r>
          </w:p>
        </w:tc>
        <w:tc>
          <w:tcPr>
            <w:tcW w:w="1701" w:type="dxa"/>
            <w:tcBorders>
              <w:top w:val="single" w:sz="4" w:space="0" w:color="auto"/>
              <w:left w:val="nil"/>
              <w:bottom w:val="single" w:sz="4" w:space="0" w:color="auto"/>
              <w:right w:val="nil"/>
            </w:tcBorders>
          </w:tcPr>
          <w:p w14:paraId="7AB4F969" w14:textId="0F38F214" w:rsidR="00640A98" w:rsidRPr="00A808EE" w:rsidRDefault="00640A98" w:rsidP="0003471B">
            <w:pPr>
              <w:rPr>
                <w:rFonts w:ascii="Brush Script MT" w:hAnsi="Brush Script MT"/>
                <w:b/>
                <w:bCs/>
                <w:sz w:val="16"/>
                <w:szCs w:val="18"/>
              </w:rPr>
            </w:pPr>
          </w:p>
        </w:tc>
        <w:tc>
          <w:tcPr>
            <w:tcW w:w="1985" w:type="dxa"/>
            <w:tcBorders>
              <w:top w:val="single" w:sz="4" w:space="0" w:color="auto"/>
              <w:left w:val="nil"/>
              <w:bottom w:val="single" w:sz="4" w:space="0" w:color="auto"/>
              <w:right w:val="nil"/>
            </w:tcBorders>
          </w:tcPr>
          <w:p w14:paraId="0BD11960" w14:textId="3CBDC587" w:rsidR="00640A98" w:rsidRPr="00A808EE" w:rsidRDefault="0043599B" w:rsidP="0003471B">
            <w:pPr>
              <w:rPr>
                <w:rFonts w:ascii="Brush Script MT" w:hAnsi="Brush Script MT" w:cs="Arial"/>
                <w:b/>
                <w:bCs/>
                <w:sz w:val="16"/>
                <w:szCs w:val="18"/>
              </w:rPr>
            </w:pPr>
            <w:r w:rsidRPr="00A808EE">
              <w:rPr>
                <w:rFonts w:ascii="Brush Script MT" w:hAnsi="Brush Script MT" w:cs="Arial"/>
                <w:b/>
                <w:bCs/>
                <w:sz w:val="16"/>
                <w:szCs w:val="18"/>
              </w:rPr>
              <w:t>X</w:t>
            </w:r>
          </w:p>
        </w:tc>
        <w:tc>
          <w:tcPr>
            <w:tcW w:w="1783" w:type="dxa"/>
            <w:tcBorders>
              <w:top w:val="single" w:sz="4" w:space="0" w:color="auto"/>
              <w:left w:val="nil"/>
              <w:bottom w:val="single" w:sz="4" w:space="0" w:color="auto"/>
              <w:right w:val="nil"/>
            </w:tcBorders>
          </w:tcPr>
          <w:p w14:paraId="6FC71E76" w14:textId="77777777"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bottom w:val="single" w:sz="4" w:space="0" w:color="auto"/>
              <w:right w:val="nil"/>
            </w:tcBorders>
          </w:tcPr>
          <w:p w14:paraId="44E8839C" w14:textId="77777777" w:rsidR="00640A98" w:rsidRPr="00A808EE" w:rsidRDefault="00640A98" w:rsidP="0003471B">
            <w:pPr>
              <w:rPr>
                <w:rFonts w:ascii="Brush Script MT" w:hAnsi="Brush Script MT" w:cs="Arial"/>
                <w:b/>
                <w:bCs/>
                <w:sz w:val="16"/>
                <w:szCs w:val="18"/>
              </w:rPr>
            </w:pPr>
          </w:p>
        </w:tc>
      </w:tr>
      <w:tr w:rsidR="00640A98" w14:paraId="33B04642" w14:textId="77777777" w:rsidTr="00383105">
        <w:tc>
          <w:tcPr>
            <w:tcW w:w="1701" w:type="dxa"/>
            <w:tcBorders>
              <w:top w:val="single" w:sz="4" w:space="0" w:color="auto"/>
              <w:left w:val="nil"/>
              <w:bottom w:val="single" w:sz="4" w:space="0" w:color="auto"/>
              <w:right w:val="nil"/>
            </w:tcBorders>
          </w:tcPr>
          <w:p w14:paraId="49CF5343" w14:textId="19C7F688" w:rsidR="00640A98" w:rsidRDefault="00640A98" w:rsidP="0003471B">
            <w:pPr>
              <w:rPr>
                <w:b/>
                <w:bCs/>
                <w:sz w:val="16"/>
                <w:szCs w:val="18"/>
              </w:rPr>
            </w:pPr>
            <w:r>
              <w:rPr>
                <w:b/>
                <w:bCs/>
                <w:sz w:val="16"/>
                <w:szCs w:val="18"/>
              </w:rPr>
              <w:t>PFO</w:t>
            </w:r>
          </w:p>
        </w:tc>
        <w:tc>
          <w:tcPr>
            <w:tcW w:w="1701" w:type="dxa"/>
            <w:tcBorders>
              <w:top w:val="single" w:sz="4" w:space="0" w:color="auto"/>
              <w:left w:val="nil"/>
              <w:bottom w:val="single" w:sz="4" w:space="0" w:color="auto"/>
              <w:right w:val="nil"/>
            </w:tcBorders>
          </w:tcPr>
          <w:p w14:paraId="31BA04E3" w14:textId="5A8EB89A" w:rsidR="00640A98" w:rsidRPr="00A808EE" w:rsidRDefault="00F51E2E" w:rsidP="0003471B">
            <w:pPr>
              <w:rPr>
                <w:rFonts w:ascii="Brush Script MT" w:hAnsi="Brush Script MT"/>
                <w:b/>
                <w:bCs/>
                <w:sz w:val="16"/>
                <w:szCs w:val="18"/>
              </w:rPr>
            </w:pPr>
            <w:r w:rsidRPr="00A808EE">
              <w:rPr>
                <w:rFonts w:ascii="Brush Script MT" w:hAnsi="Brush Script MT"/>
                <w:b/>
                <w:bCs/>
                <w:sz w:val="16"/>
                <w:szCs w:val="18"/>
              </w:rPr>
              <w:t>X</w:t>
            </w:r>
          </w:p>
        </w:tc>
        <w:tc>
          <w:tcPr>
            <w:tcW w:w="1985" w:type="dxa"/>
            <w:tcBorders>
              <w:top w:val="single" w:sz="4" w:space="0" w:color="auto"/>
              <w:left w:val="nil"/>
              <w:bottom w:val="single" w:sz="4" w:space="0" w:color="auto"/>
              <w:right w:val="nil"/>
            </w:tcBorders>
          </w:tcPr>
          <w:p w14:paraId="485A403F" w14:textId="77777777"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bottom w:val="single" w:sz="4" w:space="0" w:color="auto"/>
              <w:right w:val="nil"/>
            </w:tcBorders>
          </w:tcPr>
          <w:p w14:paraId="495F8B2D" w14:textId="77777777"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bottom w:val="single" w:sz="4" w:space="0" w:color="auto"/>
              <w:right w:val="nil"/>
            </w:tcBorders>
          </w:tcPr>
          <w:p w14:paraId="716B1277" w14:textId="77777777" w:rsidR="00640A98" w:rsidRPr="00A808EE" w:rsidRDefault="00640A98" w:rsidP="0003471B">
            <w:pPr>
              <w:rPr>
                <w:rFonts w:ascii="Brush Script MT" w:hAnsi="Brush Script MT" w:cs="Arial"/>
                <w:b/>
                <w:bCs/>
                <w:sz w:val="16"/>
                <w:szCs w:val="18"/>
              </w:rPr>
            </w:pPr>
          </w:p>
        </w:tc>
      </w:tr>
      <w:tr w:rsidR="00640A98" w14:paraId="16F18210" w14:textId="77777777" w:rsidTr="00383105">
        <w:tc>
          <w:tcPr>
            <w:tcW w:w="1701" w:type="dxa"/>
            <w:tcBorders>
              <w:top w:val="single" w:sz="4" w:space="0" w:color="auto"/>
              <w:left w:val="nil"/>
              <w:right w:val="nil"/>
            </w:tcBorders>
          </w:tcPr>
          <w:p w14:paraId="0FCC5BF0" w14:textId="779D13E4" w:rsidR="00640A98" w:rsidRDefault="00640A98" w:rsidP="0003471B">
            <w:pPr>
              <w:rPr>
                <w:b/>
                <w:bCs/>
                <w:sz w:val="16"/>
                <w:szCs w:val="18"/>
              </w:rPr>
            </w:pPr>
            <w:r>
              <w:rPr>
                <w:b/>
                <w:bCs/>
                <w:sz w:val="16"/>
                <w:szCs w:val="18"/>
              </w:rPr>
              <w:t>PSO</w:t>
            </w:r>
          </w:p>
        </w:tc>
        <w:tc>
          <w:tcPr>
            <w:tcW w:w="1701" w:type="dxa"/>
            <w:tcBorders>
              <w:top w:val="single" w:sz="4" w:space="0" w:color="auto"/>
              <w:left w:val="nil"/>
              <w:right w:val="nil"/>
            </w:tcBorders>
          </w:tcPr>
          <w:p w14:paraId="2DEFC6C7" w14:textId="62B88250" w:rsidR="00640A98" w:rsidRPr="00A808EE" w:rsidRDefault="00F51E2E" w:rsidP="0003471B">
            <w:pPr>
              <w:rPr>
                <w:rFonts w:ascii="Brush Script MT" w:hAnsi="Brush Script MT"/>
                <w:b/>
                <w:bCs/>
                <w:sz w:val="16"/>
                <w:szCs w:val="18"/>
              </w:rPr>
            </w:pPr>
            <w:r w:rsidRPr="00A808EE">
              <w:rPr>
                <w:rFonts w:ascii="Brush Script MT" w:hAnsi="Brush Script MT"/>
                <w:b/>
                <w:bCs/>
                <w:sz w:val="16"/>
                <w:szCs w:val="18"/>
              </w:rPr>
              <w:t>X</w:t>
            </w:r>
          </w:p>
        </w:tc>
        <w:tc>
          <w:tcPr>
            <w:tcW w:w="1985" w:type="dxa"/>
            <w:tcBorders>
              <w:top w:val="single" w:sz="4" w:space="0" w:color="auto"/>
              <w:left w:val="nil"/>
              <w:right w:val="nil"/>
            </w:tcBorders>
          </w:tcPr>
          <w:p w14:paraId="62A989CC" w14:textId="77777777" w:rsidR="00640A98" w:rsidRPr="00A808EE" w:rsidRDefault="00640A98" w:rsidP="0003471B">
            <w:pPr>
              <w:rPr>
                <w:rFonts w:ascii="Brush Script MT" w:hAnsi="Brush Script MT" w:cs="Arial"/>
                <w:b/>
                <w:bCs/>
                <w:sz w:val="16"/>
                <w:szCs w:val="18"/>
              </w:rPr>
            </w:pPr>
          </w:p>
        </w:tc>
        <w:tc>
          <w:tcPr>
            <w:tcW w:w="1783" w:type="dxa"/>
            <w:tcBorders>
              <w:top w:val="single" w:sz="4" w:space="0" w:color="auto"/>
              <w:left w:val="nil"/>
              <w:right w:val="nil"/>
            </w:tcBorders>
          </w:tcPr>
          <w:p w14:paraId="1D183838" w14:textId="77777777" w:rsidR="00640A98" w:rsidRPr="00A808EE" w:rsidRDefault="00640A98" w:rsidP="0003471B">
            <w:pPr>
              <w:rPr>
                <w:rFonts w:ascii="Brush Script MT" w:hAnsi="Brush Script MT" w:cs="Arial"/>
                <w:b/>
                <w:bCs/>
                <w:sz w:val="16"/>
                <w:szCs w:val="18"/>
              </w:rPr>
            </w:pPr>
          </w:p>
        </w:tc>
        <w:tc>
          <w:tcPr>
            <w:tcW w:w="1850" w:type="dxa"/>
            <w:tcBorders>
              <w:top w:val="single" w:sz="4" w:space="0" w:color="auto"/>
              <w:left w:val="nil"/>
              <w:right w:val="nil"/>
            </w:tcBorders>
          </w:tcPr>
          <w:p w14:paraId="45317F68" w14:textId="77777777" w:rsidR="00640A98" w:rsidRPr="00A808EE" w:rsidRDefault="00640A98" w:rsidP="0003471B">
            <w:pPr>
              <w:rPr>
                <w:rFonts w:ascii="Brush Script MT" w:hAnsi="Brush Script MT" w:cs="Arial"/>
                <w:b/>
                <w:bCs/>
                <w:sz w:val="16"/>
                <w:szCs w:val="18"/>
              </w:rPr>
            </w:pPr>
          </w:p>
        </w:tc>
      </w:tr>
    </w:tbl>
    <w:p w14:paraId="7E6FE562" w14:textId="77777777" w:rsidR="00DC1897" w:rsidRDefault="00DC1897" w:rsidP="004304EE">
      <w:pPr>
        <w:jc w:val="both"/>
      </w:pPr>
    </w:p>
    <w:p w14:paraId="5720F373" w14:textId="77777777" w:rsidR="00E236C5" w:rsidRDefault="00E236C5" w:rsidP="004304EE">
      <w:pPr>
        <w:jc w:val="both"/>
      </w:pPr>
    </w:p>
    <w:p w14:paraId="766A4013" w14:textId="77777777" w:rsidR="00E236C5" w:rsidRDefault="00E236C5" w:rsidP="004304EE">
      <w:pPr>
        <w:jc w:val="both"/>
      </w:pPr>
    </w:p>
    <w:p w14:paraId="5D88C895" w14:textId="77777777" w:rsidR="00E236C5" w:rsidRDefault="00E236C5">
      <w:pPr>
        <w:spacing w:after="160" w:line="2" w:lineRule="auto"/>
      </w:pPr>
    </w:p>
    <w:p w14:paraId="1285BEE6" w14:textId="74618DC6" w:rsidR="00DE0A6F" w:rsidRDefault="00DE0A6F">
      <w:pPr>
        <w:spacing w:after="160" w:line="2" w:lineRule="auto"/>
      </w:pPr>
      <w:r>
        <w:br w:type="page"/>
      </w:r>
    </w:p>
    <w:p w14:paraId="6A4079AB" w14:textId="7DD22C0E" w:rsidR="002D3AC8" w:rsidRDefault="002D3AC8" w:rsidP="002D3AC8">
      <w:pPr>
        <w:pStyle w:val="Chapterunnumbered"/>
      </w:pPr>
      <w:bookmarkStart w:id="101" w:name="_Toc167884298"/>
      <w:r w:rsidRPr="007C69CE">
        <w:lastRenderedPageBreak/>
        <w:t>MATERIALS AND METHODS</w:t>
      </w:r>
      <w:bookmarkEnd w:id="101"/>
    </w:p>
    <w:p w14:paraId="143E4098" w14:textId="42E7562D" w:rsidR="000B19B5" w:rsidRDefault="000B19B5" w:rsidP="000B19B5">
      <w:pPr>
        <w:jc w:val="both"/>
      </w:pPr>
      <w:r>
        <w:t>The tool that is used for simulation of GAC adsorption is the PSDM model implemented in Python by USEPA. Additional plots, edits of the PSDM USEPA code and extensions can be found in the GitHub of th</w:t>
      </w:r>
      <w:r w:rsidR="00AA1718">
        <w:t>is</w:t>
      </w:r>
      <w:r>
        <w:t xml:space="preserve"> thesis, where folders are organized according to the chapters and </w:t>
      </w:r>
      <w:r w:rsidR="00144C07">
        <w:t>paragraphs</w:t>
      </w:r>
      <w:r>
        <w:t xml:space="preserve"> of </w:t>
      </w:r>
      <w:r w:rsidR="00144C07">
        <w:t xml:space="preserve">the </w:t>
      </w:r>
      <w:r>
        <w:t>thesis text:</w:t>
      </w:r>
    </w:p>
    <w:p w14:paraId="317A5F3D" w14:textId="0F23AD04" w:rsidR="00C67F15" w:rsidRPr="00C67F15" w:rsidRDefault="00000000" w:rsidP="000B19B5">
      <w:pPr>
        <w:rPr>
          <w:color w:val="1E64C8" w:themeColor="hyperlink"/>
          <w:u w:val="single"/>
        </w:rPr>
      </w:pPr>
      <w:hyperlink r:id="rId28" w:history="1">
        <w:r w:rsidR="000B19B5" w:rsidRPr="00BD4888">
          <w:rPr>
            <w:rStyle w:val="Hyperlink"/>
          </w:rPr>
          <w:t>https://github.com/matcoghe/Thesis-Modelling-activated-carbon.git</w:t>
        </w:r>
      </w:hyperlink>
    </w:p>
    <w:p w14:paraId="406631F6" w14:textId="5FB51E93" w:rsidR="000B19B5" w:rsidRDefault="00334EBA" w:rsidP="000B19B5">
      <w:pPr>
        <w:pStyle w:val="Lijstalinea"/>
        <w:numPr>
          <w:ilvl w:val="0"/>
          <w:numId w:val="43"/>
        </w:numPr>
      </w:pPr>
      <w:r>
        <w:t>5</w:t>
      </w:r>
      <w:r w:rsidR="000B19B5">
        <w:t>.1 Isotherm fitting tool</w:t>
      </w:r>
    </w:p>
    <w:p w14:paraId="2B978E19" w14:textId="6570A570" w:rsidR="000B19B5" w:rsidRDefault="00334EBA" w:rsidP="000B19B5">
      <w:pPr>
        <w:pStyle w:val="Lijstalinea"/>
        <w:numPr>
          <w:ilvl w:val="0"/>
          <w:numId w:val="43"/>
        </w:numPr>
      </w:pPr>
      <w:r>
        <w:t>5</w:t>
      </w:r>
      <w:r w:rsidR="000B19B5">
        <w:t>.2 Example modelling of compound TCE</w:t>
      </w:r>
    </w:p>
    <w:p w14:paraId="703325DA" w14:textId="4AAB54BC" w:rsidR="000B19B5" w:rsidRDefault="00334EBA" w:rsidP="000B19B5">
      <w:pPr>
        <w:pStyle w:val="Lijstalinea"/>
        <w:numPr>
          <w:ilvl w:val="0"/>
          <w:numId w:val="43"/>
        </w:numPr>
      </w:pPr>
      <w:r>
        <w:t>5</w:t>
      </w:r>
      <w:r w:rsidR="000B19B5">
        <w:t>.3 Pilot modelling of compound PFHpA</w:t>
      </w:r>
    </w:p>
    <w:p w14:paraId="7540150D" w14:textId="578627FC" w:rsidR="000B19B5" w:rsidRDefault="00334EBA" w:rsidP="000B19B5">
      <w:pPr>
        <w:pStyle w:val="Lijstalinea"/>
        <w:numPr>
          <w:ilvl w:val="0"/>
          <w:numId w:val="43"/>
        </w:numPr>
      </w:pPr>
      <w:r>
        <w:t>5</w:t>
      </w:r>
      <w:r w:rsidR="000B19B5">
        <w:t>.4 USEPA fouling approach</w:t>
      </w:r>
    </w:p>
    <w:p w14:paraId="3674937A" w14:textId="5B81F46C" w:rsidR="000B19B5" w:rsidRDefault="00334EBA" w:rsidP="000B19B5">
      <w:pPr>
        <w:pStyle w:val="Lijstalinea"/>
        <w:numPr>
          <w:ilvl w:val="0"/>
          <w:numId w:val="43"/>
        </w:numPr>
      </w:pPr>
      <w:r>
        <w:t>6</w:t>
      </w:r>
      <w:r w:rsidR="000B19B5">
        <w:t>.1 Extending the USEPA fouling approach</w:t>
      </w:r>
    </w:p>
    <w:p w14:paraId="314A7D9F" w14:textId="19E7E609" w:rsidR="000B19B5" w:rsidRDefault="00334EBA" w:rsidP="000B19B5">
      <w:pPr>
        <w:pStyle w:val="Lijstalinea"/>
        <w:numPr>
          <w:ilvl w:val="0"/>
          <w:numId w:val="43"/>
        </w:numPr>
      </w:pPr>
      <w:r>
        <w:t>6</w:t>
      </w:r>
      <w:r w:rsidR="000B19B5">
        <w:t>.2 Alternative fouling approach</w:t>
      </w:r>
    </w:p>
    <w:p w14:paraId="11C20F7C" w14:textId="2B18811F" w:rsidR="000B19B5" w:rsidRDefault="00334EBA" w:rsidP="000B19B5">
      <w:pPr>
        <w:pStyle w:val="Lijstalinea"/>
        <w:numPr>
          <w:ilvl w:val="0"/>
          <w:numId w:val="43"/>
        </w:numPr>
      </w:pPr>
      <w:r>
        <w:t>6</w:t>
      </w:r>
      <w:r w:rsidR="000B19B5">
        <w:t xml:space="preserve">.3 </w:t>
      </w:r>
      <w:r w:rsidR="00174C83">
        <w:t>Sensitivity</w:t>
      </w:r>
      <w:r w:rsidR="000B19B5">
        <w:t xml:space="preserve"> of Freundlich parameters</w:t>
      </w:r>
    </w:p>
    <w:p w14:paraId="5CD8CFE7" w14:textId="77777777" w:rsidR="000B19B5" w:rsidRDefault="000B19B5" w:rsidP="000B19B5"/>
    <w:p w14:paraId="04ACB22E" w14:textId="26A89838" w:rsidR="000B19B5" w:rsidRDefault="000B19B5" w:rsidP="000B19B5">
      <w:pPr>
        <w:jc w:val="both"/>
      </w:pPr>
      <w:r>
        <w:t xml:space="preserve">The PSDM model was executed from </w:t>
      </w:r>
      <w:r w:rsidR="00084EAF">
        <w:t>a</w:t>
      </w:r>
      <w:r>
        <w:t xml:space="preserve"> </w:t>
      </w:r>
      <w:r w:rsidR="00084EAF" w:rsidRPr="00084EAF">
        <w:rPr>
          <w:i/>
          <w:iCs/>
        </w:rPr>
        <w:t>n</w:t>
      </w:r>
      <w:r w:rsidRPr="00084EAF">
        <w:rPr>
          <w:i/>
          <w:iCs/>
        </w:rPr>
        <w:t>otebook</w:t>
      </w:r>
      <w:r w:rsidR="00084EAF">
        <w:rPr>
          <w:i/>
          <w:iCs/>
        </w:rPr>
        <w:t xml:space="preserve"> </w:t>
      </w:r>
      <w:r w:rsidR="00084EAF" w:rsidRPr="001E0231">
        <w:t>(</w:t>
      </w:r>
      <w:r w:rsidR="001E0231" w:rsidRPr="001E0231">
        <w:t>.</w:t>
      </w:r>
      <w:r w:rsidR="001E0231" w:rsidRPr="001E0231">
        <w:rPr>
          <w:i/>
          <w:iCs/>
        </w:rPr>
        <w:t>ipynb</w:t>
      </w:r>
      <w:r w:rsidR="001E0231" w:rsidRPr="001E0231">
        <w:t>)</w:t>
      </w:r>
      <w:r>
        <w:t>, that</w:t>
      </w:r>
      <w:r w:rsidR="001E0231">
        <w:t xml:space="preserve"> also</w:t>
      </w:r>
      <w:r>
        <w:t xml:space="preserve"> shares the name of the respective section in this document. </w:t>
      </w:r>
      <w:r w:rsidRPr="00D85359">
        <w:t>Th</w:t>
      </w:r>
      <w:r>
        <w:t>e</w:t>
      </w:r>
      <w:r w:rsidRPr="00D85359">
        <w:t xml:space="preserve"> notebook uses the scripts PSMD.py, PSDM_extra.py, PSDM_functions.py and PSDM_tools.py. Edits or extensions are highlighted with </w:t>
      </w:r>
      <w:r w:rsidRPr="00D85359">
        <w:rPr>
          <w:i/>
          <w:iCs/>
        </w:rPr>
        <w:t xml:space="preserve">//Mathieu </w:t>
      </w:r>
      <w:r w:rsidRPr="00D85359">
        <w:t>(Ctrl+F)</w:t>
      </w:r>
      <w:r>
        <w:t>.</w:t>
      </w:r>
    </w:p>
    <w:p w14:paraId="703C3958" w14:textId="77777777" w:rsidR="000B19B5" w:rsidRDefault="000B19B5" w:rsidP="000B19B5">
      <w:pPr>
        <w:jc w:val="both"/>
      </w:pPr>
    </w:p>
    <w:p w14:paraId="289804E5" w14:textId="1419CC0B" w:rsidR="000B19B5" w:rsidRPr="00076921" w:rsidRDefault="000B19B5" w:rsidP="007240E7">
      <w:pPr>
        <w:jc w:val="both"/>
      </w:pPr>
      <w:r>
        <w:t xml:space="preserve">Language and grammar of the thesis text is optimized with help of ChatGPT. Paragraphs were written by the author, only sentences or words were </w:t>
      </w:r>
      <w:r w:rsidR="00943EC5">
        <w:t>adjusted</w:t>
      </w:r>
      <w:r>
        <w:t xml:space="preserve"> </w:t>
      </w:r>
      <w:r w:rsidR="00EF0ADA">
        <w:t>with</w:t>
      </w:r>
      <w:r w:rsidR="00943EC5">
        <w:t xml:space="preserve"> advice of</w:t>
      </w:r>
      <w:r>
        <w:t xml:space="preserve"> AI.</w:t>
      </w:r>
    </w:p>
    <w:p w14:paraId="7D472698" w14:textId="2F54A4D9" w:rsidR="003C0E41" w:rsidRDefault="00905C7D" w:rsidP="003C0E41">
      <w:pPr>
        <w:pStyle w:val="Kop1"/>
      </w:pPr>
      <w:bookmarkStart w:id="102" w:name="_Ref164845219"/>
      <w:bookmarkStart w:id="103" w:name="_Toc167884299"/>
      <w:r>
        <w:t>PSDM</w:t>
      </w:r>
      <w:r w:rsidR="00743E91">
        <w:t xml:space="preserve"> </w:t>
      </w:r>
      <w:r>
        <w:t>by</w:t>
      </w:r>
      <w:r w:rsidR="00743E91">
        <w:t xml:space="preserve"> </w:t>
      </w:r>
      <w:r>
        <w:t>USEPA</w:t>
      </w:r>
      <w:r w:rsidR="003C0E41">
        <w:t xml:space="preserve"> </w:t>
      </w:r>
      <w:bookmarkEnd w:id="102"/>
      <w:r>
        <w:t>model</w:t>
      </w:r>
      <w:bookmarkEnd w:id="103"/>
    </w:p>
    <w:p w14:paraId="1DFA7334" w14:textId="352AAFAE" w:rsidR="008750BC" w:rsidRDefault="005C5A37" w:rsidP="000B3FB2">
      <w:pPr>
        <w:jc w:val="both"/>
      </w:pPr>
      <w:r>
        <w:t xml:space="preserve">The </w:t>
      </w:r>
      <w:r w:rsidR="001758D7">
        <w:t xml:space="preserve">United </w:t>
      </w:r>
      <w:r w:rsidR="00521EDE">
        <w:t>States Environmental Protection Agency (USEPA)</w:t>
      </w:r>
      <w:r w:rsidR="00B2776C">
        <w:t xml:space="preserve"> </w:t>
      </w:r>
      <w:r w:rsidR="003F15FD">
        <w:t>implemented</w:t>
      </w:r>
      <w:r w:rsidR="00B2776C">
        <w:t xml:space="preserve"> </w:t>
      </w:r>
      <w:r w:rsidR="000B3FB2">
        <w:t>the Pore and Surface Diffusion Model (PSDM) into Python and</w:t>
      </w:r>
      <w:r w:rsidR="001B0492">
        <w:t xml:space="preserve"> </w:t>
      </w:r>
      <w:r w:rsidR="00A30562">
        <w:t>made it available</w:t>
      </w:r>
      <w:r w:rsidR="001B0492">
        <w:t xml:space="preserve"> as open-source code </w:t>
      </w:r>
      <w:r w:rsidR="00C300F9">
        <w:t>on</w:t>
      </w:r>
      <w:r w:rsidR="001B0492">
        <w:t xml:space="preserve"> GitHub</w:t>
      </w:r>
      <w:r w:rsidR="006B343F">
        <w:t xml:space="preserve"> </w:t>
      </w:r>
      <w:hyperlink r:id="rId29" w:history="1">
        <w:r w:rsidR="006B343F" w:rsidRPr="00A34955">
          <w:rPr>
            <w:rStyle w:val="Hyperlink"/>
          </w:rPr>
          <w:t>https://github.com/USEPA/Water_Treatment_Models/tree/master/PSDM</w:t>
        </w:r>
      </w:hyperlink>
      <w:r w:rsidR="00944A33">
        <w:t xml:space="preserve"> </w:t>
      </w:r>
      <w:r w:rsidR="00207F39">
        <w:fldChar w:fldCharType="begin"/>
      </w:r>
      <w:r w:rsidR="00494768">
        <w:instrText xml:space="preserve"> ADDIN ZOTERO_ITEM CSL_CITATION {"citationID":"y7ppcBLU","properties":{"formattedCitation":"(J.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207F39">
        <w:fldChar w:fldCharType="separate"/>
      </w:r>
      <w:r w:rsidR="00494768" w:rsidRPr="00494768">
        <w:rPr>
          <w:rFonts w:cs="Arial"/>
        </w:rPr>
        <w:t>(J. Burkhardt, 2020)</w:t>
      </w:r>
      <w:r w:rsidR="00207F39">
        <w:fldChar w:fldCharType="end"/>
      </w:r>
      <w:r w:rsidR="00754C3D">
        <w:t>.</w:t>
      </w:r>
      <w:r w:rsidR="005B52C5">
        <w:t xml:space="preserve"> </w:t>
      </w:r>
      <w:r w:rsidR="004D4A73">
        <w:t>The model</w:t>
      </w:r>
      <w:r w:rsidR="00552707">
        <w:t xml:space="preserve"> was</w:t>
      </w:r>
      <w:r w:rsidR="00F07008">
        <w:t xml:space="preserve"> derived from </w:t>
      </w:r>
      <w:r w:rsidR="0065642C">
        <w:t>an earlier</w:t>
      </w:r>
      <w:r w:rsidR="00F07008">
        <w:t xml:space="preserve"> AdDesignS™ version from</w:t>
      </w:r>
      <w:r w:rsidR="00EE36EF">
        <w:t xml:space="preserve"> Michigan Technological University</w:t>
      </w:r>
      <w:r w:rsidR="0065642C">
        <w:t>.</w:t>
      </w:r>
      <w:r w:rsidR="00315FFC">
        <w:t xml:space="preserve"> </w:t>
      </w:r>
      <w:r w:rsidR="00552707">
        <w:t>These s</w:t>
      </w:r>
      <w:r w:rsidR="00A6259D">
        <w:t>oftware packages were originally developed for cleaning up contamination sites</w:t>
      </w:r>
      <w:r w:rsidR="00D56DB3">
        <w:t xml:space="preserve"> all over the United States</w:t>
      </w:r>
      <w:r w:rsidR="00EE401D">
        <w:t xml:space="preserve">. </w:t>
      </w:r>
      <w:r w:rsidR="005557B5">
        <w:t>The objective</w:t>
      </w:r>
      <w:r w:rsidR="004A3299">
        <w:t xml:space="preserve"> was</w:t>
      </w:r>
      <w:r w:rsidR="009F1A13">
        <w:t xml:space="preserve"> to </w:t>
      </w:r>
      <w:r w:rsidR="002334F8">
        <w:t xml:space="preserve">estimate how effective adsorption </w:t>
      </w:r>
      <w:r w:rsidR="00D80BD2">
        <w:t>was</w:t>
      </w:r>
      <w:r w:rsidR="002334F8">
        <w:t xml:space="preserve"> </w:t>
      </w:r>
      <w:r w:rsidR="00652767">
        <w:t xml:space="preserve">in </w:t>
      </w:r>
      <w:r w:rsidR="0027015B">
        <w:t>the removal of</w:t>
      </w:r>
      <w:r w:rsidR="002334F8">
        <w:t xml:space="preserve"> </w:t>
      </w:r>
      <w:r w:rsidR="00994879">
        <w:t xml:space="preserve">fuel from </w:t>
      </w:r>
      <w:r w:rsidR="009236E7">
        <w:t>contaminated water</w:t>
      </w:r>
      <w:r w:rsidR="009E6247">
        <w:t xml:space="preserve"> that was</w:t>
      </w:r>
      <w:r w:rsidR="009236E7">
        <w:t xml:space="preserve"> </w:t>
      </w:r>
      <w:r w:rsidR="0027380F">
        <w:t>coming from</w:t>
      </w:r>
      <w:r w:rsidR="009236E7">
        <w:t xml:space="preserve"> leaking storage tanks</w:t>
      </w:r>
      <w:r w:rsidR="004A3299">
        <w:t xml:space="preserve"> in California</w:t>
      </w:r>
      <w:r w:rsidR="00D56DB3">
        <w:t xml:space="preserve"> </w:t>
      </w:r>
      <w:r w:rsidR="003C796B">
        <w:fldChar w:fldCharType="begin"/>
      </w:r>
      <w:r w:rsidR="003C796B">
        <w:instrText xml:space="preserve"> ADDIN ZOTERO_ITEM CSL_CITATION {"citationID":"HaAHobyj","properties":{"formattedCitation":"(Hokanson et al., 1999)","plainCitation":"(Hokanson et al., 1999)","noteIndex":0},"citationItems":[{"id":166,"uris":["http://zotero.org/users/local/h6YJVYLe/items/GUL7N525"],"itemData":{"id":166,"type":"webpage","abstract":"Tons of fuel seeps from thousands of rusting storage tanks buried all over the United States. Industrial solvents that were spilled on the ground twenty years ago turn up in well water. Compounds like benzene and toluene have been detected in public water systems all over the country. Now, a team of researchers at Michigan Tech has developed a series of software packages to make the cleanup a lot easier.","container-title":"ScienceDaily","language":"en","title":"Michigan Technological University (MTU) Researchers Develop New Software To Help Clean Up Contamination Sites","URL":"https://www.sciencedaily.com/releases/1999/07/990723083614.htm","author":[{"family":"Hokanson","given":"D.R."},{"family":"Hand","given":"D.W."},{"family":"Crittenden","given":"J.C."},{"family":"Rogers","given":"T.N."},{"family":"Oman","given":"E.J."}],"accessed":{"date-parts":[["2024",4,18]]},"issued":{"date-parts":[["1999",7,23]]}}}],"schema":"https://github.com/citation-style-language/schema/raw/master/csl-citation.json"} </w:instrText>
      </w:r>
      <w:r w:rsidR="003C796B">
        <w:fldChar w:fldCharType="separate"/>
      </w:r>
      <w:r w:rsidR="003C796B" w:rsidRPr="003C796B">
        <w:rPr>
          <w:rFonts w:cs="Arial"/>
        </w:rPr>
        <w:t>(Hokanson et al., 1999)</w:t>
      </w:r>
      <w:r w:rsidR="003C796B">
        <w:fldChar w:fldCharType="end"/>
      </w:r>
      <w:r w:rsidR="00652767">
        <w:t>.</w:t>
      </w:r>
    </w:p>
    <w:p w14:paraId="0440D643" w14:textId="77777777" w:rsidR="00315FFC" w:rsidRDefault="00315FFC" w:rsidP="000B3FB2">
      <w:pPr>
        <w:jc w:val="both"/>
      </w:pPr>
    </w:p>
    <w:p w14:paraId="31B90EB8" w14:textId="5EF2061D" w:rsidR="00315FFC" w:rsidRDefault="00315FFC" w:rsidP="000B3FB2">
      <w:pPr>
        <w:jc w:val="both"/>
      </w:pPr>
      <w:r>
        <w:t xml:space="preserve">As explained in Chapter </w:t>
      </w:r>
      <w:r w:rsidRPr="00D82296">
        <w:rPr>
          <w:b/>
          <w:bCs/>
        </w:rPr>
        <w:fldChar w:fldCharType="begin"/>
      </w:r>
      <w:r w:rsidRPr="00D82296">
        <w:rPr>
          <w:b/>
          <w:bCs/>
        </w:rPr>
        <w:instrText xml:space="preserve"> REF _Ref164339660 \r \h </w:instrText>
      </w:r>
      <w:r w:rsidR="00D82296">
        <w:rPr>
          <w:b/>
          <w:bCs/>
        </w:rPr>
        <w:instrText xml:space="preserve"> \* MERGEFORMAT </w:instrText>
      </w:r>
      <w:r w:rsidRPr="00D82296">
        <w:rPr>
          <w:b/>
          <w:bCs/>
        </w:rPr>
      </w:r>
      <w:r w:rsidRPr="00D82296">
        <w:rPr>
          <w:b/>
          <w:bCs/>
        </w:rPr>
        <w:fldChar w:fldCharType="separate"/>
      </w:r>
      <w:r w:rsidR="00221AAC">
        <w:rPr>
          <w:b/>
          <w:bCs/>
        </w:rPr>
        <w:t>2</w:t>
      </w:r>
      <w:r w:rsidRPr="00D82296">
        <w:rPr>
          <w:b/>
          <w:bCs/>
        </w:rPr>
        <w:fldChar w:fldCharType="end"/>
      </w:r>
      <w:r>
        <w:t>, the PSDM</w:t>
      </w:r>
      <w:r w:rsidR="00A80EF5">
        <w:t xml:space="preserve"> </w:t>
      </w:r>
      <w:r>
        <w:t xml:space="preserve">is a good candidate </w:t>
      </w:r>
      <w:r w:rsidR="00A80EF5">
        <w:t>BTC model for simulating the adsorption of micropollutants by GAC in full-scale systems.</w:t>
      </w:r>
      <w:r w:rsidR="00753B1D">
        <w:t xml:space="preserve"> </w:t>
      </w:r>
      <w:r w:rsidR="004125C4">
        <w:t>The diffusion-based, multi-phase model</w:t>
      </w:r>
      <w:r w:rsidR="00753B1D">
        <w:t xml:space="preserve"> </w:t>
      </w:r>
      <w:r w:rsidR="008C477D">
        <w:t>describes</w:t>
      </w:r>
      <w:r w:rsidR="00753B1D">
        <w:t xml:space="preserve"> intraparticle diffusion very well, </w:t>
      </w:r>
      <w:r w:rsidR="00316666">
        <w:t>at both pore and surface level.</w:t>
      </w:r>
      <w:r w:rsidR="00D36DFC">
        <w:t xml:space="preserve"> This is necessary as</w:t>
      </w:r>
      <w:r w:rsidR="00CA3179">
        <w:t xml:space="preserve"> intraparticle diffusion is </w:t>
      </w:r>
      <w:r w:rsidR="009D7AAF">
        <w:t>typically rate-limiting</w:t>
      </w:r>
      <w:r w:rsidR="009F693D">
        <w:t xml:space="preserve"> for porous materials like GAC, and very variable </w:t>
      </w:r>
      <w:r w:rsidR="009F693D">
        <w:fldChar w:fldCharType="begin"/>
      </w:r>
      <w:r w:rsidR="009F693D">
        <w:instrText xml:space="preserve"> ADDIN ZOTERO_ITEM CSL_CITATION {"citationID":"mFKvLiIM","properties":{"formattedCitation":"(Inglezakis et al., 2019)","plainCitation":"(Inglezakis et al., 2019)","noteIndex":0},"citationItems":[{"id":71,"uris":["http://zotero.org/users/local/h6YJVYLe/items/ZK9IEMIV"],"itemData":{"id":71,"type":"article-journal","abstract":"Adsorption and ion exchange phenomena are encountered in several separation processes, which in turn, are of vital importance across various industries. Although the literature on adsorption kinetics modeling is rich, the majority of the models employed are empirical, based on chemical reaction kinetics or oversimpliﬁed versions of diﬀusion models. In this paper, the ﬁfteen most popular simpliﬁed adsorption kinetics equations are presented and discussed. A new versatile variable-diﬀusivity two-phase homogeneous diﬀusion model is presented and used to evaluate the analytical adsorption models. Aspects of ion exchange kinetics are also addressed.","container-title":"Journal of Hazardous Materials","DOI":"10.1016/j.jhazmat.2018.12.023","ISSN":"03043894","journalAbbreviation":"Journal of Hazardous Materials","language":"en","page":"224-245","source":"DOI.org (Crossref)","title":"Variable diffusivity homogeneous surface diffusion model and analysis of merits and fallacies of simplified adsorption kinetics equations","volume":"367","author":[{"family":"Inglezakis","given":"V.J."},{"family":"Fyrillas","given":"M.M."},{"family":"Park","given":"J."}],"issued":{"date-parts":[["2019",4]]}}}],"schema":"https://github.com/citation-style-language/schema/raw/master/csl-citation.json"} </w:instrText>
      </w:r>
      <w:r w:rsidR="009F693D">
        <w:fldChar w:fldCharType="separate"/>
      </w:r>
      <w:r w:rsidR="009F693D" w:rsidRPr="009F693D">
        <w:rPr>
          <w:rFonts w:cs="Arial"/>
        </w:rPr>
        <w:t>(Inglezakis et al., 2019)</w:t>
      </w:r>
      <w:r w:rsidR="009F693D">
        <w:fldChar w:fldCharType="end"/>
      </w:r>
      <w:r w:rsidR="00E42F64">
        <w:t>. This can be seen in</w:t>
      </w:r>
      <w:r w:rsidR="00624C00">
        <w:t xml:space="preserve"> </w:t>
      </w:r>
      <w:r w:rsidR="00624C00" w:rsidRPr="00B82D2E">
        <w:rPr>
          <w:b/>
          <w:bCs/>
        </w:rPr>
        <w:fldChar w:fldCharType="begin"/>
      </w:r>
      <w:r w:rsidR="00624C00" w:rsidRPr="00B82D2E">
        <w:rPr>
          <w:b/>
          <w:bCs/>
        </w:rPr>
        <w:instrText xml:space="preserve"> REF _Ref163470075 \h </w:instrText>
      </w:r>
      <w:r w:rsidR="00B82D2E" w:rsidRPr="00B82D2E">
        <w:rPr>
          <w:b/>
          <w:bCs/>
        </w:rPr>
        <w:instrText xml:space="preserve"> \* MERGEFORMAT </w:instrText>
      </w:r>
      <w:r w:rsidR="00624C00" w:rsidRPr="00B82D2E">
        <w:rPr>
          <w:b/>
          <w:bCs/>
        </w:rPr>
      </w:r>
      <w:r w:rsidR="00624C00" w:rsidRPr="00B82D2E">
        <w:rPr>
          <w:b/>
          <w:bCs/>
        </w:rPr>
        <w:fldChar w:fldCharType="separate"/>
      </w:r>
      <w:r w:rsidR="00221AAC" w:rsidRPr="00983F4F">
        <w:rPr>
          <w:b/>
          <w:bCs/>
        </w:rPr>
        <w:t xml:space="preserve">Figure </w:t>
      </w:r>
      <w:r w:rsidR="00221AAC" w:rsidRPr="00221AAC">
        <w:rPr>
          <w:b/>
          <w:bCs/>
          <w:noProof/>
        </w:rPr>
        <w:t>13</w:t>
      </w:r>
      <w:r w:rsidR="00624C00" w:rsidRPr="00B82D2E">
        <w:rPr>
          <w:b/>
          <w:bCs/>
        </w:rPr>
        <w:fldChar w:fldCharType="end"/>
      </w:r>
      <w:r w:rsidR="00624C00" w:rsidRPr="00B82D2E">
        <w:rPr>
          <w:b/>
          <w:bCs/>
        </w:rPr>
        <w:t>,</w:t>
      </w:r>
      <w:r w:rsidR="00624C00">
        <w:t xml:space="preserve"> where </w:t>
      </w:r>
      <w:r w:rsidR="00E54C39">
        <w:t xml:space="preserve">the </w:t>
      </w:r>
      <w:r w:rsidR="004E7469">
        <w:t>diffusion type</w:t>
      </w:r>
      <w:r w:rsidR="00624C00">
        <w:t xml:space="preserve"> depends on the size of the pollutant and </w:t>
      </w:r>
      <w:r w:rsidR="00220383">
        <w:t xml:space="preserve">diameter of the </w:t>
      </w:r>
      <w:r w:rsidR="00624C00">
        <w:t>pores.</w:t>
      </w:r>
      <w:r w:rsidR="005B52C5" w:rsidRPr="005B52C5">
        <w:t xml:space="preserve"> </w:t>
      </w:r>
      <w:r w:rsidR="004E7469">
        <w:t>There</w:t>
      </w:r>
      <w:r w:rsidR="005B52C5">
        <w:t xml:space="preserve"> is an automated parameter-fitting and parameter-estimation tool included</w:t>
      </w:r>
      <w:r w:rsidR="004E7469">
        <w:t xml:space="preserve"> in the EPA model</w:t>
      </w:r>
      <w:r w:rsidR="005B52C5">
        <w:t xml:space="preserve">. Further, </w:t>
      </w:r>
      <w:r w:rsidR="00E54C39">
        <w:t>it is possible</w:t>
      </w:r>
      <w:r w:rsidR="005B52C5">
        <w:t xml:space="preserve"> to consider the fouling phenomenon, </w:t>
      </w:r>
      <w:r w:rsidR="00207F39">
        <w:t>i</w:t>
      </w:r>
      <w:r w:rsidR="005B52C5">
        <w:t>.</w:t>
      </w:r>
      <w:r w:rsidR="00207F39">
        <w:t>e</w:t>
      </w:r>
      <w:r w:rsidR="005B52C5">
        <w:t xml:space="preserve">. competition of dissolved organic carbon (DOC) with micropollutants for the adsorption sites. </w:t>
      </w:r>
      <w:r w:rsidR="009B7219">
        <w:t>Fouling</w:t>
      </w:r>
      <w:r w:rsidR="005B52C5">
        <w:t xml:space="preserve"> is </w:t>
      </w:r>
      <w:r w:rsidR="009B7219">
        <w:t xml:space="preserve">often </w:t>
      </w:r>
      <w:r w:rsidR="005B52C5">
        <w:t xml:space="preserve">also referred to as </w:t>
      </w:r>
      <w:r w:rsidR="009B7219">
        <w:t>preloading by</w:t>
      </w:r>
      <w:r w:rsidR="005B52C5">
        <w:t xml:space="preserve"> natural organic matter (NOM) </w:t>
      </w:r>
      <w:r w:rsidR="005B52C5">
        <w:fldChar w:fldCharType="begin"/>
      </w:r>
      <w:r w:rsidR="00494768">
        <w:instrText xml:space="preserve"> ADDIN ZOTERO_ITEM CSL_CITATION {"citationID":"VuQZkQtG","properties":{"formattedCitation":"(J.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5B52C5">
        <w:fldChar w:fldCharType="separate"/>
      </w:r>
      <w:r w:rsidR="00494768" w:rsidRPr="00494768">
        <w:rPr>
          <w:rFonts w:cs="Arial"/>
        </w:rPr>
        <w:t>(J. Burkhardt et al., 2022)</w:t>
      </w:r>
      <w:r w:rsidR="005B52C5">
        <w:fldChar w:fldCharType="end"/>
      </w:r>
      <w:r w:rsidR="005B52C5">
        <w:t>.</w:t>
      </w:r>
    </w:p>
    <w:p w14:paraId="0563F69F" w14:textId="77777777" w:rsidR="00D026D5" w:rsidRDefault="00D026D5" w:rsidP="000B3FB2">
      <w:pPr>
        <w:jc w:val="both"/>
      </w:pPr>
    </w:p>
    <w:p w14:paraId="3263BB81" w14:textId="5F44D4F8" w:rsidR="001E0231" w:rsidRDefault="00607034" w:rsidP="001E0231">
      <w:pPr>
        <w:jc w:val="both"/>
      </w:pPr>
      <w:r>
        <w:t>To understand how the</w:t>
      </w:r>
      <w:r w:rsidR="00D82296">
        <w:t xml:space="preserve"> PSDM model</w:t>
      </w:r>
      <w:r>
        <w:t xml:space="preserve"> works</w:t>
      </w:r>
      <w:r w:rsidR="000D6475">
        <w:t xml:space="preserve">, </w:t>
      </w:r>
      <w:r w:rsidR="00B64A8C">
        <w:t>one</w:t>
      </w:r>
      <w:r>
        <w:t xml:space="preserve"> can refer to</w:t>
      </w:r>
      <w:r w:rsidR="00B64A8C">
        <w:t xml:space="preserve"> </w:t>
      </w:r>
      <w:r w:rsidR="006B090E" w:rsidRPr="006B090E">
        <w:rPr>
          <w:b/>
          <w:bCs/>
        </w:rPr>
        <w:t xml:space="preserve">paragraph </w:t>
      </w:r>
      <w:r w:rsidR="00D82296" w:rsidRPr="00D82296">
        <w:rPr>
          <w:b/>
          <w:bCs/>
        </w:rPr>
        <w:fldChar w:fldCharType="begin"/>
      </w:r>
      <w:r w:rsidR="00D82296" w:rsidRPr="00D82296">
        <w:rPr>
          <w:b/>
          <w:bCs/>
        </w:rPr>
        <w:instrText xml:space="preserve"> REF _Ref164341965 \r \h </w:instrText>
      </w:r>
      <w:r w:rsidR="00D82296">
        <w:rPr>
          <w:b/>
          <w:bCs/>
        </w:rPr>
        <w:instrText xml:space="preserve"> \* MERGEFORMAT </w:instrText>
      </w:r>
      <w:r w:rsidR="00D82296" w:rsidRPr="00D82296">
        <w:rPr>
          <w:b/>
          <w:bCs/>
        </w:rPr>
      </w:r>
      <w:r w:rsidR="00D82296" w:rsidRPr="00D82296">
        <w:rPr>
          <w:b/>
          <w:bCs/>
        </w:rPr>
        <w:fldChar w:fldCharType="separate"/>
      </w:r>
      <w:r w:rsidR="00221AAC">
        <w:rPr>
          <w:b/>
          <w:bCs/>
        </w:rPr>
        <w:t>2.4.1</w:t>
      </w:r>
      <w:r w:rsidR="00D82296" w:rsidRPr="00D82296">
        <w:rPr>
          <w:b/>
          <w:bCs/>
        </w:rPr>
        <w:fldChar w:fldCharType="end"/>
      </w:r>
      <w:r w:rsidR="0035392E">
        <w:t xml:space="preserve">, where the equations are presented in the </w:t>
      </w:r>
      <w:r w:rsidR="00E816E7">
        <w:t>sequence</w:t>
      </w:r>
      <w:r w:rsidR="0035392E">
        <w:t xml:space="preserve"> of </w:t>
      </w:r>
      <w:r w:rsidR="009C3C42">
        <w:t xml:space="preserve">steps </w:t>
      </w:r>
      <w:r w:rsidR="00E816E7">
        <w:t xml:space="preserve">that </w:t>
      </w:r>
      <w:r w:rsidR="009C3C42">
        <w:t xml:space="preserve">the solute undergoes in </w:t>
      </w:r>
      <w:r w:rsidR="004B2CB8">
        <w:t>a</w:t>
      </w:r>
      <w:r w:rsidR="009C3C42">
        <w:t xml:space="preserve"> fixed-bed column.</w:t>
      </w:r>
      <w:r w:rsidR="00090D44">
        <w:t xml:space="preserve"> A summarizing overview of the </w:t>
      </w:r>
      <w:r w:rsidR="00B20981">
        <w:t xml:space="preserve">PSDM </w:t>
      </w:r>
      <w:r w:rsidR="00090D44">
        <w:t>mechanisms</w:t>
      </w:r>
      <w:r w:rsidR="00B20981">
        <w:t xml:space="preserve"> </w:t>
      </w:r>
      <w:r w:rsidR="00C35635">
        <w:t>for</w:t>
      </w:r>
      <w:r w:rsidR="00597865">
        <w:t xml:space="preserve"> one GAC granule is seen in </w:t>
      </w:r>
      <w:r w:rsidR="00597865" w:rsidRPr="00B82D2E">
        <w:rPr>
          <w:b/>
          <w:bCs/>
        </w:rPr>
        <w:fldChar w:fldCharType="begin"/>
      </w:r>
      <w:r w:rsidR="00597865" w:rsidRPr="00B82D2E">
        <w:rPr>
          <w:b/>
          <w:bCs/>
        </w:rPr>
        <w:instrText xml:space="preserve"> REF _Ref163897810 \h </w:instrText>
      </w:r>
      <w:r w:rsidR="00B82D2E" w:rsidRPr="00B82D2E">
        <w:rPr>
          <w:b/>
          <w:bCs/>
        </w:rPr>
        <w:instrText xml:space="preserve"> \* MERGEFORMAT </w:instrText>
      </w:r>
      <w:r w:rsidR="00597865" w:rsidRPr="00B82D2E">
        <w:rPr>
          <w:b/>
          <w:bCs/>
        </w:rPr>
      </w:r>
      <w:r w:rsidR="00597865" w:rsidRPr="00B82D2E">
        <w:rPr>
          <w:b/>
          <w:bCs/>
        </w:rPr>
        <w:fldChar w:fldCharType="separate"/>
      </w:r>
      <w:r w:rsidR="00221AAC" w:rsidRPr="00987C7C">
        <w:rPr>
          <w:b/>
          <w:bCs/>
        </w:rPr>
        <w:t xml:space="preserve">Figure </w:t>
      </w:r>
      <w:r w:rsidR="00221AAC" w:rsidRPr="00221AAC">
        <w:rPr>
          <w:b/>
          <w:bCs/>
          <w:noProof/>
        </w:rPr>
        <w:t>19</w:t>
      </w:r>
      <w:r w:rsidR="00597865" w:rsidRPr="00B82D2E">
        <w:rPr>
          <w:b/>
          <w:bCs/>
        </w:rPr>
        <w:fldChar w:fldCharType="end"/>
      </w:r>
      <w:r w:rsidR="00597865">
        <w:t>. These granules are assumed to have the same size and</w:t>
      </w:r>
      <w:r w:rsidR="00C35635">
        <w:t xml:space="preserve"> be</w:t>
      </w:r>
      <w:r w:rsidR="00597865">
        <w:t xml:space="preserve"> equally distributed in </w:t>
      </w:r>
      <w:r w:rsidR="00CF4A1E">
        <w:t xml:space="preserve">the column. Equations are shown </w:t>
      </w:r>
      <w:r w:rsidR="00F45F86">
        <w:t xml:space="preserve">next to the </w:t>
      </w:r>
      <w:r w:rsidR="00EB06A5">
        <w:t xml:space="preserve">equations of the USEPA </w:t>
      </w:r>
      <w:r w:rsidR="00B20981">
        <w:t>model</w:t>
      </w:r>
      <w:r w:rsidR="00C35635">
        <w:t xml:space="preserve"> in</w:t>
      </w:r>
      <w:r w:rsidR="00B20981">
        <w:t xml:space="preserve"> </w:t>
      </w:r>
      <w:r w:rsidR="00B20981" w:rsidRPr="00B20981">
        <w:rPr>
          <w:b/>
          <w:bCs/>
        </w:rPr>
        <w:fldChar w:fldCharType="begin"/>
      </w:r>
      <w:r w:rsidR="00B20981" w:rsidRPr="00B20981">
        <w:rPr>
          <w:b/>
          <w:bCs/>
        </w:rPr>
        <w:instrText xml:space="preserve"> REF _Ref164501635 \h  \* MERGEFORMAT </w:instrText>
      </w:r>
      <w:r w:rsidR="00B20981" w:rsidRPr="00B20981">
        <w:rPr>
          <w:b/>
          <w:bCs/>
        </w:rPr>
      </w:r>
      <w:r w:rsidR="00B20981" w:rsidRPr="00B20981">
        <w:rPr>
          <w:b/>
          <w:bCs/>
        </w:rPr>
        <w:fldChar w:fldCharType="separate"/>
      </w:r>
      <w:r w:rsidR="00221AAC" w:rsidRPr="00720D93">
        <w:rPr>
          <w:b/>
          <w:bCs/>
        </w:rPr>
        <w:t xml:space="preserve">Table </w:t>
      </w:r>
      <w:r w:rsidR="00221AAC" w:rsidRPr="00221AAC">
        <w:rPr>
          <w:b/>
          <w:bCs/>
          <w:noProof/>
        </w:rPr>
        <w:t>6</w:t>
      </w:r>
      <w:r w:rsidR="00B20981" w:rsidRPr="00B20981">
        <w:rPr>
          <w:b/>
          <w:bCs/>
        </w:rPr>
        <w:fldChar w:fldCharType="end"/>
      </w:r>
      <w:r w:rsidR="00B20981">
        <w:t>.</w:t>
      </w:r>
      <w:r w:rsidR="001E0231">
        <w:br w:type="page"/>
      </w:r>
    </w:p>
    <w:p w14:paraId="2B71B9C8" w14:textId="63C9DE40" w:rsidR="009B7219" w:rsidRDefault="00F11CF2" w:rsidP="000B3FB2">
      <w:pPr>
        <w:jc w:val="both"/>
      </w:pPr>
      <w:r>
        <w:lastRenderedPageBreak/>
        <w:t>Relevant m</w:t>
      </w:r>
      <w:r w:rsidR="00B20981" w:rsidRPr="006B1553">
        <w:t xml:space="preserve">odel parameters of the USEPA PSDM model are listed in </w:t>
      </w:r>
      <w:r w:rsidR="006B1553" w:rsidRPr="006B1553">
        <w:rPr>
          <w:b/>
          <w:bCs/>
        </w:rPr>
        <w:fldChar w:fldCharType="begin"/>
      </w:r>
      <w:r w:rsidR="006B1553" w:rsidRPr="006B1553">
        <w:rPr>
          <w:b/>
          <w:bCs/>
        </w:rPr>
        <w:instrText xml:space="preserve"> REF _Ref164602918 \h  \* MERGEFORMAT </w:instrText>
      </w:r>
      <w:r w:rsidR="006B1553" w:rsidRPr="006B1553">
        <w:rPr>
          <w:b/>
          <w:bCs/>
        </w:rPr>
      </w:r>
      <w:r w:rsidR="006B1553" w:rsidRPr="006B1553">
        <w:rPr>
          <w:b/>
          <w:bCs/>
        </w:rPr>
        <w:fldChar w:fldCharType="separate"/>
      </w:r>
      <w:r w:rsidR="00221AAC" w:rsidRPr="00E04E7E">
        <w:rPr>
          <w:b/>
          <w:bCs/>
        </w:rPr>
        <w:t xml:space="preserve">Table </w:t>
      </w:r>
      <w:r w:rsidR="00221AAC" w:rsidRPr="00221AAC">
        <w:rPr>
          <w:b/>
          <w:bCs/>
          <w:noProof/>
        </w:rPr>
        <w:t>7</w:t>
      </w:r>
      <w:r w:rsidR="006B1553" w:rsidRPr="006B1553">
        <w:rPr>
          <w:b/>
          <w:bCs/>
        </w:rPr>
        <w:fldChar w:fldCharType="end"/>
      </w:r>
      <w:r w:rsidR="006B1553">
        <w:t>.</w:t>
      </w:r>
      <w:r w:rsidR="002D552D">
        <w:t xml:space="preserve"> It can be noticed that the bed has </w:t>
      </w:r>
      <w:r w:rsidR="004541E9">
        <w:t>two dimensions; length and diameter. Thus, the PSDM model by EPA assumes a cylindrical fixed-bed</w:t>
      </w:r>
      <w:r w:rsidR="009538FE">
        <w:t xml:space="preserve"> column</w:t>
      </w:r>
      <w:r w:rsidR="004541E9">
        <w:t>.</w:t>
      </w:r>
      <w:r w:rsidR="006B1553">
        <w:t xml:space="preserve"> </w:t>
      </w:r>
      <w:r w:rsidR="00D13A17">
        <w:t>The a</w:t>
      </w:r>
      <w:r w:rsidR="005649D4">
        <w:t xml:space="preserve">pparent particle density </w:t>
      </w:r>
      <w:r w:rsidR="009C3113">
        <w:t>(</w:t>
      </w: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009C3113">
        <w:rPr>
          <w:rFonts w:eastAsiaTheme="minorEastAsia"/>
        </w:rPr>
        <w:t>)</w:t>
      </w:r>
      <w:r w:rsidR="00D13A17" w:rsidRPr="00D13A17">
        <w:t xml:space="preserve"> is</w:t>
      </w:r>
      <w:r w:rsidR="00D13A17">
        <w:t xml:space="preserve"> the mass of the AC granule (particle) </w:t>
      </w:r>
      <w:r w:rsidR="00A63CD4">
        <w:t>divided by the apparent</w:t>
      </w:r>
      <w:r w:rsidR="009538FE">
        <w:t xml:space="preserve"> (solid)</w:t>
      </w:r>
      <w:r w:rsidR="00A63CD4">
        <w:t xml:space="preserve"> particle volume </w:t>
      </w:r>
      <w:r w:rsidR="00A63CD4">
        <w:fldChar w:fldCharType="begin"/>
      </w:r>
      <w:r w:rsidR="00A63CD4">
        <w:instrText xml:space="preserve"> ADDIN ZOTERO_ITEM CSL_CITATION {"citationID":"rSuvieip","properties":{"formattedCitation":"(Webb, 2001)","plainCitation":"(Webb, 2001)","noteIndex":0},"citationItems":[{"id":169,"uris":["http://zotero.org/users/local/h6YJVYLe/items/EXVT4BHU"],"itemData":{"id":169,"type":"article-journal","language":"en","source":"Zotero","title":"Volume and Density Determinations for Particle Technologists","author":[{"family":"Webb","given":"Paul A"}],"issued":{"date-parts":[["2001",2]]}}}],"schema":"https://github.com/citation-style-language/schema/raw/master/csl-citation.json"} </w:instrText>
      </w:r>
      <w:r w:rsidR="00A63CD4">
        <w:fldChar w:fldCharType="separate"/>
      </w:r>
      <w:r w:rsidR="00A63CD4" w:rsidRPr="00A63CD4">
        <w:rPr>
          <w:rFonts w:cs="Arial"/>
        </w:rPr>
        <w:t>(Webb, 2001)</w:t>
      </w:r>
      <w:r w:rsidR="00A63CD4">
        <w:fldChar w:fldCharType="end"/>
      </w:r>
      <w:r w:rsidR="00FD7790">
        <w:t>.</w:t>
      </w:r>
      <w:r w:rsidR="00F7426D">
        <w:t xml:space="preserve"> </w:t>
      </w:r>
      <w:r w:rsidR="00F7426D" w:rsidRPr="00F7426D">
        <w:t xml:space="preserve">Tortuosity </w:t>
      </w:r>
      <w:r w:rsidR="00F7426D">
        <w:t xml:space="preserve">of the </w:t>
      </w:r>
      <w:r w:rsidR="00F7426D" w:rsidRPr="00F7426D">
        <w:t>particle</w:t>
      </w:r>
      <w:r w:rsidR="005F14FF">
        <w:t xml:space="preserve"> (</w:t>
      </w: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005F14FF">
        <w:rPr>
          <w:rFonts w:eastAsiaTheme="minorEastAsia"/>
        </w:rPr>
        <w:t>)</w:t>
      </w:r>
      <w:r w:rsidR="00F7426D">
        <w:rPr>
          <w:sz w:val="16"/>
          <w:szCs w:val="18"/>
        </w:rPr>
        <w:t xml:space="preserve"> </w:t>
      </w:r>
      <w:r w:rsidR="00F7426D" w:rsidRPr="00F7426D">
        <w:t>is</w:t>
      </w:r>
      <w:r w:rsidR="00B03C1B">
        <w:t xml:space="preserve"> </w:t>
      </w:r>
      <w:r w:rsidR="00750C11">
        <w:t xml:space="preserve">the ratio of the </w:t>
      </w:r>
      <w:r w:rsidR="000555C8">
        <w:t>actual diffusion path length (</w:t>
      </w:r>
      <m:oMath>
        <m:sSub>
          <m:sSubPr>
            <m:ctrlPr>
              <w:rPr>
                <w:rFonts w:ascii="Cambria Math" w:hAnsi="Cambria Math"/>
                <w:i/>
              </w:rPr>
            </m:ctrlPr>
          </m:sSubPr>
          <m:e>
            <m:r>
              <w:rPr>
                <w:rFonts w:ascii="Cambria Math" w:hAnsi="Cambria Math"/>
              </w:rPr>
              <m:t>L</m:t>
            </m:r>
          </m:e>
          <m:sub>
            <m:r>
              <w:rPr>
                <w:rFonts w:ascii="Cambria Math" w:hAnsi="Cambria Math"/>
              </w:rPr>
              <m:t>e</m:t>
            </m:r>
          </m:sub>
        </m:sSub>
      </m:oMath>
      <w:r w:rsidR="000555C8">
        <w:t>) to th</w:t>
      </w:r>
      <w:r w:rsidR="00ED0CB3">
        <w:t>e shortest, straight path length</w:t>
      </w:r>
      <w:r w:rsidR="004541E9">
        <w:t xml:space="preserve"> (</w:t>
      </w:r>
      <m:oMath>
        <m:r>
          <w:rPr>
            <w:rFonts w:ascii="Cambria Math" w:hAnsi="Cambria Math"/>
          </w:rPr>
          <m:t>L</m:t>
        </m:r>
      </m:oMath>
      <w:r w:rsidR="004541E9">
        <w:t>)</w:t>
      </w:r>
      <w:r w:rsidR="00ED0CB3">
        <w:t xml:space="preserve"> </w:t>
      </w:r>
      <w:r w:rsidR="00C83E57">
        <w:t>of a flow in the GAC particle</w:t>
      </w:r>
      <w:r w:rsidR="00B261BF">
        <w:t xml:space="preserve"> </w:t>
      </w:r>
      <w:r w:rsidR="00B261BF">
        <w:fldChar w:fldCharType="begin"/>
      </w:r>
      <w:r w:rsidR="00B261BF">
        <w:instrText xml:space="preserve"> ADDIN ZOTERO_ITEM CSL_CITATION {"citationID":"ao7hx1hV","properties":{"formattedCitation":"(Mudhoo et al., 2024)","plainCitation":"(Mudhoo et al., 2024)","noteIndex":0},"citationItems":[{"id":171,"uris":["http://zotero.org/users/local/h6YJVYLe/items/QUSJIF4T"],"itemData":{"id":171,"type":"article-journal","abstract":"Pore network, pore connectivity, and the resulting effective adsorbate pore diffusivity within an adsorbent are critical physical considerations in mass transport modeling of aqueous adsorption. Tied to these three adsorbent features are the adsorbent tortuosity and tortuosity factor concepts. These concepts encompass the collective hindrance to intra-adsorbent adsorbate transport arising because of a disorderly adsorbent porous topology. It is crucial for materials scientists, chemists, chemical engineers, and water treatment specialists to understand the complex and variable connections among adsorbate chemistry, adsorbent chemistry, adsorbent porosity, pore shape, size, and tortuosity, pore wall effect, adsorbate-adsorbent interactions, and adsorbate-adsorbate interactions in competitively contaminated aqueous environments. Adsorbent tortuosity has been sporadically studied in aqueous adsorption models. Despite the small population of these studies, insightful observations and inferences have been reported. However, as it appears, no review has been published to compile, compare, and contrast these aspects. Hence, this review concisely brings up those observations and interpretations around adsorbent tortuosity for aqueous adsorption systems. The notion of an adsorbent's tortuosity being single-valued is argued to be imprecise. Finally, perspectives are aired on possible research and development directions for elucidating the dynamic attributes of adsorbent tortuosity and applying them in real-scale adsorption-oriented water puriﬁcation. The data acquired by ﬁlling in these research gaps can enable the design of adsorbents more adapted for real-scale water puriﬁcation.","container-title":"Particuology","DOI":"10.1016/j.partic.2023.08.022","ISSN":"16742001","journalAbbreviation":"Particuology","language":"en","page":"71-88","source":"DOI.org (Crossref)","title":"Insights into adsorbent tortuosity across aqueous adsorption systems","volume":"88","author":[{"family":"Mudhoo","given":"Ackmez"},{"family":"Otero","given":"Marta"},{"family":"Chu","given":"Khim Hoong"}],"issued":{"date-parts":[["2024",5]]}}}],"schema":"https://github.com/citation-style-language/schema/raw/master/csl-citation.json"} </w:instrText>
      </w:r>
      <w:r w:rsidR="00B261BF">
        <w:fldChar w:fldCharType="separate"/>
      </w:r>
      <w:r w:rsidR="00B261BF" w:rsidRPr="00B261BF">
        <w:rPr>
          <w:rFonts w:cs="Arial"/>
        </w:rPr>
        <w:t>(Mudhoo et al., 2024)</w:t>
      </w:r>
      <w:r w:rsidR="00B261BF">
        <w:fldChar w:fldCharType="end"/>
      </w:r>
      <w:r w:rsidR="0096426B">
        <w:t>.</w:t>
      </w:r>
      <w:r w:rsidR="00E612A5">
        <w:t xml:space="preserve"> </w:t>
      </w:r>
      <w:r w:rsidR="00AF6A8E">
        <w:t>Partial differential equations are solved with the orthogonal collocation numerical solver</w:t>
      </w:r>
      <w:r w:rsidR="00D45282">
        <w:t xml:space="preserve"> </w:t>
      </w:r>
      <w:r w:rsidR="00D45282">
        <w:fldChar w:fldCharType="begin"/>
      </w:r>
      <w:r w:rsidR="00494768">
        <w:instrText xml:space="preserve"> ADDIN ZOTERO_ITEM CSL_CITATION {"citationID":"p6esCeVn","properties":{"formattedCitation":"(J.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D45282">
        <w:fldChar w:fldCharType="separate"/>
      </w:r>
      <w:r w:rsidR="00494768" w:rsidRPr="00494768">
        <w:rPr>
          <w:rFonts w:cs="Arial"/>
        </w:rPr>
        <w:t>(J. Burkhardt et al., 2022)</w:t>
      </w:r>
      <w:r w:rsidR="00D45282">
        <w:fldChar w:fldCharType="end"/>
      </w:r>
      <w:r w:rsidR="00D45282">
        <w:t xml:space="preserve">. </w:t>
      </w:r>
      <w:r w:rsidR="00FB5F13">
        <w:t xml:space="preserve">The number of radial and axial collocation points represent the number of </w:t>
      </w:r>
      <w:r w:rsidR="00A15BBA">
        <w:t>nodes in the radial and axial direction</w:t>
      </w:r>
      <w:r w:rsidR="0094662F">
        <w:t xml:space="preserve"> in the column</w:t>
      </w:r>
      <w:r w:rsidR="00A15BBA">
        <w:t xml:space="preserve"> respectively. </w:t>
      </w:r>
      <w:r w:rsidR="009538FE">
        <w:t>The problem is simplified to a 2D problem</w:t>
      </w:r>
      <w:r w:rsidR="008B1472">
        <w:t>. For every node location, concentrations are calculated</w:t>
      </w:r>
      <w:r w:rsidR="00397A54">
        <w:t xml:space="preserve"> using the partial differential equations. </w:t>
      </w:r>
      <w:r w:rsidR="00D52CE6">
        <w:t>Axial</w:t>
      </w:r>
      <w:r w:rsidR="0094662F">
        <w:t xml:space="preserve"> collocation points are </w:t>
      </w:r>
      <w:r w:rsidR="009538FE">
        <w:t>usually</w:t>
      </w:r>
      <w:r w:rsidR="00D52CE6">
        <w:t xml:space="preserve"> </w:t>
      </w:r>
      <w:r w:rsidR="0094662F">
        <w:t>the most significant</w:t>
      </w:r>
      <w:r w:rsidR="009538FE">
        <w:t xml:space="preserve"> in a long cylinder</w:t>
      </w:r>
      <w:r w:rsidR="0094662F">
        <w:t>.</w:t>
      </w:r>
      <w:r w:rsidR="008754A6">
        <w:t xml:space="preserve"> </w:t>
      </w:r>
      <w:r w:rsidR="00187EC6">
        <w:t>Model correlations</w:t>
      </w:r>
      <w:r w:rsidR="00293B4E">
        <w:t xml:space="preserve"> </w:t>
      </w:r>
      <w:r w:rsidR="00293B4E" w:rsidRPr="00293B4E">
        <w:rPr>
          <w:b/>
          <w:bCs/>
        </w:rPr>
        <w:fldChar w:fldCharType="begin"/>
      </w:r>
      <w:r w:rsidR="00293B4E" w:rsidRPr="00293B4E">
        <w:rPr>
          <w:b/>
          <w:bCs/>
        </w:rPr>
        <w:instrText xml:space="preserve"> REF _Ref164613264 \h  \* MERGEFORMAT </w:instrText>
      </w:r>
      <w:r w:rsidR="00293B4E" w:rsidRPr="00293B4E">
        <w:rPr>
          <w:b/>
          <w:bCs/>
        </w:rPr>
      </w:r>
      <w:r w:rsidR="00293B4E" w:rsidRPr="00293B4E">
        <w:rPr>
          <w:b/>
          <w:bCs/>
        </w:rPr>
        <w:fldChar w:fldCharType="separate"/>
      </w:r>
      <w:r w:rsidR="00221AAC" w:rsidRPr="00DB7A4D">
        <w:rPr>
          <w:b/>
          <w:bCs/>
        </w:rPr>
        <w:t>(</w:t>
      </w:r>
      <w:r w:rsidR="00221AAC" w:rsidRPr="00221AAC">
        <w:rPr>
          <w:b/>
          <w:bCs/>
          <w:noProof/>
        </w:rPr>
        <w:t>23</w:t>
      </w:r>
      <w:r w:rsidR="00221AAC" w:rsidRPr="00DB7A4D">
        <w:rPr>
          <w:b/>
          <w:bCs/>
        </w:rPr>
        <w:t>)</w:t>
      </w:r>
      <w:r w:rsidR="00293B4E" w:rsidRPr="00293B4E">
        <w:rPr>
          <w:b/>
          <w:bCs/>
        </w:rPr>
        <w:fldChar w:fldCharType="end"/>
      </w:r>
      <w:r w:rsidR="00CD2C34">
        <w:t xml:space="preserve"> and </w:t>
      </w:r>
      <w:r w:rsidR="00293B4E" w:rsidRPr="00293B4E">
        <w:rPr>
          <w:b/>
          <w:bCs/>
        </w:rPr>
        <w:fldChar w:fldCharType="begin"/>
      </w:r>
      <w:r w:rsidR="00293B4E" w:rsidRPr="00293B4E">
        <w:rPr>
          <w:b/>
          <w:bCs/>
        </w:rPr>
        <w:instrText xml:space="preserve"> REF _Ref164613279 \h  \* MERGEFORMAT </w:instrText>
      </w:r>
      <w:r w:rsidR="00293B4E" w:rsidRPr="00293B4E">
        <w:rPr>
          <w:b/>
          <w:bCs/>
        </w:rPr>
      </w:r>
      <w:r w:rsidR="00293B4E" w:rsidRPr="00293B4E">
        <w:rPr>
          <w:b/>
          <w:bCs/>
        </w:rPr>
        <w:fldChar w:fldCharType="separate"/>
      </w:r>
      <w:r w:rsidR="00221AAC" w:rsidRPr="00293B4E">
        <w:rPr>
          <w:b/>
          <w:bCs/>
        </w:rPr>
        <w:t>(</w:t>
      </w:r>
      <w:r w:rsidR="00221AAC" w:rsidRPr="00221AAC">
        <w:rPr>
          <w:b/>
          <w:bCs/>
          <w:noProof/>
        </w:rPr>
        <w:t>24</w:t>
      </w:r>
      <w:r w:rsidR="00221AAC" w:rsidRPr="00293B4E">
        <w:rPr>
          <w:b/>
          <w:bCs/>
        </w:rPr>
        <w:t>)</w:t>
      </w:r>
      <w:r w:rsidR="00293B4E" w:rsidRPr="00293B4E">
        <w:rPr>
          <w:b/>
          <w:bCs/>
        </w:rPr>
        <w:fldChar w:fldCharType="end"/>
      </w:r>
      <w:r w:rsidR="00187EC6">
        <w:t xml:space="preserve"> are used to calculate bed porosity </w:t>
      </w:r>
      <w:r w:rsidR="005F14FF">
        <w:t>(</w:t>
      </w:r>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oMath>
      <w:r w:rsidR="005F14FF">
        <w:t xml:space="preserve">) </w:t>
      </w:r>
      <w:r w:rsidR="00187EC6">
        <w:t>and empty be</w:t>
      </w:r>
      <w:r w:rsidR="00061863">
        <w:t>d</w:t>
      </w:r>
      <w:r w:rsidR="00187EC6">
        <w:t xml:space="preserve"> contact time (</w:t>
      </w:r>
      <m:oMath>
        <m:r>
          <w:rPr>
            <w:rFonts w:ascii="Cambria Math" w:hAnsi="Cambria Math"/>
          </w:rPr>
          <m:t>EBCT</m:t>
        </m:r>
      </m:oMath>
      <w:r w:rsidR="00187EC6">
        <w:t>)</w:t>
      </w:r>
      <w:r w:rsidR="000A2F2E">
        <w:t xml:space="preserve"> </w:t>
      </w:r>
      <w:r w:rsidR="000A2F2E">
        <w:fldChar w:fldCharType="begin"/>
      </w:r>
      <w:r w:rsidR="00494768">
        <w:instrText xml:space="preserve"> ADDIN ZOTERO_ITEM CSL_CITATION {"citationID":"n14iR1vO","properties":{"formattedCitation":"(J.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0A2F2E">
        <w:fldChar w:fldCharType="separate"/>
      </w:r>
      <w:r w:rsidR="00494768" w:rsidRPr="00494768">
        <w:rPr>
          <w:rFonts w:cs="Arial"/>
        </w:rPr>
        <w:t>(J. Burkhardt, 2020)</w:t>
      </w:r>
      <w:r w:rsidR="000A2F2E">
        <w:fldChar w:fldCharType="end"/>
      </w:r>
      <w:r w:rsidR="00CD2C34">
        <w:t>.</w:t>
      </w:r>
    </w:p>
    <w:p w14:paraId="0DCA6A52" w14:textId="77777777" w:rsidR="009538FE" w:rsidRDefault="009538FE" w:rsidP="000B3FB2">
      <w:pPr>
        <w:jc w:val="both"/>
      </w:pPr>
    </w:p>
    <w:p w14:paraId="660C4F6C" w14:textId="7FE6B6EE" w:rsidR="00CD2C34" w:rsidRPr="00187EC6" w:rsidRDefault="00000000" w:rsidP="000B3FB2">
      <w:pPr>
        <w:jc w:val="both"/>
      </w:pPr>
      <m:oMathPara>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r>
            <w:rPr>
              <w:rFonts w:ascii="Cambria Math" w:hAnsi="Cambria Math"/>
              <w:noProof/>
            </w:rPr>
            <m:t>=1-</m:t>
          </m:r>
          <m:f>
            <m:fPr>
              <m:ctrlPr>
                <w:rPr>
                  <w:rFonts w:ascii="Cambria Math" w:hAnsi="Cambria Math"/>
                  <w:i/>
                  <w:noProof/>
                </w:rPr>
              </m:ctrlPr>
            </m:fPr>
            <m:num>
              <m:r>
                <w:rPr>
                  <w:rFonts w:ascii="Cambria Math" w:hAnsi="Cambria Math"/>
                  <w:noProof/>
                </w:rPr>
                <m:t>Weight bed (wt)</m:t>
              </m:r>
            </m:num>
            <m:den>
              <m:r>
                <w:rPr>
                  <w:rFonts w:ascii="Cambria Math" w:hAnsi="Cambria Math"/>
                  <w:noProof/>
                </w:rPr>
                <m:t>Volume bed*Particle density (</m:t>
              </m:r>
              <m:sSub>
                <m:sSubPr>
                  <m:ctrlPr>
                    <w:rPr>
                      <w:rFonts w:ascii="Cambria Math" w:hAnsi="Cambria Math"/>
                      <w:i/>
                    </w:rPr>
                  </m:ctrlPr>
                </m:sSubPr>
                <m:e>
                  <m:r>
                    <w:rPr>
                      <w:rFonts w:ascii="Cambria Math" w:hAnsi="Cambria Math"/>
                    </w:rPr>
                    <m:t>ρ</m:t>
                  </m:r>
                </m:e>
                <m:sub>
                  <m:r>
                    <w:rPr>
                      <w:rFonts w:ascii="Cambria Math" w:hAnsi="Cambria Math"/>
                    </w:rPr>
                    <m:t>P</m:t>
                  </m:r>
                </m:sub>
              </m:sSub>
              <m:r>
                <w:rPr>
                  <w:rFonts w:ascii="Cambria Math" w:hAnsi="Cambria Math"/>
                  <w:noProof/>
                </w:rPr>
                <m:t>)</m:t>
              </m:r>
            </m:den>
          </m:f>
        </m:oMath>
      </m:oMathPara>
    </w:p>
    <w:p w14:paraId="5E96D994" w14:textId="12658819" w:rsidR="00B20981" w:rsidRDefault="00DB7A4D" w:rsidP="00DB7A4D">
      <w:pPr>
        <w:pStyle w:val="Bijschrift"/>
        <w:jc w:val="right"/>
        <w:rPr>
          <w:b/>
          <w:bCs/>
          <w:i w:val="0"/>
          <w:iCs w:val="0"/>
        </w:rPr>
      </w:pPr>
      <w:bookmarkStart w:id="104" w:name="_Ref164613264"/>
      <w:r w:rsidRPr="00DB7A4D">
        <w:rPr>
          <w:b/>
          <w:bCs/>
          <w:i w:val="0"/>
          <w:iCs w:val="0"/>
        </w:rPr>
        <w:t>(</w:t>
      </w:r>
      <w:r w:rsidRPr="00DB7A4D">
        <w:rPr>
          <w:b/>
          <w:bCs/>
          <w:i w:val="0"/>
          <w:iCs w:val="0"/>
        </w:rPr>
        <w:fldChar w:fldCharType="begin"/>
      </w:r>
      <w:r w:rsidRPr="00DB7A4D">
        <w:rPr>
          <w:b/>
          <w:bCs/>
          <w:i w:val="0"/>
          <w:iCs w:val="0"/>
        </w:rPr>
        <w:instrText xml:space="preserve"> SEQ ( \* ARABIC </w:instrText>
      </w:r>
      <w:r w:rsidRPr="00DB7A4D">
        <w:rPr>
          <w:b/>
          <w:bCs/>
          <w:i w:val="0"/>
          <w:iCs w:val="0"/>
        </w:rPr>
        <w:fldChar w:fldCharType="separate"/>
      </w:r>
      <w:r w:rsidR="00221AAC">
        <w:rPr>
          <w:b/>
          <w:bCs/>
          <w:i w:val="0"/>
          <w:iCs w:val="0"/>
          <w:noProof/>
        </w:rPr>
        <w:t>23</w:t>
      </w:r>
      <w:r w:rsidRPr="00DB7A4D">
        <w:rPr>
          <w:b/>
          <w:bCs/>
          <w:i w:val="0"/>
          <w:iCs w:val="0"/>
        </w:rPr>
        <w:fldChar w:fldCharType="end"/>
      </w:r>
      <w:r w:rsidRPr="00DB7A4D">
        <w:rPr>
          <w:b/>
          <w:bCs/>
          <w:i w:val="0"/>
          <w:iCs w:val="0"/>
        </w:rPr>
        <w:t>)</w:t>
      </w:r>
      <w:bookmarkEnd w:id="104"/>
    </w:p>
    <w:p w14:paraId="5A09E7B8" w14:textId="473553C8" w:rsidR="00DB7A4D" w:rsidRDefault="00D13F82" w:rsidP="00DB7A4D">
      <m:oMathPara>
        <m:oMath>
          <m:r>
            <w:rPr>
              <w:rFonts w:ascii="Cambria Math" w:hAnsi="Cambria Math"/>
            </w:rPr>
            <m:t>EBCT=</m:t>
          </m:r>
          <m:f>
            <m:fPr>
              <m:ctrlPr>
                <w:rPr>
                  <w:rFonts w:ascii="Cambria Math" w:hAnsi="Cambria Math"/>
                  <w:i/>
                </w:rPr>
              </m:ctrlPr>
            </m:fPr>
            <m:num>
              <m:r>
                <w:rPr>
                  <w:rFonts w:ascii="Cambria Math" w:hAnsi="Cambria Math"/>
                </w:rPr>
                <m:t>Area*L (=volume column)</m:t>
              </m:r>
            </m:num>
            <m:den>
              <m:r>
                <w:rPr>
                  <w:rFonts w:ascii="Cambria Math" w:hAnsi="Cambria Math"/>
                </w:rPr>
                <m:t>Flow rate (flrt)</m:t>
              </m:r>
            </m:den>
          </m:f>
        </m:oMath>
      </m:oMathPara>
    </w:p>
    <w:p w14:paraId="533565FD" w14:textId="57D4B730" w:rsidR="00DB7A4D" w:rsidRPr="00293B4E" w:rsidRDefault="00293B4E" w:rsidP="00293B4E">
      <w:pPr>
        <w:pStyle w:val="Bijschrift"/>
        <w:jc w:val="right"/>
        <w:rPr>
          <w:b/>
          <w:bCs/>
          <w:i w:val="0"/>
          <w:iCs w:val="0"/>
        </w:rPr>
      </w:pPr>
      <w:bookmarkStart w:id="105" w:name="_Ref164613279"/>
      <w:r w:rsidRPr="00293B4E">
        <w:rPr>
          <w:b/>
          <w:bCs/>
          <w:i w:val="0"/>
          <w:iCs w:val="0"/>
        </w:rPr>
        <w:t>(</w:t>
      </w:r>
      <w:r w:rsidRPr="00293B4E">
        <w:rPr>
          <w:b/>
          <w:bCs/>
          <w:i w:val="0"/>
          <w:iCs w:val="0"/>
        </w:rPr>
        <w:fldChar w:fldCharType="begin"/>
      </w:r>
      <w:r w:rsidRPr="00293B4E">
        <w:rPr>
          <w:b/>
          <w:bCs/>
          <w:i w:val="0"/>
          <w:iCs w:val="0"/>
        </w:rPr>
        <w:instrText xml:space="preserve"> SEQ ( \* ARABIC </w:instrText>
      </w:r>
      <w:r w:rsidRPr="00293B4E">
        <w:rPr>
          <w:b/>
          <w:bCs/>
          <w:i w:val="0"/>
          <w:iCs w:val="0"/>
        </w:rPr>
        <w:fldChar w:fldCharType="separate"/>
      </w:r>
      <w:r w:rsidR="00221AAC">
        <w:rPr>
          <w:b/>
          <w:bCs/>
          <w:i w:val="0"/>
          <w:iCs w:val="0"/>
          <w:noProof/>
        </w:rPr>
        <w:t>24</w:t>
      </w:r>
      <w:r w:rsidRPr="00293B4E">
        <w:rPr>
          <w:b/>
          <w:bCs/>
          <w:i w:val="0"/>
          <w:iCs w:val="0"/>
        </w:rPr>
        <w:fldChar w:fldCharType="end"/>
      </w:r>
      <w:r w:rsidRPr="00293B4E">
        <w:rPr>
          <w:b/>
          <w:bCs/>
          <w:i w:val="0"/>
          <w:iCs w:val="0"/>
        </w:rPr>
        <w:t>)</w:t>
      </w:r>
      <w:bookmarkEnd w:id="105"/>
    </w:p>
    <w:p w14:paraId="14AC1D59" w14:textId="0824E6BC" w:rsidR="003F0F18" w:rsidRPr="00720D93" w:rsidRDefault="003F0F18" w:rsidP="00720D93">
      <w:pPr>
        <w:pStyle w:val="Bijschrift"/>
        <w:keepNext/>
        <w:jc w:val="center"/>
        <w:rPr>
          <w:b/>
          <w:bCs/>
          <w:i w:val="0"/>
          <w:iCs w:val="0"/>
        </w:rPr>
      </w:pPr>
      <w:bookmarkStart w:id="106" w:name="_Ref164501635"/>
      <w:r w:rsidRPr="00720D93">
        <w:rPr>
          <w:b/>
          <w:bCs/>
          <w:i w:val="0"/>
          <w:iCs w:val="0"/>
        </w:rPr>
        <w:t xml:space="preserve">Table </w:t>
      </w:r>
      <w:r w:rsidRPr="00720D93">
        <w:rPr>
          <w:b/>
          <w:bCs/>
          <w:i w:val="0"/>
          <w:iCs w:val="0"/>
        </w:rPr>
        <w:fldChar w:fldCharType="begin"/>
      </w:r>
      <w:r w:rsidRPr="00720D93">
        <w:rPr>
          <w:b/>
          <w:bCs/>
          <w:i w:val="0"/>
          <w:iCs w:val="0"/>
        </w:rPr>
        <w:instrText xml:space="preserve"> SEQ Table \* ARABIC </w:instrText>
      </w:r>
      <w:r w:rsidRPr="00720D93">
        <w:rPr>
          <w:b/>
          <w:bCs/>
          <w:i w:val="0"/>
          <w:iCs w:val="0"/>
        </w:rPr>
        <w:fldChar w:fldCharType="separate"/>
      </w:r>
      <w:r w:rsidR="00221AAC">
        <w:rPr>
          <w:b/>
          <w:bCs/>
          <w:i w:val="0"/>
          <w:iCs w:val="0"/>
          <w:noProof/>
        </w:rPr>
        <w:t>6</w:t>
      </w:r>
      <w:r w:rsidRPr="00720D93">
        <w:rPr>
          <w:b/>
          <w:bCs/>
          <w:i w:val="0"/>
          <w:iCs w:val="0"/>
        </w:rPr>
        <w:fldChar w:fldCharType="end"/>
      </w:r>
      <w:bookmarkEnd w:id="106"/>
      <w:r w:rsidR="00DB6392" w:rsidRPr="00720D93">
        <w:rPr>
          <w:b/>
          <w:bCs/>
          <w:i w:val="0"/>
          <w:iCs w:val="0"/>
        </w:rPr>
        <w:t xml:space="preserve"> M</w:t>
      </w:r>
      <w:r w:rsidR="00B8277B" w:rsidRPr="00720D93">
        <w:rPr>
          <w:b/>
          <w:bCs/>
          <w:i w:val="0"/>
          <w:iCs w:val="0"/>
        </w:rPr>
        <w:t>odel equations of the PSDM model by USEPA in Python language</w:t>
      </w:r>
    </w:p>
    <w:tbl>
      <w:tblPr>
        <w:tblStyle w:val="Tabelraster"/>
        <w:tblW w:w="9515" w:type="dxa"/>
        <w:tblLook w:val="04A0" w:firstRow="1" w:lastRow="0" w:firstColumn="1" w:lastColumn="0" w:noHBand="0" w:noVBand="1"/>
      </w:tblPr>
      <w:tblGrid>
        <w:gridCol w:w="3906"/>
        <w:gridCol w:w="5665"/>
      </w:tblGrid>
      <w:tr w:rsidR="00426CE2" w:rsidRPr="009C6E1A" w14:paraId="66277353" w14:textId="77777777" w:rsidTr="00071418">
        <w:tc>
          <w:tcPr>
            <w:tcW w:w="3850" w:type="dxa"/>
            <w:tcBorders>
              <w:top w:val="single" w:sz="4" w:space="0" w:color="auto"/>
              <w:left w:val="nil"/>
              <w:bottom w:val="single" w:sz="4" w:space="0" w:color="auto"/>
              <w:right w:val="nil"/>
            </w:tcBorders>
            <w:shd w:val="clear" w:color="auto" w:fill="B4C6E7" w:themeFill="accent5" w:themeFillTint="66"/>
            <w:vAlign w:val="center"/>
          </w:tcPr>
          <w:p w14:paraId="7B240EED" w14:textId="2DC6E5DB" w:rsidR="008E48F7" w:rsidRPr="00915F62" w:rsidRDefault="00780141" w:rsidP="00B04304">
            <w:pPr>
              <w:rPr>
                <w:szCs w:val="20"/>
              </w:rPr>
            </w:pPr>
            <w:r w:rsidRPr="00915F62">
              <w:rPr>
                <w:szCs w:val="20"/>
              </w:rPr>
              <w:t>Mathematical equations</w:t>
            </w:r>
            <w:r w:rsidR="00EF481A">
              <w:rPr>
                <w:szCs w:val="20"/>
              </w:rPr>
              <w:br/>
            </w:r>
            <w:r w:rsidR="00720D93" w:rsidRPr="00915F62">
              <w:rPr>
                <w:szCs w:val="20"/>
              </w:rPr>
              <w:fldChar w:fldCharType="begin"/>
            </w:r>
            <w:r w:rsidR="00720D93" w:rsidRPr="00915F62">
              <w:rPr>
                <w:szCs w:val="20"/>
              </w:rPr>
              <w:instrText xml:space="preserve"> ADDIN ZOTERO_ITEM CSL_CITATION {"citationID":"d9qK2Obe","properties":{"formattedCitation":"(Jarvie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720D93" w:rsidRPr="00915F62">
              <w:rPr>
                <w:szCs w:val="20"/>
              </w:rPr>
              <w:fldChar w:fldCharType="separate"/>
            </w:r>
            <w:r w:rsidR="00720D93" w:rsidRPr="00915F62">
              <w:rPr>
                <w:rFonts w:cs="Arial"/>
                <w:szCs w:val="20"/>
              </w:rPr>
              <w:t>(Jarvie et al., 2005)</w:t>
            </w:r>
            <w:r w:rsidR="00720D93" w:rsidRPr="00915F62">
              <w:rPr>
                <w:szCs w:val="20"/>
              </w:rPr>
              <w:fldChar w:fldCharType="end"/>
            </w:r>
          </w:p>
        </w:tc>
        <w:tc>
          <w:tcPr>
            <w:tcW w:w="5665" w:type="dxa"/>
            <w:tcBorders>
              <w:top w:val="single" w:sz="4" w:space="0" w:color="auto"/>
              <w:left w:val="nil"/>
              <w:bottom w:val="single" w:sz="4" w:space="0" w:color="auto"/>
              <w:right w:val="nil"/>
            </w:tcBorders>
            <w:shd w:val="clear" w:color="auto" w:fill="B4C6E7" w:themeFill="accent5" w:themeFillTint="66"/>
            <w:vAlign w:val="center"/>
          </w:tcPr>
          <w:p w14:paraId="6B3258F7" w14:textId="280568D5" w:rsidR="008E48F7" w:rsidRPr="00915F62" w:rsidRDefault="004F5EF8" w:rsidP="00EF481A">
            <w:pPr>
              <w:jc w:val="right"/>
              <w:rPr>
                <w:szCs w:val="20"/>
              </w:rPr>
            </w:pPr>
            <w:r w:rsidRPr="00915F62">
              <w:rPr>
                <w:szCs w:val="20"/>
              </w:rPr>
              <w:t>Equations USEPA code</w:t>
            </w:r>
            <w:r w:rsidR="00EF481A">
              <w:rPr>
                <w:szCs w:val="20"/>
              </w:rPr>
              <w:br/>
            </w:r>
            <w:r w:rsidRPr="00915F62">
              <w:rPr>
                <w:szCs w:val="20"/>
              </w:rPr>
              <w:fldChar w:fldCharType="begin"/>
            </w:r>
            <w:r w:rsidR="00494768">
              <w:rPr>
                <w:szCs w:val="20"/>
              </w:rPr>
              <w:instrText xml:space="preserve"> ADDIN ZOTERO_ITEM CSL_CITATION {"citationID":"jDlmIllO","properties":{"formattedCitation":"(J.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Pr="00915F62">
              <w:rPr>
                <w:szCs w:val="20"/>
              </w:rPr>
              <w:fldChar w:fldCharType="separate"/>
            </w:r>
            <w:r w:rsidR="00494768" w:rsidRPr="00494768">
              <w:rPr>
                <w:rFonts w:cs="Arial"/>
              </w:rPr>
              <w:t>(J. Burkhardt, 2020)</w:t>
            </w:r>
            <w:r w:rsidRPr="00915F62">
              <w:rPr>
                <w:szCs w:val="20"/>
              </w:rPr>
              <w:fldChar w:fldCharType="end"/>
            </w:r>
          </w:p>
        </w:tc>
      </w:tr>
      <w:tr w:rsidR="00F36526" w:rsidRPr="00962B63" w14:paraId="04EA1029" w14:textId="77777777" w:rsidTr="00071418">
        <w:tc>
          <w:tcPr>
            <w:tcW w:w="9515" w:type="dxa"/>
            <w:gridSpan w:val="2"/>
            <w:tcBorders>
              <w:top w:val="single" w:sz="4" w:space="0" w:color="auto"/>
              <w:left w:val="nil"/>
              <w:right w:val="nil"/>
            </w:tcBorders>
            <w:shd w:val="clear" w:color="auto" w:fill="EDEDED" w:themeFill="accent3" w:themeFillTint="33"/>
          </w:tcPr>
          <w:p w14:paraId="4CC7EA8F" w14:textId="720D92F4" w:rsidR="00F36526" w:rsidRPr="00843D46" w:rsidRDefault="00F36526" w:rsidP="00F36526">
            <w:pPr>
              <w:jc w:val="center"/>
              <w:rPr>
                <w:sz w:val="16"/>
                <w:szCs w:val="18"/>
              </w:rPr>
            </w:pPr>
            <w:r>
              <w:rPr>
                <w:b/>
                <w:bCs/>
                <w:sz w:val="16"/>
                <w:szCs w:val="18"/>
              </w:rPr>
              <w:t>Mass balance differential equation</w:t>
            </w:r>
          </w:p>
        </w:tc>
      </w:tr>
      <w:tr w:rsidR="00426CE2" w:rsidRPr="00962B63" w14:paraId="36ADEC96" w14:textId="77777777" w:rsidTr="00071418">
        <w:tc>
          <w:tcPr>
            <w:tcW w:w="3850" w:type="dxa"/>
            <w:tcBorders>
              <w:top w:val="single" w:sz="4" w:space="0" w:color="auto"/>
              <w:left w:val="nil"/>
              <w:bottom w:val="single" w:sz="4" w:space="0" w:color="auto"/>
              <w:right w:val="nil"/>
            </w:tcBorders>
          </w:tcPr>
          <w:p w14:paraId="68248C35" w14:textId="697E9C3B" w:rsidR="008E48F7" w:rsidRPr="00276FAE" w:rsidRDefault="00367F1A" w:rsidP="00367B4E">
            <w:pPr>
              <w:rPr>
                <w:sz w:val="16"/>
                <w:szCs w:val="18"/>
              </w:rPr>
            </w:pPr>
            <w:r w:rsidRPr="00367F1A">
              <w:rPr>
                <w:noProof/>
                <w:sz w:val="16"/>
                <w:szCs w:val="18"/>
              </w:rPr>
              <w:drawing>
                <wp:inline distT="0" distB="0" distL="0" distR="0" wp14:anchorId="393C7327" wp14:editId="7E73412E">
                  <wp:extent cx="1985645" cy="390046"/>
                  <wp:effectExtent l="19050" t="19050" r="14605" b="10160"/>
                  <wp:docPr id="6" name="Picture 5">
                    <a:extLst xmlns:a="http://schemas.openxmlformats.org/drawingml/2006/main">
                      <a:ext uri="{FF2B5EF4-FFF2-40B4-BE49-F238E27FC236}">
                        <a16:creationId xmlns:a16="http://schemas.microsoft.com/office/drawing/2014/main" id="{CD451E03-7DB5-6CDD-FDE1-A28A93949D1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5">
                            <a:extLst>
                              <a:ext uri="{FF2B5EF4-FFF2-40B4-BE49-F238E27FC236}">
                                <a16:creationId xmlns:a16="http://schemas.microsoft.com/office/drawing/2014/main" id="{CD451E03-7DB5-6CDD-FDE1-A28A93949D1A}"/>
                              </a:ext>
                            </a:extLst>
                          </pic:cNvPr>
                          <pic:cNvPicPr>
                            <a:picLocks noChangeAspect="1"/>
                          </pic:cNvPicPr>
                        </pic:nvPicPr>
                        <pic:blipFill rotWithShape="1">
                          <a:blip r:embed="rId30"/>
                          <a:srcRect l="2902" t="8574" r="1"/>
                          <a:stretch/>
                        </pic:blipFill>
                        <pic:spPr bwMode="auto">
                          <a:xfrm>
                            <a:off x="0" y="0"/>
                            <a:ext cx="1986099" cy="390135"/>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665" w:type="dxa"/>
            <w:tcBorders>
              <w:top w:val="single" w:sz="4" w:space="0" w:color="auto"/>
              <w:left w:val="nil"/>
              <w:bottom w:val="single" w:sz="4" w:space="0" w:color="auto"/>
              <w:right w:val="nil"/>
            </w:tcBorders>
          </w:tcPr>
          <w:p w14:paraId="70A19B9B" w14:textId="0664B066" w:rsidR="008E48F7" w:rsidRPr="007C69CE" w:rsidRDefault="00EF481A" w:rsidP="00A13E81">
            <w:pPr>
              <w:jc w:val="right"/>
              <w:rPr>
                <w:sz w:val="16"/>
                <w:szCs w:val="18"/>
              </w:rPr>
            </w:pPr>
            <w:r>
              <w:rPr>
                <w:b/>
                <w:bCs/>
                <w:sz w:val="16"/>
                <w:szCs w:val="18"/>
              </w:rPr>
              <w:t>Mass balance</w:t>
            </w:r>
          </w:p>
        </w:tc>
      </w:tr>
      <w:tr w:rsidR="00F36526" w:rsidRPr="00962B63" w14:paraId="327F58BF" w14:textId="77777777" w:rsidTr="00071418">
        <w:tc>
          <w:tcPr>
            <w:tcW w:w="9515" w:type="dxa"/>
            <w:gridSpan w:val="2"/>
            <w:tcBorders>
              <w:top w:val="single" w:sz="4" w:space="0" w:color="auto"/>
              <w:left w:val="nil"/>
              <w:bottom w:val="single" w:sz="4" w:space="0" w:color="auto"/>
              <w:right w:val="nil"/>
            </w:tcBorders>
            <w:shd w:val="clear" w:color="auto" w:fill="EDEDED" w:themeFill="accent3" w:themeFillTint="33"/>
          </w:tcPr>
          <w:p w14:paraId="21E6E8D8" w14:textId="0270D364" w:rsidR="00F36526" w:rsidRPr="007C69CE" w:rsidRDefault="00F36526" w:rsidP="00F36526">
            <w:pPr>
              <w:jc w:val="center"/>
              <w:rPr>
                <w:sz w:val="16"/>
                <w:szCs w:val="18"/>
              </w:rPr>
            </w:pPr>
            <w:r>
              <w:rPr>
                <w:b/>
                <w:bCs/>
                <w:sz w:val="16"/>
                <w:szCs w:val="18"/>
              </w:rPr>
              <w:t>Uptake rate differential equations</w:t>
            </w:r>
          </w:p>
        </w:tc>
      </w:tr>
      <w:tr w:rsidR="00426CE2" w:rsidRPr="00962B63" w14:paraId="1EA1362A" w14:textId="77777777" w:rsidTr="00071418">
        <w:tc>
          <w:tcPr>
            <w:tcW w:w="3850" w:type="dxa"/>
            <w:tcBorders>
              <w:top w:val="single" w:sz="4" w:space="0" w:color="auto"/>
              <w:left w:val="nil"/>
              <w:bottom w:val="nil"/>
              <w:right w:val="nil"/>
            </w:tcBorders>
          </w:tcPr>
          <w:p w14:paraId="095E6AFC" w14:textId="52BC01BF" w:rsidR="00BB0C51" w:rsidRDefault="006323F6" w:rsidP="008E48F7">
            <w:pPr>
              <w:rPr>
                <w:b/>
                <w:bCs/>
                <w:sz w:val="16"/>
                <w:szCs w:val="18"/>
              </w:rPr>
            </w:pPr>
            <w:r w:rsidRPr="000371B9">
              <w:rPr>
                <w:b/>
                <w:bCs/>
                <w:noProof/>
                <w:sz w:val="16"/>
                <w:szCs w:val="18"/>
              </w:rPr>
              <w:drawing>
                <wp:inline distT="0" distB="0" distL="0" distR="0" wp14:anchorId="31997EB8" wp14:editId="44049C72">
                  <wp:extent cx="1009402" cy="351708"/>
                  <wp:effectExtent l="19050" t="19050" r="19685" b="10795"/>
                  <wp:docPr id="1760716269" name="Picture 9">
                    <a:extLst xmlns:a="http://schemas.openxmlformats.org/drawingml/2006/main">
                      <a:ext uri="{FF2B5EF4-FFF2-40B4-BE49-F238E27FC236}">
                        <a16:creationId xmlns:a16="http://schemas.microsoft.com/office/drawing/2014/main" id="{90CBBFB3-4048-7A43-F6D8-0AD41D77AC8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90CBBFB3-4048-7A43-F6D8-0AD41D77AC8D}"/>
                              </a:ext>
                            </a:extLst>
                          </pic:cNvPr>
                          <pic:cNvPicPr>
                            <a:picLocks noChangeAspect="1"/>
                          </pic:cNvPicPr>
                        </pic:nvPicPr>
                        <pic:blipFill>
                          <a:blip r:embed="rId31"/>
                          <a:stretch>
                            <a:fillRect/>
                          </a:stretch>
                        </pic:blipFill>
                        <pic:spPr>
                          <a:xfrm>
                            <a:off x="0" y="0"/>
                            <a:ext cx="1049944" cy="365834"/>
                          </a:xfrm>
                          <a:prstGeom prst="rect">
                            <a:avLst/>
                          </a:prstGeom>
                          <a:ln>
                            <a:solidFill>
                              <a:schemeClr val="tx1"/>
                            </a:solidFill>
                          </a:ln>
                        </pic:spPr>
                      </pic:pic>
                    </a:graphicData>
                  </a:graphic>
                </wp:inline>
              </w:drawing>
            </w:r>
          </w:p>
        </w:tc>
        <w:tc>
          <w:tcPr>
            <w:tcW w:w="5665" w:type="dxa"/>
            <w:tcBorders>
              <w:top w:val="single" w:sz="4" w:space="0" w:color="auto"/>
              <w:left w:val="nil"/>
              <w:bottom w:val="nil"/>
              <w:right w:val="nil"/>
            </w:tcBorders>
          </w:tcPr>
          <w:p w14:paraId="063AF3A2" w14:textId="567A929F" w:rsidR="00BB0C51" w:rsidRPr="007C69CE" w:rsidRDefault="00D45448" w:rsidP="00A13E81">
            <w:pPr>
              <w:jc w:val="right"/>
              <w:rPr>
                <w:sz w:val="16"/>
                <w:szCs w:val="18"/>
              </w:rPr>
            </w:pPr>
            <w:r>
              <w:rPr>
                <w:b/>
                <w:bCs/>
                <w:sz w:val="16"/>
                <w:szCs w:val="18"/>
              </w:rPr>
              <w:t>External film</w:t>
            </w:r>
          </w:p>
        </w:tc>
      </w:tr>
      <w:tr w:rsidR="00426CE2" w:rsidRPr="00962B63" w14:paraId="200EB2B6" w14:textId="77777777" w:rsidTr="00071418">
        <w:tc>
          <w:tcPr>
            <w:tcW w:w="3850" w:type="dxa"/>
            <w:tcBorders>
              <w:top w:val="nil"/>
              <w:left w:val="nil"/>
              <w:bottom w:val="single" w:sz="4" w:space="0" w:color="auto"/>
              <w:right w:val="nil"/>
            </w:tcBorders>
          </w:tcPr>
          <w:p w14:paraId="240B5AF3" w14:textId="6CC8F5E2" w:rsidR="00761994" w:rsidRDefault="006323F6" w:rsidP="008E48F7">
            <w:pPr>
              <w:rPr>
                <w:b/>
                <w:bCs/>
                <w:sz w:val="16"/>
                <w:szCs w:val="18"/>
              </w:rPr>
            </w:pPr>
            <w:r w:rsidRPr="00367B4E">
              <w:rPr>
                <w:b/>
                <w:bCs/>
                <w:noProof/>
                <w:sz w:val="16"/>
                <w:szCs w:val="18"/>
              </w:rPr>
              <w:drawing>
                <wp:inline distT="0" distB="0" distL="0" distR="0" wp14:anchorId="748DCF57" wp14:editId="2DAF06E9">
                  <wp:extent cx="2191687" cy="419862"/>
                  <wp:effectExtent l="19050" t="19050" r="18415" b="18415"/>
                  <wp:docPr id="13" name="Picture 12">
                    <a:extLst xmlns:a="http://schemas.openxmlformats.org/drawingml/2006/main">
                      <a:ext uri="{FF2B5EF4-FFF2-40B4-BE49-F238E27FC236}">
                        <a16:creationId xmlns:a16="http://schemas.microsoft.com/office/drawing/2014/main" id="{48816C1C-B5E0-203F-6CD0-C25314C55A1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2">
                            <a:extLst>
                              <a:ext uri="{FF2B5EF4-FFF2-40B4-BE49-F238E27FC236}">
                                <a16:creationId xmlns:a16="http://schemas.microsoft.com/office/drawing/2014/main" id="{48816C1C-B5E0-203F-6CD0-C25314C55A12}"/>
                              </a:ext>
                            </a:extLst>
                          </pic:cNvPr>
                          <pic:cNvPicPr>
                            <a:picLocks noChangeAspect="1"/>
                          </pic:cNvPicPr>
                        </pic:nvPicPr>
                        <pic:blipFill rotWithShape="1">
                          <a:blip r:embed="rId32"/>
                          <a:srcRect l="1070" t="-1" b="9806"/>
                          <a:stretch/>
                        </pic:blipFill>
                        <pic:spPr bwMode="auto">
                          <a:xfrm>
                            <a:off x="0" y="0"/>
                            <a:ext cx="2193925" cy="420291"/>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665" w:type="dxa"/>
            <w:tcBorders>
              <w:top w:val="nil"/>
              <w:left w:val="nil"/>
              <w:bottom w:val="single" w:sz="4" w:space="0" w:color="auto"/>
              <w:right w:val="nil"/>
            </w:tcBorders>
          </w:tcPr>
          <w:p w14:paraId="62ACF3B8" w14:textId="3757C2EA" w:rsidR="00761994" w:rsidRPr="007C69CE" w:rsidRDefault="00D45448" w:rsidP="00A13E81">
            <w:pPr>
              <w:jc w:val="right"/>
              <w:rPr>
                <w:sz w:val="16"/>
                <w:szCs w:val="18"/>
              </w:rPr>
            </w:pPr>
            <w:r>
              <w:rPr>
                <w:b/>
                <w:bCs/>
                <w:sz w:val="16"/>
                <w:szCs w:val="18"/>
              </w:rPr>
              <w:t>Granule</w:t>
            </w:r>
          </w:p>
        </w:tc>
      </w:tr>
      <w:tr w:rsidR="00F36526" w:rsidRPr="00962B63" w14:paraId="500FCDFE" w14:textId="77777777" w:rsidTr="00071418">
        <w:tc>
          <w:tcPr>
            <w:tcW w:w="9515" w:type="dxa"/>
            <w:gridSpan w:val="2"/>
            <w:tcBorders>
              <w:top w:val="single" w:sz="4" w:space="0" w:color="auto"/>
              <w:left w:val="nil"/>
              <w:bottom w:val="single" w:sz="4" w:space="0" w:color="auto"/>
              <w:right w:val="nil"/>
            </w:tcBorders>
            <w:shd w:val="clear" w:color="auto" w:fill="EDEDED" w:themeFill="accent3" w:themeFillTint="33"/>
          </w:tcPr>
          <w:p w14:paraId="68EFBC18" w14:textId="6A0E6EEA" w:rsidR="00F36526" w:rsidRPr="007C69CE" w:rsidRDefault="00F36526" w:rsidP="00F36526">
            <w:pPr>
              <w:jc w:val="center"/>
              <w:rPr>
                <w:sz w:val="16"/>
                <w:szCs w:val="18"/>
              </w:rPr>
            </w:pPr>
            <w:r>
              <w:rPr>
                <w:b/>
                <w:bCs/>
                <w:sz w:val="16"/>
                <w:szCs w:val="18"/>
              </w:rPr>
              <w:t>Isotherm equation</w:t>
            </w:r>
            <w:r w:rsidR="00EC38AF">
              <w:rPr>
                <w:b/>
                <w:bCs/>
                <w:sz w:val="16"/>
                <w:szCs w:val="18"/>
              </w:rPr>
              <w:t xml:space="preserve"> (Freundlich)</w:t>
            </w:r>
          </w:p>
        </w:tc>
      </w:tr>
      <w:tr w:rsidR="00426CE2" w:rsidRPr="00962B63" w14:paraId="4FCB6C40" w14:textId="77777777" w:rsidTr="00071418">
        <w:tc>
          <w:tcPr>
            <w:tcW w:w="3850" w:type="dxa"/>
            <w:tcBorders>
              <w:top w:val="single" w:sz="4" w:space="0" w:color="auto"/>
              <w:left w:val="nil"/>
              <w:bottom w:val="single" w:sz="4" w:space="0" w:color="auto"/>
              <w:right w:val="nil"/>
            </w:tcBorders>
          </w:tcPr>
          <w:p w14:paraId="6F1565A0" w14:textId="2156AFEE" w:rsidR="004D2CB5" w:rsidRDefault="004E7469" w:rsidP="008E48F7">
            <w:pPr>
              <w:rPr>
                <w:b/>
                <w:bCs/>
                <w:sz w:val="16"/>
                <w:szCs w:val="18"/>
              </w:rPr>
            </w:pPr>
            <w:r w:rsidRPr="004E7469">
              <w:rPr>
                <w:b/>
                <w:bCs/>
                <w:noProof/>
                <w:sz w:val="16"/>
                <w:szCs w:val="18"/>
              </w:rPr>
              <w:drawing>
                <wp:inline distT="0" distB="0" distL="0" distR="0" wp14:anchorId="15A7EF24" wp14:editId="2BAE778F">
                  <wp:extent cx="837210" cy="299552"/>
                  <wp:effectExtent l="19050" t="19050" r="20320" b="24765"/>
                  <wp:docPr id="22" name="Picture 21">
                    <a:extLst xmlns:a="http://schemas.openxmlformats.org/drawingml/2006/main">
                      <a:ext uri="{FF2B5EF4-FFF2-40B4-BE49-F238E27FC236}">
                        <a16:creationId xmlns:a16="http://schemas.microsoft.com/office/drawing/2014/main" id="{A5C91127-DCB3-91E5-8A83-F868AFF46A3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1">
                            <a:extLst>
                              <a:ext uri="{FF2B5EF4-FFF2-40B4-BE49-F238E27FC236}">
                                <a16:creationId xmlns:a16="http://schemas.microsoft.com/office/drawing/2014/main" id="{A5C91127-DCB3-91E5-8A83-F868AFF46A3B}"/>
                              </a:ext>
                            </a:extLst>
                          </pic:cNvPr>
                          <pic:cNvPicPr>
                            <a:picLocks noChangeAspect="1"/>
                          </pic:cNvPicPr>
                        </pic:nvPicPr>
                        <pic:blipFill>
                          <a:blip r:embed="rId33"/>
                          <a:stretch>
                            <a:fillRect/>
                          </a:stretch>
                        </pic:blipFill>
                        <pic:spPr>
                          <a:xfrm>
                            <a:off x="0" y="0"/>
                            <a:ext cx="870168" cy="311344"/>
                          </a:xfrm>
                          <a:prstGeom prst="rect">
                            <a:avLst/>
                          </a:prstGeom>
                          <a:ln>
                            <a:solidFill>
                              <a:schemeClr val="tx1"/>
                            </a:solidFill>
                          </a:ln>
                        </pic:spPr>
                      </pic:pic>
                    </a:graphicData>
                  </a:graphic>
                </wp:inline>
              </w:drawing>
            </w:r>
          </w:p>
        </w:tc>
        <w:tc>
          <w:tcPr>
            <w:tcW w:w="5665" w:type="dxa"/>
            <w:tcBorders>
              <w:top w:val="single" w:sz="4" w:space="0" w:color="auto"/>
              <w:left w:val="nil"/>
              <w:bottom w:val="single" w:sz="4" w:space="0" w:color="auto"/>
              <w:right w:val="nil"/>
            </w:tcBorders>
            <w:vAlign w:val="center"/>
          </w:tcPr>
          <w:p w14:paraId="22E895E6" w14:textId="28DFACF3" w:rsidR="004D2CB5" w:rsidRPr="007C69CE" w:rsidRDefault="00BD39AE" w:rsidP="001B69CE">
            <w:pPr>
              <w:jc w:val="right"/>
              <w:rPr>
                <w:sz w:val="16"/>
                <w:szCs w:val="18"/>
              </w:rPr>
            </w:pPr>
            <w:r w:rsidRPr="00BD39AE">
              <w:rPr>
                <w:noProof/>
                <w:sz w:val="16"/>
                <w:szCs w:val="18"/>
              </w:rPr>
              <w:drawing>
                <wp:inline distT="0" distB="0" distL="0" distR="0" wp14:anchorId="27FA9E8D" wp14:editId="1B23ED2D">
                  <wp:extent cx="1377538" cy="221534"/>
                  <wp:effectExtent l="0" t="0" r="0" b="7620"/>
                  <wp:docPr id="1046530628" name="Picture 7">
                    <a:extLst xmlns:a="http://schemas.openxmlformats.org/drawingml/2006/main">
                      <a:ext uri="{FF2B5EF4-FFF2-40B4-BE49-F238E27FC236}">
                        <a16:creationId xmlns:a16="http://schemas.microsoft.com/office/drawing/2014/main" id="{839BA5D8-CCDD-53E4-99A4-446B6E22517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839BA5D8-CCDD-53E4-99A4-446B6E225178}"/>
                              </a:ext>
                            </a:extLst>
                          </pic:cNvPr>
                          <pic:cNvPicPr>
                            <a:picLocks noChangeAspect="1"/>
                          </pic:cNvPicPr>
                        </pic:nvPicPr>
                        <pic:blipFill>
                          <a:blip r:embed="rId34"/>
                          <a:stretch>
                            <a:fillRect/>
                          </a:stretch>
                        </pic:blipFill>
                        <pic:spPr>
                          <a:xfrm>
                            <a:off x="0" y="0"/>
                            <a:ext cx="1428200" cy="229681"/>
                          </a:xfrm>
                          <a:prstGeom prst="rect">
                            <a:avLst/>
                          </a:prstGeom>
                        </pic:spPr>
                      </pic:pic>
                    </a:graphicData>
                  </a:graphic>
                </wp:inline>
              </w:drawing>
            </w:r>
          </w:p>
        </w:tc>
      </w:tr>
      <w:tr w:rsidR="00F36526" w:rsidRPr="00962B63" w14:paraId="599B9A2E" w14:textId="77777777" w:rsidTr="00071418">
        <w:tc>
          <w:tcPr>
            <w:tcW w:w="9515" w:type="dxa"/>
            <w:gridSpan w:val="2"/>
            <w:tcBorders>
              <w:top w:val="single" w:sz="4" w:space="0" w:color="auto"/>
              <w:left w:val="nil"/>
              <w:bottom w:val="single" w:sz="4" w:space="0" w:color="auto"/>
              <w:right w:val="nil"/>
            </w:tcBorders>
            <w:shd w:val="clear" w:color="auto" w:fill="EDEDED" w:themeFill="accent3" w:themeFillTint="33"/>
          </w:tcPr>
          <w:p w14:paraId="780E59E5" w14:textId="6C903904" w:rsidR="00F36526" w:rsidRPr="007C69CE" w:rsidRDefault="00F36526" w:rsidP="00F36526">
            <w:pPr>
              <w:jc w:val="center"/>
              <w:rPr>
                <w:sz w:val="16"/>
                <w:szCs w:val="18"/>
              </w:rPr>
            </w:pPr>
            <w:r>
              <w:rPr>
                <w:b/>
                <w:bCs/>
                <w:sz w:val="16"/>
                <w:szCs w:val="18"/>
              </w:rPr>
              <w:t>Parameter estimation equations</w:t>
            </w:r>
          </w:p>
        </w:tc>
      </w:tr>
      <w:tr w:rsidR="00426CE2" w:rsidRPr="00962B63" w14:paraId="68C375EC" w14:textId="77777777" w:rsidTr="00071418">
        <w:tc>
          <w:tcPr>
            <w:tcW w:w="3850" w:type="dxa"/>
            <w:tcBorders>
              <w:top w:val="single" w:sz="4" w:space="0" w:color="auto"/>
              <w:left w:val="nil"/>
              <w:bottom w:val="nil"/>
              <w:right w:val="nil"/>
            </w:tcBorders>
          </w:tcPr>
          <w:p w14:paraId="117950CE" w14:textId="6D22C48F" w:rsidR="00780141" w:rsidRDefault="00BD3CC7" w:rsidP="008E48F7">
            <w:pPr>
              <w:rPr>
                <w:b/>
                <w:bCs/>
                <w:sz w:val="16"/>
                <w:szCs w:val="18"/>
              </w:rPr>
            </w:pPr>
            <w:r w:rsidRPr="00BD3CC7">
              <w:rPr>
                <w:b/>
                <w:bCs/>
                <w:noProof/>
                <w:sz w:val="16"/>
                <w:szCs w:val="18"/>
              </w:rPr>
              <w:drawing>
                <wp:inline distT="0" distB="0" distL="0" distR="0" wp14:anchorId="69DB8AB2" wp14:editId="6F5E584B">
                  <wp:extent cx="944088" cy="360589"/>
                  <wp:effectExtent l="19050" t="19050" r="8890" b="20955"/>
                  <wp:docPr id="1669143575" name="Picture 7">
                    <a:extLst xmlns:a="http://schemas.openxmlformats.org/drawingml/2006/main">
                      <a:ext uri="{FF2B5EF4-FFF2-40B4-BE49-F238E27FC236}">
                        <a16:creationId xmlns:a16="http://schemas.microsoft.com/office/drawing/2014/main" id="{943E4340-B059-DD7B-C2C1-F52E9DFDC87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a:extLst>
                              <a:ext uri="{FF2B5EF4-FFF2-40B4-BE49-F238E27FC236}">
                                <a16:creationId xmlns:a16="http://schemas.microsoft.com/office/drawing/2014/main" id="{943E4340-B059-DD7B-C2C1-F52E9DFDC87E}"/>
                              </a:ext>
                            </a:extLst>
                          </pic:cNvPr>
                          <pic:cNvPicPr>
                            <a:picLocks noChangeAspect="1"/>
                          </pic:cNvPicPr>
                        </pic:nvPicPr>
                        <pic:blipFill>
                          <a:blip r:embed="rId35"/>
                          <a:stretch>
                            <a:fillRect/>
                          </a:stretch>
                        </pic:blipFill>
                        <pic:spPr>
                          <a:xfrm>
                            <a:off x="0" y="0"/>
                            <a:ext cx="967184" cy="369410"/>
                          </a:xfrm>
                          <a:prstGeom prst="rect">
                            <a:avLst/>
                          </a:prstGeom>
                          <a:ln>
                            <a:solidFill>
                              <a:schemeClr val="tx1"/>
                            </a:solidFill>
                          </a:ln>
                        </pic:spPr>
                      </pic:pic>
                    </a:graphicData>
                  </a:graphic>
                </wp:inline>
              </w:drawing>
            </w:r>
          </w:p>
        </w:tc>
        <w:tc>
          <w:tcPr>
            <w:tcW w:w="5665" w:type="dxa"/>
            <w:tcBorders>
              <w:top w:val="single" w:sz="4" w:space="0" w:color="auto"/>
              <w:left w:val="nil"/>
              <w:bottom w:val="nil"/>
              <w:right w:val="nil"/>
            </w:tcBorders>
            <w:vAlign w:val="center"/>
          </w:tcPr>
          <w:p w14:paraId="761D9AAB" w14:textId="1474CE85" w:rsidR="00780141" w:rsidRPr="007C69CE" w:rsidRDefault="00A13E81" w:rsidP="001B69CE">
            <w:pPr>
              <w:jc w:val="right"/>
              <w:rPr>
                <w:sz w:val="16"/>
                <w:szCs w:val="18"/>
              </w:rPr>
            </w:pPr>
            <w:r w:rsidRPr="00A13E81">
              <w:rPr>
                <w:noProof/>
                <w:sz w:val="16"/>
                <w:szCs w:val="18"/>
              </w:rPr>
              <w:drawing>
                <wp:inline distT="0" distB="0" distL="0" distR="0" wp14:anchorId="602383A1" wp14:editId="250CA867">
                  <wp:extent cx="2838899" cy="156845"/>
                  <wp:effectExtent l="0" t="0" r="0" b="0"/>
                  <wp:docPr id="2040176771" name="Picture 9">
                    <a:extLst xmlns:a="http://schemas.openxmlformats.org/drawingml/2006/main">
                      <a:ext uri="{FF2B5EF4-FFF2-40B4-BE49-F238E27FC236}">
                        <a16:creationId xmlns:a16="http://schemas.microsoft.com/office/drawing/2014/main" id="{8286DD29-A221-917A-28A6-C1118A3466B5}"/>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a:extLst>
                              <a:ext uri="{FF2B5EF4-FFF2-40B4-BE49-F238E27FC236}">
                                <a16:creationId xmlns:a16="http://schemas.microsoft.com/office/drawing/2014/main" id="{8286DD29-A221-917A-28A6-C1118A3466B5}"/>
                              </a:ext>
                            </a:extLst>
                          </pic:cNvPr>
                          <pic:cNvPicPr>
                            <a:picLocks noChangeAspect="1"/>
                          </pic:cNvPicPr>
                        </pic:nvPicPr>
                        <pic:blipFill>
                          <a:blip r:embed="rId36"/>
                          <a:stretch>
                            <a:fillRect/>
                          </a:stretch>
                        </pic:blipFill>
                        <pic:spPr>
                          <a:xfrm>
                            <a:off x="0" y="0"/>
                            <a:ext cx="3098797" cy="171204"/>
                          </a:xfrm>
                          <a:prstGeom prst="rect">
                            <a:avLst/>
                          </a:prstGeom>
                        </pic:spPr>
                      </pic:pic>
                    </a:graphicData>
                  </a:graphic>
                </wp:inline>
              </w:drawing>
            </w:r>
          </w:p>
        </w:tc>
      </w:tr>
      <w:tr w:rsidR="00426CE2" w:rsidRPr="00962B63" w14:paraId="48BE325F" w14:textId="77777777" w:rsidTr="00071418">
        <w:tc>
          <w:tcPr>
            <w:tcW w:w="3850" w:type="dxa"/>
            <w:tcBorders>
              <w:top w:val="nil"/>
              <w:left w:val="nil"/>
              <w:bottom w:val="nil"/>
              <w:right w:val="nil"/>
            </w:tcBorders>
          </w:tcPr>
          <w:p w14:paraId="2D8FDCD7" w14:textId="736C46E1" w:rsidR="00780141" w:rsidRDefault="00BD3CC7" w:rsidP="008E48F7">
            <w:pPr>
              <w:rPr>
                <w:b/>
                <w:bCs/>
                <w:sz w:val="16"/>
                <w:szCs w:val="18"/>
              </w:rPr>
            </w:pPr>
            <w:r w:rsidRPr="00BD3CC7">
              <w:rPr>
                <w:b/>
                <w:bCs/>
                <w:noProof/>
                <w:sz w:val="16"/>
                <w:szCs w:val="18"/>
              </w:rPr>
              <w:drawing>
                <wp:inline distT="0" distB="0" distL="0" distR="0" wp14:anchorId="1BE82173" wp14:editId="4C0B0E44">
                  <wp:extent cx="2307890" cy="374072"/>
                  <wp:effectExtent l="19050" t="19050" r="16510" b="26035"/>
                  <wp:docPr id="14" name="Picture 13">
                    <a:extLst xmlns:a="http://schemas.openxmlformats.org/drawingml/2006/main">
                      <a:ext uri="{FF2B5EF4-FFF2-40B4-BE49-F238E27FC236}">
                        <a16:creationId xmlns:a16="http://schemas.microsoft.com/office/drawing/2014/main" id="{E5F91FAB-3215-609E-0B3D-45412065D42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3">
                            <a:extLst>
                              <a:ext uri="{FF2B5EF4-FFF2-40B4-BE49-F238E27FC236}">
                                <a16:creationId xmlns:a16="http://schemas.microsoft.com/office/drawing/2014/main" id="{E5F91FAB-3215-609E-0B3D-45412065D421}"/>
                              </a:ext>
                            </a:extLst>
                          </pic:cNvPr>
                          <pic:cNvPicPr>
                            <a:picLocks noChangeAspect="1"/>
                          </pic:cNvPicPr>
                        </pic:nvPicPr>
                        <pic:blipFill>
                          <a:blip r:embed="rId37"/>
                          <a:stretch>
                            <a:fillRect/>
                          </a:stretch>
                        </pic:blipFill>
                        <pic:spPr>
                          <a:xfrm>
                            <a:off x="0" y="0"/>
                            <a:ext cx="2434276" cy="394557"/>
                          </a:xfrm>
                          <a:prstGeom prst="rect">
                            <a:avLst/>
                          </a:prstGeom>
                          <a:ln>
                            <a:solidFill>
                              <a:schemeClr val="tx1"/>
                            </a:solidFill>
                          </a:ln>
                        </pic:spPr>
                      </pic:pic>
                    </a:graphicData>
                  </a:graphic>
                </wp:inline>
              </w:drawing>
            </w:r>
          </w:p>
        </w:tc>
        <w:tc>
          <w:tcPr>
            <w:tcW w:w="5665" w:type="dxa"/>
            <w:tcBorders>
              <w:top w:val="nil"/>
              <w:left w:val="nil"/>
              <w:bottom w:val="nil"/>
              <w:right w:val="nil"/>
            </w:tcBorders>
            <w:vAlign w:val="center"/>
          </w:tcPr>
          <w:p w14:paraId="0317F27C" w14:textId="1DA258C5" w:rsidR="00780141" w:rsidRPr="007C69CE" w:rsidRDefault="00426CE2" w:rsidP="001B69CE">
            <w:pPr>
              <w:jc w:val="right"/>
              <w:rPr>
                <w:sz w:val="16"/>
                <w:szCs w:val="18"/>
              </w:rPr>
            </w:pPr>
            <w:r w:rsidRPr="00426CE2">
              <w:rPr>
                <w:noProof/>
                <w:sz w:val="16"/>
                <w:szCs w:val="18"/>
              </w:rPr>
              <w:drawing>
                <wp:inline distT="0" distB="0" distL="0" distR="0" wp14:anchorId="29EFA9C4" wp14:editId="7A3A64A1">
                  <wp:extent cx="3460338" cy="132319"/>
                  <wp:effectExtent l="0" t="0" r="0" b="1270"/>
                  <wp:docPr id="2050613687" name="Picture 14">
                    <a:extLst xmlns:a="http://schemas.openxmlformats.org/drawingml/2006/main">
                      <a:ext uri="{FF2B5EF4-FFF2-40B4-BE49-F238E27FC236}">
                        <a16:creationId xmlns:a16="http://schemas.microsoft.com/office/drawing/2014/main" id="{4A846BB2-0B56-F9BA-F95E-758BCD42E9E0}"/>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4">
                            <a:extLst>
                              <a:ext uri="{FF2B5EF4-FFF2-40B4-BE49-F238E27FC236}">
                                <a16:creationId xmlns:a16="http://schemas.microsoft.com/office/drawing/2014/main" id="{4A846BB2-0B56-F9BA-F95E-758BCD42E9E0}"/>
                              </a:ext>
                            </a:extLst>
                          </pic:cNvPr>
                          <pic:cNvPicPr>
                            <a:picLocks noChangeAspect="1"/>
                          </pic:cNvPicPr>
                        </pic:nvPicPr>
                        <pic:blipFill>
                          <a:blip r:embed="rId38"/>
                          <a:stretch>
                            <a:fillRect/>
                          </a:stretch>
                        </pic:blipFill>
                        <pic:spPr>
                          <a:xfrm>
                            <a:off x="0" y="0"/>
                            <a:ext cx="3846823" cy="147098"/>
                          </a:xfrm>
                          <a:prstGeom prst="rect">
                            <a:avLst/>
                          </a:prstGeom>
                        </pic:spPr>
                      </pic:pic>
                    </a:graphicData>
                  </a:graphic>
                </wp:inline>
              </w:drawing>
            </w:r>
          </w:p>
        </w:tc>
      </w:tr>
      <w:tr w:rsidR="00426CE2" w:rsidRPr="00962B63" w14:paraId="42A8C01C" w14:textId="77777777" w:rsidTr="00071418">
        <w:tc>
          <w:tcPr>
            <w:tcW w:w="3850" w:type="dxa"/>
            <w:tcBorders>
              <w:top w:val="nil"/>
              <w:left w:val="nil"/>
              <w:bottom w:val="nil"/>
              <w:right w:val="nil"/>
            </w:tcBorders>
          </w:tcPr>
          <w:p w14:paraId="439F509D" w14:textId="2E901D40" w:rsidR="00780141" w:rsidRDefault="00290E6D" w:rsidP="008E48F7">
            <w:pPr>
              <w:rPr>
                <w:b/>
                <w:bCs/>
                <w:sz w:val="16"/>
                <w:szCs w:val="18"/>
              </w:rPr>
            </w:pPr>
            <w:r w:rsidRPr="00290E6D">
              <w:rPr>
                <w:b/>
                <w:bCs/>
                <w:noProof/>
                <w:sz w:val="16"/>
                <w:szCs w:val="18"/>
              </w:rPr>
              <w:drawing>
                <wp:inline distT="0" distB="0" distL="0" distR="0" wp14:anchorId="69BEF212" wp14:editId="1B558B1A">
                  <wp:extent cx="1413649" cy="387553"/>
                  <wp:effectExtent l="19050" t="19050" r="15240" b="12700"/>
                  <wp:docPr id="5" name="Picture 4">
                    <a:extLst xmlns:a="http://schemas.openxmlformats.org/drawingml/2006/main">
                      <a:ext uri="{FF2B5EF4-FFF2-40B4-BE49-F238E27FC236}">
                        <a16:creationId xmlns:a16="http://schemas.microsoft.com/office/drawing/2014/main" id="{D1A90B99-A1F9-452E-67B1-91D90C56808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4">
                            <a:extLst>
                              <a:ext uri="{FF2B5EF4-FFF2-40B4-BE49-F238E27FC236}">
                                <a16:creationId xmlns:a16="http://schemas.microsoft.com/office/drawing/2014/main" id="{D1A90B99-A1F9-452E-67B1-91D90C568086}"/>
                              </a:ext>
                            </a:extLst>
                          </pic:cNvPr>
                          <pic:cNvPicPr>
                            <a:picLocks noChangeAspect="1"/>
                          </pic:cNvPicPr>
                        </pic:nvPicPr>
                        <pic:blipFill rotWithShape="1">
                          <a:blip r:embed="rId39"/>
                          <a:srcRect t="9854" b="8523"/>
                          <a:stretch/>
                        </pic:blipFill>
                        <pic:spPr bwMode="auto">
                          <a:xfrm>
                            <a:off x="0" y="0"/>
                            <a:ext cx="1435049" cy="393420"/>
                          </a:xfrm>
                          <a:prstGeom prst="rect">
                            <a:avLst/>
                          </a:prstGeom>
                          <a:ln w="9525" cap="flat" cmpd="sng" algn="ctr">
                            <a:solidFill>
                              <a:sysClr val="windowText" lastClr="000000"/>
                            </a:solidFill>
                            <a:prstDash val="solid"/>
                            <a:round/>
                            <a:headEnd type="none" w="med" len="med"/>
                            <a:tailEnd type="none" w="med" len="med"/>
                            <a:extLst>
                              <a:ext uri="{C807C97D-BFC1-408E-A445-0C87EB9F89A2}">
                                <ask:lineSketchStyleProps xmlns:ask="http://schemas.microsoft.com/office/drawing/2018/sketchyshapes" sd="0">
                                  <a:custGeom>
                                    <a:avLst/>
                                    <a:gdLst/>
                                    <a:ahLst/>
                                    <a:cxnLst/>
                                    <a:rect l="0" t="0" r="0" b="0"/>
                                    <a:pathLst/>
                                  </a:custGeom>
                                  <ask:type/>
                                </ask:lineSketchStyleProps>
                              </a:ext>
                            </a:extLst>
                          </a:ln>
                          <a:extLst>
                            <a:ext uri="{53640926-AAD7-44D8-BBD7-CCE9431645EC}">
                              <a14:shadowObscured xmlns:a14="http://schemas.microsoft.com/office/drawing/2010/main"/>
                            </a:ext>
                          </a:extLst>
                        </pic:spPr>
                      </pic:pic>
                    </a:graphicData>
                  </a:graphic>
                </wp:inline>
              </w:drawing>
            </w:r>
          </w:p>
        </w:tc>
        <w:tc>
          <w:tcPr>
            <w:tcW w:w="5665" w:type="dxa"/>
            <w:tcBorders>
              <w:top w:val="nil"/>
              <w:left w:val="nil"/>
              <w:bottom w:val="nil"/>
              <w:right w:val="nil"/>
            </w:tcBorders>
            <w:vAlign w:val="center"/>
          </w:tcPr>
          <w:p w14:paraId="51E4694E" w14:textId="2B571B17" w:rsidR="00780141" w:rsidRPr="007C69CE" w:rsidRDefault="009E32C7" w:rsidP="001B69CE">
            <w:pPr>
              <w:jc w:val="right"/>
              <w:rPr>
                <w:sz w:val="16"/>
                <w:szCs w:val="18"/>
              </w:rPr>
            </w:pPr>
            <w:r w:rsidRPr="009E32C7">
              <w:rPr>
                <w:noProof/>
                <w:sz w:val="16"/>
                <w:szCs w:val="18"/>
              </w:rPr>
              <w:drawing>
                <wp:inline distT="0" distB="0" distL="0" distR="0" wp14:anchorId="47B70F6E" wp14:editId="01B97F00">
                  <wp:extent cx="2979615" cy="192578"/>
                  <wp:effectExtent l="0" t="0" r="0" b="0"/>
                  <wp:docPr id="17" name="Picture 16">
                    <a:extLst xmlns:a="http://schemas.openxmlformats.org/drawingml/2006/main">
                      <a:ext uri="{FF2B5EF4-FFF2-40B4-BE49-F238E27FC236}">
                        <a16:creationId xmlns:a16="http://schemas.microsoft.com/office/drawing/2014/main" id="{E5969245-2D71-4153-7F82-79D7B95D548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6">
                            <a:extLst>
                              <a:ext uri="{FF2B5EF4-FFF2-40B4-BE49-F238E27FC236}">
                                <a16:creationId xmlns:a16="http://schemas.microsoft.com/office/drawing/2014/main" id="{E5969245-2D71-4153-7F82-79D7B95D5482}"/>
                              </a:ext>
                            </a:extLst>
                          </pic:cNvPr>
                          <pic:cNvPicPr>
                            <a:picLocks noChangeAspect="1"/>
                          </pic:cNvPicPr>
                        </pic:nvPicPr>
                        <pic:blipFill>
                          <a:blip r:embed="rId40"/>
                          <a:stretch>
                            <a:fillRect/>
                          </a:stretch>
                        </pic:blipFill>
                        <pic:spPr>
                          <a:xfrm>
                            <a:off x="0" y="0"/>
                            <a:ext cx="3037177" cy="196298"/>
                          </a:xfrm>
                          <a:prstGeom prst="rect">
                            <a:avLst/>
                          </a:prstGeom>
                        </pic:spPr>
                      </pic:pic>
                    </a:graphicData>
                  </a:graphic>
                </wp:inline>
              </w:drawing>
            </w:r>
          </w:p>
        </w:tc>
      </w:tr>
      <w:tr w:rsidR="00426CE2" w:rsidRPr="00962B63" w14:paraId="3EDBCDF7" w14:textId="77777777" w:rsidTr="00071418">
        <w:tc>
          <w:tcPr>
            <w:tcW w:w="3850" w:type="dxa"/>
            <w:tcBorders>
              <w:top w:val="nil"/>
              <w:left w:val="nil"/>
              <w:right w:val="nil"/>
            </w:tcBorders>
          </w:tcPr>
          <w:p w14:paraId="401A11E5" w14:textId="631BDF5B" w:rsidR="00780141" w:rsidRDefault="00290E6D" w:rsidP="008E48F7">
            <w:pPr>
              <w:rPr>
                <w:b/>
                <w:bCs/>
                <w:sz w:val="16"/>
                <w:szCs w:val="18"/>
              </w:rPr>
            </w:pPr>
            <w:r w:rsidRPr="00290E6D">
              <w:rPr>
                <w:b/>
                <w:bCs/>
                <w:noProof/>
                <w:sz w:val="16"/>
                <w:szCs w:val="18"/>
              </w:rPr>
              <w:drawing>
                <wp:inline distT="0" distB="0" distL="0" distR="0" wp14:anchorId="3F549195" wp14:editId="0E3B41A8">
                  <wp:extent cx="542617" cy="343815"/>
                  <wp:effectExtent l="19050" t="19050" r="10160" b="18415"/>
                  <wp:docPr id="9" name="Picture 8">
                    <a:extLst xmlns:a="http://schemas.openxmlformats.org/drawingml/2006/main">
                      <a:ext uri="{FF2B5EF4-FFF2-40B4-BE49-F238E27FC236}">
                        <a16:creationId xmlns:a16="http://schemas.microsoft.com/office/drawing/2014/main" id="{1C5DFF3F-1440-95D9-0245-EE093034203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8">
                            <a:extLst>
                              <a:ext uri="{FF2B5EF4-FFF2-40B4-BE49-F238E27FC236}">
                                <a16:creationId xmlns:a16="http://schemas.microsoft.com/office/drawing/2014/main" id="{1C5DFF3F-1440-95D9-0245-EE093034203A}"/>
                              </a:ext>
                            </a:extLst>
                          </pic:cNvPr>
                          <pic:cNvPicPr>
                            <a:picLocks noChangeAspect="1"/>
                          </pic:cNvPicPr>
                        </pic:nvPicPr>
                        <pic:blipFill rotWithShape="1">
                          <a:blip r:embed="rId41"/>
                          <a:srcRect b="10800"/>
                          <a:stretch/>
                        </pic:blipFill>
                        <pic:spPr bwMode="auto">
                          <a:xfrm>
                            <a:off x="0" y="0"/>
                            <a:ext cx="549515" cy="348186"/>
                          </a:xfrm>
                          <a:prstGeom prst="rect">
                            <a:avLst/>
                          </a:prstGeom>
                          <a:ln>
                            <a:solidFill>
                              <a:schemeClr val="tx1"/>
                            </a:solidFill>
                          </a:ln>
                          <a:extLst>
                            <a:ext uri="{53640926-AAD7-44D8-BBD7-CCE9431645EC}">
                              <a14:shadowObscured xmlns:a14="http://schemas.microsoft.com/office/drawing/2010/main"/>
                            </a:ext>
                          </a:extLst>
                        </pic:spPr>
                      </pic:pic>
                    </a:graphicData>
                  </a:graphic>
                </wp:inline>
              </w:drawing>
            </w:r>
          </w:p>
        </w:tc>
        <w:tc>
          <w:tcPr>
            <w:tcW w:w="5665" w:type="dxa"/>
            <w:tcBorders>
              <w:top w:val="nil"/>
              <w:left w:val="nil"/>
              <w:right w:val="nil"/>
            </w:tcBorders>
            <w:vAlign w:val="center"/>
          </w:tcPr>
          <w:p w14:paraId="432D607F" w14:textId="037F941A" w:rsidR="00780141" w:rsidRPr="007C69CE" w:rsidRDefault="00C7069E" w:rsidP="001B69CE">
            <w:pPr>
              <w:jc w:val="right"/>
              <w:rPr>
                <w:sz w:val="16"/>
                <w:szCs w:val="18"/>
              </w:rPr>
            </w:pPr>
            <w:r w:rsidRPr="00C7069E">
              <w:rPr>
                <w:noProof/>
                <w:sz w:val="16"/>
                <w:szCs w:val="18"/>
              </w:rPr>
              <w:drawing>
                <wp:inline distT="0" distB="0" distL="0" distR="0" wp14:anchorId="50616A42" wp14:editId="08C59DB5">
                  <wp:extent cx="1243606" cy="176843"/>
                  <wp:effectExtent l="0" t="0" r="0" b="0"/>
                  <wp:docPr id="19" name="Picture 18">
                    <a:extLst xmlns:a="http://schemas.openxmlformats.org/drawingml/2006/main">
                      <a:ext uri="{FF2B5EF4-FFF2-40B4-BE49-F238E27FC236}">
                        <a16:creationId xmlns:a16="http://schemas.microsoft.com/office/drawing/2014/main" id="{0947B88E-9C5C-8D96-4572-5C9A28233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8">
                            <a:extLst>
                              <a:ext uri="{FF2B5EF4-FFF2-40B4-BE49-F238E27FC236}">
                                <a16:creationId xmlns:a16="http://schemas.microsoft.com/office/drawing/2014/main" id="{0947B88E-9C5C-8D96-4572-5C9A28233FB7}"/>
                              </a:ext>
                            </a:extLst>
                          </pic:cNvPr>
                          <pic:cNvPicPr>
                            <a:picLocks noChangeAspect="1"/>
                          </pic:cNvPicPr>
                        </pic:nvPicPr>
                        <pic:blipFill>
                          <a:blip r:embed="rId42"/>
                          <a:stretch>
                            <a:fillRect/>
                          </a:stretch>
                        </pic:blipFill>
                        <pic:spPr>
                          <a:xfrm>
                            <a:off x="0" y="0"/>
                            <a:ext cx="1262493" cy="179529"/>
                          </a:xfrm>
                          <a:prstGeom prst="rect">
                            <a:avLst/>
                          </a:prstGeom>
                        </pic:spPr>
                      </pic:pic>
                    </a:graphicData>
                  </a:graphic>
                </wp:inline>
              </w:drawing>
            </w:r>
          </w:p>
        </w:tc>
      </w:tr>
    </w:tbl>
    <w:p w14:paraId="18A7C779" w14:textId="1327B9BF" w:rsidR="001E0231" w:rsidRDefault="001E0231" w:rsidP="000B3FB2">
      <w:pPr>
        <w:jc w:val="both"/>
      </w:pPr>
    </w:p>
    <w:p w14:paraId="760D9100" w14:textId="77777777" w:rsidR="001E0231" w:rsidRDefault="001E0231">
      <w:pPr>
        <w:spacing w:after="160" w:line="2" w:lineRule="auto"/>
      </w:pPr>
      <w:r>
        <w:br w:type="page"/>
      </w:r>
    </w:p>
    <w:p w14:paraId="4AC3B7B4" w14:textId="29B8EC41" w:rsidR="00160F0C" w:rsidRPr="005D4E62" w:rsidRDefault="00160F0C" w:rsidP="00E04E7E">
      <w:pPr>
        <w:pStyle w:val="Bijschrift"/>
        <w:keepNext/>
        <w:jc w:val="center"/>
        <w:rPr>
          <w:b/>
          <w:bCs/>
          <w:i w:val="0"/>
          <w:iCs w:val="0"/>
        </w:rPr>
      </w:pPr>
      <w:bookmarkStart w:id="107" w:name="_Ref164602918"/>
      <w:r w:rsidRPr="00E04E7E">
        <w:rPr>
          <w:b/>
          <w:bCs/>
          <w:i w:val="0"/>
          <w:iCs w:val="0"/>
        </w:rPr>
        <w:lastRenderedPageBreak/>
        <w:t xml:space="preserve">Table </w:t>
      </w:r>
      <w:r w:rsidRPr="00E04E7E">
        <w:rPr>
          <w:b/>
          <w:bCs/>
          <w:i w:val="0"/>
          <w:iCs w:val="0"/>
        </w:rPr>
        <w:fldChar w:fldCharType="begin"/>
      </w:r>
      <w:r w:rsidRPr="00E04E7E">
        <w:rPr>
          <w:b/>
          <w:bCs/>
          <w:i w:val="0"/>
          <w:iCs w:val="0"/>
        </w:rPr>
        <w:instrText xml:space="preserve"> SEQ Table \* ARABIC </w:instrText>
      </w:r>
      <w:r w:rsidRPr="00E04E7E">
        <w:rPr>
          <w:b/>
          <w:bCs/>
          <w:i w:val="0"/>
          <w:iCs w:val="0"/>
        </w:rPr>
        <w:fldChar w:fldCharType="separate"/>
      </w:r>
      <w:r w:rsidR="00221AAC">
        <w:rPr>
          <w:b/>
          <w:bCs/>
          <w:i w:val="0"/>
          <w:iCs w:val="0"/>
          <w:noProof/>
        </w:rPr>
        <w:t>7</w:t>
      </w:r>
      <w:r w:rsidRPr="00E04E7E">
        <w:rPr>
          <w:b/>
          <w:bCs/>
          <w:i w:val="0"/>
          <w:iCs w:val="0"/>
        </w:rPr>
        <w:fldChar w:fldCharType="end"/>
      </w:r>
      <w:bookmarkEnd w:id="107"/>
      <w:r w:rsidRPr="00E04E7E">
        <w:rPr>
          <w:b/>
          <w:bCs/>
          <w:i w:val="0"/>
          <w:iCs w:val="0"/>
        </w:rPr>
        <w:t xml:space="preserve"> Model parameters </w:t>
      </w:r>
      <w:r w:rsidR="00941990">
        <w:rPr>
          <w:b/>
          <w:bCs/>
          <w:i w:val="0"/>
          <w:iCs w:val="0"/>
        </w:rPr>
        <w:t>of</w:t>
      </w:r>
      <w:r w:rsidRPr="00E04E7E">
        <w:rPr>
          <w:b/>
          <w:bCs/>
          <w:i w:val="0"/>
          <w:iCs w:val="0"/>
        </w:rPr>
        <w:t xml:space="preserve"> the PSDM model by USEPA</w:t>
      </w:r>
      <w:r w:rsidR="004D6B79" w:rsidRPr="00E04E7E">
        <w:rPr>
          <w:b/>
          <w:bCs/>
          <w:i w:val="0"/>
          <w:iCs w:val="0"/>
        </w:rPr>
        <w:t xml:space="preserve">: input, state and output </w:t>
      </w:r>
      <w:r w:rsidR="00D65383" w:rsidRPr="00E04E7E">
        <w:rPr>
          <w:b/>
          <w:bCs/>
          <w:i w:val="0"/>
          <w:iCs w:val="0"/>
        </w:rPr>
        <w:t>parameters</w:t>
      </w:r>
      <w:r w:rsidR="00E04E7E">
        <w:rPr>
          <w:b/>
          <w:bCs/>
          <w:i w:val="0"/>
          <w:iCs w:val="0"/>
        </w:rPr>
        <w:t xml:space="preserve"> </w:t>
      </w:r>
      <w:r w:rsidR="00AF16F5">
        <w:rPr>
          <w:b/>
          <w:bCs/>
          <w:i w:val="0"/>
          <w:iCs w:val="0"/>
        </w:rPr>
        <w:br/>
      </w:r>
      <w:r w:rsidR="00AF16F5" w:rsidRPr="005D4E62">
        <w:rPr>
          <w:b/>
          <w:bCs/>
          <w:i w:val="0"/>
          <w:iCs w:val="0"/>
        </w:rPr>
        <w:fldChar w:fldCharType="begin"/>
      </w:r>
      <w:r w:rsidR="00494768" w:rsidRPr="005D4E62">
        <w:rPr>
          <w:b/>
          <w:bCs/>
          <w:i w:val="0"/>
          <w:iCs w:val="0"/>
        </w:rPr>
        <w:instrText xml:space="preserve"> ADDIN ZOTERO_ITEM CSL_CITATION {"citationID":"4fPRaxPR","properties":{"formattedCitation":"(J.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AF16F5" w:rsidRPr="005D4E62">
        <w:rPr>
          <w:b/>
          <w:bCs/>
          <w:i w:val="0"/>
          <w:iCs w:val="0"/>
        </w:rPr>
        <w:fldChar w:fldCharType="separate"/>
      </w:r>
      <w:r w:rsidR="00494768" w:rsidRPr="005D4E62">
        <w:rPr>
          <w:rFonts w:cs="Arial"/>
          <w:b/>
          <w:bCs/>
          <w:i w:val="0"/>
          <w:iCs w:val="0"/>
        </w:rPr>
        <w:t>(J. Burkhardt, 2020)</w:t>
      </w:r>
      <w:r w:rsidR="00AF16F5" w:rsidRPr="005D4E62">
        <w:rPr>
          <w:b/>
          <w:bCs/>
          <w:i w:val="0"/>
          <w:iCs w:val="0"/>
        </w:rPr>
        <w:fldChar w:fldCharType="end"/>
      </w:r>
    </w:p>
    <w:tbl>
      <w:tblPr>
        <w:tblStyle w:val="Tabelraster"/>
        <w:tblW w:w="9072" w:type="dxa"/>
        <w:tblLayout w:type="fixed"/>
        <w:tblLook w:val="04A0" w:firstRow="1" w:lastRow="0" w:firstColumn="1" w:lastColumn="0" w:noHBand="0" w:noVBand="1"/>
      </w:tblPr>
      <w:tblGrid>
        <w:gridCol w:w="1417"/>
        <w:gridCol w:w="3538"/>
        <w:gridCol w:w="283"/>
        <w:gridCol w:w="1425"/>
        <w:gridCol w:w="1275"/>
        <w:gridCol w:w="1134"/>
      </w:tblGrid>
      <w:tr w:rsidR="00E477AC" w14:paraId="62173EE8" w14:textId="77777777" w:rsidTr="001576A3">
        <w:tc>
          <w:tcPr>
            <w:tcW w:w="1417" w:type="dxa"/>
            <w:tcBorders>
              <w:top w:val="single" w:sz="4" w:space="0" w:color="auto"/>
              <w:left w:val="nil"/>
              <w:bottom w:val="single" w:sz="4" w:space="0" w:color="auto"/>
              <w:right w:val="nil"/>
            </w:tcBorders>
            <w:shd w:val="clear" w:color="auto" w:fill="B4C6E7" w:themeFill="accent5" w:themeFillTint="66"/>
          </w:tcPr>
          <w:p w14:paraId="1F2EA019" w14:textId="77777777" w:rsidR="00400224" w:rsidRPr="00620539" w:rsidRDefault="00400224" w:rsidP="00BF296A">
            <w:pPr>
              <w:rPr>
                <w:szCs w:val="20"/>
              </w:rPr>
            </w:pPr>
          </w:p>
        </w:tc>
        <w:tc>
          <w:tcPr>
            <w:tcW w:w="3538" w:type="dxa"/>
            <w:tcBorders>
              <w:top w:val="single" w:sz="4" w:space="0" w:color="auto"/>
              <w:left w:val="nil"/>
              <w:bottom w:val="single" w:sz="4" w:space="0" w:color="auto"/>
              <w:right w:val="nil"/>
            </w:tcBorders>
            <w:shd w:val="clear" w:color="auto" w:fill="B4C6E7" w:themeFill="accent5" w:themeFillTint="66"/>
            <w:vAlign w:val="center"/>
          </w:tcPr>
          <w:p w14:paraId="513C1BA3" w14:textId="3364055D" w:rsidR="00400224" w:rsidRPr="00620539" w:rsidRDefault="00400224" w:rsidP="00BF296A">
            <w:pPr>
              <w:rPr>
                <w:szCs w:val="20"/>
              </w:rPr>
            </w:pPr>
            <w:r w:rsidRPr="00620539">
              <w:rPr>
                <w:szCs w:val="20"/>
              </w:rPr>
              <w:t>Parameter</w:t>
            </w:r>
          </w:p>
        </w:tc>
        <w:tc>
          <w:tcPr>
            <w:tcW w:w="283" w:type="dxa"/>
            <w:tcBorders>
              <w:top w:val="single" w:sz="4" w:space="0" w:color="auto"/>
              <w:left w:val="nil"/>
              <w:bottom w:val="single" w:sz="4" w:space="0" w:color="auto"/>
              <w:right w:val="nil"/>
            </w:tcBorders>
            <w:shd w:val="clear" w:color="auto" w:fill="B4C6E7" w:themeFill="accent5" w:themeFillTint="66"/>
          </w:tcPr>
          <w:p w14:paraId="7E3DD310" w14:textId="77777777" w:rsidR="00400224" w:rsidRDefault="00400224" w:rsidP="00BF296A"/>
        </w:tc>
        <w:tc>
          <w:tcPr>
            <w:tcW w:w="1425" w:type="dxa"/>
            <w:tcBorders>
              <w:top w:val="single" w:sz="4" w:space="0" w:color="auto"/>
              <w:left w:val="nil"/>
              <w:bottom w:val="single" w:sz="4" w:space="0" w:color="auto"/>
              <w:right w:val="nil"/>
            </w:tcBorders>
            <w:shd w:val="clear" w:color="auto" w:fill="B4C6E7" w:themeFill="accent5" w:themeFillTint="66"/>
            <w:vAlign w:val="center"/>
          </w:tcPr>
          <w:p w14:paraId="09FD0DE4" w14:textId="1E2EA35C" w:rsidR="00400224" w:rsidRPr="009C6E1A" w:rsidRDefault="00400224" w:rsidP="00BF296A">
            <w:pPr>
              <w:rPr>
                <w:sz w:val="18"/>
                <w:szCs w:val="20"/>
              </w:rPr>
            </w:pPr>
            <w:r>
              <w:t>Model name</w:t>
            </w:r>
          </w:p>
        </w:tc>
        <w:tc>
          <w:tcPr>
            <w:tcW w:w="1275" w:type="dxa"/>
            <w:tcBorders>
              <w:top w:val="single" w:sz="4" w:space="0" w:color="auto"/>
              <w:left w:val="nil"/>
              <w:bottom w:val="single" w:sz="4" w:space="0" w:color="auto"/>
              <w:right w:val="nil"/>
            </w:tcBorders>
            <w:shd w:val="clear" w:color="auto" w:fill="B4C6E7" w:themeFill="accent5" w:themeFillTint="66"/>
            <w:vAlign w:val="center"/>
          </w:tcPr>
          <w:p w14:paraId="4C0A96DB" w14:textId="1EC7C0B4" w:rsidR="00400224" w:rsidRPr="009C6E1A" w:rsidRDefault="00400224" w:rsidP="00BF296A">
            <w:pPr>
              <w:rPr>
                <w:sz w:val="18"/>
                <w:szCs w:val="20"/>
              </w:rPr>
            </w:pPr>
            <w:r>
              <w:t>Unit</w:t>
            </w:r>
          </w:p>
        </w:tc>
        <w:tc>
          <w:tcPr>
            <w:tcW w:w="1134" w:type="dxa"/>
            <w:tcBorders>
              <w:top w:val="single" w:sz="4" w:space="0" w:color="auto"/>
              <w:left w:val="nil"/>
              <w:bottom w:val="single" w:sz="4" w:space="0" w:color="auto"/>
              <w:right w:val="nil"/>
            </w:tcBorders>
            <w:shd w:val="clear" w:color="auto" w:fill="B4C6E7" w:themeFill="accent5" w:themeFillTint="66"/>
          </w:tcPr>
          <w:p w14:paraId="4D4A1DC9" w14:textId="04222CE5" w:rsidR="00400224" w:rsidRDefault="00400224" w:rsidP="00BF296A">
            <w:r>
              <w:t>Type</w:t>
            </w:r>
          </w:p>
        </w:tc>
      </w:tr>
      <w:tr w:rsidR="00C7650F" w:rsidRPr="00A808EE" w14:paraId="36FBAA74" w14:textId="77777777" w:rsidTr="001576A3">
        <w:tc>
          <w:tcPr>
            <w:tcW w:w="9072" w:type="dxa"/>
            <w:gridSpan w:val="6"/>
            <w:tcBorders>
              <w:top w:val="single" w:sz="4" w:space="0" w:color="auto"/>
              <w:left w:val="nil"/>
              <w:bottom w:val="single" w:sz="4" w:space="0" w:color="auto"/>
              <w:right w:val="nil"/>
            </w:tcBorders>
            <w:shd w:val="clear" w:color="auto" w:fill="EDEDED" w:themeFill="accent3" w:themeFillTint="33"/>
          </w:tcPr>
          <w:p w14:paraId="450234A8" w14:textId="6C68EE1F" w:rsidR="00C7650F" w:rsidRPr="00C7650F" w:rsidRDefault="00C7650F" w:rsidP="00C7650F">
            <w:pPr>
              <w:jc w:val="center"/>
              <w:rPr>
                <w:b/>
                <w:bCs/>
                <w:sz w:val="16"/>
                <w:szCs w:val="18"/>
              </w:rPr>
            </w:pPr>
            <w:r w:rsidRPr="00C7650F">
              <w:rPr>
                <w:b/>
                <w:bCs/>
                <w:sz w:val="16"/>
                <w:szCs w:val="18"/>
              </w:rPr>
              <w:t>Input parameters</w:t>
            </w:r>
          </w:p>
        </w:tc>
      </w:tr>
      <w:tr w:rsidR="0098598C" w:rsidRPr="00A808EE" w14:paraId="1B1722A3"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70EE8A4A" w14:textId="0E64855E" w:rsidR="0098598C" w:rsidRPr="00E321DB" w:rsidRDefault="0098598C" w:rsidP="00E321DB">
            <w:pPr>
              <w:rPr>
                <w:i/>
                <w:iCs/>
                <w:sz w:val="16"/>
                <w:szCs w:val="18"/>
              </w:rPr>
            </w:pPr>
            <w:r w:rsidRPr="00E321DB">
              <w:rPr>
                <w:i/>
                <w:iCs/>
                <w:sz w:val="16"/>
                <w:szCs w:val="18"/>
              </w:rPr>
              <w:t>Compound properties</w:t>
            </w:r>
          </w:p>
        </w:tc>
        <w:tc>
          <w:tcPr>
            <w:tcW w:w="3538" w:type="dxa"/>
            <w:tcBorders>
              <w:top w:val="single" w:sz="4" w:space="0" w:color="auto"/>
              <w:left w:val="single" w:sz="4" w:space="0" w:color="auto"/>
              <w:bottom w:val="nil"/>
              <w:right w:val="nil"/>
            </w:tcBorders>
          </w:tcPr>
          <w:p w14:paraId="6FC6F4E9" w14:textId="7704EA72" w:rsidR="0098598C" w:rsidRPr="00EE0F40" w:rsidRDefault="00170485" w:rsidP="00BF296A">
            <w:pPr>
              <w:rPr>
                <w:sz w:val="16"/>
                <w:szCs w:val="18"/>
              </w:rPr>
            </w:pPr>
            <w:r>
              <w:rPr>
                <w:sz w:val="16"/>
                <w:szCs w:val="18"/>
              </w:rPr>
              <w:t>Molecular weight</w:t>
            </w:r>
            <w:r w:rsidR="00974A59">
              <w:rPr>
                <w:sz w:val="16"/>
                <w:szCs w:val="18"/>
              </w:rPr>
              <w:t xml:space="preserve"> </w:t>
            </w:r>
            <w:r w:rsidR="008563B1">
              <w:rPr>
                <w:sz w:val="16"/>
                <w:szCs w:val="18"/>
              </w:rPr>
              <w:t>(</w:t>
            </w:r>
            <w:r w:rsidR="00974A59">
              <w:rPr>
                <w:sz w:val="16"/>
                <w:szCs w:val="18"/>
              </w:rPr>
              <w:t>MW</w:t>
            </w:r>
            <w:r w:rsidR="008563B1">
              <w:rPr>
                <w:sz w:val="16"/>
                <w:szCs w:val="18"/>
              </w:rPr>
              <w:t>)</w:t>
            </w:r>
          </w:p>
        </w:tc>
        <w:tc>
          <w:tcPr>
            <w:tcW w:w="283" w:type="dxa"/>
            <w:tcBorders>
              <w:top w:val="single" w:sz="4" w:space="0" w:color="auto"/>
              <w:left w:val="nil"/>
              <w:bottom w:val="nil"/>
              <w:right w:val="nil"/>
            </w:tcBorders>
          </w:tcPr>
          <w:p w14:paraId="6545E338" w14:textId="03E16BB0" w:rsidR="0098598C" w:rsidRPr="00EE0F40" w:rsidRDefault="0098598C" w:rsidP="00BF296A">
            <w:pPr>
              <w:rPr>
                <w:sz w:val="16"/>
                <w:szCs w:val="18"/>
              </w:rPr>
            </w:pPr>
          </w:p>
        </w:tc>
        <w:tc>
          <w:tcPr>
            <w:tcW w:w="1425" w:type="dxa"/>
            <w:tcBorders>
              <w:top w:val="single" w:sz="4" w:space="0" w:color="auto"/>
              <w:left w:val="nil"/>
              <w:bottom w:val="nil"/>
              <w:right w:val="nil"/>
            </w:tcBorders>
          </w:tcPr>
          <w:p w14:paraId="3EAE92F8" w14:textId="386BB208" w:rsidR="0098598C" w:rsidRPr="00EE0F40" w:rsidRDefault="008563B1" w:rsidP="00BF296A">
            <w:pPr>
              <w:rPr>
                <w:sz w:val="16"/>
                <w:szCs w:val="18"/>
              </w:rPr>
            </w:pPr>
            <w:r>
              <w:rPr>
                <w:sz w:val="16"/>
                <w:szCs w:val="18"/>
              </w:rPr>
              <w:t>mw</w:t>
            </w:r>
          </w:p>
        </w:tc>
        <w:tc>
          <w:tcPr>
            <w:tcW w:w="1275" w:type="dxa"/>
            <w:tcBorders>
              <w:top w:val="single" w:sz="4" w:space="0" w:color="auto"/>
              <w:left w:val="nil"/>
              <w:bottom w:val="nil"/>
              <w:right w:val="nil"/>
            </w:tcBorders>
          </w:tcPr>
          <w:p w14:paraId="4A49058A" w14:textId="318ADCD8" w:rsidR="0098598C" w:rsidRPr="00EE0F40" w:rsidRDefault="00BD5610" w:rsidP="00BF296A">
            <w:pPr>
              <w:rPr>
                <w:sz w:val="16"/>
                <w:szCs w:val="18"/>
              </w:rPr>
            </w:pPr>
            <w:r>
              <w:rPr>
                <w:sz w:val="16"/>
                <w:szCs w:val="18"/>
              </w:rPr>
              <w:t>g/mol</w:t>
            </w:r>
          </w:p>
        </w:tc>
        <w:tc>
          <w:tcPr>
            <w:tcW w:w="1134" w:type="dxa"/>
            <w:tcBorders>
              <w:top w:val="single" w:sz="4" w:space="0" w:color="auto"/>
              <w:left w:val="nil"/>
              <w:bottom w:val="nil"/>
              <w:right w:val="nil"/>
            </w:tcBorders>
          </w:tcPr>
          <w:p w14:paraId="6E6669FA" w14:textId="347B67B2" w:rsidR="0098598C" w:rsidRPr="00EE0F40" w:rsidRDefault="00BD5610" w:rsidP="00BF296A">
            <w:pPr>
              <w:rPr>
                <w:sz w:val="16"/>
                <w:szCs w:val="18"/>
              </w:rPr>
            </w:pPr>
            <w:r>
              <w:rPr>
                <w:sz w:val="16"/>
                <w:szCs w:val="18"/>
              </w:rPr>
              <w:t>fixed</w:t>
            </w:r>
          </w:p>
        </w:tc>
      </w:tr>
      <w:tr w:rsidR="0098598C" w:rsidRPr="00A808EE" w14:paraId="62805548" w14:textId="77777777" w:rsidTr="001576A3">
        <w:tc>
          <w:tcPr>
            <w:tcW w:w="1417" w:type="dxa"/>
            <w:vMerge/>
            <w:tcBorders>
              <w:left w:val="nil"/>
              <w:right w:val="single" w:sz="4" w:space="0" w:color="auto"/>
            </w:tcBorders>
            <w:shd w:val="clear" w:color="auto" w:fill="B4C6E7" w:themeFill="accent5" w:themeFillTint="66"/>
          </w:tcPr>
          <w:p w14:paraId="464C50AA" w14:textId="77777777" w:rsidR="0098598C" w:rsidRPr="00EE0F40" w:rsidRDefault="0098598C" w:rsidP="00BF296A">
            <w:pPr>
              <w:rPr>
                <w:sz w:val="16"/>
                <w:szCs w:val="18"/>
              </w:rPr>
            </w:pPr>
          </w:p>
        </w:tc>
        <w:tc>
          <w:tcPr>
            <w:tcW w:w="3538" w:type="dxa"/>
            <w:tcBorders>
              <w:top w:val="nil"/>
              <w:left w:val="single" w:sz="4" w:space="0" w:color="auto"/>
              <w:bottom w:val="nil"/>
              <w:right w:val="nil"/>
            </w:tcBorders>
          </w:tcPr>
          <w:p w14:paraId="61987E5C" w14:textId="6BAAFEB0" w:rsidR="0098598C" w:rsidRPr="00EE0F40" w:rsidRDefault="00BD5610" w:rsidP="00BF296A">
            <w:pPr>
              <w:rPr>
                <w:sz w:val="16"/>
                <w:szCs w:val="18"/>
              </w:rPr>
            </w:pPr>
            <w:r>
              <w:rPr>
                <w:sz w:val="16"/>
                <w:szCs w:val="18"/>
              </w:rPr>
              <w:t>Molar volum</w:t>
            </w:r>
            <w:r w:rsidR="008563B1">
              <w:rPr>
                <w:sz w:val="16"/>
                <w:szCs w:val="18"/>
              </w:rPr>
              <w:t>e</w:t>
            </w:r>
            <w:r w:rsidR="0080467A">
              <w:rPr>
                <w:sz w:val="16"/>
                <w:szCs w:val="18"/>
              </w:rPr>
              <w:t xml:space="preserve"> (</w:t>
            </w:r>
            <m:oMath>
              <m:sSub>
                <m:sSubPr>
                  <m:ctrlPr>
                    <w:rPr>
                      <w:rFonts w:ascii="Cambria Math" w:hAnsi="Cambria Math"/>
                      <w:i/>
                      <w:szCs w:val="20"/>
                    </w:rPr>
                  </m:ctrlPr>
                </m:sSubPr>
                <m:e>
                  <m:r>
                    <w:rPr>
                      <w:rFonts w:ascii="Cambria Math" w:hAnsi="Cambria Math"/>
                      <w:szCs w:val="20"/>
                    </w:rPr>
                    <m:t>V</m:t>
                  </m:r>
                </m:e>
                <m:sub>
                  <m:r>
                    <w:rPr>
                      <w:rFonts w:ascii="Cambria Math" w:hAnsi="Cambria Math"/>
                      <w:szCs w:val="20"/>
                    </w:rPr>
                    <m:t>b</m:t>
                  </m:r>
                </m:sub>
              </m:sSub>
            </m:oMath>
            <w:r w:rsidR="0080467A">
              <w:rPr>
                <w:sz w:val="16"/>
                <w:szCs w:val="18"/>
              </w:rPr>
              <w:t>)</w:t>
            </w:r>
          </w:p>
        </w:tc>
        <w:tc>
          <w:tcPr>
            <w:tcW w:w="283" w:type="dxa"/>
            <w:tcBorders>
              <w:top w:val="nil"/>
              <w:left w:val="nil"/>
              <w:bottom w:val="nil"/>
              <w:right w:val="nil"/>
            </w:tcBorders>
          </w:tcPr>
          <w:p w14:paraId="359B8740" w14:textId="77777777" w:rsidR="0098598C" w:rsidRPr="00EE0F40" w:rsidRDefault="0098598C" w:rsidP="00BF296A">
            <w:pPr>
              <w:rPr>
                <w:sz w:val="16"/>
                <w:szCs w:val="18"/>
              </w:rPr>
            </w:pPr>
          </w:p>
        </w:tc>
        <w:tc>
          <w:tcPr>
            <w:tcW w:w="1425" w:type="dxa"/>
            <w:tcBorders>
              <w:top w:val="nil"/>
              <w:left w:val="nil"/>
              <w:bottom w:val="nil"/>
              <w:right w:val="nil"/>
            </w:tcBorders>
          </w:tcPr>
          <w:p w14:paraId="323483A3" w14:textId="7DA46ED0" w:rsidR="0098598C" w:rsidRPr="00EE0F40" w:rsidRDefault="00E373BC" w:rsidP="00BF296A">
            <w:pPr>
              <w:rPr>
                <w:sz w:val="16"/>
                <w:szCs w:val="18"/>
              </w:rPr>
            </w:pPr>
            <w:r>
              <w:rPr>
                <w:sz w:val="16"/>
                <w:szCs w:val="18"/>
              </w:rPr>
              <w:t>m</w:t>
            </w:r>
            <w:r w:rsidR="00B810D0">
              <w:rPr>
                <w:sz w:val="16"/>
                <w:szCs w:val="18"/>
              </w:rPr>
              <w:t>ol_vol</w:t>
            </w:r>
          </w:p>
        </w:tc>
        <w:tc>
          <w:tcPr>
            <w:tcW w:w="1275" w:type="dxa"/>
            <w:tcBorders>
              <w:top w:val="nil"/>
              <w:left w:val="nil"/>
              <w:bottom w:val="nil"/>
              <w:right w:val="nil"/>
            </w:tcBorders>
          </w:tcPr>
          <w:p w14:paraId="23AAD37E" w14:textId="061FE0EA" w:rsidR="0098598C" w:rsidRPr="00EE0F40" w:rsidRDefault="00462024" w:rsidP="00BF296A">
            <w:pPr>
              <w:rPr>
                <w:sz w:val="16"/>
                <w:szCs w:val="18"/>
              </w:rPr>
            </w:pPr>
            <w:r>
              <w:rPr>
                <w:sz w:val="16"/>
                <w:szCs w:val="18"/>
              </w:rPr>
              <w:t>m</w:t>
            </w:r>
            <w:r w:rsidR="00E373BC">
              <w:rPr>
                <w:sz w:val="16"/>
                <w:szCs w:val="18"/>
              </w:rPr>
              <w:t>l/mol</w:t>
            </w:r>
          </w:p>
        </w:tc>
        <w:tc>
          <w:tcPr>
            <w:tcW w:w="1134" w:type="dxa"/>
            <w:tcBorders>
              <w:top w:val="nil"/>
              <w:left w:val="nil"/>
              <w:bottom w:val="nil"/>
              <w:right w:val="nil"/>
            </w:tcBorders>
          </w:tcPr>
          <w:p w14:paraId="6B8042FE" w14:textId="6D18D965" w:rsidR="0098598C" w:rsidRPr="00EE0F40" w:rsidRDefault="00462024" w:rsidP="00BF296A">
            <w:pPr>
              <w:rPr>
                <w:sz w:val="16"/>
                <w:szCs w:val="18"/>
              </w:rPr>
            </w:pPr>
            <w:r>
              <w:rPr>
                <w:sz w:val="16"/>
                <w:szCs w:val="18"/>
              </w:rPr>
              <w:t>fixed</w:t>
            </w:r>
          </w:p>
        </w:tc>
      </w:tr>
      <w:tr w:rsidR="0098598C" w:rsidRPr="00A808EE" w14:paraId="71022C92" w14:textId="77777777" w:rsidTr="001576A3">
        <w:tc>
          <w:tcPr>
            <w:tcW w:w="1417" w:type="dxa"/>
            <w:vMerge/>
            <w:tcBorders>
              <w:left w:val="nil"/>
              <w:right w:val="single" w:sz="4" w:space="0" w:color="auto"/>
            </w:tcBorders>
            <w:shd w:val="clear" w:color="auto" w:fill="B4C6E7" w:themeFill="accent5" w:themeFillTint="66"/>
          </w:tcPr>
          <w:p w14:paraId="5FD4DBED" w14:textId="77777777" w:rsidR="0098598C" w:rsidRPr="00EE0F40" w:rsidRDefault="0098598C" w:rsidP="00BF296A">
            <w:pPr>
              <w:rPr>
                <w:sz w:val="16"/>
                <w:szCs w:val="18"/>
              </w:rPr>
            </w:pPr>
          </w:p>
        </w:tc>
        <w:tc>
          <w:tcPr>
            <w:tcW w:w="3538" w:type="dxa"/>
            <w:tcBorders>
              <w:top w:val="nil"/>
              <w:left w:val="single" w:sz="4" w:space="0" w:color="auto"/>
              <w:bottom w:val="nil"/>
              <w:right w:val="nil"/>
            </w:tcBorders>
          </w:tcPr>
          <w:p w14:paraId="70549B19" w14:textId="18EB3466" w:rsidR="0098598C" w:rsidRPr="00EE0F40" w:rsidRDefault="005A1AA6" w:rsidP="00BF296A">
            <w:pPr>
              <w:rPr>
                <w:sz w:val="16"/>
                <w:szCs w:val="18"/>
              </w:rPr>
            </w:pPr>
            <w:r>
              <w:rPr>
                <w:sz w:val="16"/>
                <w:szCs w:val="18"/>
              </w:rPr>
              <w:t>Boiling point (BP)</w:t>
            </w:r>
          </w:p>
        </w:tc>
        <w:tc>
          <w:tcPr>
            <w:tcW w:w="283" w:type="dxa"/>
            <w:tcBorders>
              <w:top w:val="nil"/>
              <w:left w:val="nil"/>
              <w:bottom w:val="nil"/>
              <w:right w:val="nil"/>
            </w:tcBorders>
          </w:tcPr>
          <w:p w14:paraId="65CAF7A5" w14:textId="77777777" w:rsidR="0098598C" w:rsidRPr="00EE0F40" w:rsidRDefault="0098598C" w:rsidP="00BF296A">
            <w:pPr>
              <w:rPr>
                <w:sz w:val="16"/>
                <w:szCs w:val="18"/>
              </w:rPr>
            </w:pPr>
          </w:p>
        </w:tc>
        <w:tc>
          <w:tcPr>
            <w:tcW w:w="1425" w:type="dxa"/>
            <w:tcBorders>
              <w:top w:val="nil"/>
              <w:left w:val="nil"/>
              <w:bottom w:val="nil"/>
              <w:right w:val="nil"/>
            </w:tcBorders>
          </w:tcPr>
          <w:p w14:paraId="78CEF627" w14:textId="39562B2A" w:rsidR="0098598C" w:rsidRPr="00EE0F40" w:rsidRDefault="00E013F0" w:rsidP="00BF296A">
            <w:pPr>
              <w:rPr>
                <w:sz w:val="16"/>
                <w:szCs w:val="18"/>
              </w:rPr>
            </w:pPr>
            <w:r>
              <w:rPr>
                <w:sz w:val="16"/>
                <w:szCs w:val="18"/>
              </w:rPr>
              <w:t>temp</w:t>
            </w:r>
          </w:p>
        </w:tc>
        <w:tc>
          <w:tcPr>
            <w:tcW w:w="1275" w:type="dxa"/>
            <w:tcBorders>
              <w:top w:val="nil"/>
              <w:left w:val="nil"/>
              <w:bottom w:val="nil"/>
              <w:right w:val="nil"/>
            </w:tcBorders>
          </w:tcPr>
          <w:p w14:paraId="36C641E9" w14:textId="6246E101" w:rsidR="0098598C" w:rsidRPr="00EE0F40" w:rsidRDefault="00462024" w:rsidP="00BF296A">
            <w:pPr>
              <w:rPr>
                <w:sz w:val="16"/>
                <w:szCs w:val="18"/>
              </w:rPr>
            </w:pPr>
            <w:r>
              <w:rPr>
                <w:sz w:val="16"/>
                <w:szCs w:val="18"/>
              </w:rPr>
              <w:t>°C</w:t>
            </w:r>
          </w:p>
        </w:tc>
        <w:tc>
          <w:tcPr>
            <w:tcW w:w="1134" w:type="dxa"/>
            <w:tcBorders>
              <w:top w:val="nil"/>
              <w:left w:val="nil"/>
              <w:bottom w:val="nil"/>
              <w:right w:val="nil"/>
            </w:tcBorders>
          </w:tcPr>
          <w:p w14:paraId="6EDB5857" w14:textId="4BF145B5" w:rsidR="0098598C" w:rsidRPr="00EE0F40" w:rsidRDefault="00462024" w:rsidP="00BF296A">
            <w:pPr>
              <w:rPr>
                <w:sz w:val="16"/>
                <w:szCs w:val="18"/>
              </w:rPr>
            </w:pPr>
            <w:r>
              <w:rPr>
                <w:sz w:val="16"/>
                <w:szCs w:val="18"/>
              </w:rPr>
              <w:t>fixed</w:t>
            </w:r>
          </w:p>
        </w:tc>
      </w:tr>
      <w:tr w:rsidR="0098598C" w:rsidRPr="00A808EE" w14:paraId="5E6D9AA0"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25FDB3F6" w14:textId="77777777" w:rsidR="0098598C" w:rsidRPr="00EE0F40" w:rsidRDefault="0098598C" w:rsidP="00BF296A">
            <w:pPr>
              <w:rPr>
                <w:sz w:val="16"/>
                <w:szCs w:val="18"/>
              </w:rPr>
            </w:pPr>
          </w:p>
        </w:tc>
        <w:tc>
          <w:tcPr>
            <w:tcW w:w="3538" w:type="dxa"/>
            <w:tcBorders>
              <w:top w:val="nil"/>
              <w:left w:val="single" w:sz="4" w:space="0" w:color="auto"/>
              <w:bottom w:val="single" w:sz="4" w:space="0" w:color="auto"/>
              <w:right w:val="nil"/>
            </w:tcBorders>
          </w:tcPr>
          <w:p w14:paraId="7B74CA5B" w14:textId="76FAFAEE" w:rsidR="0098598C" w:rsidRPr="00EE0F40" w:rsidRDefault="00E013F0" w:rsidP="00BF296A">
            <w:pPr>
              <w:rPr>
                <w:sz w:val="16"/>
                <w:szCs w:val="18"/>
              </w:rPr>
            </w:pPr>
            <w:r>
              <w:rPr>
                <w:sz w:val="16"/>
                <w:szCs w:val="18"/>
              </w:rPr>
              <w:t>Density</w:t>
            </w:r>
            <w:r w:rsidR="00B33331">
              <w:rPr>
                <w:sz w:val="16"/>
                <w:szCs w:val="18"/>
              </w:rPr>
              <w:t xml:space="preserve"> compound</w:t>
            </w:r>
          </w:p>
        </w:tc>
        <w:tc>
          <w:tcPr>
            <w:tcW w:w="283" w:type="dxa"/>
            <w:tcBorders>
              <w:top w:val="nil"/>
              <w:left w:val="nil"/>
              <w:bottom w:val="single" w:sz="4" w:space="0" w:color="auto"/>
              <w:right w:val="nil"/>
            </w:tcBorders>
          </w:tcPr>
          <w:p w14:paraId="23A0A6BE" w14:textId="77777777" w:rsidR="0098598C" w:rsidRPr="00EE0F40" w:rsidRDefault="0098598C" w:rsidP="00BF296A">
            <w:pPr>
              <w:rPr>
                <w:sz w:val="16"/>
                <w:szCs w:val="18"/>
              </w:rPr>
            </w:pPr>
          </w:p>
        </w:tc>
        <w:tc>
          <w:tcPr>
            <w:tcW w:w="1425" w:type="dxa"/>
            <w:tcBorders>
              <w:top w:val="nil"/>
              <w:left w:val="nil"/>
              <w:bottom w:val="single" w:sz="4" w:space="0" w:color="auto"/>
              <w:right w:val="nil"/>
            </w:tcBorders>
          </w:tcPr>
          <w:p w14:paraId="4A8405DC" w14:textId="0C35073E" w:rsidR="0098598C" w:rsidRPr="00EE0F40" w:rsidRDefault="00871AE7" w:rsidP="00BF296A">
            <w:pPr>
              <w:rPr>
                <w:sz w:val="16"/>
                <w:szCs w:val="18"/>
              </w:rPr>
            </w:pPr>
            <w:r>
              <w:rPr>
                <w:sz w:val="16"/>
                <w:szCs w:val="18"/>
              </w:rPr>
              <w:t>/</w:t>
            </w:r>
          </w:p>
        </w:tc>
        <w:tc>
          <w:tcPr>
            <w:tcW w:w="1275" w:type="dxa"/>
            <w:tcBorders>
              <w:top w:val="nil"/>
              <w:left w:val="nil"/>
              <w:bottom w:val="single" w:sz="4" w:space="0" w:color="auto"/>
              <w:right w:val="nil"/>
            </w:tcBorders>
          </w:tcPr>
          <w:p w14:paraId="45E1AC0D" w14:textId="0E1C6862" w:rsidR="0098598C" w:rsidRPr="00EE0F40" w:rsidRDefault="00404327" w:rsidP="00BF296A">
            <w:pPr>
              <w:rPr>
                <w:sz w:val="16"/>
                <w:szCs w:val="18"/>
              </w:rPr>
            </w:pPr>
            <w:r>
              <w:rPr>
                <w:sz w:val="16"/>
                <w:szCs w:val="18"/>
              </w:rPr>
              <w:t>g/ml</w:t>
            </w:r>
          </w:p>
        </w:tc>
        <w:tc>
          <w:tcPr>
            <w:tcW w:w="1134" w:type="dxa"/>
            <w:tcBorders>
              <w:top w:val="nil"/>
              <w:left w:val="nil"/>
              <w:bottom w:val="single" w:sz="4" w:space="0" w:color="auto"/>
              <w:right w:val="nil"/>
            </w:tcBorders>
          </w:tcPr>
          <w:p w14:paraId="7D925479" w14:textId="13E3C659" w:rsidR="0098598C" w:rsidRPr="00EE0F40" w:rsidRDefault="00404327" w:rsidP="00BF296A">
            <w:pPr>
              <w:rPr>
                <w:sz w:val="16"/>
                <w:szCs w:val="18"/>
              </w:rPr>
            </w:pPr>
            <w:r>
              <w:rPr>
                <w:sz w:val="16"/>
                <w:szCs w:val="18"/>
              </w:rPr>
              <w:t>fixed</w:t>
            </w:r>
          </w:p>
        </w:tc>
      </w:tr>
      <w:tr w:rsidR="005042AD" w:rsidRPr="00A808EE" w14:paraId="6381A3E7"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1EEBA373" w14:textId="2741F8B7" w:rsidR="005042AD" w:rsidRPr="005042AD" w:rsidRDefault="005042AD" w:rsidP="005042AD">
            <w:pPr>
              <w:rPr>
                <w:i/>
                <w:iCs/>
                <w:sz w:val="16"/>
                <w:szCs w:val="18"/>
              </w:rPr>
            </w:pPr>
            <w:r w:rsidRPr="005042AD">
              <w:rPr>
                <w:i/>
                <w:iCs/>
                <w:sz w:val="16"/>
                <w:szCs w:val="18"/>
              </w:rPr>
              <w:t>Isotherm parameters</w:t>
            </w:r>
          </w:p>
        </w:tc>
        <w:tc>
          <w:tcPr>
            <w:tcW w:w="3538" w:type="dxa"/>
            <w:tcBorders>
              <w:top w:val="single" w:sz="4" w:space="0" w:color="auto"/>
              <w:left w:val="single" w:sz="4" w:space="0" w:color="auto"/>
              <w:bottom w:val="nil"/>
              <w:right w:val="nil"/>
            </w:tcBorders>
          </w:tcPr>
          <w:p w14:paraId="2DD1D699" w14:textId="5283609A" w:rsidR="005042AD" w:rsidRPr="00EE0F40" w:rsidRDefault="009D27CC" w:rsidP="00BF296A">
            <w:pPr>
              <w:rPr>
                <w:sz w:val="16"/>
                <w:szCs w:val="18"/>
              </w:rPr>
            </w:pPr>
            <w:r>
              <w:rPr>
                <w:sz w:val="16"/>
                <w:szCs w:val="18"/>
              </w:rPr>
              <w:t>Freundlich parameter (</w:t>
            </w:r>
            <m:oMath>
              <m:r>
                <w:rPr>
                  <w:rFonts w:ascii="Cambria Math" w:hAnsi="Cambria Math"/>
                  <w:szCs w:val="20"/>
                </w:rPr>
                <m:t>K</m:t>
              </m:r>
            </m:oMath>
            <w:r>
              <w:rPr>
                <w:sz w:val="16"/>
                <w:szCs w:val="18"/>
              </w:rPr>
              <w:t>)</w:t>
            </w:r>
          </w:p>
        </w:tc>
        <w:tc>
          <w:tcPr>
            <w:tcW w:w="283" w:type="dxa"/>
            <w:tcBorders>
              <w:top w:val="single" w:sz="4" w:space="0" w:color="auto"/>
              <w:left w:val="nil"/>
              <w:bottom w:val="nil"/>
              <w:right w:val="nil"/>
            </w:tcBorders>
          </w:tcPr>
          <w:p w14:paraId="28E1C647" w14:textId="77777777" w:rsidR="005042AD" w:rsidRPr="00EE0F40" w:rsidRDefault="005042AD" w:rsidP="00BF296A">
            <w:pPr>
              <w:rPr>
                <w:sz w:val="16"/>
                <w:szCs w:val="18"/>
              </w:rPr>
            </w:pPr>
          </w:p>
        </w:tc>
        <w:tc>
          <w:tcPr>
            <w:tcW w:w="1425" w:type="dxa"/>
            <w:tcBorders>
              <w:top w:val="single" w:sz="4" w:space="0" w:color="auto"/>
              <w:left w:val="nil"/>
              <w:bottom w:val="nil"/>
              <w:right w:val="nil"/>
            </w:tcBorders>
          </w:tcPr>
          <w:p w14:paraId="662289B1" w14:textId="7CBC9DFB" w:rsidR="005042AD" w:rsidRPr="00EE0F40" w:rsidRDefault="00EB7551" w:rsidP="00BF296A">
            <w:pPr>
              <w:rPr>
                <w:sz w:val="16"/>
                <w:szCs w:val="18"/>
              </w:rPr>
            </w:pPr>
            <w:r>
              <w:rPr>
                <w:sz w:val="16"/>
                <w:szCs w:val="18"/>
              </w:rPr>
              <w:t>k</w:t>
            </w:r>
          </w:p>
        </w:tc>
        <w:tc>
          <w:tcPr>
            <w:tcW w:w="1275" w:type="dxa"/>
            <w:tcBorders>
              <w:top w:val="single" w:sz="4" w:space="0" w:color="auto"/>
              <w:left w:val="nil"/>
              <w:bottom w:val="nil"/>
              <w:right w:val="nil"/>
            </w:tcBorders>
          </w:tcPr>
          <w:p w14:paraId="56092A89" w14:textId="1F52EEF3" w:rsidR="005042AD" w:rsidRPr="001576A3" w:rsidRDefault="00976A79" w:rsidP="00BF296A">
            <w:pPr>
              <w:rPr>
                <w:sz w:val="14"/>
                <w:szCs w:val="14"/>
              </w:rPr>
            </w:pPr>
            <w:r w:rsidRPr="001576A3">
              <w:rPr>
                <w:sz w:val="14"/>
                <w:szCs w:val="14"/>
              </w:rPr>
              <w:t>[(µg/g)</w:t>
            </w:r>
            <w:r w:rsidR="00B07A71" w:rsidRPr="001576A3">
              <w:rPr>
                <w:sz w:val="14"/>
                <w:szCs w:val="14"/>
              </w:rPr>
              <w:t>(L/µg)</w:t>
            </w:r>
            <w:r w:rsidR="00B07A71" w:rsidRPr="001576A3">
              <w:rPr>
                <w:sz w:val="14"/>
                <w:szCs w:val="14"/>
                <w:vertAlign w:val="superscript"/>
              </w:rPr>
              <w:t>1/n</w:t>
            </w:r>
            <w:r w:rsidRPr="001576A3">
              <w:rPr>
                <w:sz w:val="14"/>
                <w:szCs w:val="14"/>
              </w:rPr>
              <w:t>]</w:t>
            </w:r>
          </w:p>
        </w:tc>
        <w:tc>
          <w:tcPr>
            <w:tcW w:w="1134" w:type="dxa"/>
            <w:tcBorders>
              <w:top w:val="single" w:sz="4" w:space="0" w:color="auto"/>
              <w:left w:val="nil"/>
              <w:bottom w:val="nil"/>
              <w:right w:val="nil"/>
            </w:tcBorders>
          </w:tcPr>
          <w:p w14:paraId="38B19E70" w14:textId="3E5B84B7" w:rsidR="005042AD" w:rsidRPr="00EE0F40" w:rsidRDefault="00D726BD" w:rsidP="00BF296A">
            <w:pPr>
              <w:rPr>
                <w:sz w:val="16"/>
                <w:szCs w:val="18"/>
              </w:rPr>
            </w:pPr>
            <w:r>
              <w:rPr>
                <w:sz w:val="16"/>
                <w:szCs w:val="18"/>
              </w:rPr>
              <w:t>f</w:t>
            </w:r>
            <w:r w:rsidR="00B07A71">
              <w:rPr>
                <w:sz w:val="16"/>
                <w:szCs w:val="18"/>
              </w:rPr>
              <w:t xml:space="preserve">ix </w:t>
            </w:r>
            <w:r w:rsidR="00B07A71" w:rsidRPr="001576A3">
              <w:rPr>
                <w:sz w:val="14"/>
                <w:szCs w:val="16"/>
              </w:rPr>
              <w:t>(</w:t>
            </w:r>
            <w:r w:rsidRPr="001576A3">
              <w:rPr>
                <w:sz w:val="14"/>
                <w:szCs w:val="16"/>
              </w:rPr>
              <w:t>no foul</w:t>
            </w:r>
            <w:r w:rsidR="001576A3">
              <w:rPr>
                <w:sz w:val="14"/>
                <w:szCs w:val="16"/>
              </w:rPr>
              <w:t>ing</w:t>
            </w:r>
            <w:r w:rsidRPr="001576A3">
              <w:rPr>
                <w:sz w:val="14"/>
                <w:szCs w:val="16"/>
              </w:rPr>
              <w:t>)</w:t>
            </w:r>
          </w:p>
        </w:tc>
      </w:tr>
      <w:tr w:rsidR="005042AD" w:rsidRPr="00A808EE" w14:paraId="31F3792D"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397C27C5" w14:textId="77777777" w:rsidR="005042AD" w:rsidRPr="00EE0F40" w:rsidRDefault="005042AD" w:rsidP="00BF296A">
            <w:pPr>
              <w:rPr>
                <w:sz w:val="16"/>
                <w:szCs w:val="18"/>
              </w:rPr>
            </w:pPr>
          </w:p>
        </w:tc>
        <w:tc>
          <w:tcPr>
            <w:tcW w:w="3538" w:type="dxa"/>
            <w:tcBorders>
              <w:top w:val="nil"/>
              <w:left w:val="single" w:sz="4" w:space="0" w:color="auto"/>
              <w:bottom w:val="single" w:sz="4" w:space="0" w:color="auto"/>
              <w:right w:val="nil"/>
            </w:tcBorders>
          </w:tcPr>
          <w:p w14:paraId="6B0E7C3E" w14:textId="5DACFBBF" w:rsidR="005042AD" w:rsidRPr="00EE0F40" w:rsidRDefault="009D27CC" w:rsidP="00BF296A">
            <w:pPr>
              <w:rPr>
                <w:sz w:val="16"/>
                <w:szCs w:val="18"/>
              </w:rPr>
            </w:pPr>
            <w:r>
              <w:rPr>
                <w:sz w:val="16"/>
                <w:szCs w:val="18"/>
              </w:rPr>
              <w:t>Freundlich exponent (</w:t>
            </w:r>
            <m:oMath>
              <m:r>
                <w:rPr>
                  <w:rFonts w:ascii="Cambria Math" w:hAnsi="Cambria Math"/>
                  <w:szCs w:val="20"/>
                </w:rPr>
                <m:t>1/n</m:t>
              </m:r>
            </m:oMath>
            <w:r>
              <w:rPr>
                <w:sz w:val="16"/>
                <w:szCs w:val="18"/>
              </w:rPr>
              <w:t>)</w:t>
            </w:r>
          </w:p>
        </w:tc>
        <w:tc>
          <w:tcPr>
            <w:tcW w:w="283" w:type="dxa"/>
            <w:tcBorders>
              <w:top w:val="nil"/>
              <w:left w:val="nil"/>
              <w:bottom w:val="single" w:sz="4" w:space="0" w:color="auto"/>
              <w:right w:val="nil"/>
            </w:tcBorders>
          </w:tcPr>
          <w:p w14:paraId="25C141E6" w14:textId="77777777" w:rsidR="005042AD" w:rsidRPr="00EE0F40" w:rsidRDefault="005042AD" w:rsidP="00BF296A">
            <w:pPr>
              <w:rPr>
                <w:sz w:val="16"/>
                <w:szCs w:val="18"/>
              </w:rPr>
            </w:pPr>
          </w:p>
        </w:tc>
        <w:tc>
          <w:tcPr>
            <w:tcW w:w="1425" w:type="dxa"/>
            <w:tcBorders>
              <w:top w:val="nil"/>
              <w:left w:val="nil"/>
              <w:bottom w:val="single" w:sz="4" w:space="0" w:color="auto"/>
              <w:right w:val="nil"/>
            </w:tcBorders>
          </w:tcPr>
          <w:p w14:paraId="0209D346" w14:textId="0D227E3E" w:rsidR="005042AD" w:rsidRPr="00EE0F40" w:rsidRDefault="00EB7551" w:rsidP="00BF296A">
            <w:pPr>
              <w:rPr>
                <w:sz w:val="16"/>
                <w:szCs w:val="18"/>
              </w:rPr>
            </w:pPr>
            <w:r>
              <w:rPr>
                <w:sz w:val="16"/>
                <w:szCs w:val="18"/>
              </w:rPr>
              <w:t>xn</w:t>
            </w:r>
          </w:p>
        </w:tc>
        <w:tc>
          <w:tcPr>
            <w:tcW w:w="1275" w:type="dxa"/>
            <w:tcBorders>
              <w:top w:val="nil"/>
              <w:left w:val="nil"/>
              <w:bottom w:val="single" w:sz="4" w:space="0" w:color="auto"/>
              <w:right w:val="nil"/>
            </w:tcBorders>
          </w:tcPr>
          <w:p w14:paraId="4DFAD92E" w14:textId="5052A305" w:rsidR="005042AD" w:rsidRPr="00EE0F40" w:rsidRDefault="00D726BD" w:rsidP="00BF296A">
            <w:pPr>
              <w:rPr>
                <w:sz w:val="16"/>
                <w:szCs w:val="18"/>
              </w:rPr>
            </w:pPr>
            <w:r>
              <w:rPr>
                <w:sz w:val="16"/>
                <w:szCs w:val="18"/>
              </w:rPr>
              <w:t>(-)</w:t>
            </w:r>
          </w:p>
        </w:tc>
        <w:tc>
          <w:tcPr>
            <w:tcW w:w="1134" w:type="dxa"/>
            <w:tcBorders>
              <w:top w:val="nil"/>
              <w:left w:val="nil"/>
              <w:bottom w:val="single" w:sz="4" w:space="0" w:color="auto"/>
              <w:right w:val="nil"/>
            </w:tcBorders>
          </w:tcPr>
          <w:p w14:paraId="2B6A8EC2" w14:textId="3D0EF151" w:rsidR="005042AD" w:rsidRPr="00EE0F40" w:rsidRDefault="00D726BD" w:rsidP="00BF296A">
            <w:pPr>
              <w:rPr>
                <w:sz w:val="16"/>
                <w:szCs w:val="18"/>
              </w:rPr>
            </w:pPr>
            <w:r>
              <w:rPr>
                <w:sz w:val="16"/>
                <w:szCs w:val="18"/>
              </w:rPr>
              <w:t>fixed</w:t>
            </w:r>
          </w:p>
        </w:tc>
      </w:tr>
      <w:tr w:rsidR="005A3341" w:rsidRPr="00A808EE" w14:paraId="7428746E"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647C7EE0" w14:textId="08F0F435" w:rsidR="005A3341" w:rsidRPr="00474FF0" w:rsidRDefault="00474FF0" w:rsidP="00474FF0">
            <w:pPr>
              <w:rPr>
                <w:i/>
                <w:iCs/>
                <w:sz w:val="16"/>
                <w:szCs w:val="18"/>
              </w:rPr>
            </w:pPr>
            <w:r>
              <w:rPr>
                <w:i/>
                <w:iCs/>
                <w:sz w:val="16"/>
                <w:szCs w:val="18"/>
              </w:rPr>
              <w:t>Bed properties</w:t>
            </w:r>
          </w:p>
        </w:tc>
        <w:tc>
          <w:tcPr>
            <w:tcW w:w="3538" w:type="dxa"/>
            <w:tcBorders>
              <w:top w:val="single" w:sz="4" w:space="0" w:color="auto"/>
              <w:left w:val="single" w:sz="4" w:space="0" w:color="auto"/>
              <w:bottom w:val="nil"/>
              <w:right w:val="nil"/>
            </w:tcBorders>
          </w:tcPr>
          <w:p w14:paraId="171C34D0" w14:textId="7C2E4265" w:rsidR="005A3341" w:rsidRPr="00EE0F40" w:rsidRDefault="002D5B1C" w:rsidP="00BF296A">
            <w:pPr>
              <w:rPr>
                <w:sz w:val="16"/>
                <w:szCs w:val="18"/>
              </w:rPr>
            </w:pPr>
            <w:r>
              <w:rPr>
                <w:sz w:val="16"/>
                <w:szCs w:val="18"/>
              </w:rPr>
              <w:t xml:space="preserve">Radius </w:t>
            </w:r>
            <w:r w:rsidR="00573F77">
              <w:rPr>
                <w:sz w:val="16"/>
                <w:szCs w:val="18"/>
              </w:rPr>
              <w:t>particle</w:t>
            </w:r>
            <w:r w:rsidR="00764018">
              <w:rPr>
                <w:sz w:val="16"/>
                <w:szCs w:val="18"/>
              </w:rPr>
              <w:t xml:space="preserv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sidR="00764018">
              <w:rPr>
                <w:sz w:val="16"/>
                <w:szCs w:val="18"/>
              </w:rPr>
              <w:t>)</w:t>
            </w:r>
          </w:p>
        </w:tc>
        <w:tc>
          <w:tcPr>
            <w:tcW w:w="283" w:type="dxa"/>
            <w:tcBorders>
              <w:top w:val="single" w:sz="4" w:space="0" w:color="auto"/>
              <w:left w:val="nil"/>
              <w:bottom w:val="nil"/>
              <w:right w:val="nil"/>
            </w:tcBorders>
          </w:tcPr>
          <w:p w14:paraId="3022D672" w14:textId="77777777" w:rsidR="005A3341" w:rsidRPr="00EE0F40" w:rsidRDefault="005A3341" w:rsidP="00BF296A">
            <w:pPr>
              <w:rPr>
                <w:sz w:val="16"/>
                <w:szCs w:val="18"/>
              </w:rPr>
            </w:pPr>
          </w:p>
        </w:tc>
        <w:tc>
          <w:tcPr>
            <w:tcW w:w="1425" w:type="dxa"/>
            <w:tcBorders>
              <w:top w:val="single" w:sz="4" w:space="0" w:color="auto"/>
              <w:left w:val="nil"/>
              <w:bottom w:val="nil"/>
              <w:right w:val="nil"/>
            </w:tcBorders>
          </w:tcPr>
          <w:p w14:paraId="4389A6CF" w14:textId="06850CB8" w:rsidR="005A3341" w:rsidRPr="00EE0F40" w:rsidRDefault="00DA6042" w:rsidP="00BF296A">
            <w:pPr>
              <w:rPr>
                <w:sz w:val="16"/>
                <w:szCs w:val="18"/>
              </w:rPr>
            </w:pPr>
            <w:r>
              <w:rPr>
                <w:sz w:val="16"/>
                <w:szCs w:val="18"/>
              </w:rPr>
              <w:t>rad</w:t>
            </w:r>
          </w:p>
        </w:tc>
        <w:tc>
          <w:tcPr>
            <w:tcW w:w="1275" w:type="dxa"/>
            <w:tcBorders>
              <w:top w:val="single" w:sz="4" w:space="0" w:color="auto"/>
              <w:left w:val="nil"/>
              <w:bottom w:val="nil"/>
              <w:right w:val="nil"/>
            </w:tcBorders>
          </w:tcPr>
          <w:p w14:paraId="12D13369" w14:textId="78C782C8" w:rsidR="005A3341" w:rsidRPr="00EE0F40" w:rsidRDefault="009F0608" w:rsidP="00BF296A">
            <w:pPr>
              <w:rPr>
                <w:sz w:val="16"/>
                <w:szCs w:val="18"/>
              </w:rPr>
            </w:pPr>
            <w:r>
              <w:rPr>
                <w:sz w:val="16"/>
                <w:szCs w:val="18"/>
              </w:rPr>
              <w:t>c</w:t>
            </w:r>
            <w:r w:rsidR="00200409">
              <w:rPr>
                <w:sz w:val="16"/>
                <w:szCs w:val="18"/>
              </w:rPr>
              <w:t>m</w:t>
            </w:r>
          </w:p>
        </w:tc>
        <w:tc>
          <w:tcPr>
            <w:tcW w:w="1134" w:type="dxa"/>
            <w:tcBorders>
              <w:top w:val="single" w:sz="4" w:space="0" w:color="auto"/>
              <w:left w:val="nil"/>
              <w:bottom w:val="nil"/>
              <w:right w:val="nil"/>
            </w:tcBorders>
          </w:tcPr>
          <w:p w14:paraId="7EADFF4F" w14:textId="0B5C0A3C" w:rsidR="005A3341" w:rsidRPr="00EE0F40" w:rsidRDefault="00DA6042" w:rsidP="00BF296A">
            <w:pPr>
              <w:rPr>
                <w:sz w:val="16"/>
                <w:szCs w:val="18"/>
              </w:rPr>
            </w:pPr>
            <w:r>
              <w:rPr>
                <w:sz w:val="16"/>
                <w:szCs w:val="18"/>
              </w:rPr>
              <w:t>fixed</w:t>
            </w:r>
          </w:p>
        </w:tc>
      </w:tr>
      <w:tr w:rsidR="00E477AC" w:rsidRPr="00A808EE" w14:paraId="1D56F47C" w14:textId="77777777" w:rsidTr="001576A3">
        <w:tc>
          <w:tcPr>
            <w:tcW w:w="1417" w:type="dxa"/>
            <w:vMerge/>
            <w:tcBorders>
              <w:left w:val="nil"/>
              <w:right w:val="single" w:sz="4" w:space="0" w:color="auto"/>
            </w:tcBorders>
            <w:shd w:val="clear" w:color="auto" w:fill="B4C6E7" w:themeFill="accent5" w:themeFillTint="66"/>
          </w:tcPr>
          <w:p w14:paraId="4F078E2E"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6FE65C0A" w14:textId="3E0C3AC3" w:rsidR="00E477AC" w:rsidRPr="00EE0F40" w:rsidRDefault="00387A08" w:rsidP="00E477AC">
            <w:pPr>
              <w:rPr>
                <w:sz w:val="16"/>
                <w:szCs w:val="18"/>
              </w:rPr>
            </w:pPr>
            <w:r>
              <w:rPr>
                <w:sz w:val="16"/>
                <w:szCs w:val="18"/>
              </w:rPr>
              <w:t>P</w:t>
            </w:r>
            <w:r w:rsidR="00E477AC">
              <w:rPr>
                <w:sz w:val="16"/>
                <w:szCs w:val="18"/>
              </w:rPr>
              <w:t>orosity</w:t>
            </w:r>
            <w:r>
              <w:rPr>
                <w:sz w:val="16"/>
                <w:szCs w:val="18"/>
              </w:rPr>
              <w:t xml:space="preserve"> particle</w:t>
            </w:r>
            <w:r w:rsidR="00D34D51">
              <w:rPr>
                <w:sz w:val="16"/>
                <w:szCs w:val="18"/>
              </w:rPr>
              <w:t xml:space="preserve"> (</w:t>
            </w:r>
            <m:oMath>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oMath>
            <w:r w:rsidR="00D34D51">
              <w:rPr>
                <w:sz w:val="16"/>
                <w:szCs w:val="18"/>
              </w:rPr>
              <w:t>)</w:t>
            </w:r>
          </w:p>
        </w:tc>
        <w:tc>
          <w:tcPr>
            <w:tcW w:w="283" w:type="dxa"/>
            <w:tcBorders>
              <w:top w:val="nil"/>
              <w:left w:val="nil"/>
              <w:bottom w:val="nil"/>
              <w:right w:val="nil"/>
            </w:tcBorders>
          </w:tcPr>
          <w:p w14:paraId="7365E9F6" w14:textId="77777777" w:rsidR="00E477AC" w:rsidRPr="00EE0F40" w:rsidRDefault="00E477AC" w:rsidP="00E477AC">
            <w:pPr>
              <w:rPr>
                <w:sz w:val="16"/>
                <w:szCs w:val="18"/>
              </w:rPr>
            </w:pPr>
          </w:p>
        </w:tc>
        <w:tc>
          <w:tcPr>
            <w:tcW w:w="1425" w:type="dxa"/>
            <w:tcBorders>
              <w:top w:val="nil"/>
              <w:left w:val="nil"/>
              <w:bottom w:val="nil"/>
              <w:right w:val="nil"/>
            </w:tcBorders>
          </w:tcPr>
          <w:p w14:paraId="27CD65CD" w14:textId="22B2A399" w:rsidR="00E477AC" w:rsidRPr="00EE0F40" w:rsidRDefault="00E477AC" w:rsidP="00E477AC">
            <w:pPr>
              <w:rPr>
                <w:sz w:val="16"/>
                <w:szCs w:val="18"/>
              </w:rPr>
            </w:pPr>
            <w:r>
              <w:rPr>
                <w:sz w:val="16"/>
                <w:szCs w:val="18"/>
              </w:rPr>
              <w:t>epor</w:t>
            </w:r>
          </w:p>
        </w:tc>
        <w:tc>
          <w:tcPr>
            <w:tcW w:w="1275" w:type="dxa"/>
            <w:tcBorders>
              <w:top w:val="nil"/>
              <w:left w:val="nil"/>
              <w:bottom w:val="nil"/>
              <w:right w:val="nil"/>
            </w:tcBorders>
          </w:tcPr>
          <w:p w14:paraId="0DC71E73" w14:textId="70EC0DBD" w:rsidR="00E477AC" w:rsidRPr="00EE0F40" w:rsidRDefault="00E477AC" w:rsidP="00E477AC">
            <w:pPr>
              <w:rPr>
                <w:sz w:val="16"/>
                <w:szCs w:val="18"/>
              </w:rPr>
            </w:pPr>
            <w:r>
              <w:rPr>
                <w:sz w:val="16"/>
                <w:szCs w:val="18"/>
              </w:rPr>
              <w:t>(-)</w:t>
            </w:r>
          </w:p>
        </w:tc>
        <w:tc>
          <w:tcPr>
            <w:tcW w:w="1134" w:type="dxa"/>
            <w:tcBorders>
              <w:top w:val="nil"/>
              <w:left w:val="nil"/>
              <w:bottom w:val="nil"/>
              <w:right w:val="nil"/>
            </w:tcBorders>
          </w:tcPr>
          <w:p w14:paraId="2AE7E55D" w14:textId="6E916D45" w:rsidR="00E477AC" w:rsidRPr="00EE0F40" w:rsidRDefault="00E477AC" w:rsidP="00E477AC">
            <w:pPr>
              <w:rPr>
                <w:sz w:val="16"/>
                <w:szCs w:val="18"/>
              </w:rPr>
            </w:pPr>
            <w:r>
              <w:rPr>
                <w:sz w:val="16"/>
                <w:szCs w:val="18"/>
              </w:rPr>
              <w:t>fixed</w:t>
            </w:r>
          </w:p>
        </w:tc>
      </w:tr>
      <w:tr w:rsidR="00E477AC" w:rsidRPr="00A808EE" w14:paraId="7E64B8D5" w14:textId="77777777" w:rsidTr="001576A3">
        <w:tc>
          <w:tcPr>
            <w:tcW w:w="1417" w:type="dxa"/>
            <w:vMerge/>
            <w:tcBorders>
              <w:left w:val="nil"/>
              <w:right w:val="single" w:sz="4" w:space="0" w:color="auto"/>
            </w:tcBorders>
            <w:shd w:val="clear" w:color="auto" w:fill="B4C6E7" w:themeFill="accent5" w:themeFillTint="66"/>
          </w:tcPr>
          <w:p w14:paraId="2BEDE867"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60F98976" w14:textId="680CE9A9" w:rsidR="00E477AC" w:rsidRPr="00EE0F40" w:rsidRDefault="00E477AC" w:rsidP="00E477AC">
            <w:pPr>
              <w:rPr>
                <w:sz w:val="16"/>
                <w:szCs w:val="18"/>
              </w:rPr>
            </w:pPr>
            <w:r w:rsidRPr="00871122">
              <w:rPr>
                <w:sz w:val="16"/>
                <w:szCs w:val="18"/>
              </w:rPr>
              <w:t>Pore to surface diffusion ratio</w:t>
            </w:r>
            <w:r w:rsidR="00871122" w:rsidRPr="00871122">
              <w:rPr>
                <w:sz w:val="16"/>
                <w:szCs w:val="18"/>
              </w:rPr>
              <w:t xml:space="preserve"> (</w:t>
            </w:r>
            <m:oMath>
              <m:r>
                <w:rPr>
                  <w:rFonts w:ascii="Cambria Math" w:hAnsi="Cambria Math"/>
                  <w:noProof/>
                </w:rPr>
                <m:t>SPDFR</m:t>
              </m:r>
            </m:oMath>
            <w:r w:rsidR="00871122" w:rsidRPr="00871122">
              <w:rPr>
                <w:sz w:val="16"/>
                <w:szCs w:val="18"/>
              </w:rPr>
              <w:t>)</w:t>
            </w:r>
          </w:p>
        </w:tc>
        <w:tc>
          <w:tcPr>
            <w:tcW w:w="283" w:type="dxa"/>
            <w:tcBorders>
              <w:top w:val="nil"/>
              <w:left w:val="nil"/>
              <w:bottom w:val="nil"/>
              <w:right w:val="nil"/>
            </w:tcBorders>
          </w:tcPr>
          <w:p w14:paraId="601B7019" w14:textId="77777777" w:rsidR="00E477AC" w:rsidRPr="00EE0F40" w:rsidRDefault="00E477AC" w:rsidP="00E477AC">
            <w:pPr>
              <w:rPr>
                <w:sz w:val="16"/>
                <w:szCs w:val="18"/>
              </w:rPr>
            </w:pPr>
          </w:p>
        </w:tc>
        <w:tc>
          <w:tcPr>
            <w:tcW w:w="1425" w:type="dxa"/>
            <w:tcBorders>
              <w:top w:val="nil"/>
              <w:left w:val="nil"/>
              <w:bottom w:val="nil"/>
              <w:right w:val="nil"/>
            </w:tcBorders>
          </w:tcPr>
          <w:p w14:paraId="17A84F11" w14:textId="34EE41DC" w:rsidR="00E477AC" w:rsidRPr="00EE0F40" w:rsidRDefault="00E477AC" w:rsidP="00E477AC">
            <w:pPr>
              <w:rPr>
                <w:sz w:val="16"/>
                <w:szCs w:val="18"/>
              </w:rPr>
            </w:pPr>
            <w:r>
              <w:rPr>
                <w:sz w:val="16"/>
                <w:szCs w:val="18"/>
              </w:rPr>
              <w:t>psdfr</w:t>
            </w:r>
          </w:p>
        </w:tc>
        <w:tc>
          <w:tcPr>
            <w:tcW w:w="1275" w:type="dxa"/>
            <w:tcBorders>
              <w:top w:val="nil"/>
              <w:left w:val="nil"/>
              <w:bottom w:val="nil"/>
              <w:right w:val="nil"/>
            </w:tcBorders>
          </w:tcPr>
          <w:p w14:paraId="2EEE0CCE" w14:textId="2AD80951" w:rsidR="00E477AC" w:rsidRPr="00EE0F40" w:rsidRDefault="00E477AC" w:rsidP="00E477AC">
            <w:pPr>
              <w:rPr>
                <w:sz w:val="16"/>
                <w:szCs w:val="18"/>
              </w:rPr>
            </w:pPr>
            <w:r>
              <w:rPr>
                <w:sz w:val="16"/>
                <w:szCs w:val="18"/>
              </w:rPr>
              <w:t>(-)</w:t>
            </w:r>
          </w:p>
        </w:tc>
        <w:tc>
          <w:tcPr>
            <w:tcW w:w="1134" w:type="dxa"/>
            <w:tcBorders>
              <w:top w:val="nil"/>
              <w:left w:val="nil"/>
              <w:bottom w:val="nil"/>
              <w:right w:val="nil"/>
            </w:tcBorders>
          </w:tcPr>
          <w:p w14:paraId="7D6DF534" w14:textId="0DE420DB" w:rsidR="00E477AC" w:rsidRPr="00EE0F40" w:rsidRDefault="00E477AC" w:rsidP="00E477AC">
            <w:pPr>
              <w:rPr>
                <w:sz w:val="16"/>
                <w:szCs w:val="18"/>
              </w:rPr>
            </w:pPr>
            <w:r>
              <w:rPr>
                <w:sz w:val="16"/>
                <w:szCs w:val="18"/>
              </w:rPr>
              <w:t>fixed</w:t>
            </w:r>
          </w:p>
        </w:tc>
      </w:tr>
      <w:tr w:rsidR="00E477AC" w:rsidRPr="00A808EE" w14:paraId="7E34085F" w14:textId="77777777" w:rsidTr="001576A3">
        <w:tc>
          <w:tcPr>
            <w:tcW w:w="1417" w:type="dxa"/>
            <w:vMerge/>
            <w:tcBorders>
              <w:left w:val="nil"/>
              <w:right w:val="single" w:sz="4" w:space="0" w:color="auto"/>
            </w:tcBorders>
            <w:shd w:val="clear" w:color="auto" w:fill="B4C6E7" w:themeFill="accent5" w:themeFillTint="66"/>
          </w:tcPr>
          <w:p w14:paraId="7913C7C6"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06E3F5A3" w14:textId="66BA7860" w:rsidR="00E477AC" w:rsidRPr="004F07A4" w:rsidRDefault="00E477AC" w:rsidP="00E477AC">
            <w:pPr>
              <w:rPr>
                <w:sz w:val="16"/>
                <w:szCs w:val="18"/>
              </w:rPr>
            </w:pPr>
            <w:r w:rsidRPr="004F07A4">
              <w:rPr>
                <w:sz w:val="16"/>
                <w:szCs w:val="18"/>
              </w:rPr>
              <w:t>Particle density</w:t>
            </w:r>
            <w:r w:rsidR="004F07A4" w:rsidRPr="004F07A4">
              <w:rPr>
                <w:sz w:val="16"/>
                <w:szCs w:val="18"/>
              </w:rPr>
              <w:t xml:space="preserve">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004F07A4" w:rsidRPr="004F07A4">
              <w:rPr>
                <w:sz w:val="16"/>
                <w:szCs w:val="18"/>
              </w:rPr>
              <w:t>)</w:t>
            </w:r>
          </w:p>
        </w:tc>
        <w:tc>
          <w:tcPr>
            <w:tcW w:w="283" w:type="dxa"/>
            <w:tcBorders>
              <w:top w:val="nil"/>
              <w:left w:val="nil"/>
              <w:bottom w:val="nil"/>
              <w:right w:val="nil"/>
            </w:tcBorders>
          </w:tcPr>
          <w:p w14:paraId="725327AF" w14:textId="77777777" w:rsidR="00E477AC" w:rsidRPr="00EE0F40" w:rsidRDefault="00E477AC" w:rsidP="00E477AC">
            <w:pPr>
              <w:rPr>
                <w:sz w:val="16"/>
                <w:szCs w:val="18"/>
              </w:rPr>
            </w:pPr>
          </w:p>
        </w:tc>
        <w:tc>
          <w:tcPr>
            <w:tcW w:w="1425" w:type="dxa"/>
            <w:tcBorders>
              <w:top w:val="nil"/>
              <w:left w:val="nil"/>
              <w:bottom w:val="nil"/>
              <w:right w:val="nil"/>
            </w:tcBorders>
          </w:tcPr>
          <w:p w14:paraId="7B264AA0" w14:textId="1F83D00B" w:rsidR="00E477AC" w:rsidRPr="00EE0F40" w:rsidRDefault="00E477AC" w:rsidP="00E477AC">
            <w:pPr>
              <w:rPr>
                <w:sz w:val="16"/>
                <w:szCs w:val="18"/>
              </w:rPr>
            </w:pPr>
            <w:r>
              <w:rPr>
                <w:sz w:val="16"/>
                <w:szCs w:val="18"/>
              </w:rPr>
              <w:t>rhop</w:t>
            </w:r>
          </w:p>
        </w:tc>
        <w:tc>
          <w:tcPr>
            <w:tcW w:w="1275" w:type="dxa"/>
            <w:tcBorders>
              <w:top w:val="nil"/>
              <w:left w:val="nil"/>
              <w:bottom w:val="nil"/>
              <w:right w:val="nil"/>
            </w:tcBorders>
          </w:tcPr>
          <w:p w14:paraId="0709C541" w14:textId="3CEA336E" w:rsidR="00E477AC" w:rsidRPr="00EE0F40" w:rsidRDefault="00E477AC" w:rsidP="00E477AC">
            <w:pPr>
              <w:rPr>
                <w:sz w:val="16"/>
                <w:szCs w:val="18"/>
              </w:rPr>
            </w:pPr>
            <w:r>
              <w:rPr>
                <w:sz w:val="16"/>
                <w:szCs w:val="18"/>
              </w:rPr>
              <w:t>g/ml</w:t>
            </w:r>
          </w:p>
        </w:tc>
        <w:tc>
          <w:tcPr>
            <w:tcW w:w="1134" w:type="dxa"/>
            <w:tcBorders>
              <w:top w:val="nil"/>
              <w:left w:val="nil"/>
              <w:bottom w:val="nil"/>
              <w:right w:val="nil"/>
            </w:tcBorders>
          </w:tcPr>
          <w:p w14:paraId="1CE0FC19" w14:textId="669701AE" w:rsidR="00E477AC" w:rsidRPr="00EE0F40" w:rsidRDefault="00E477AC" w:rsidP="00E477AC">
            <w:pPr>
              <w:rPr>
                <w:sz w:val="16"/>
                <w:szCs w:val="18"/>
              </w:rPr>
            </w:pPr>
            <w:r>
              <w:rPr>
                <w:sz w:val="16"/>
                <w:szCs w:val="18"/>
              </w:rPr>
              <w:t>fixed</w:t>
            </w:r>
          </w:p>
        </w:tc>
      </w:tr>
      <w:tr w:rsidR="00E477AC" w:rsidRPr="00A808EE" w14:paraId="1FADEFF9" w14:textId="77777777" w:rsidTr="001576A3">
        <w:tc>
          <w:tcPr>
            <w:tcW w:w="1417" w:type="dxa"/>
            <w:vMerge/>
            <w:tcBorders>
              <w:left w:val="nil"/>
              <w:right w:val="single" w:sz="4" w:space="0" w:color="auto"/>
            </w:tcBorders>
            <w:shd w:val="clear" w:color="auto" w:fill="B4C6E7" w:themeFill="accent5" w:themeFillTint="66"/>
          </w:tcPr>
          <w:p w14:paraId="2D3214AE"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75502DE6" w14:textId="4B15CDDF" w:rsidR="00E477AC" w:rsidRPr="00EE0F40" w:rsidRDefault="00E477AC" w:rsidP="00E477AC">
            <w:pPr>
              <w:rPr>
                <w:sz w:val="16"/>
                <w:szCs w:val="18"/>
              </w:rPr>
            </w:pPr>
            <w:r w:rsidRPr="00D2206A">
              <w:rPr>
                <w:sz w:val="16"/>
                <w:szCs w:val="18"/>
              </w:rPr>
              <w:t>Apparent</w:t>
            </w:r>
            <w:r w:rsidR="00D2206A">
              <w:rPr>
                <w:sz w:val="16"/>
                <w:szCs w:val="18"/>
              </w:rPr>
              <w:t xml:space="preserve"> particle</w:t>
            </w:r>
            <w:r w:rsidRPr="00D2206A">
              <w:rPr>
                <w:sz w:val="16"/>
                <w:szCs w:val="18"/>
              </w:rPr>
              <w:t xml:space="preserve"> density</w:t>
            </w:r>
            <w:r w:rsidR="00D2206A" w:rsidRPr="00D2206A">
              <w:rPr>
                <w:sz w:val="16"/>
                <w:szCs w:val="18"/>
              </w:rPr>
              <w:t xml:space="preserve"> (</w:t>
            </w: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00D2206A" w:rsidRPr="00D2206A">
              <w:rPr>
                <w:sz w:val="16"/>
                <w:szCs w:val="18"/>
              </w:rPr>
              <w:t>)</w:t>
            </w:r>
          </w:p>
        </w:tc>
        <w:tc>
          <w:tcPr>
            <w:tcW w:w="283" w:type="dxa"/>
            <w:tcBorders>
              <w:top w:val="nil"/>
              <w:left w:val="nil"/>
              <w:bottom w:val="nil"/>
              <w:right w:val="nil"/>
            </w:tcBorders>
          </w:tcPr>
          <w:p w14:paraId="1FFDD6D4" w14:textId="77777777" w:rsidR="00E477AC" w:rsidRPr="00EE0F40" w:rsidRDefault="00E477AC" w:rsidP="00E477AC">
            <w:pPr>
              <w:rPr>
                <w:sz w:val="16"/>
                <w:szCs w:val="18"/>
              </w:rPr>
            </w:pPr>
          </w:p>
        </w:tc>
        <w:tc>
          <w:tcPr>
            <w:tcW w:w="1425" w:type="dxa"/>
            <w:tcBorders>
              <w:top w:val="nil"/>
              <w:left w:val="nil"/>
              <w:bottom w:val="nil"/>
              <w:right w:val="nil"/>
            </w:tcBorders>
          </w:tcPr>
          <w:p w14:paraId="682749AC" w14:textId="3EF73632" w:rsidR="00E477AC" w:rsidRPr="00EE0F40" w:rsidRDefault="00E477AC" w:rsidP="00E477AC">
            <w:pPr>
              <w:rPr>
                <w:sz w:val="16"/>
                <w:szCs w:val="18"/>
              </w:rPr>
            </w:pPr>
            <w:r>
              <w:rPr>
                <w:sz w:val="16"/>
                <w:szCs w:val="18"/>
              </w:rPr>
              <w:t>rhof</w:t>
            </w:r>
          </w:p>
        </w:tc>
        <w:tc>
          <w:tcPr>
            <w:tcW w:w="1275" w:type="dxa"/>
            <w:tcBorders>
              <w:top w:val="nil"/>
              <w:left w:val="nil"/>
              <w:bottom w:val="nil"/>
              <w:right w:val="nil"/>
            </w:tcBorders>
          </w:tcPr>
          <w:p w14:paraId="46423056" w14:textId="7FC3D5FA" w:rsidR="00E477AC" w:rsidRPr="00BE798E" w:rsidRDefault="00E477AC" w:rsidP="00E477AC">
            <w:pPr>
              <w:rPr>
                <w:b/>
                <w:bCs/>
                <w:sz w:val="16"/>
                <w:szCs w:val="18"/>
              </w:rPr>
            </w:pPr>
            <w:r w:rsidRPr="002427F3">
              <w:rPr>
                <w:sz w:val="16"/>
                <w:szCs w:val="18"/>
              </w:rPr>
              <w:t>g/ml</w:t>
            </w:r>
          </w:p>
        </w:tc>
        <w:tc>
          <w:tcPr>
            <w:tcW w:w="1134" w:type="dxa"/>
            <w:tcBorders>
              <w:top w:val="nil"/>
              <w:left w:val="nil"/>
              <w:bottom w:val="nil"/>
              <w:right w:val="nil"/>
            </w:tcBorders>
          </w:tcPr>
          <w:p w14:paraId="74453FCF" w14:textId="58761CA0" w:rsidR="00E477AC" w:rsidRPr="00EE0F40" w:rsidRDefault="00E477AC" w:rsidP="00E477AC">
            <w:pPr>
              <w:rPr>
                <w:sz w:val="16"/>
                <w:szCs w:val="18"/>
              </w:rPr>
            </w:pPr>
            <w:r>
              <w:rPr>
                <w:sz w:val="16"/>
                <w:szCs w:val="18"/>
              </w:rPr>
              <w:t>fixed</w:t>
            </w:r>
          </w:p>
        </w:tc>
      </w:tr>
      <w:tr w:rsidR="00E477AC" w:rsidRPr="00A808EE" w14:paraId="075F99A5" w14:textId="77777777" w:rsidTr="001576A3">
        <w:tc>
          <w:tcPr>
            <w:tcW w:w="1417" w:type="dxa"/>
            <w:vMerge/>
            <w:tcBorders>
              <w:left w:val="nil"/>
              <w:right w:val="single" w:sz="4" w:space="0" w:color="auto"/>
            </w:tcBorders>
            <w:shd w:val="clear" w:color="auto" w:fill="B4C6E7" w:themeFill="accent5" w:themeFillTint="66"/>
          </w:tcPr>
          <w:p w14:paraId="7D07B5F0"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2BDBB971" w14:textId="0A2983DB" w:rsidR="00E477AC" w:rsidRPr="00EE0F40" w:rsidRDefault="00E477AC" w:rsidP="00E477AC">
            <w:pPr>
              <w:rPr>
                <w:sz w:val="16"/>
                <w:szCs w:val="18"/>
              </w:rPr>
            </w:pPr>
            <w:r>
              <w:rPr>
                <w:sz w:val="16"/>
                <w:szCs w:val="18"/>
              </w:rPr>
              <w:t>Length bed</w:t>
            </w:r>
          </w:p>
        </w:tc>
        <w:tc>
          <w:tcPr>
            <w:tcW w:w="283" w:type="dxa"/>
            <w:tcBorders>
              <w:top w:val="nil"/>
              <w:left w:val="nil"/>
              <w:bottom w:val="nil"/>
              <w:right w:val="nil"/>
            </w:tcBorders>
          </w:tcPr>
          <w:p w14:paraId="2765E444" w14:textId="77777777" w:rsidR="00E477AC" w:rsidRPr="00EE0F40" w:rsidRDefault="00E477AC" w:rsidP="00E477AC">
            <w:pPr>
              <w:rPr>
                <w:sz w:val="16"/>
                <w:szCs w:val="18"/>
              </w:rPr>
            </w:pPr>
          </w:p>
        </w:tc>
        <w:tc>
          <w:tcPr>
            <w:tcW w:w="1425" w:type="dxa"/>
            <w:tcBorders>
              <w:top w:val="nil"/>
              <w:left w:val="nil"/>
              <w:bottom w:val="nil"/>
              <w:right w:val="nil"/>
            </w:tcBorders>
          </w:tcPr>
          <w:p w14:paraId="0AF2D1BC" w14:textId="78CE0ED0" w:rsidR="00E477AC" w:rsidRPr="00EE0F40" w:rsidRDefault="00403D36" w:rsidP="00E477AC">
            <w:pPr>
              <w:rPr>
                <w:sz w:val="16"/>
                <w:szCs w:val="18"/>
              </w:rPr>
            </w:pPr>
            <w:r>
              <w:rPr>
                <w:sz w:val="16"/>
                <w:szCs w:val="18"/>
              </w:rPr>
              <w:t>L</w:t>
            </w:r>
          </w:p>
        </w:tc>
        <w:tc>
          <w:tcPr>
            <w:tcW w:w="1275" w:type="dxa"/>
            <w:tcBorders>
              <w:top w:val="nil"/>
              <w:left w:val="nil"/>
              <w:bottom w:val="nil"/>
              <w:right w:val="nil"/>
            </w:tcBorders>
          </w:tcPr>
          <w:p w14:paraId="2064C249" w14:textId="16F4E1EA" w:rsidR="00E477AC" w:rsidRPr="00EE0F40" w:rsidRDefault="00E477AC" w:rsidP="00E477AC">
            <w:pPr>
              <w:rPr>
                <w:sz w:val="16"/>
                <w:szCs w:val="18"/>
              </w:rPr>
            </w:pPr>
            <w:r>
              <w:rPr>
                <w:sz w:val="16"/>
                <w:szCs w:val="18"/>
              </w:rPr>
              <w:t>cm</w:t>
            </w:r>
          </w:p>
        </w:tc>
        <w:tc>
          <w:tcPr>
            <w:tcW w:w="1134" w:type="dxa"/>
            <w:tcBorders>
              <w:top w:val="nil"/>
              <w:left w:val="nil"/>
              <w:bottom w:val="nil"/>
              <w:right w:val="nil"/>
            </w:tcBorders>
          </w:tcPr>
          <w:p w14:paraId="547E2BB5" w14:textId="50E56E47" w:rsidR="00E477AC" w:rsidRPr="00EE0F40" w:rsidRDefault="00E477AC" w:rsidP="00E477AC">
            <w:pPr>
              <w:rPr>
                <w:sz w:val="16"/>
                <w:szCs w:val="18"/>
              </w:rPr>
            </w:pPr>
            <w:r>
              <w:rPr>
                <w:sz w:val="16"/>
                <w:szCs w:val="18"/>
              </w:rPr>
              <w:t>fixed</w:t>
            </w:r>
          </w:p>
        </w:tc>
      </w:tr>
      <w:tr w:rsidR="00E477AC" w:rsidRPr="00A808EE" w14:paraId="3A5AE62B" w14:textId="77777777" w:rsidTr="001576A3">
        <w:tc>
          <w:tcPr>
            <w:tcW w:w="1417" w:type="dxa"/>
            <w:vMerge/>
            <w:tcBorders>
              <w:left w:val="nil"/>
              <w:right w:val="single" w:sz="4" w:space="0" w:color="auto"/>
            </w:tcBorders>
            <w:shd w:val="clear" w:color="auto" w:fill="B4C6E7" w:themeFill="accent5" w:themeFillTint="66"/>
          </w:tcPr>
          <w:p w14:paraId="79960F14"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0CCD5EB1" w14:textId="087B6278" w:rsidR="00E477AC" w:rsidRPr="00EE0F40" w:rsidRDefault="00E477AC" w:rsidP="00E477AC">
            <w:pPr>
              <w:rPr>
                <w:sz w:val="16"/>
                <w:szCs w:val="18"/>
              </w:rPr>
            </w:pPr>
            <w:r>
              <w:rPr>
                <w:sz w:val="16"/>
                <w:szCs w:val="18"/>
              </w:rPr>
              <w:t>Diameter bed</w:t>
            </w:r>
          </w:p>
        </w:tc>
        <w:tc>
          <w:tcPr>
            <w:tcW w:w="283" w:type="dxa"/>
            <w:tcBorders>
              <w:top w:val="nil"/>
              <w:left w:val="nil"/>
              <w:bottom w:val="nil"/>
              <w:right w:val="nil"/>
            </w:tcBorders>
          </w:tcPr>
          <w:p w14:paraId="3DB6597C" w14:textId="77777777" w:rsidR="00E477AC" w:rsidRPr="00EE0F40" w:rsidRDefault="00E477AC" w:rsidP="00E477AC">
            <w:pPr>
              <w:rPr>
                <w:sz w:val="16"/>
                <w:szCs w:val="18"/>
              </w:rPr>
            </w:pPr>
          </w:p>
        </w:tc>
        <w:tc>
          <w:tcPr>
            <w:tcW w:w="1425" w:type="dxa"/>
            <w:tcBorders>
              <w:top w:val="nil"/>
              <w:left w:val="nil"/>
              <w:bottom w:val="nil"/>
              <w:right w:val="nil"/>
            </w:tcBorders>
          </w:tcPr>
          <w:p w14:paraId="1793B1D5" w14:textId="5BC05F6D" w:rsidR="00E477AC" w:rsidRPr="00EE0F40" w:rsidRDefault="00403D36" w:rsidP="00E477AC">
            <w:pPr>
              <w:rPr>
                <w:sz w:val="16"/>
                <w:szCs w:val="18"/>
              </w:rPr>
            </w:pPr>
            <w:r>
              <w:rPr>
                <w:sz w:val="16"/>
                <w:szCs w:val="18"/>
              </w:rPr>
              <w:t>diam</w:t>
            </w:r>
          </w:p>
        </w:tc>
        <w:tc>
          <w:tcPr>
            <w:tcW w:w="1275" w:type="dxa"/>
            <w:tcBorders>
              <w:top w:val="nil"/>
              <w:left w:val="nil"/>
              <w:bottom w:val="nil"/>
              <w:right w:val="nil"/>
            </w:tcBorders>
          </w:tcPr>
          <w:p w14:paraId="1819EC4F" w14:textId="4B8B9EDB" w:rsidR="00E477AC" w:rsidRPr="00EE0F40" w:rsidRDefault="00E477AC" w:rsidP="00E477AC">
            <w:pPr>
              <w:rPr>
                <w:sz w:val="16"/>
                <w:szCs w:val="18"/>
              </w:rPr>
            </w:pPr>
            <w:r>
              <w:rPr>
                <w:sz w:val="16"/>
                <w:szCs w:val="18"/>
              </w:rPr>
              <w:t>cm</w:t>
            </w:r>
          </w:p>
        </w:tc>
        <w:tc>
          <w:tcPr>
            <w:tcW w:w="1134" w:type="dxa"/>
            <w:tcBorders>
              <w:top w:val="nil"/>
              <w:left w:val="nil"/>
              <w:bottom w:val="nil"/>
              <w:right w:val="nil"/>
            </w:tcBorders>
          </w:tcPr>
          <w:p w14:paraId="358B4175" w14:textId="3A04455A" w:rsidR="00E477AC" w:rsidRPr="00EE0F40" w:rsidRDefault="00E477AC" w:rsidP="00E477AC">
            <w:pPr>
              <w:rPr>
                <w:sz w:val="16"/>
                <w:szCs w:val="18"/>
              </w:rPr>
            </w:pPr>
            <w:r>
              <w:rPr>
                <w:sz w:val="16"/>
                <w:szCs w:val="18"/>
              </w:rPr>
              <w:t>fixed</w:t>
            </w:r>
          </w:p>
        </w:tc>
      </w:tr>
      <w:tr w:rsidR="00E477AC" w:rsidRPr="00A808EE" w14:paraId="77A05175" w14:textId="77777777" w:rsidTr="001576A3">
        <w:tc>
          <w:tcPr>
            <w:tcW w:w="1417" w:type="dxa"/>
            <w:vMerge/>
            <w:tcBorders>
              <w:left w:val="nil"/>
              <w:right w:val="single" w:sz="4" w:space="0" w:color="auto"/>
            </w:tcBorders>
            <w:shd w:val="clear" w:color="auto" w:fill="B4C6E7" w:themeFill="accent5" w:themeFillTint="66"/>
          </w:tcPr>
          <w:p w14:paraId="4C3CD018"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540805B4" w14:textId="1F1615E6" w:rsidR="00E477AC" w:rsidRPr="00EE0F40" w:rsidRDefault="00E477AC" w:rsidP="00E477AC">
            <w:pPr>
              <w:rPr>
                <w:sz w:val="16"/>
                <w:szCs w:val="18"/>
              </w:rPr>
            </w:pPr>
            <w:r>
              <w:rPr>
                <w:sz w:val="16"/>
                <w:szCs w:val="18"/>
              </w:rPr>
              <w:t>Weight bed</w:t>
            </w:r>
          </w:p>
        </w:tc>
        <w:tc>
          <w:tcPr>
            <w:tcW w:w="283" w:type="dxa"/>
            <w:tcBorders>
              <w:top w:val="nil"/>
              <w:left w:val="nil"/>
              <w:bottom w:val="nil"/>
              <w:right w:val="nil"/>
            </w:tcBorders>
          </w:tcPr>
          <w:p w14:paraId="52CFB430" w14:textId="77777777" w:rsidR="00E477AC" w:rsidRPr="00EE0F40" w:rsidRDefault="00E477AC" w:rsidP="00E477AC">
            <w:pPr>
              <w:rPr>
                <w:sz w:val="16"/>
                <w:szCs w:val="18"/>
              </w:rPr>
            </w:pPr>
          </w:p>
        </w:tc>
        <w:tc>
          <w:tcPr>
            <w:tcW w:w="1425" w:type="dxa"/>
            <w:tcBorders>
              <w:top w:val="nil"/>
              <w:left w:val="nil"/>
              <w:bottom w:val="nil"/>
              <w:right w:val="nil"/>
            </w:tcBorders>
          </w:tcPr>
          <w:p w14:paraId="05408190" w14:textId="60B7BDB9" w:rsidR="00E477AC" w:rsidRPr="00EE0F40" w:rsidRDefault="00E477AC" w:rsidP="00E477AC">
            <w:pPr>
              <w:rPr>
                <w:sz w:val="16"/>
                <w:szCs w:val="18"/>
              </w:rPr>
            </w:pPr>
            <w:r>
              <w:rPr>
                <w:sz w:val="16"/>
                <w:szCs w:val="18"/>
              </w:rPr>
              <w:t>wt</w:t>
            </w:r>
          </w:p>
        </w:tc>
        <w:tc>
          <w:tcPr>
            <w:tcW w:w="1275" w:type="dxa"/>
            <w:tcBorders>
              <w:top w:val="nil"/>
              <w:left w:val="nil"/>
              <w:bottom w:val="nil"/>
              <w:right w:val="nil"/>
            </w:tcBorders>
          </w:tcPr>
          <w:p w14:paraId="16B728EA" w14:textId="1F969ACF" w:rsidR="00E477AC" w:rsidRPr="00EE0F40" w:rsidRDefault="00E477AC" w:rsidP="00E477AC">
            <w:pPr>
              <w:rPr>
                <w:sz w:val="16"/>
                <w:szCs w:val="18"/>
              </w:rPr>
            </w:pPr>
            <w:r>
              <w:rPr>
                <w:sz w:val="16"/>
                <w:szCs w:val="18"/>
              </w:rPr>
              <w:t>g</w:t>
            </w:r>
          </w:p>
        </w:tc>
        <w:tc>
          <w:tcPr>
            <w:tcW w:w="1134" w:type="dxa"/>
            <w:tcBorders>
              <w:top w:val="nil"/>
              <w:left w:val="nil"/>
              <w:bottom w:val="nil"/>
              <w:right w:val="nil"/>
            </w:tcBorders>
          </w:tcPr>
          <w:p w14:paraId="0BA943F2" w14:textId="0CC478CE" w:rsidR="00E477AC" w:rsidRPr="00EE0F40" w:rsidRDefault="00E477AC" w:rsidP="00E477AC">
            <w:pPr>
              <w:rPr>
                <w:sz w:val="16"/>
                <w:szCs w:val="18"/>
              </w:rPr>
            </w:pPr>
            <w:r>
              <w:rPr>
                <w:sz w:val="16"/>
                <w:szCs w:val="18"/>
              </w:rPr>
              <w:t>fixed</w:t>
            </w:r>
          </w:p>
        </w:tc>
      </w:tr>
      <w:tr w:rsidR="00E477AC" w:rsidRPr="00A808EE" w14:paraId="6271AFA5" w14:textId="77777777" w:rsidTr="001576A3">
        <w:tc>
          <w:tcPr>
            <w:tcW w:w="1417" w:type="dxa"/>
            <w:vMerge/>
            <w:tcBorders>
              <w:left w:val="nil"/>
              <w:right w:val="single" w:sz="4" w:space="0" w:color="auto"/>
            </w:tcBorders>
            <w:shd w:val="clear" w:color="auto" w:fill="B4C6E7" w:themeFill="accent5" w:themeFillTint="66"/>
          </w:tcPr>
          <w:p w14:paraId="6C74AD62" w14:textId="77777777" w:rsidR="00E477AC" w:rsidRPr="00EE0F40" w:rsidRDefault="00E477AC" w:rsidP="00E477AC">
            <w:pPr>
              <w:rPr>
                <w:sz w:val="16"/>
                <w:szCs w:val="18"/>
              </w:rPr>
            </w:pPr>
          </w:p>
        </w:tc>
        <w:tc>
          <w:tcPr>
            <w:tcW w:w="3538" w:type="dxa"/>
            <w:tcBorders>
              <w:top w:val="nil"/>
              <w:left w:val="single" w:sz="4" w:space="0" w:color="auto"/>
              <w:bottom w:val="nil"/>
              <w:right w:val="nil"/>
            </w:tcBorders>
          </w:tcPr>
          <w:p w14:paraId="532C71A6" w14:textId="0A000186" w:rsidR="00E477AC" w:rsidRPr="00EE0F40" w:rsidRDefault="00E477AC" w:rsidP="00E477AC">
            <w:pPr>
              <w:rPr>
                <w:sz w:val="16"/>
                <w:szCs w:val="18"/>
              </w:rPr>
            </w:pPr>
            <w:r>
              <w:rPr>
                <w:sz w:val="16"/>
                <w:szCs w:val="18"/>
              </w:rPr>
              <w:t>Flow rate</w:t>
            </w:r>
          </w:p>
        </w:tc>
        <w:tc>
          <w:tcPr>
            <w:tcW w:w="283" w:type="dxa"/>
            <w:tcBorders>
              <w:top w:val="nil"/>
              <w:left w:val="nil"/>
              <w:bottom w:val="nil"/>
              <w:right w:val="nil"/>
            </w:tcBorders>
          </w:tcPr>
          <w:p w14:paraId="6B10E09E" w14:textId="77777777" w:rsidR="00E477AC" w:rsidRPr="00EE0F40" w:rsidRDefault="00E477AC" w:rsidP="00E477AC">
            <w:pPr>
              <w:rPr>
                <w:sz w:val="16"/>
                <w:szCs w:val="18"/>
              </w:rPr>
            </w:pPr>
          </w:p>
        </w:tc>
        <w:tc>
          <w:tcPr>
            <w:tcW w:w="1425" w:type="dxa"/>
            <w:tcBorders>
              <w:top w:val="nil"/>
              <w:left w:val="nil"/>
              <w:bottom w:val="nil"/>
              <w:right w:val="nil"/>
            </w:tcBorders>
          </w:tcPr>
          <w:p w14:paraId="0185FC26" w14:textId="7DC9313A" w:rsidR="00E477AC" w:rsidRPr="00EE0F40" w:rsidRDefault="009C3062" w:rsidP="00E477AC">
            <w:pPr>
              <w:rPr>
                <w:sz w:val="16"/>
                <w:szCs w:val="18"/>
              </w:rPr>
            </w:pPr>
            <w:r>
              <w:rPr>
                <w:sz w:val="16"/>
                <w:szCs w:val="18"/>
              </w:rPr>
              <w:t>flrt</w:t>
            </w:r>
          </w:p>
        </w:tc>
        <w:tc>
          <w:tcPr>
            <w:tcW w:w="1275" w:type="dxa"/>
            <w:tcBorders>
              <w:top w:val="nil"/>
              <w:left w:val="nil"/>
              <w:bottom w:val="nil"/>
              <w:right w:val="nil"/>
            </w:tcBorders>
          </w:tcPr>
          <w:p w14:paraId="0C26DCE7" w14:textId="5586E6FA" w:rsidR="00E477AC" w:rsidRPr="00EE0F40" w:rsidRDefault="009C3062" w:rsidP="00E477AC">
            <w:pPr>
              <w:rPr>
                <w:sz w:val="16"/>
                <w:szCs w:val="18"/>
              </w:rPr>
            </w:pPr>
            <w:r>
              <w:rPr>
                <w:sz w:val="16"/>
                <w:szCs w:val="18"/>
              </w:rPr>
              <w:t>µg/min</w:t>
            </w:r>
          </w:p>
        </w:tc>
        <w:tc>
          <w:tcPr>
            <w:tcW w:w="1134" w:type="dxa"/>
            <w:tcBorders>
              <w:top w:val="nil"/>
              <w:left w:val="nil"/>
              <w:bottom w:val="nil"/>
              <w:right w:val="nil"/>
            </w:tcBorders>
          </w:tcPr>
          <w:p w14:paraId="49F54C01" w14:textId="685B3699" w:rsidR="00E477AC" w:rsidRPr="00EE0F40" w:rsidRDefault="00E477AC" w:rsidP="00E477AC">
            <w:pPr>
              <w:rPr>
                <w:sz w:val="16"/>
                <w:szCs w:val="18"/>
              </w:rPr>
            </w:pPr>
            <w:r>
              <w:rPr>
                <w:sz w:val="16"/>
                <w:szCs w:val="18"/>
              </w:rPr>
              <w:t>fixed</w:t>
            </w:r>
          </w:p>
        </w:tc>
      </w:tr>
      <w:tr w:rsidR="00E477AC" w:rsidRPr="00A808EE" w14:paraId="01D6AB98"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3E6C370A" w14:textId="77777777" w:rsidR="00E477AC" w:rsidRPr="00EE0F40" w:rsidRDefault="00E477AC" w:rsidP="00E477AC">
            <w:pPr>
              <w:rPr>
                <w:sz w:val="16"/>
                <w:szCs w:val="18"/>
              </w:rPr>
            </w:pPr>
          </w:p>
        </w:tc>
        <w:tc>
          <w:tcPr>
            <w:tcW w:w="3538" w:type="dxa"/>
            <w:tcBorders>
              <w:top w:val="nil"/>
              <w:left w:val="single" w:sz="4" w:space="0" w:color="auto"/>
              <w:bottom w:val="single" w:sz="4" w:space="0" w:color="auto"/>
              <w:right w:val="nil"/>
            </w:tcBorders>
          </w:tcPr>
          <w:p w14:paraId="58885C43" w14:textId="7B7D4018" w:rsidR="00E477AC" w:rsidRPr="00EE0F40" w:rsidRDefault="00E477AC" w:rsidP="00E477AC">
            <w:pPr>
              <w:rPr>
                <w:sz w:val="16"/>
                <w:szCs w:val="18"/>
              </w:rPr>
            </w:pPr>
            <w:r w:rsidRPr="00D2206A">
              <w:rPr>
                <w:sz w:val="16"/>
                <w:szCs w:val="18"/>
              </w:rPr>
              <w:t>Tortuosity</w:t>
            </w:r>
            <w:r w:rsidR="00D2206A">
              <w:rPr>
                <w:sz w:val="16"/>
                <w:szCs w:val="18"/>
              </w:rPr>
              <w:t xml:space="preserve"> particle</w:t>
            </w:r>
            <w:r w:rsidR="00D2206A" w:rsidRPr="00D2206A">
              <w:rPr>
                <w:sz w:val="16"/>
                <w:szCs w:val="18"/>
              </w:rPr>
              <w:t xml:space="preserve"> (</w:t>
            </w: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00D2206A" w:rsidRPr="00D2206A">
              <w:rPr>
                <w:sz w:val="16"/>
                <w:szCs w:val="18"/>
              </w:rPr>
              <w:t>)</w:t>
            </w:r>
          </w:p>
        </w:tc>
        <w:tc>
          <w:tcPr>
            <w:tcW w:w="283" w:type="dxa"/>
            <w:tcBorders>
              <w:top w:val="nil"/>
              <w:left w:val="nil"/>
              <w:bottom w:val="single" w:sz="4" w:space="0" w:color="auto"/>
              <w:right w:val="nil"/>
            </w:tcBorders>
          </w:tcPr>
          <w:p w14:paraId="02486A2F" w14:textId="77777777" w:rsidR="00E477AC" w:rsidRPr="00EE0F40" w:rsidRDefault="00E477AC" w:rsidP="00E477AC">
            <w:pPr>
              <w:rPr>
                <w:sz w:val="16"/>
                <w:szCs w:val="18"/>
              </w:rPr>
            </w:pPr>
          </w:p>
        </w:tc>
        <w:tc>
          <w:tcPr>
            <w:tcW w:w="1425" w:type="dxa"/>
            <w:tcBorders>
              <w:top w:val="nil"/>
              <w:left w:val="nil"/>
              <w:bottom w:val="single" w:sz="4" w:space="0" w:color="auto"/>
              <w:right w:val="nil"/>
            </w:tcBorders>
          </w:tcPr>
          <w:p w14:paraId="2F1E3982" w14:textId="61C2DC38" w:rsidR="00E477AC" w:rsidRPr="00EE0F40" w:rsidRDefault="00403D36" w:rsidP="00E477AC">
            <w:pPr>
              <w:rPr>
                <w:sz w:val="16"/>
                <w:szCs w:val="18"/>
              </w:rPr>
            </w:pPr>
            <w:r>
              <w:rPr>
                <w:sz w:val="16"/>
                <w:szCs w:val="18"/>
              </w:rPr>
              <w:t>tortu</w:t>
            </w:r>
          </w:p>
        </w:tc>
        <w:tc>
          <w:tcPr>
            <w:tcW w:w="1275" w:type="dxa"/>
            <w:tcBorders>
              <w:top w:val="nil"/>
              <w:left w:val="nil"/>
              <w:bottom w:val="single" w:sz="4" w:space="0" w:color="auto"/>
              <w:right w:val="nil"/>
            </w:tcBorders>
          </w:tcPr>
          <w:p w14:paraId="3590FF0E" w14:textId="2F4E9085" w:rsidR="00E477AC" w:rsidRPr="00EE0F40" w:rsidRDefault="002F5680" w:rsidP="00E477AC">
            <w:pPr>
              <w:rPr>
                <w:sz w:val="16"/>
                <w:szCs w:val="18"/>
              </w:rPr>
            </w:pPr>
            <w:r>
              <w:rPr>
                <w:sz w:val="16"/>
                <w:szCs w:val="18"/>
              </w:rPr>
              <w:t>(-)</w:t>
            </w:r>
          </w:p>
        </w:tc>
        <w:tc>
          <w:tcPr>
            <w:tcW w:w="1134" w:type="dxa"/>
            <w:tcBorders>
              <w:top w:val="nil"/>
              <w:left w:val="nil"/>
              <w:bottom w:val="single" w:sz="4" w:space="0" w:color="auto"/>
              <w:right w:val="nil"/>
            </w:tcBorders>
          </w:tcPr>
          <w:p w14:paraId="169589DD" w14:textId="0E4A7B87" w:rsidR="00E477AC" w:rsidRPr="00EE0F40" w:rsidRDefault="00E477AC" w:rsidP="00E477AC">
            <w:pPr>
              <w:rPr>
                <w:sz w:val="16"/>
                <w:szCs w:val="18"/>
              </w:rPr>
            </w:pPr>
            <w:r>
              <w:rPr>
                <w:sz w:val="16"/>
                <w:szCs w:val="18"/>
              </w:rPr>
              <w:t>fixed</w:t>
            </w:r>
          </w:p>
        </w:tc>
      </w:tr>
      <w:tr w:rsidR="001C3147" w:rsidRPr="00A808EE" w14:paraId="4D320375"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2381A490" w14:textId="6F883A6A" w:rsidR="001C3147" w:rsidRPr="003512B4" w:rsidRDefault="001C3147" w:rsidP="00E477AC">
            <w:pPr>
              <w:rPr>
                <w:i/>
                <w:iCs/>
                <w:sz w:val="16"/>
                <w:szCs w:val="18"/>
              </w:rPr>
            </w:pPr>
            <w:r w:rsidRPr="003512B4">
              <w:rPr>
                <w:i/>
                <w:iCs/>
                <w:sz w:val="16"/>
                <w:szCs w:val="18"/>
              </w:rPr>
              <w:t>Raw data</w:t>
            </w:r>
          </w:p>
        </w:tc>
        <w:tc>
          <w:tcPr>
            <w:tcW w:w="3538" w:type="dxa"/>
            <w:tcBorders>
              <w:top w:val="single" w:sz="4" w:space="0" w:color="auto"/>
              <w:left w:val="single" w:sz="4" w:space="0" w:color="auto"/>
              <w:bottom w:val="nil"/>
              <w:right w:val="nil"/>
            </w:tcBorders>
          </w:tcPr>
          <w:p w14:paraId="3F92E096" w14:textId="553A95C1" w:rsidR="001C3147" w:rsidRPr="00EE0F40" w:rsidRDefault="001C3147" w:rsidP="00E477AC">
            <w:pPr>
              <w:rPr>
                <w:sz w:val="16"/>
                <w:szCs w:val="18"/>
              </w:rPr>
            </w:pPr>
            <w:r>
              <w:rPr>
                <w:sz w:val="16"/>
                <w:szCs w:val="18"/>
              </w:rPr>
              <w:t>Influent concentration c(t)</w:t>
            </w:r>
          </w:p>
        </w:tc>
        <w:tc>
          <w:tcPr>
            <w:tcW w:w="283" w:type="dxa"/>
            <w:tcBorders>
              <w:top w:val="single" w:sz="4" w:space="0" w:color="auto"/>
              <w:left w:val="nil"/>
              <w:bottom w:val="nil"/>
              <w:right w:val="nil"/>
            </w:tcBorders>
          </w:tcPr>
          <w:p w14:paraId="00BEB4C9" w14:textId="77777777" w:rsidR="001C3147" w:rsidRPr="00EE0F40" w:rsidRDefault="001C3147" w:rsidP="00E477AC">
            <w:pPr>
              <w:rPr>
                <w:sz w:val="16"/>
                <w:szCs w:val="18"/>
              </w:rPr>
            </w:pPr>
          </w:p>
        </w:tc>
        <w:tc>
          <w:tcPr>
            <w:tcW w:w="1425" w:type="dxa"/>
            <w:tcBorders>
              <w:top w:val="single" w:sz="4" w:space="0" w:color="auto"/>
              <w:left w:val="nil"/>
              <w:bottom w:val="nil"/>
              <w:right w:val="nil"/>
            </w:tcBorders>
          </w:tcPr>
          <w:p w14:paraId="2F2A31C7" w14:textId="5446F6A2" w:rsidR="001C3147" w:rsidRPr="00EE0F40" w:rsidRDefault="001C3147" w:rsidP="00E477AC">
            <w:pPr>
              <w:rPr>
                <w:sz w:val="16"/>
                <w:szCs w:val="18"/>
              </w:rPr>
            </w:pPr>
            <w:r>
              <w:rPr>
                <w:sz w:val="16"/>
                <w:szCs w:val="18"/>
              </w:rPr>
              <w:t>infl</w:t>
            </w:r>
          </w:p>
        </w:tc>
        <w:tc>
          <w:tcPr>
            <w:tcW w:w="1275" w:type="dxa"/>
            <w:tcBorders>
              <w:top w:val="single" w:sz="4" w:space="0" w:color="auto"/>
              <w:left w:val="nil"/>
              <w:bottom w:val="nil"/>
              <w:right w:val="nil"/>
            </w:tcBorders>
          </w:tcPr>
          <w:p w14:paraId="00C45FF6" w14:textId="216F3C78" w:rsidR="001C3147" w:rsidRPr="00EE0F40" w:rsidRDefault="00426E0D" w:rsidP="00E477AC">
            <w:pPr>
              <w:rPr>
                <w:sz w:val="16"/>
                <w:szCs w:val="18"/>
              </w:rPr>
            </w:pPr>
            <w:r>
              <w:rPr>
                <w:sz w:val="16"/>
                <w:szCs w:val="18"/>
              </w:rPr>
              <w:t>µg/L</w:t>
            </w:r>
          </w:p>
        </w:tc>
        <w:tc>
          <w:tcPr>
            <w:tcW w:w="1134" w:type="dxa"/>
            <w:tcBorders>
              <w:top w:val="single" w:sz="4" w:space="0" w:color="auto"/>
              <w:left w:val="nil"/>
              <w:bottom w:val="nil"/>
              <w:right w:val="nil"/>
            </w:tcBorders>
          </w:tcPr>
          <w:p w14:paraId="08A215FB" w14:textId="33590FF3" w:rsidR="001C3147" w:rsidRPr="00EE0F40" w:rsidRDefault="00426E0D" w:rsidP="00E477AC">
            <w:pPr>
              <w:rPr>
                <w:sz w:val="16"/>
                <w:szCs w:val="18"/>
              </w:rPr>
            </w:pPr>
            <w:r>
              <w:rPr>
                <w:sz w:val="16"/>
                <w:szCs w:val="18"/>
              </w:rPr>
              <w:t>fixed/var</w:t>
            </w:r>
          </w:p>
        </w:tc>
      </w:tr>
      <w:tr w:rsidR="001C3147" w:rsidRPr="00A808EE" w14:paraId="0EB33A99" w14:textId="77777777" w:rsidTr="001576A3">
        <w:tc>
          <w:tcPr>
            <w:tcW w:w="1417" w:type="dxa"/>
            <w:vMerge/>
            <w:tcBorders>
              <w:left w:val="nil"/>
              <w:bottom w:val="single" w:sz="4" w:space="0" w:color="auto"/>
              <w:right w:val="single" w:sz="4" w:space="0" w:color="auto"/>
            </w:tcBorders>
            <w:shd w:val="clear" w:color="auto" w:fill="B4C6E7" w:themeFill="accent5" w:themeFillTint="66"/>
            <w:vAlign w:val="center"/>
          </w:tcPr>
          <w:p w14:paraId="6D4C76D5" w14:textId="77777777" w:rsidR="001C3147" w:rsidRPr="003512B4" w:rsidRDefault="001C3147" w:rsidP="00E477AC">
            <w:pPr>
              <w:rPr>
                <w:i/>
                <w:iCs/>
                <w:sz w:val="16"/>
                <w:szCs w:val="18"/>
              </w:rPr>
            </w:pPr>
          </w:p>
        </w:tc>
        <w:tc>
          <w:tcPr>
            <w:tcW w:w="3538" w:type="dxa"/>
            <w:tcBorders>
              <w:top w:val="nil"/>
              <w:left w:val="single" w:sz="4" w:space="0" w:color="auto"/>
              <w:bottom w:val="single" w:sz="4" w:space="0" w:color="auto"/>
              <w:right w:val="nil"/>
            </w:tcBorders>
          </w:tcPr>
          <w:p w14:paraId="2977B02F" w14:textId="0C4DBD2D" w:rsidR="001C3147" w:rsidRDefault="001C3147" w:rsidP="00E477AC">
            <w:pPr>
              <w:rPr>
                <w:sz w:val="16"/>
                <w:szCs w:val="18"/>
              </w:rPr>
            </w:pPr>
            <w:r>
              <w:rPr>
                <w:sz w:val="16"/>
                <w:szCs w:val="18"/>
              </w:rPr>
              <w:t>Effluent concentration c(t)</w:t>
            </w:r>
          </w:p>
        </w:tc>
        <w:tc>
          <w:tcPr>
            <w:tcW w:w="283" w:type="dxa"/>
            <w:tcBorders>
              <w:top w:val="nil"/>
              <w:left w:val="nil"/>
              <w:bottom w:val="single" w:sz="4" w:space="0" w:color="auto"/>
              <w:right w:val="nil"/>
            </w:tcBorders>
          </w:tcPr>
          <w:p w14:paraId="6FAEB6A4" w14:textId="77777777" w:rsidR="001C3147" w:rsidRPr="00EE0F40" w:rsidRDefault="001C3147" w:rsidP="00E477AC">
            <w:pPr>
              <w:rPr>
                <w:sz w:val="16"/>
                <w:szCs w:val="18"/>
              </w:rPr>
            </w:pPr>
          </w:p>
        </w:tc>
        <w:tc>
          <w:tcPr>
            <w:tcW w:w="1425" w:type="dxa"/>
            <w:tcBorders>
              <w:top w:val="nil"/>
              <w:left w:val="nil"/>
              <w:bottom w:val="single" w:sz="4" w:space="0" w:color="auto"/>
              <w:right w:val="nil"/>
            </w:tcBorders>
          </w:tcPr>
          <w:p w14:paraId="1CA19AEE" w14:textId="176C5754" w:rsidR="001C3147" w:rsidRDefault="001C3147" w:rsidP="00E477AC">
            <w:pPr>
              <w:rPr>
                <w:sz w:val="16"/>
                <w:szCs w:val="18"/>
              </w:rPr>
            </w:pPr>
            <w:r>
              <w:rPr>
                <w:sz w:val="16"/>
                <w:szCs w:val="18"/>
              </w:rPr>
              <w:t>effl</w:t>
            </w:r>
          </w:p>
        </w:tc>
        <w:tc>
          <w:tcPr>
            <w:tcW w:w="1275" w:type="dxa"/>
            <w:tcBorders>
              <w:top w:val="nil"/>
              <w:left w:val="nil"/>
              <w:bottom w:val="single" w:sz="4" w:space="0" w:color="auto"/>
              <w:right w:val="nil"/>
            </w:tcBorders>
          </w:tcPr>
          <w:p w14:paraId="7EC15EEB" w14:textId="36639831" w:rsidR="001C3147" w:rsidRPr="00EE0F40" w:rsidRDefault="00426E0D" w:rsidP="00E477AC">
            <w:pPr>
              <w:rPr>
                <w:sz w:val="16"/>
                <w:szCs w:val="18"/>
              </w:rPr>
            </w:pPr>
            <w:r>
              <w:rPr>
                <w:sz w:val="16"/>
                <w:szCs w:val="18"/>
              </w:rPr>
              <w:t>µg/L</w:t>
            </w:r>
          </w:p>
        </w:tc>
        <w:tc>
          <w:tcPr>
            <w:tcW w:w="1134" w:type="dxa"/>
            <w:tcBorders>
              <w:top w:val="nil"/>
              <w:left w:val="nil"/>
              <w:bottom w:val="single" w:sz="4" w:space="0" w:color="auto"/>
              <w:right w:val="nil"/>
            </w:tcBorders>
          </w:tcPr>
          <w:p w14:paraId="5B6361FE" w14:textId="6BE03264" w:rsidR="001C3147" w:rsidRPr="00EE0F40" w:rsidRDefault="009035E0" w:rsidP="00E477AC">
            <w:pPr>
              <w:rPr>
                <w:sz w:val="16"/>
                <w:szCs w:val="18"/>
              </w:rPr>
            </w:pPr>
            <w:r>
              <w:rPr>
                <w:sz w:val="16"/>
                <w:szCs w:val="18"/>
              </w:rPr>
              <w:t>fixed/va</w:t>
            </w:r>
            <w:r w:rsidR="001576A3">
              <w:rPr>
                <w:sz w:val="16"/>
                <w:szCs w:val="18"/>
              </w:rPr>
              <w:t>r</w:t>
            </w:r>
          </w:p>
        </w:tc>
      </w:tr>
      <w:tr w:rsidR="00E477AC" w:rsidRPr="00A808EE" w14:paraId="2E1857AE"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12BB6EDB" w14:textId="79875F51" w:rsidR="00E477AC" w:rsidRPr="003512B4" w:rsidRDefault="00E477AC" w:rsidP="00E477AC">
            <w:pPr>
              <w:rPr>
                <w:i/>
                <w:iCs/>
                <w:sz w:val="16"/>
                <w:szCs w:val="18"/>
              </w:rPr>
            </w:pPr>
            <w:r>
              <w:rPr>
                <w:i/>
                <w:iCs/>
                <w:sz w:val="16"/>
                <w:szCs w:val="18"/>
              </w:rPr>
              <w:t>Numerical solver</w:t>
            </w:r>
          </w:p>
        </w:tc>
        <w:tc>
          <w:tcPr>
            <w:tcW w:w="3538" w:type="dxa"/>
            <w:tcBorders>
              <w:top w:val="single" w:sz="4" w:space="0" w:color="auto"/>
              <w:left w:val="single" w:sz="4" w:space="0" w:color="auto"/>
              <w:bottom w:val="nil"/>
              <w:right w:val="nil"/>
            </w:tcBorders>
          </w:tcPr>
          <w:p w14:paraId="3B9888BF" w14:textId="2E6FDD49" w:rsidR="00E477AC" w:rsidRPr="00EE0F40" w:rsidRDefault="00BE7239" w:rsidP="00E477AC">
            <w:pPr>
              <w:rPr>
                <w:sz w:val="16"/>
                <w:szCs w:val="18"/>
              </w:rPr>
            </w:pPr>
            <w:r>
              <w:rPr>
                <w:sz w:val="16"/>
                <w:szCs w:val="18"/>
              </w:rPr>
              <w:t>Radial collocation points</w:t>
            </w:r>
          </w:p>
        </w:tc>
        <w:tc>
          <w:tcPr>
            <w:tcW w:w="283" w:type="dxa"/>
            <w:tcBorders>
              <w:top w:val="single" w:sz="4" w:space="0" w:color="auto"/>
              <w:left w:val="nil"/>
              <w:bottom w:val="nil"/>
              <w:right w:val="nil"/>
            </w:tcBorders>
          </w:tcPr>
          <w:p w14:paraId="65C2E246" w14:textId="77777777" w:rsidR="00E477AC" w:rsidRPr="00EE0F40" w:rsidRDefault="00E477AC" w:rsidP="00E477AC">
            <w:pPr>
              <w:rPr>
                <w:sz w:val="16"/>
                <w:szCs w:val="18"/>
              </w:rPr>
            </w:pPr>
          </w:p>
        </w:tc>
        <w:tc>
          <w:tcPr>
            <w:tcW w:w="1425" w:type="dxa"/>
            <w:tcBorders>
              <w:top w:val="single" w:sz="4" w:space="0" w:color="auto"/>
              <w:left w:val="nil"/>
              <w:bottom w:val="nil"/>
              <w:right w:val="nil"/>
            </w:tcBorders>
          </w:tcPr>
          <w:p w14:paraId="006F7DF0" w14:textId="36EE1485" w:rsidR="00E477AC" w:rsidRPr="00EE0F40" w:rsidRDefault="00BE7239" w:rsidP="00E477AC">
            <w:pPr>
              <w:rPr>
                <w:sz w:val="16"/>
                <w:szCs w:val="18"/>
              </w:rPr>
            </w:pPr>
            <w:r>
              <w:rPr>
                <w:sz w:val="16"/>
                <w:szCs w:val="18"/>
              </w:rPr>
              <w:t>nr</w:t>
            </w:r>
          </w:p>
        </w:tc>
        <w:tc>
          <w:tcPr>
            <w:tcW w:w="1275" w:type="dxa"/>
            <w:tcBorders>
              <w:top w:val="single" w:sz="4" w:space="0" w:color="auto"/>
              <w:left w:val="nil"/>
              <w:bottom w:val="nil"/>
              <w:right w:val="nil"/>
            </w:tcBorders>
          </w:tcPr>
          <w:p w14:paraId="503EFFE2" w14:textId="7ED8BF9E" w:rsidR="00E477AC" w:rsidRPr="00EE0F40" w:rsidRDefault="00BE7239" w:rsidP="00E477AC">
            <w:pPr>
              <w:rPr>
                <w:sz w:val="16"/>
                <w:szCs w:val="18"/>
              </w:rPr>
            </w:pPr>
            <w:r>
              <w:rPr>
                <w:sz w:val="16"/>
                <w:szCs w:val="18"/>
              </w:rPr>
              <w:t>amount</w:t>
            </w:r>
          </w:p>
        </w:tc>
        <w:tc>
          <w:tcPr>
            <w:tcW w:w="1134" w:type="dxa"/>
            <w:tcBorders>
              <w:top w:val="single" w:sz="4" w:space="0" w:color="auto"/>
              <w:left w:val="nil"/>
              <w:bottom w:val="nil"/>
              <w:right w:val="nil"/>
            </w:tcBorders>
          </w:tcPr>
          <w:p w14:paraId="1BEB5493" w14:textId="559A27DD" w:rsidR="00E477AC" w:rsidRPr="00EE0F40" w:rsidRDefault="00921F9C" w:rsidP="00E477AC">
            <w:pPr>
              <w:rPr>
                <w:sz w:val="16"/>
                <w:szCs w:val="18"/>
              </w:rPr>
            </w:pPr>
            <w:r>
              <w:rPr>
                <w:sz w:val="16"/>
                <w:szCs w:val="18"/>
              </w:rPr>
              <w:t>fixed</w:t>
            </w:r>
          </w:p>
        </w:tc>
      </w:tr>
      <w:tr w:rsidR="00E477AC" w:rsidRPr="00A808EE" w14:paraId="241C3A48"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76E8849A" w14:textId="77777777" w:rsidR="00E477AC" w:rsidRPr="00EE0F40" w:rsidRDefault="00E477AC" w:rsidP="00E477AC">
            <w:pPr>
              <w:rPr>
                <w:sz w:val="16"/>
                <w:szCs w:val="18"/>
              </w:rPr>
            </w:pPr>
          </w:p>
        </w:tc>
        <w:tc>
          <w:tcPr>
            <w:tcW w:w="3538" w:type="dxa"/>
            <w:tcBorders>
              <w:top w:val="nil"/>
              <w:left w:val="single" w:sz="4" w:space="0" w:color="auto"/>
              <w:bottom w:val="single" w:sz="4" w:space="0" w:color="auto"/>
              <w:right w:val="nil"/>
            </w:tcBorders>
          </w:tcPr>
          <w:p w14:paraId="5133F258" w14:textId="1042C674" w:rsidR="00E477AC" w:rsidRPr="00EE0F40" w:rsidRDefault="00BE7239" w:rsidP="00E477AC">
            <w:pPr>
              <w:rPr>
                <w:sz w:val="16"/>
                <w:szCs w:val="18"/>
              </w:rPr>
            </w:pPr>
            <w:r>
              <w:rPr>
                <w:sz w:val="16"/>
                <w:szCs w:val="18"/>
              </w:rPr>
              <w:t>Axial collocation points</w:t>
            </w:r>
          </w:p>
        </w:tc>
        <w:tc>
          <w:tcPr>
            <w:tcW w:w="283" w:type="dxa"/>
            <w:tcBorders>
              <w:top w:val="nil"/>
              <w:left w:val="nil"/>
              <w:bottom w:val="single" w:sz="4" w:space="0" w:color="auto"/>
              <w:right w:val="nil"/>
            </w:tcBorders>
          </w:tcPr>
          <w:p w14:paraId="50E4F11C" w14:textId="77777777" w:rsidR="00E477AC" w:rsidRPr="00EE0F40" w:rsidRDefault="00E477AC" w:rsidP="00E477AC">
            <w:pPr>
              <w:rPr>
                <w:sz w:val="16"/>
                <w:szCs w:val="18"/>
              </w:rPr>
            </w:pPr>
          </w:p>
        </w:tc>
        <w:tc>
          <w:tcPr>
            <w:tcW w:w="1425" w:type="dxa"/>
            <w:tcBorders>
              <w:top w:val="nil"/>
              <w:left w:val="nil"/>
              <w:bottom w:val="single" w:sz="4" w:space="0" w:color="auto"/>
              <w:right w:val="nil"/>
            </w:tcBorders>
          </w:tcPr>
          <w:p w14:paraId="7A02A286" w14:textId="23A83FDD" w:rsidR="00E477AC" w:rsidRPr="00EE0F40" w:rsidRDefault="00BE7239" w:rsidP="00E477AC">
            <w:pPr>
              <w:rPr>
                <w:sz w:val="16"/>
                <w:szCs w:val="18"/>
              </w:rPr>
            </w:pPr>
            <w:r>
              <w:rPr>
                <w:sz w:val="16"/>
                <w:szCs w:val="18"/>
              </w:rPr>
              <w:t>nz</w:t>
            </w:r>
          </w:p>
        </w:tc>
        <w:tc>
          <w:tcPr>
            <w:tcW w:w="1275" w:type="dxa"/>
            <w:tcBorders>
              <w:top w:val="nil"/>
              <w:left w:val="nil"/>
              <w:bottom w:val="single" w:sz="4" w:space="0" w:color="auto"/>
              <w:right w:val="nil"/>
            </w:tcBorders>
          </w:tcPr>
          <w:p w14:paraId="5221E956" w14:textId="2053A353" w:rsidR="00E477AC" w:rsidRPr="00EE0F40" w:rsidRDefault="00BE7239" w:rsidP="00E477AC">
            <w:pPr>
              <w:rPr>
                <w:sz w:val="16"/>
                <w:szCs w:val="18"/>
              </w:rPr>
            </w:pPr>
            <w:r>
              <w:rPr>
                <w:sz w:val="16"/>
                <w:szCs w:val="18"/>
              </w:rPr>
              <w:t>amount</w:t>
            </w:r>
          </w:p>
        </w:tc>
        <w:tc>
          <w:tcPr>
            <w:tcW w:w="1134" w:type="dxa"/>
            <w:tcBorders>
              <w:top w:val="nil"/>
              <w:left w:val="nil"/>
              <w:bottom w:val="single" w:sz="4" w:space="0" w:color="auto"/>
              <w:right w:val="nil"/>
            </w:tcBorders>
          </w:tcPr>
          <w:p w14:paraId="7A016F6A" w14:textId="162339A0" w:rsidR="00E477AC" w:rsidRPr="00EE0F40" w:rsidRDefault="00921F9C" w:rsidP="00E477AC">
            <w:pPr>
              <w:rPr>
                <w:sz w:val="16"/>
                <w:szCs w:val="18"/>
              </w:rPr>
            </w:pPr>
            <w:r>
              <w:rPr>
                <w:sz w:val="16"/>
                <w:szCs w:val="18"/>
              </w:rPr>
              <w:t>fixed</w:t>
            </w:r>
          </w:p>
        </w:tc>
      </w:tr>
      <w:tr w:rsidR="00E477AC" w:rsidRPr="00A808EE" w14:paraId="26306C5D" w14:textId="77777777" w:rsidTr="001576A3">
        <w:tc>
          <w:tcPr>
            <w:tcW w:w="9072" w:type="dxa"/>
            <w:gridSpan w:val="6"/>
            <w:tcBorders>
              <w:top w:val="single" w:sz="4" w:space="0" w:color="auto"/>
              <w:left w:val="nil"/>
              <w:bottom w:val="single" w:sz="4" w:space="0" w:color="auto"/>
              <w:right w:val="nil"/>
            </w:tcBorders>
            <w:shd w:val="clear" w:color="auto" w:fill="EDEDED" w:themeFill="accent3" w:themeFillTint="33"/>
          </w:tcPr>
          <w:p w14:paraId="41138DB7" w14:textId="1BFC46B9" w:rsidR="00E477AC" w:rsidRPr="009E4101" w:rsidRDefault="00E477AC" w:rsidP="00E477AC">
            <w:pPr>
              <w:jc w:val="center"/>
              <w:rPr>
                <w:b/>
                <w:bCs/>
                <w:sz w:val="16"/>
                <w:szCs w:val="18"/>
              </w:rPr>
            </w:pPr>
            <w:r w:rsidRPr="009E4101">
              <w:rPr>
                <w:b/>
                <w:bCs/>
                <w:sz w:val="16"/>
                <w:szCs w:val="18"/>
              </w:rPr>
              <w:t>State variables</w:t>
            </w:r>
          </w:p>
        </w:tc>
      </w:tr>
      <w:tr w:rsidR="00E477AC" w:rsidRPr="00A808EE" w14:paraId="6C43DB5E" w14:textId="77777777" w:rsidTr="001576A3">
        <w:tc>
          <w:tcPr>
            <w:tcW w:w="1417" w:type="dxa"/>
            <w:tcBorders>
              <w:top w:val="single" w:sz="4" w:space="0" w:color="auto"/>
              <w:left w:val="nil"/>
              <w:bottom w:val="single" w:sz="4" w:space="0" w:color="auto"/>
              <w:right w:val="single" w:sz="4" w:space="0" w:color="auto"/>
            </w:tcBorders>
            <w:shd w:val="clear" w:color="auto" w:fill="B4C6E7" w:themeFill="accent5" w:themeFillTint="66"/>
            <w:vAlign w:val="center"/>
          </w:tcPr>
          <w:p w14:paraId="2AB9FF2F" w14:textId="3A9AC6F9" w:rsidR="00E477AC" w:rsidRPr="00921F9C" w:rsidRDefault="00921F9C" w:rsidP="00921F9C">
            <w:pPr>
              <w:rPr>
                <w:i/>
                <w:iCs/>
                <w:sz w:val="16"/>
                <w:szCs w:val="18"/>
              </w:rPr>
            </w:pPr>
            <w:r>
              <w:rPr>
                <w:i/>
                <w:iCs/>
                <w:sz w:val="16"/>
                <w:szCs w:val="18"/>
              </w:rPr>
              <w:t>State variables</w:t>
            </w:r>
          </w:p>
        </w:tc>
        <w:tc>
          <w:tcPr>
            <w:tcW w:w="3538" w:type="dxa"/>
            <w:tcBorders>
              <w:top w:val="single" w:sz="4" w:space="0" w:color="auto"/>
              <w:left w:val="single" w:sz="4" w:space="0" w:color="auto"/>
              <w:bottom w:val="single" w:sz="4" w:space="0" w:color="auto"/>
              <w:right w:val="nil"/>
            </w:tcBorders>
          </w:tcPr>
          <w:p w14:paraId="3C7F67EB" w14:textId="1DF108A1" w:rsidR="00E477AC" w:rsidRPr="00EE0F40" w:rsidRDefault="00921F9C" w:rsidP="00E477AC">
            <w:pPr>
              <w:rPr>
                <w:sz w:val="16"/>
                <w:szCs w:val="18"/>
              </w:rPr>
            </w:pPr>
            <w:r>
              <w:rPr>
                <w:sz w:val="16"/>
                <w:szCs w:val="18"/>
              </w:rPr>
              <w:t>Concentration (t,x)</w:t>
            </w:r>
          </w:p>
        </w:tc>
        <w:tc>
          <w:tcPr>
            <w:tcW w:w="283" w:type="dxa"/>
            <w:tcBorders>
              <w:top w:val="single" w:sz="4" w:space="0" w:color="auto"/>
              <w:left w:val="nil"/>
              <w:bottom w:val="single" w:sz="4" w:space="0" w:color="auto"/>
              <w:right w:val="nil"/>
            </w:tcBorders>
          </w:tcPr>
          <w:p w14:paraId="7EC284E6" w14:textId="77777777" w:rsidR="00E477AC" w:rsidRPr="00EE0F40" w:rsidRDefault="00E477AC" w:rsidP="00E477AC">
            <w:pPr>
              <w:rPr>
                <w:sz w:val="16"/>
                <w:szCs w:val="18"/>
              </w:rPr>
            </w:pPr>
          </w:p>
        </w:tc>
        <w:tc>
          <w:tcPr>
            <w:tcW w:w="1425" w:type="dxa"/>
            <w:tcBorders>
              <w:top w:val="single" w:sz="4" w:space="0" w:color="auto"/>
              <w:left w:val="nil"/>
              <w:bottom w:val="single" w:sz="4" w:space="0" w:color="auto"/>
              <w:right w:val="nil"/>
            </w:tcBorders>
          </w:tcPr>
          <w:p w14:paraId="0771664B" w14:textId="42E4D30B" w:rsidR="00E477AC" w:rsidRPr="00EE0F40" w:rsidRDefault="00921F9C" w:rsidP="00E477AC">
            <w:pPr>
              <w:rPr>
                <w:sz w:val="16"/>
                <w:szCs w:val="18"/>
              </w:rPr>
            </w:pPr>
            <w:r>
              <w:rPr>
                <w:sz w:val="16"/>
                <w:szCs w:val="18"/>
              </w:rPr>
              <w:t>c</w:t>
            </w:r>
          </w:p>
        </w:tc>
        <w:tc>
          <w:tcPr>
            <w:tcW w:w="1275" w:type="dxa"/>
            <w:tcBorders>
              <w:top w:val="single" w:sz="4" w:space="0" w:color="auto"/>
              <w:left w:val="nil"/>
              <w:bottom w:val="single" w:sz="4" w:space="0" w:color="auto"/>
              <w:right w:val="nil"/>
            </w:tcBorders>
          </w:tcPr>
          <w:p w14:paraId="246DECBE" w14:textId="4FE55CE6" w:rsidR="00E477AC" w:rsidRPr="00EE0F40" w:rsidRDefault="00CD5A2D" w:rsidP="00E477AC">
            <w:pPr>
              <w:rPr>
                <w:sz w:val="16"/>
                <w:szCs w:val="18"/>
              </w:rPr>
            </w:pPr>
            <w:r>
              <w:rPr>
                <w:sz w:val="16"/>
                <w:szCs w:val="18"/>
              </w:rPr>
              <w:t>µg/L</w:t>
            </w:r>
          </w:p>
        </w:tc>
        <w:tc>
          <w:tcPr>
            <w:tcW w:w="1134" w:type="dxa"/>
            <w:tcBorders>
              <w:top w:val="single" w:sz="4" w:space="0" w:color="auto"/>
              <w:left w:val="nil"/>
              <w:bottom w:val="single" w:sz="4" w:space="0" w:color="auto"/>
              <w:right w:val="nil"/>
            </w:tcBorders>
          </w:tcPr>
          <w:p w14:paraId="281FEFEB" w14:textId="22E6D8C6" w:rsidR="00E477AC" w:rsidRPr="00EE0F40" w:rsidRDefault="00CD5A2D" w:rsidP="00E477AC">
            <w:pPr>
              <w:rPr>
                <w:sz w:val="16"/>
                <w:szCs w:val="18"/>
              </w:rPr>
            </w:pPr>
            <w:r>
              <w:rPr>
                <w:sz w:val="16"/>
                <w:szCs w:val="18"/>
              </w:rPr>
              <w:t>variable</w:t>
            </w:r>
          </w:p>
        </w:tc>
      </w:tr>
      <w:tr w:rsidR="00E477AC" w:rsidRPr="00A808EE" w14:paraId="4E855970" w14:textId="77777777" w:rsidTr="001576A3">
        <w:tc>
          <w:tcPr>
            <w:tcW w:w="9072" w:type="dxa"/>
            <w:gridSpan w:val="6"/>
            <w:tcBorders>
              <w:top w:val="single" w:sz="4" w:space="0" w:color="auto"/>
              <w:left w:val="nil"/>
              <w:bottom w:val="single" w:sz="4" w:space="0" w:color="auto"/>
              <w:right w:val="nil"/>
            </w:tcBorders>
            <w:shd w:val="clear" w:color="auto" w:fill="EDEDED" w:themeFill="accent3" w:themeFillTint="33"/>
          </w:tcPr>
          <w:p w14:paraId="7115059D" w14:textId="2DCA0215" w:rsidR="00E477AC" w:rsidRPr="00787138" w:rsidRDefault="00E477AC" w:rsidP="00E477AC">
            <w:pPr>
              <w:jc w:val="center"/>
              <w:rPr>
                <w:b/>
                <w:bCs/>
                <w:sz w:val="16"/>
                <w:szCs w:val="18"/>
              </w:rPr>
            </w:pPr>
            <w:r w:rsidRPr="00787138">
              <w:rPr>
                <w:b/>
                <w:bCs/>
                <w:sz w:val="16"/>
                <w:szCs w:val="18"/>
              </w:rPr>
              <w:t>Output parameters</w:t>
            </w:r>
          </w:p>
        </w:tc>
      </w:tr>
      <w:tr w:rsidR="00CF6091" w:rsidRPr="00A808EE" w14:paraId="0DEC7B13" w14:textId="77777777" w:rsidTr="001576A3">
        <w:tc>
          <w:tcPr>
            <w:tcW w:w="1417" w:type="dxa"/>
            <w:vMerge w:val="restart"/>
            <w:tcBorders>
              <w:top w:val="single" w:sz="4" w:space="0" w:color="auto"/>
              <w:left w:val="nil"/>
              <w:right w:val="single" w:sz="4" w:space="0" w:color="auto"/>
            </w:tcBorders>
            <w:shd w:val="clear" w:color="auto" w:fill="B4C6E7" w:themeFill="accent5" w:themeFillTint="66"/>
            <w:vAlign w:val="center"/>
          </w:tcPr>
          <w:p w14:paraId="6CC4EBD6" w14:textId="78403DA1" w:rsidR="00CF6091" w:rsidRPr="00817E7A" w:rsidRDefault="00CF6091" w:rsidP="00817E7A">
            <w:pPr>
              <w:rPr>
                <w:i/>
                <w:iCs/>
                <w:sz w:val="16"/>
                <w:szCs w:val="18"/>
              </w:rPr>
            </w:pPr>
            <w:r>
              <w:rPr>
                <w:i/>
                <w:iCs/>
                <w:sz w:val="16"/>
                <w:szCs w:val="18"/>
              </w:rPr>
              <w:t>Calculated output</w:t>
            </w:r>
          </w:p>
        </w:tc>
        <w:tc>
          <w:tcPr>
            <w:tcW w:w="3538" w:type="dxa"/>
            <w:tcBorders>
              <w:top w:val="single" w:sz="4" w:space="0" w:color="auto"/>
              <w:left w:val="single" w:sz="4" w:space="0" w:color="auto"/>
              <w:bottom w:val="nil"/>
              <w:right w:val="nil"/>
            </w:tcBorders>
          </w:tcPr>
          <w:p w14:paraId="59985BE3" w14:textId="04EF1CA6" w:rsidR="00CF6091" w:rsidRPr="00EE0F40" w:rsidRDefault="00CF6091" w:rsidP="00E477AC">
            <w:pPr>
              <w:rPr>
                <w:sz w:val="16"/>
                <w:szCs w:val="18"/>
              </w:rPr>
            </w:pPr>
            <w:r>
              <w:rPr>
                <w:sz w:val="16"/>
                <w:szCs w:val="18"/>
              </w:rPr>
              <w:t>Effluent concentration c(t)</w:t>
            </w:r>
          </w:p>
        </w:tc>
        <w:tc>
          <w:tcPr>
            <w:tcW w:w="283" w:type="dxa"/>
            <w:tcBorders>
              <w:top w:val="single" w:sz="4" w:space="0" w:color="auto"/>
              <w:left w:val="nil"/>
              <w:bottom w:val="nil"/>
              <w:right w:val="nil"/>
            </w:tcBorders>
          </w:tcPr>
          <w:p w14:paraId="450A0A14" w14:textId="77777777" w:rsidR="00CF6091" w:rsidRPr="00EE0F40" w:rsidRDefault="00CF6091" w:rsidP="00E477AC">
            <w:pPr>
              <w:rPr>
                <w:sz w:val="16"/>
                <w:szCs w:val="18"/>
              </w:rPr>
            </w:pPr>
          </w:p>
        </w:tc>
        <w:tc>
          <w:tcPr>
            <w:tcW w:w="1425" w:type="dxa"/>
            <w:tcBorders>
              <w:top w:val="single" w:sz="4" w:space="0" w:color="auto"/>
              <w:left w:val="nil"/>
              <w:bottom w:val="nil"/>
              <w:right w:val="nil"/>
            </w:tcBorders>
          </w:tcPr>
          <w:p w14:paraId="2D316959" w14:textId="642AB956" w:rsidR="00CF6091" w:rsidRPr="00EE0F40" w:rsidRDefault="00CF6091" w:rsidP="00E477AC">
            <w:pPr>
              <w:rPr>
                <w:sz w:val="16"/>
                <w:szCs w:val="18"/>
              </w:rPr>
            </w:pPr>
            <w:r>
              <w:rPr>
                <w:sz w:val="16"/>
                <w:szCs w:val="18"/>
              </w:rPr>
              <w:t>c</w:t>
            </w:r>
          </w:p>
        </w:tc>
        <w:tc>
          <w:tcPr>
            <w:tcW w:w="1275" w:type="dxa"/>
            <w:tcBorders>
              <w:top w:val="single" w:sz="4" w:space="0" w:color="auto"/>
              <w:left w:val="nil"/>
              <w:bottom w:val="nil"/>
              <w:right w:val="nil"/>
            </w:tcBorders>
          </w:tcPr>
          <w:p w14:paraId="5BA34B21" w14:textId="7D5BFF64" w:rsidR="00CF6091" w:rsidRPr="00EE0F40" w:rsidRDefault="00CF6091" w:rsidP="00E477AC">
            <w:pPr>
              <w:rPr>
                <w:sz w:val="16"/>
                <w:szCs w:val="18"/>
              </w:rPr>
            </w:pPr>
            <w:r>
              <w:rPr>
                <w:sz w:val="16"/>
                <w:szCs w:val="18"/>
              </w:rPr>
              <w:t>µg/L</w:t>
            </w:r>
          </w:p>
        </w:tc>
        <w:tc>
          <w:tcPr>
            <w:tcW w:w="1134" w:type="dxa"/>
            <w:tcBorders>
              <w:top w:val="single" w:sz="4" w:space="0" w:color="auto"/>
              <w:left w:val="nil"/>
              <w:bottom w:val="nil"/>
              <w:right w:val="nil"/>
            </w:tcBorders>
          </w:tcPr>
          <w:p w14:paraId="22861BFD" w14:textId="4DE9F14F" w:rsidR="00CF6091" w:rsidRPr="00EE0F40" w:rsidRDefault="00CF6091" w:rsidP="00E477AC">
            <w:pPr>
              <w:rPr>
                <w:sz w:val="16"/>
                <w:szCs w:val="18"/>
              </w:rPr>
            </w:pPr>
            <w:r>
              <w:rPr>
                <w:sz w:val="16"/>
                <w:szCs w:val="18"/>
              </w:rPr>
              <w:t>variable</w:t>
            </w:r>
          </w:p>
        </w:tc>
      </w:tr>
      <w:tr w:rsidR="00CF6091" w:rsidRPr="00A808EE" w14:paraId="2F86C8BD" w14:textId="77777777" w:rsidTr="001576A3">
        <w:tc>
          <w:tcPr>
            <w:tcW w:w="1417" w:type="dxa"/>
            <w:vMerge/>
            <w:tcBorders>
              <w:left w:val="nil"/>
              <w:right w:val="single" w:sz="4" w:space="0" w:color="auto"/>
            </w:tcBorders>
            <w:shd w:val="clear" w:color="auto" w:fill="B4C6E7" w:themeFill="accent5" w:themeFillTint="66"/>
          </w:tcPr>
          <w:p w14:paraId="07FFD639"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7CCA0253" w14:textId="4055E712" w:rsidR="00CF6091" w:rsidRPr="0071247F" w:rsidRDefault="00CF6091" w:rsidP="00650F3A">
            <w:pPr>
              <w:rPr>
                <w:sz w:val="16"/>
                <w:szCs w:val="18"/>
              </w:rPr>
            </w:pPr>
            <w:r w:rsidRPr="0071247F">
              <w:rPr>
                <w:sz w:val="16"/>
                <w:szCs w:val="18"/>
              </w:rPr>
              <w:t>Liquid diffusion coefficient</w:t>
            </w:r>
            <w:r w:rsidR="0071247F" w:rsidRPr="0071247F">
              <w:rPr>
                <w:sz w:val="16"/>
                <w:szCs w:val="18"/>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l</m:t>
                  </m:r>
                </m:sub>
              </m:sSub>
            </m:oMath>
            <w:r w:rsidR="0071247F" w:rsidRPr="0071247F">
              <w:rPr>
                <w:sz w:val="16"/>
                <w:szCs w:val="18"/>
              </w:rPr>
              <w:t>)</w:t>
            </w:r>
          </w:p>
        </w:tc>
        <w:tc>
          <w:tcPr>
            <w:tcW w:w="283" w:type="dxa"/>
            <w:tcBorders>
              <w:top w:val="nil"/>
              <w:left w:val="nil"/>
              <w:bottom w:val="nil"/>
              <w:right w:val="nil"/>
            </w:tcBorders>
          </w:tcPr>
          <w:p w14:paraId="6CC81E24" w14:textId="77777777" w:rsidR="00CF6091" w:rsidRPr="00EE0F40" w:rsidRDefault="00CF6091" w:rsidP="00650F3A">
            <w:pPr>
              <w:rPr>
                <w:sz w:val="16"/>
                <w:szCs w:val="18"/>
              </w:rPr>
            </w:pPr>
          </w:p>
        </w:tc>
        <w:tc>
          <w:tcPr>
            <w:tcW w:w="1425" w:type="dxa"/>
            <w:tcBorders>
              <w:top w:val="nil"/>
              <w:left w:val="nil"/>
              <w:bottom w:val="nil"/>
              <w:right w:val="nil"/>
            </w:tcBorders>
          </w:tcPr>
          <w:p w14:paraId="54392BCF" w14:textId="6306A2CF" w:rsidR="00CF6091" w:rsidRDefault="00CF6091" w:rsidP="00650F3A">
            <w:pPr>
              <w:rPr>
                <w:sz w:val="16"/>
                <w:szCs w:val="18"/>
              </w:rPr>
            </w:pPr>
            <w:r>
              <w:rPr>
                <w:sz w:val="16"/>
                <w:szCs w:val="18"/>
              </w:rPr>
              <w:t>difl</w:t>
            </w:r>
          </w:p>
        </w:tc>
        <w:tc>
          <w:tcPr>
            <w:tcW w:w="1275" w:type="dxa"/>
            <w:tcBorders>
              <w:top w:val="nil"/>
              <w:left w:val="nil"/>
              <w:bottom w:val="nil"/>
              <w:right w:val="nil"/>
            </w:tcBorders>
          </w:tcPr>
          <w:p w14:paraId="30529139" w14:textId="10A0CFBF" w:rsidR="00CF6091" w:rsidRPr="00BD72A8" w:rsidRDefault="00CF6091" w:rsidP="00650F3A">
            <w:pPr>
              <w:rPr>
                <w:sz w:val="16"/>
                <w:szCs w:val="18"/>
              </w:rPr>
            </w:pPr>
            <w:r w:rsidRPr="00BD72A8">
              <w:rPr>
                <w:sz w:val="16"/>
                <w:szCs w:val="18"/>
              </w:rPr>
              <w:t>cm</w:t>
            </w:r>
            <w:r w:rsidRPr="00297044">
              <w:rPr>
                <w:sz w:val="16"/>
                <w:szCs w:val="18"/>
                <w:vertAlign w:val="superscript"/>
              </w:rPr>
              <w:t>2</w:t>
            </w:r>
            <w:r w:rsidRPr="00BD72A8">
              <w:rPr>
                <w:sz w:val="16"/>
                <w:szCs w:val="18"/>
              </w:rPr>
              <w:t>/s</w:t>
            </w:r>
          </w:p>
        </w:tc>
        <w:tc>
          <w:tcPr>
            <w:tcW w:w="1134" w:type="dxa"/>
            <w:tcBorders>
              <w:top w:val="nil"/>
              <w:left w:val="nil"/>
              <w:bottom w:val="nil"/>
              <w:right w:val="nil"/>
            </w:tcBorders>
          </w:tcPr>
          <w:p w14:paraId="6A99F632" w14:textId="044E7F1F" w:rsidR="00CF6091" w:rsidRDefault="00CF6091" w:rsidP="00650F3A">
            <w:pPr>
              <w:rPr>
                <w:sz w:val="16"/>
                <w:szCs w:val="18"/>
              </w:rPr>
            </w:pPr>
            <w:r>
              <w:rPr>
                <w:sz w:val="16"/>
                <w:szCs w:val="18"/>
              </w:rPr>
              <w:t>fixed</w:t>
            </w:r>
          </w:p>
        </w:tc>
      </w:tr>
      <w:tr w:rsidR="00CF6091" w:rsidRPr="00A808EE" w14:paraId="4F7F566D" w14:textId="77777777" w:rsidTr="001576A3">
        <w:tc>
          <w:tcPr>
            <w:tcW w:w="1417" w:type="dxa"/>
            <w:vMerge/>
            <w:tcBorders>
              <w:left w:val="nil"/>
              <w:right w:val="single" w:sz="4" w:space="0" w:color="auto"/>
            </w:tcBorders>
            <w:shd w:val="clear" w:color="auto" w:fill="B4C6E7" w:themeFill="accent5" w:themeFillTint="66"/>
          </w:tcPr>
          <w:p w14:paraId="7DB9670F"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4CB39645" w14:textId="3F2FAEB2" w:rsidR="00CF6091" w:rsidRPr="0070485F" w:rsidRDefault="00CF6091" w:rsidP="00650F3A">
            <w:pPr>
              <w:rPr>
                <w:sz w:val="16"/>
                <w:szCs w:val="18"/>
              </w:rPr>
            </w:pPr>
            <w:r w:rsidRPr="0070485F">
              <w:rPr>
                <w:sz w:val="16"/>
                <w:szCs w:val="18"/>
              </w:rPr>
              <w:t>Film mass transfer parameter</w:t>
            </w:r>
            <w:r w:rsidR="0070485F" w:rsidRPr="0070485F">
              <w:rPr>
                <w:sz w:val="16"/>
                <w:szCs w:val="18"/>
              </w:rPr>
              <w:t xml:space="preserv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sidR="0070485F" w:rsidRPr="0070485F">
              <w:rPr>
                <w:sz w:val="16"/>
                <w:szCs w:val="18"/>
              </w:rPr>
              <w:t>)</w:t>
            </w:r>
          </w:p>
        </w:tc>
        <w:tc>
          <w:tcPr>
            <w:tcW w:w="283" w:type="dxa"/>
            <w:tcBorders>
              <w:top w:val="nil"/>
              <w:left w:val="nil"/>
              <w:bottom w:val="nil"/>
              <w:right w:val="nil"/>
            </w:tcBorders>
          </w:tcPr>
          <w:p w14:paraId="2098BD98" w14:textId="77777777" w:rsidR="00CF6091" w:rsidRPr="00EE0F40" w:rsidRDefault="00CF6091" w:rsidP="00650F3A">
            <w:pPr>
              <w:rPr>
                <w:sz w:val="16"/>
                <w:szCs w:val="18"/>
              </w:rPr>
            </w:pPr>
          </w:p>
        </w:tc>
        <w:tc>
          <w:tcPr>
            <w:tcW w:w="1425" w:type="dxa"/>
            <w:tcBorders>
              <w:top w:val="nil"/>
              <w:left w:val="nil"/>
              <w:bottom w:val="nil"/>
              <w:right w:val="nil"/>
            </w:tcBorders>
          </w:tcPr>
          <w:p w14:paraId="1EAE329C" w14:textId="4D9E1477" w:rsidR="00CF6091" w:rsidRPr="00EE0F40" w:rsidRDefault="00CF6091" w:rsidP="00650F3A">
            <w:pPr>
              <w:rPr>
                <w:sz w:val="16"/>
                <w:szCs w:val="18"/>
              </w:rPr>
            </w:pPr>
            <w:r>
              <w:rPr>
                <w:sz w:val="16"/>
                <w:szCs w:val="18"/>
              </w:rPr>
              <w:t>kf_v</w:t>
            </w:r>
          </w:p>
        </w:tc>
        <w:tc>
          <w:tcPr>
            <w:tcW w:w="1275" w:type="dxa"/>
            <w:tcBorders>
              <w:top w:val="nil"/>
              <w:left w:val="nil"/>
              <w:bottom w:val="nil"/>
              <w:right w:val="nil"/>
            </w:tcBorders>
          </w:tcPr>
          <w:p w14:paraId="1BD83B9A" w14:textId="4483FF22" w:rsidR="00CF6091" w:rsidRPr="00EE0F40" w:rsidRDefault="00CF6091" w:rsidP="00650F3A">
            <w:pPr>
              <w:rPr>
                <w:sz w:val="16"/>
                <w:szCs w:val="18"/>
              </w:rPr>
            </w:pPr>
            <w:r>
              <w:rPr>
                <w:sz w:val="16"/>
                <w:szCs w:val="18"/>
              </w:rPr>
              <w:t>cm/s</w:t>
            </w:r>
          </w:p>
        </w:tc>
        <w:tc>
          <w:tcPr>
            <w:tcW w:w="1134" w:type="dxa"/>
            <w:tcBorders>
              <w:top w:val="nil"/>
              <w:left w:val="nil"/>
              <w:bottom w:val="nil"/>
              <w:right w:val="nil"/>
            </w:tcBorders>
          </w:tcPr>
          <w:p w14:paraId="51734DDF" w14:textId="16DF9664" w:rsidR="00CF6091" w:rsidRPr="00EE0F40" w:rsidRDefault="00CF6091" w:rsidP="00650F3A">
            <w:pPr>
              <w:rPr>
                <w:sz w:val="16"/>
                <w:szCs w:val="18"/>
              </w:rPr>
            </w:pPr>
            <w:r>
              <w:rPr>
                <w:sz w:val="16"/>
                <w:szCs w:val="18"/>
              </w:rPr>
              <w:t>fixed</w:t>
            </w:r>
          </w:p>
        </w:tc>
      </w:tr>
      <w:tr w:rsidR="00CF6091" w:rsidRPr="00A808EE" w14:paraId="20DF63C8" w14:textId="77777777" w:rsidTr="001576A3">
        <w:tc>
          <w:tcPr>
            <w:tcW w:w="1417" w:type="dxa"/>
            <w:vMerge/>
            <w:tcBorders>
              <w:left w:val="nil"/>
              <w:right w:val="single" w:sz="4" w:space="0" w:color="auto"/>
            </w:tcBorders>
            <w:shd w:val="clear" w:color="auto" w:fill="B4C6E7" w:themeFill="accent5" w:themeFillTint="66"/>
          </w:tcPr>
          <w:p w14:paraId="1E4EADD2"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7F79AFA7" w14:textId="690DC2D0" w:rsidR="00CF6091" w:rsidRPr="00871122" w:rsidRDefault="00CF6091" w:rsidP="00650F3A">
            <w:pPr>
              <w:rPr>
                <w:sz w:val="16"/>
                <w:szCs w:val="18"/>
              </w:rPr>
            </w:pPr>
            <w:r w:rsidRPr="00871122">
              <w:rPr>
                <w:sz w:val="16"/>
                <w:szCs w:val="18"/>
              </w:rPr>
              <w:t>Surface diffusion coefficient</w:t>
            </w:r>
            <w:r w:rsidR="00871122" w:rsidRPr="00871122">
              <w:rPr>
                <w:sz w:val="16"/>
                <w:szCs w:val="18"/>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s</m:t>
                  </m:r>
                </m:sub>
              </m:sSub>
            </m:oMath>
            <w:r w:rsidR="00871122" w:rsidRPr="00871122">
              <w:rPr>
                <w:sz w:val="16"/>
                <w:szCs w:val="18"/>
              </w:rPr>
              <w:t>)</w:t>
            </w:r>
          </w:p>
        </w:tc>
        <w:tc>
          <w:tcPr>
            <w:tcW w:w="283" w:type="dxa"/>
            <w:tcBorders>
              <w:top w:val="nil"/>
              <w:left w:val="nil"/>
              <w:bottom w:val="nil"/>
              <w:right w:val="nil"/>
            </w:tcBorders>
          </w:tcPr>
          <w:p w14:paraId="502DAE2B" w14:textId="77777777" w:rsidR="00CF6091" w:rsidRPr="00EE0F40" w:rsidRDefault="00CF6091" w:rsidP="00650F3A">
            <w:pPr>
              <w:rPr>
                <w:sz w:val="16"/>
                <w:szCs w:val="18"/>
              </w:rPr>
            </w:pPr>
          </w:p>
        </w:tc>
        <w:tc>
          <w:tcPr>
            <w:tcW w:w="1425" w:type="dxa"/>
            <w:tcBorders>
              <w:top w:val="nil"/>
              <w:left w:val="nil"/>
              <w:bottom w:val="nil"/>
              <w:right w:val="nil"/>
            </w:tcBorders>
          </w:tcPr>
          <w:p w14:paraId="7A549898" w14:textId="466AE84F" w:rsidR="00CF6091" w:rsidRPr="00EE0F40" w:rsidRDefault="00CF6091" w:rsidP="00650F3A">
            <w:pPr>
              <w:rPr>
                <w:sz w:val="16"/>
                <w:szCs w:val="18"/>
              </w:rPr>
            </w:pPr>
            <w:r>
              <w:rPr>
                <w:sz w:val="16"/>
                <w:szCs w:val="18"/>
              </w:rPr>
              <w:t>ds_v</w:t>
            </w:r>
          </w:p>
        </w:tc>
        <w:tc>
          <w:tcPr>
            <w:tcW w:w="1275" w:type="dxa"/>
            <w:tcBorders>
              <w:top w:val="nil"/>
              <w:left w:val="nil"/>
              <w:bottom w:val="nil"/>
              <w:right w:val="nil"/>
            </w:tcBorders>
          </w:tcPr>
          <w:p w14:paraId="1A6EF409" w14:textId="0E5F0282" w:rsidR="00CF6091" w:rsidRPr="00EE0F40" w:rsidRDefault="00CF6091" w:rsidP="00650F3A">
            <w:pPr>
              <w:rPr>
                <w:sz w:val="16"/>
                <w:szCs w:val="18"/>
              </w:rPr>
            </w:pPr>
            <w:r w:rsidRPr="00BD72A8">
              <w:rPr>
                <w:sz w:val="16"/>
                <w:szCs w:val="18"/>
              </w:rPr>
              <w:t>cm</w:t>
            </w:r>
            <w:r w:rsidRPr="00297044">
              <w:rPr>
                <w:sz w:val="16"/>
                <w:szCs w:val="18"/>
                <w:vertAlign w:val="superscript"/>
              </w:rPr>
              <w:t>2</w:t>
            </w:r>
            <w:r w:rsidRPr="00BD72A8">
              <w:rPr>
                <w:sz w:val="16"/>
                <w:szCs w:val="18"/>
              </w:rPr>
              <w:t>/s</w:t>
            </w:r>
          </w:p>
        </w:tc>
        <w:tc>
          <w:tcPr>
            <w:tcW w:w="1134" w:type="dxa"/>
            <w:tcBorders>
              <w:top w:val="nil"/>
              <w:left w:val="nil"/>
              <w:bottom w:val="nil"/>
              <w:right w:val="nil"/>
            </w:tcBorders>
          </w:tcPr>
          <w:p w14:paraId="2D94B7A4" w14:textId="6DEFE69A" w:rsidR="00CF6091" w:rsidRPr="00EE0F40" w:rsidRDefault="00CF6091" w:rsidP="00650F3A">
            <w:pPr>
              <w:rPr>
                <w:sz w:val="16"/>
                <w:szCs w:val="18"/>
              </w:rPr>
            </w:pPr>
            <w:r>
              <w:rPr>
                <w:sz w:val="16"/>
                <w:szCs w:val="18"/>
              </w:rPr>
              <w:t>fixed</w:t>
            </w:r>
          </w:p>
        </w:tc>
      </w:tr>
      <w:tr w:rsidR="00CF6091" w:rsidRPr="00A808EE" w14:paraId="3F057DBA" w14:textId="77777777" w:rsidTr="001576A3">
        <w:tc>
          <w:tcPr>
            <w:tcW w:w="1417" w:type="dxa"/>
            <w:vMerge/>
            <w:tcBorders>
              <w:left w:val="nil"/>
              <w:right w:val="single" w:sz="4" w:space="0" w:color="auto"/>
            </w:tcBorders>
            <w:shd w:val="clear" w:color="auto" w:fill="B4C6E7" w:themeFill="accent5" w:themeFillTint="66"/>
          </w:tcPr>
          <w:p w14:paraId="1DC1D997"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3503B9FC" w14:textId="7715047D" w:rsidR="00CF6091" w:rsidRPr="00D2206A" w:rsidRDefault="00CF6091" w:rsidP="00650F3A">
            <w:pPr>
              <w:rPr>
                <w:sz w:val="16"/>
                <w:szCs w:val="18"/>
              </w:rPr>
            </w:pPr>
            <w:r w:rsidRPr="00D2206A">
              <w:rPr>
                <w:sz w:val="16"/>
                <w:szCs w:val="18"/>
              </w:rPr>
              <w:t>Pore diffusion coefficient</w:t>
            </w:r>
            <w:r w:rsidR="00D2206A" w:rsidRPr="00D2206A">
              <w:rPr>
                <w:sz w:val="16"/>
                <w:szCs w:val="18"/>
              </w:rPr>
              <w:t xml:space="preserve"> (</w:t>
            </w:r>
            <m:oMath>
              <m:sSub>
                <m:sSubPr>
                  <m:ctrlPr>
                    <w:rPr>
                      <w:rFonts w:ascii="Cambria Math" w:hAnsi="Cambria Math"/>
                      <w:i/>
                      <w:noProof/>
                    </w:rPr>
                  </m:ctrlPr>
                </m:sSubPr>
                <m:e>
                  <m:r>
                    <w:rPr>
                      <w:rFonts w:ascii="Cambria Math" w:hAnsi="Cambria Math"/>
                      <w:noProof/>
                    </w:rPr>
                    <m:t>D</m:t>
                  </m:r>
                </m:e>
                <m:sub>
                  <m:r>
                    <w:rPr>
                      <w:rFonts w:ascii="Cambria Math" w:hAnsi="Cambria Math"/>
                      <w:noProof/>
                    </w:rPr>
                    <m:t>p</m:t>
                  </m:r>
                </m:sub>
              </m:sSub>
            </m:oMath>
            <w:r w:rsidR="00D2206A" w:rsidRPr="00D2206A">
              <w:rPr>
                <w:sz w:val="16"/>
                <w:szCs w:val="18"/>
              </w:rPr>
              <w:t>)</w:t>
            </w:r>
          </w:p>
        </w:tc>
        <w:tc>
          <w:tcPr>
            <w:tcW w:w="283" w:type="dxa"/>
            <w:tcBorders>
              <w:top w:val="nil"/>
              <w:left w:val="nil"/>
              <w:bottom w:val="nil"/>
              <w:right w:val="nil"/>
            </w:tcBorders>
          </w:tcPr>
          <w:p w14:paraId="42C661F7" w14:textId="77777777" w:rsidR="00CF6091" w:rsidRPr="00EE0F40" w:rsidRDefault="00CF6091" w:rsidP="00650F3A">
            <w:pPr>
              <w:rPr>
                <w:sz w:val="16"/>
                <w:szCs w:val="18"/>
              </w:rPr>
            </w:pPr>
          </w:p>
        </w:tc>
        <w:tc>
          <w:tcPr>
            <w:tcW w:w="1425" w:type="dxa"/>
            <w:tcBorders>
              <w:top w:val="nil"/>
              <w:left w:val="nil"/>
              <w:bottom w:val="nil"/>
              <w:right w:val="nil"/>
            </w:tcBorders>
          </w:tcPr>
          <w:p w14:paraId="6B02D994" w14:textId="1205BDEF" w:rsidR="00CF6091" w:rsidRPr="00EE0F40" w:rsidRDefault="00CF6091" w:rsidP="00650F3A">
            <w:pPr>
              <w:rPr>
                <w:sz w:val="16"/>
                <w:szCs w:val="18"/>
              </w:rPr>
            </w:pPr>
            <w:r>
              <w:rPr>
                <w:sz w:val="16"/>
                <w:szCs w:val="18"/>
              </w:rPr>
              <w:t>dp_v</w:t>
            </w:r>
          </w:p>
        </w:tc>
        <w:tc>
          <w:tcPr>
            <w:tcW w:w="1275" w:type="dxa"/>
            <w:tcBorders>
              <w:top w:val="nil"/>
              <w:left w:val="nil"/>
              <w:bottom w:val="nil"/>
              <w:right w:val="nil"/>
            </w:tcBorders>
          </w:tcPr>
          <w:p w14:paraId="6761E538" w14:textId="01542955" w:rsidR="00CF6091" w:rsidRPr="00EE0F40" w:rsidRDefault="00CF6091" w:rsidP="00650F3A">
            <w:pPr>
              <w:rPr>
                <w:sz w:val="16"/>
                <w:szCs w:val="18"/>
              </w:rPr>
            </w:pPr>
            <w:r w:rsidRPr="00BD72A8">
              <w:rPr>
                <w:sz w:val="16"/>
                <w:szCs w:val="18"/>
              </w:rPr>
              <w:t>cm</w:t>
            </w:r>
            <w:r w:rsidRPr="00297044">
              <w:rPr>
                <w:sz w:val="16"/>
                <w:szCs w:val="18"/>
                <w:vertAlign w:val="superscript"/>
              </w:rPr>
              <w:t>2</w:t>
            </w:r>
            <w:r w:rsidRPr="00BD72A8">
              <w:rPr>
                <w:sz w:val="16"/>
                <w:szCs w:val="18"/>
              </w:rPr>
              <w:t>/s</w:t>
            </w:r>
          </w:p>
        </w:tc>
        <w:tc>
          <w:tcPr>
            <w:tcW w:w="1134" w:type="dxa"/>
            <w:tcBorders>
              <w:top w:val="nil"/>
              <w:left w:val="nil"/>
              <w:bottom w:val="nil"/>
              <w:right w:val="nil"/>
            </w:tcBorders>
          </w:tcPr>
          <w:p w14:paraId="31A38942" w14:textId="14C25B80" w:rsidR="00CF6091" w:rsidRPr="00EE0F40" w:rsidRDefault="00CF6091" w:rsidP="00650F3A">
            <w:pPr>
              <w:rPr>
                <w:sz w:val="16"/>
                <w:szCs w:val="18"/>
              </w:rPr>
            </w:pPr>
            <w:r>
              <w:rPr>
                <w:sz w:val="16"/>
                <w:szCs w:val="18"/>
              </w:rPr>
              <w:t>fixed</w:t>
            </w:r>
          </w:p>
        </w:tc>
      </w:tr>
      <w:tr w:rsidR="00CF6091" w:rsidRPr="00A808EE" w14:paraId="074CC5DC" w14:textId="77777777" w:rsidTr="001576A3">
        <w:tc>
          <w:tcPr>
            <w:tcW w:w="1417" w:type="dxa"/>
            <w:vMerge/>
            <w:tcBorders>
              <w:left w:val="nil"/>
              <w:right w:val="single" w:sz="4" w:space="0" w:color="auto"/>
            </w:tcBorders>
            <w:shd w:val="clear" w:color="auto" w:fill="B4C6E7" w:themeFill="accent5" w:themeFillTint="66"/>
          </w:tcPr>
          <w:p w14:paraId="35A63C8C"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456DA498" w14:textId="3C50F1B4" w:rsidR="00CF6091" w:rsidRPr="00871122" w:rsidRDefault="00CF6091" w:rsidP="00650F3A">
            <w:pPr>
              <w:rPr>
                <w:sz w:val="16"/>
                <w:szCs w:val="18"/>
              </w:rPr>
            </w:pPr>
            <w:r w:rsidRPr="00142C90">
              <w:rPr>
                <w:sz w:val="16"/>
                <w:szCs w:val="18"/>
              </w:rPr>
              <w:t>Viscosity of water</w:t>
            </w:r>
            <w:r w:rsidR="00142C90" w:rsidRPr="00142C90">
              <w:rPr>
                <w:sz w:val="16"/>
                <w:szCs w:val="18"/>
              </w:rPr>
              <w:t xml:space="preserve"> (</w:t>
            </w:r>
            <m:oMath>
              <m:sSub>
                <m:sSubPr>
                  <m:ctrlPr>
                    <w:rPr>
                      <w:rFonts w:ascii="Cambria Math" w:hAnsi="Cambria Math"/>
                      <w:i/>
                      <w:szCs w:val="20"/>
                    </w:rPr>
                  </m:ctrlPr>
                </m:sSubPr>
                <m:e>
                  <m:r>
                    <w:rPr>
                      <w:rFonts w:ascii="Cambria Math" w:hAnsi="Cambria Math"/>
                      <w:szCs w:val="20"/>
                    </w:rPr>
                    <m:t>μ</m:t>
                  </m:r>
                </m:e>
                <m:sub>
                  <m:r>
                    <w:rPr>
                      <w:rFonts w:ascii="Cambria Math" w:hAnsi="Cambria Math"/>
                      <w:szCs w:val="20"/>
                    </w:rPr>
                    <m:t>l</m:t>
                  </m:r>
                </m:sub>
              </m:sSub>
            </m:oMath>
            <w:r w:rsidR="00142C90" w:rsidRPr="00142C90">
              <w:rPr>
                <w:sz w:val="16"/>
                <w:szCs w:val="18"/>
              </w:rPr>
              <w:t>)</w:t>
            </w:r>
          </w:p>
        </w:tc>
        <w:tc>
          <w:tcPr>
            <w:tcW w:w="283" w:type="dxa"/>
            <w:tcBorders>
              <w:top w:val="nil"/>
              <w:left w:val="nil"/>
              <w:bottom w:val="nil"/>
              <w:right w:val="nil"/>
            </w:tcBorders>
          </w:tcPr>
          <w:p w14:paraId="1A503DFA" w14:textId="77777777" w:rsidR="00CF6091" w:rsidRPr="00EE0F40" w:rsidRDefault="00CF6091" w:rsidP="00650F3A">
            <w:pPr>
              <w:rPr>
                <w:sz w:val="16"/>
                <w:szCs w:val="18"/>
              </w:rPr>
            </w:pPr>
          </w:p>
        </w:tc>
        <w:tc>
          <w:tcPr>
            <w:tcW w:w="1425" w:type="dxa"/>
            <w:tcBorders>
              <w:top w:val="nil"/>
              <w:left w:val="nil"/>
              <w:bottom w:val="nil"/>
              <w:right w:val="nil"/>
            </w:tcBorders>
          </w:tcPr>
          <w:p w14:paraId="136662BC" w14:textId="76D65E95" w:rsidR="00CF6091" w:rsidRDefault="00CF6091" w:rsidP="00650F3A">
            <w:pPr>
              <w:rPr>
                <w:sz w:val="16"/>
                <w:szCs w:val="18"/>
              </w:rPr>
            </w:pPr>
            <w:r>
              <w:rPr>
                <w:sz w:val="16"/>
                <w:szCs w:val="18"/>
              </w:rPr>
              <w:t>vw</w:t>
            </w:r>
          </w:p>
        </w:tc>
        <w:tc>
          <w:tcPr>
            <w:tcW w:w="1275" w:type="dxa"/>
            <w:tcBorders>
              <w:top w:val="nil"/>
              <w:left w:val="nil"/>
              <w:bottom w:val="nil"/>
              <w:right w:val="nil"/>
            </w:tcBorders>
          </w:tcPr>
          <w:p w14:paraId="59E681A4" w14:textId="5E5B68F9" w:rsidR="00CF6091" w:rsidRPr="00EE0F40" w:rsidRDefault="00CF6091" w:rsidP="00650F3A">
            <w:pPr>
              <w:rPr>
                <w:sz w:val="16"/>
                <w:szCs w:val="18"/>
              </w:rPr>
            </w:pPr>
            <w:r>
              <w:rPr>
                <w:sz w:val="16"/>
                <w:szCs w:val="18"/>
              </w:rPr>
              <w:t>g/(cm*s)</w:t>
            </w:r>
          </w:p>
        </w:tc>
        <w:tc>
          <w:tcPr>
            <w:tcW w:w="1134" w:type="dxa"/>
            <w:tcBorders>
              <w:top w:val="nil"/>
              <w:left w:val="nil"/>
              <w:bottom w:val="nil"/>
              <w:right w:val="nil"/>
            </w:tcBorders>
          </w:tcPr>
          <w:p w14:paraId="7B084505" w14:textId="2A031A71" w:rsidR="00CF6091" w:rsidRDefault="00CF6091" w:rsidP="00650F3A">
            <w:pPr>
              <w:rPr>
                <w:sz w:val="16"/>
                <w:szCs w:val="18"/>
              </w:rPr>
            </w:pPr>
            <w:r>
              <w:rPr>
                <w:sz w:val="16"/>
                <w:szCs w:val="18"/>
              </w:rPr>
              <w:t>fixed</w:t>
            </w:r>
          </w:p>
        </w:tc>
      </w:tr>
      <w:tr w:rsidR="00CF6091" w:rsidRPr="00A808EE" w14:paraId="320C8F34" w14:textId="77777777" w:rsidTr="001576A3">
        <w:tc>
          <w:tcPr>
            <w:tcW w:w="1417" w:type="dxa"/>
            <w:vMerge/>
            <w:tcBorders>
              <w:left w:val="nil"/>
              <w:right w:val="single" w:sz="4" w:space="0" w:color="auto"/>
            </w:tcBorders>
            <w:shd w:val="clear" w:color="auto" w:fill="B4C6E7" w:themeFill="accent5" w:themeFillTint="66"/>
          </w:tcPr>
          <w:p w14:paraId="2DBBB9FE"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15DB153A" w14:textId="1119EF37" w:rsidR="00CF6091" w:rsidRPr="00871122" w:rsidRDefault="00CF6091" w:rsidP="00650F3A">
            <w:pPr>
              <w:rPr>
                <w:sz w:val="16"/>
                <w:szCs w:val="18"/>
              </w:rPr>
            </w:pPr>
            <w:r w:rsidRPr="00871122">
              <w:rPr>
                <w:sz w:val="16"/>
                <w:szCs w:val="18"/>
              </w:rPr>
              <w:t>Density of water</w:t>
            </w:r>
            <w:r w:rsidR="00871122" w:rsidRPr="00871122">
              <w:rPr>
                <w:sz w:val="16"/>
                <w:szCs w:val="18"/>
              </w:rPr>
              <w:t xml:space="preserve"> (</w:t>
            </w:r>
            <m:oMath>
              <m:sSub>
                <m:sSubPr>
                  <m:ctrlPr>
                    <w:rPr>
                      <w:rFonts w:ascii="Cambria Math" w:hAnsi="Cambria Math"/>
                      <w:i/>
                      <w:noProof/>
                    </w:rPr>
                  </m:ctrlPr>
                </m:sSubPr>
                <m:e>
                  <m:r>
                    <w:rPr>
                      <w:rFonts w:ascii="Cambria Math" w:hAnsi="Cambria Math"/>
                      <w:noProof/>
                    </w:rPr>
                    <m:t>ρ</m:t>
                  </m:r>
                </m:e>
                <m:sub>
                  <m:r>
                    <w:rPr>
                      <w:rFonts w:ascii="Cambria Math" w:hAnsi="Cambria Math"/>
                      <w:noProof/>
                    </w:rPr>
                    <m:t>l</m:t>
                  </m:r>
                </m:sub>
              </m:sSub>
            </m:oMath>
            <w:r w:rsidR="00871122" w:rsidRPr="00871122">
              <w:rPr>
                <w:sz w:val="16"/>
                <w:szCs w:val="18"/>
              </w:rPr>
              <w:t>)</w:t>
            </w:r>
          </w:p>
        </w:tc>
        <w:tc>
          <w:tcPr>
            <w:tcW w:w="283" w:type="dxa"/>
            <w:tcBorders>
              <w:top w:val="nil"/>
              <w:left w:val="nil"/>
              <w:bottom w:val="nil"/>
              <w:right w:val="nil"/>
            </w:tcBorders>
          </w:tcPr>
          <w:p w14:paraId="10C9FE48" w14:textId="77777777" w:rsidR="00CF6091" w:rsidRPr="00EE0F40" w:rsidRDefault="00CF6091" w:rsidP="00650F3A">
            <w:pPr>
              <w:rPr>
                <w:sz w:val="16"/>
                <w:szCs w:val="18"/>
              </w:rPr>
            </w:pPr>
          </w:p>
        </w:tc>
        <w:tc>
          <w:tcPr>
            <w:tcW w:w="1425" w:type="dxa"/>
            <w:tcBorders>
              <w:top w:val="nil"/>
              <w:left w:val="nil"/>
              <w:bottom w:val="nil"/>
              <w:right w:val="nil"/>
            </w:tcBorders>
          </w:tcPr>
          <w:p w14:paraId="302CCA14" w14:textId="1A2E76CD" w:rsidR="00CF6091" w:rsidRDefault="00CF6091" w:rsidP="00650F3A">
            <w:pPr>
              <w:rPr>
                <w:sz w:val="16"/>
                <w:szCs w:val="18"/>
              </w:rPr>
            </w:pPr>
            <w:r>
              <w:rPr>
                <w:sz w:val="16"/>
                <w:szCs w:val="18"/>
              </w:rPr>
              <w:t>dw</w:t>
            </w:r>
          </w:p>
        </w:tc>
        <w:tc>
          <w:tcPr>
            <w:tcW w:w="1275" w:type="dxa"/>
            <w:tcBorders>
              <w:top w:val="nil"/>
              <w:left w:val="nil"/>
              <w:bottom w:val="nil"/>
              <w:right w:val="nil"/>
            </w:tcBorders>
          </w:tcPr>
          <w:p w14:paraId="41512467" w14:textId="41480519" w:rsidR="00CF6091" w:rsidRPr="00EE0F40" w:rsidRDefault="00CF6091" w:rsidP="00650F3A">
            <w:pPr>
              <w:rPr>
                <w:sz w:val="16"/>
                <w:szCs w:val="18"/>
              </w:rPr>
            </w:pPr>
            <w:r>
              <w:rPr>
                <w:sz w:val="16"/>
                <w:szCs w:val="18"/>
              </w:rPr>
              <w:t>g/cm</w:t>
            </w:r>
            <w:r w:rsidRPr="00E27A4B">
              <w:rPr>
                <w:sz w:val="16"/>
                <w:szCs w:val="18"/>
                <w:vertAlign w:val="superscript"/>
              </w:rPr>
              <w:t>3</w:t>
            </w:r>
          </w:p>
        </w:tc>
        <w:tc>
          <w:tcPr>
            <w:tcW w:w="1134" w:type="dxa"/>
            <w:tcBorders>
              <w:top w:val="nil"/>
              <w:left w:val="nil"/>
              <w:bottom w:val="nil"/>
              <w:right w:val="nil"/>
            </w:tcBorders>
          </w:tcPr>
          <w:p w14:paraId="60EE53AA" w14:textId="5078987C" w:rsidR="00CF6091" w:rsidRDefault="00CF6091" w:rsidP="00650F3A">
            <w:pPr>
              <w:rPr>
                <w:sz w:val="16"/>
                <w:szCs w:val="18"/>
              </w:rPr>
            </w:pPr>
            <w:r>
              <w:rPr>
                <w:sz w:val="16"/>
                <w:szCs w:val="18"/>
              </w:rPr>
              <w:t>fixed</w:t>
            </w:r>
          </w:p>
        </w:tc>
      </w:tr>
      <w:tr w:rsidR="00CF6091" w:rsidRPr="00A808EE" w14:paraId="2E6E779E" w14:textId="77777777" w:rsidTr="001576A3">
        <w:tc>
          <w:tcPr>
            <w:tcW w:w="1417" w:type="dxa"/>
            <w:vMerge/>
            <w:tcBorders>
              <w:left w:val="nil"/>
              <w:right w:val="single" w:sz="4" w:space="0" w:color="auto"/>
            </w:tcBorders>
            <w:shd w:val="clear" w:color="auto" w:fill="B4C6E7" w:themeFill="accent5" w:themeFillTint="66"/>
          </w:tcPr>
          <w:p w14:paraId="11364792" w14:textId="77777777" w:rsidR="00CF6091" w:rsidRPr="00EE0F40" w:rsidRDefault="00CF6091" w:rsidP="00650F3A">
            <w:pPr>
              <w:rPr>
                <w:sz w:val="16"/>
                <w:szCs w:val="18"/>
              </w:rPr>
            </w:pPr>
          </w:p>
        </w:tc>
        <w:tc>
          <w:tcPr>
            <w:tcW w:w="3538" w:type="dxa"/>
            <w:tcBorders>
              <w:top w:val="nil"/>
              <w:left w:val="single" w:sz="4" w:space="0" w:color="auto"/>
              <w:bottom w:val="nil"/>
              <w:right w:val="nil"/>
            </w:tcBorders>
          </w:tcPr>
          <w:p w14:paraId="6A646F53" w14:textId="035CC234" w:rsidR="00CF6091" w:rsidRPr="00091E3B" w:rsidRDefault="00CF6091" w:rsidP="00650F3A">
            <w:pPr>
              <w:rPr>
                <w:sz w:val="16"/>
                <w:szCs w:val="18"/>
              </w:rPr>
            </w:pPr>
            <w:r w:rsidRPr="003343DD">
              <w:rPr>
                <w:sz w:val="16"/>
                <w:szCs w:val="18"/>
              </w:rPr>
              <w:t>Bed porosity (</w:t>
            </w:r>
            <m:oMath>
              <m:sSub>
                <m:sSubPr>
                  <m:ctrlPr>
                    <w:rPr>
                      <w:rFonts w:ascii="Cambria Math" w:hAnsi="Cambria Math"/>
                      <w:i/>
                      <w:noProof/>
                    </w:rPr>
                  </m:ctrlPr>
                </m:sSubPr>
                <m:e>
                  <m:r>
                    <w:rPr>
                      <w:rFonts w:ascii="Cambria Math" w:hAnsi="Cambria Math"/>
                      <w:noProof/>
                    </w:rPr>
                    <m:t>ε</m:t>
                  </m:r>
                </m:e>
                <m:sub>
                  <m:r>
                    <w:rPr>
                      <w:rFonts w:ascii="Cambria Math" w:hAnsi="Cambria Math"/>
                      <w:noProof/>
                    </w:rPr>
                    <m:t>b</m:t>
                  </m:r>
                </m:sub>
              </m:sSub>
            </m:oMath>
            <w:r w:rsidRPr="003343DD">
              <w:rPr>
                <w:sz w:val="16"/>
                <w:szCs w:val="18"/>
              </w:rPr>
              <w:t>)</w:t>
            </w:r>
          </w:p>
        </w:tc>
        <w:tc>
          <w:tcPr>
            <w:tcW w:w="283" w:type="dxa"/>
            <w:tcBorders>
              <w:top w:val="nil"/>
              <w:left w:val="nil"/>
              <w:bottom w:val="nil"/>
              <w:right w:val="nil"/>
            </w:tcBorders>
          </w:tcPr>
          <w:p w14:paraId="2A0FA157" w14:textId="77777777" w:rsidR="00CF6091" w:rsidRPr="00EE0F40" w:rsidRDefault="00CF6091" w:rsidP="00650F3A">
            <w:pPr>
              <w:rPr>
                <w:sz w:val="16"/>
                <w:szCs w:val="18"/>
              </w:rPr>
            </w:pPr>
          </w:p>
        </w:tc>
        <w:tc>
          <w:tcPr>
            <w:tcW w:w="1425" w:type="dxa"/>
            <w:tcBorders>
              <w:top w:val="nil"/>
              <w:left w:val="nil"/>
              <w:bottom w:val="nil"/>
              <w:right w:val="nil"/>
            </w:tcBorders>
          </w:tcPr>
          <w:p w14:paraId="34AD4672" w14:textId="38EF2683" w:rsidR="00CF6091" w:rsidRDefault="00CF6091" w:rsidP="00650F3A">
            <w:pPr>
              <w:rPr>
                <w:sz w:val="16"/>
                <w:szCs w:val="18"/>
              </w:rPr>
            </w:pPr>
            <w:r>
              <w:rPr>
                <w:sz w:val="16"/>
                <w:szCs w:val="18"/>
              </w:rPr>
              <w:t>ebed</w:t>
            </w:r>
          </w:p>
        </w:tc>
        <w:tc>
          <w:tcPr>
            <w:tcW w:w="1275" w:type="dxa"/>
            <w:tcBorders>
              <w:top w:val="nil"/>
              <w:left w:val="nil"/>
              <w:bottom w:val="nil"/>
              <w:right w:val="nil"/>
            </w:tcBorders>
          </w:tcPr>
          <w:p w14:paraId="767453F5" w14:textId="460EEA92" w:rsidR="00CF6091" w:rsidRDefault="00CF6091" w:rsidP="00650F3A">
            <w:pPr>
              <w:rPr>
                <w:sz w:val="16"/>
                <w:szCs w:val="18"/>
              </w:rPr>
            </w:pPr>
            <w:r>
              <w:rPr>
                <w:sz w:val="16"/>
                <w:szCs w:val="18"/>
              </w:rPr>
              <w:t>(-)</w:t>
            </w:r>
          </w:p>
        </w:tc>
        <w:tc>
          <w:tcPr>
            <w:tcW w:w="1134" w:type="dxa"/>
            <w:tcBorders>
              <w:top w:val="nil"/>
              <w:left w:val="nil"/>
              <w:bottom w:val="nil"/>
              <w:right w:val="nil"/>
            </w:tcBorders>
          </w:tcPr>
          <w:p w14:paraId="67C5E852" w14:textId="24CB0DA1" w:rsidR="00CF6091" w:rsidRDefault="00CF6091" w:rsidP="00650F3A">
            <w:pPr>
              <w:rPr>
                <w:sz w:val="16"/>
                <w:szCs w:val="18"/>
              </w:rPr>
            </w:pPr>
            <w:r>
              <w:rPr>
                <w:sz w:val="16"/>
                <w:szCs w:val="18"/>
              </w:rPr>
              <w:t>fixed</w:t>
            </w:r>
          </w:p>
        </w:tc>
      </w:tr>
      <w:tr w:rsidR="00CF6091" w:rsidRPr="00A808EE" w14:paraId="79A667E0" w14:textId="77777777" w:rsidTr="001576A3">
        <w:tc>
          <w:tcPr>
            <w:tcW w:w="1417" w:type="dxa"/>
            <w:vMerge/>
            <w:tcBorders>
              <w:left w:val="nil"/>
              <w:bottom w:val="single" w:sz="4" w:space="0" w:color="auto"/>
              <w:right w:val="single" w:sz="4" w:space="0" w:color="auto"/>
            </w:tcBorders>
            <w:shd w:val="clear" w:color="auto" w:fill="B4C6E7" w:themeFill="accent5" w:themeFillTint="66"/>
          </w:tcPr>
          <w:p w14:paraId="5C1A6ED2" w14:textId="77777777" w:rsidR="00CF6091" w:rsidRPr="00EE0F40" w:rsidRDefault="00CF6091" w:rsidP="00650F3A">
            <w:pPr>
              <w:rPr>
                <w:sz w:val="16"/>
                <w:szCs w:val="18"/>
              </w:rPr>
            </w:pPr>
          </w:p>
        </w:tc>
        <w:tc>
          <w:tcPr>
            <w:tcW w:w="3538" w:type="dxa"/>
            <w:tcBorders>
              <w:top w:val="nil"/>
              <w:left w:val="single" w:sz="4" w:space="0" w:color="auto"/>
              <w:bottom w:val="single" w:sz="4" w:space="0" w:color="auto"/>
              <w:right w:val="nil"/>
            </w:tcBorders>
          </w:tcPr>
          <w:p w14:paraId="7D1A6592" w14:textId="051BFFF6" w:rsidR="00CF6091" w:rsidRPr="003343DD" w:rsidRDefault="00CF6091" w:rsidP="00650F3A">
            <w:pPr>
              <w:rPr>
                <w:sz w:val="16"/>
                <w:szCs w:val="18"/>
              </w:rPr>
            </w:pPr>
            <w:r>
              <w:rPr>
                <w:sz w:val="16"/>
                <w:szCs w:val="18"/>
              </w:rPr>
              <w:t>Empty bed contact time (EBCT</w:t>
            </w:r>
            <w:r w:rsidR="00F11CF2">
              <w:rPr>
                <w:sz w:val="16"/>
                <w:szCs w:val="18"/>
              </w:rPr>
              <w:t>)</w:t>
            </w:r>
          </w:p>
        </w:tc>
        <w:tc>
          <w:tcPr>
            <w:tcW w:w="283" w:type="dxa"/>
            <w:tcBorders>
              <w:top w:val="nil"/>
              <w:left w:val="nil"/>
              <w:bottom w:val="single" w:sz="4" w:space="0" w:color="auto"/>
              <w:right w:val="nil"/>
            </w:tcBorders>
          </w:tcPr>
          <w:p w14:paraId="78B798D5" w14:textId="77777777" w:rsidR="00CF6091" w:rsidRPr="00EE0F40" w:rsidRDefault="00CF6091" w:rsidP="00650F3A">
            <w:pPr>
              <w:rPr>
                <w:sz w:val="16"/>
                <w:szCs w:val="18"/>
              </w:rPr>
            </w:pPr>
          </w:p>
        </w:tc>
        <w:tc>
          <w:tcPr>
            <w:tcW w:w="1425" w:type="dxa"/>
            <w:tcBorders>
              <w:top w:val="nil"/>
              <w:left w:val="nil"/>
              <w:bottom w:val="single" w:sz="4" w:space="0" w:color="auto"/>
              <w:right w:val="nil"/>
            </w:tcBorders>
          </w:tcPr>
          <w:p w14:paraId="366F1AE4" w14:textId="344798B6" w:rsidR="00CF6091" w:rsidRDefault="00CF6091" w:rsidP="00650F3A">
            <w:pPr>
              <w:rPr>
                <w:sz w:val="16"/>
                <w:szCs w:val="18"/>
              </w:rPr>
            </w:pPr>
            <w:r>
              <w:rPr>
                <w:sz w:val="16"/>
                <w:szCs w:val="18"/>
              </w:rPr>
              <w:t>ebct</w:t>
            </w:r>
          </w:p>
        </w:tc>
        <w:tc>
          <w:tcPr>
            <w:tcW w:w="1275" w:type="dxa"/>
            <w:tcBorders>
              <w:top w:val="nil"/>
              <w:left w:val="nil"/>
              <w:bottom w:val="single" w:sz="4" w:space="0" w:color="auto"/>
              <w:right w:val="nil"/>
            </w:tcBorders>
          </w:tcPr>
          <w:p w14:paraId="5F676BE0" w14:textId="15883F9F" w:rsidR="00CF6091" w:rsidRDefault="00CF6091" w:rsidP="00650F3A">
            <w:pPr>
              <w:rPr>
                <w:sz w:val="16"/>
                <w:szCs w:val="18"/>
              </w:rPr>
            </w:pPr>
            <w:r>
              <w:rPr>
                <w:sz w:val="16"/>
                <w:szCs w:val="18"/>
              </w:rPr>
              <w:t>(s)</w:t>
            </w:r>
          </w:p>
        </w:tc>
        <w:tc>
          <w:tcPr>
            <w:tcW w:w="1134" w:type="dxa"/>
            <w:tcBorders>
              <w:top w:val="nil"/>
              <w:left w:val="nil"/>
              <w:bottom w:val="single" w:sz="4" w:space="0" w:color="auto"/>
              <w:right w:val="nil"/>
            </w:tcBorders>
          </w:tcPr>
          <w:p w14:paraId="1DA2626B" w14:textId="6C365DA6" w:rsidR="00CF6091" w:rsidRDefault="00CF6091" w:rsidP="00650F3A">
            <w:pPr>
              <w:rPr>
                <w:sz w:val="16"/>
                <w:szCs w:val="18"/>
              </w:rPr>
            </w:pPr>
            <w:r>
              <w:rPr>
                <w:sz w:val="16"/>
                <w:szCs w:val="18"/>
              </w:rPr>
              <w:t>fixed</w:t>
            </w:r>
          </w:p>
        </w:tc>
      </w:tr>
    </w:tbl>
    <w:p w14:paraId="2DA08E74" w14:textId="788AB33F" w:rsidR="003C0E41" w:rsidRDefault="003C0E41" w:rsidP="003C0E41">
      <w:pPr>
        <w:pStyle w:val="Kop1"/>
      </w:pPr>
      <w:bookmarkStart w:id="108" w:name="_Ref164937444"/>
      <w:bookmarkStart w:id="109" w:name="_Ref164949598"/>
      <w:bookmarkStart w:id="110" w:name="_Toc167884300"/>
      <w:r>
        <w:t xml:space="preserve">Article </w:t>
      </w:r>
      <w:r w:rsidR="00B80EF3">
        <w:t>m</w:t>
      </w:r>
      <w:r>
        <w:t>ode</w:t>
      </w:r>
      <w:r w:rsidR="00373715">
        <w:t>l</w:t>
      </w:r>
      <w:r>
        <w:t xml:space="preserve">ling PFAS </w:t>
      </w:r>
      <w:r w:rsidR="00B80EF3">
        <w:t>r</w:t>
      </w:r>
      <w:r>
        <w:t xml:space="preserve">emoval </w:t>
      </w:r>
      <w:r w:rsidR="00B80EF3">
        <w:t>u</w:t>
      </w:r>
      <w:r>
        <w:t>sing GAC</w:t>
      </w:r>
      <w:bookmarkEnd w:id="108"/>
      <w:bookmarkEnd w:id="109"/>
      <w:bookmarkEnd w:id="110"/>
    </w:p>
    <w:p w14:paraId="38594D84" w14:textId="4A0C583A" w:rsidR="00F82599" w:rsidRDefault="00EF6EA1" w:rsidP="00F500EC">
      <w:pPr>
        <w:jc w:val="both"/>
        <w:rPr>
          <w:rFonts w:eastAsiaTheme="minorEastAsia"/>
          <w:szCs w:val="20"/>
        </w:rPr>
      </w:pPr>
      <w:r w:rsidRPr="00EF6EA1">
        <w:t>The performance of</w:t>
      </w:r>
      <w:r>
        <w:t xml:space="preserve"> </w:t>
      </w:r>
      <w:r w:rsidR="00377013">
        <w:t>GAC</w:t>
      </w:r>
      <w:r>
        <w:t xml:space="preserve"> can be evaluated using model</w:t>
      </w:r>
      <w:r w:rsidR="000C4CCE">
        <w:t>ling tools and the results support local decision</w:t>
      </w:r>
      <w:r w:rsidR="00377013">
        <w:t xml:space="preserve"> makings</w:t>
      </w:r>
      <w:r w:rsidR="000C4CCE">
        <w:t xml:space="preserve"> to choose</w:t>
      </w:r>
      <w:r w:rsidR="00377013">
        <w:t xml:space="preserve"> for</w:t>
      </w:r>
      <w:r w:rsidR="000C4CCE">
        <w:t xml:space="preserve"> </w:t>
      </w:r>
      <w:r w:rsidR="00377013">
        <w:t>it</w:t>
      </w:r>
      <w:r w:rsidR="00356ED7">
        <w:t>,</w:t>
      </w:r>
      <w:r w:rsidR="000C4CCE">
        <w:t xml:space="preserve"> if favourable.</w:t>
      </w:r>
      <w:r w:rsidR="00CA4183">
        <w:t xml:space="preserve"> </w:t>
      </w:r>
      <w:r w:rsidR="00181374">
        <w:fldChar w:fldCharType="begin"/>
      </w:r>
      <w:r w:rsidR="00630C4F">
        <w:instrText xml:space="preserve"> ADDIN ZOTERO_ITEM CSL_CITATION {"citationID":"muTTxMmD","properties":{"formattedCitation":"(Burkhardt et al., 2022)","plainCitation":"(Burkhardt et al., 2022)","dontUpdate":true,"noteIndex":0},"citationItems":[{"id":59,"uris":["http://zotero.org/users/local/h6YJVYLe/items/4L9CSE9E"],"itemData":{"id":59,"type":"article-journal","abstract":"AbstractPer-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181374">
        <w:fldChar w:fldCharType="separate"/>
      </w:r>
      <w:r w:rsidR="00181374" w:rsidRPr="00181374">
        <w:rPr>
          <w:rFonts w:cs="Arial"/>
        </w:rPr>
        <w:t>Burkhardt et al., 2022</w:t>
      </w:r>
      <w:r w:rsidR="00181374">
        <w:fldChar w:fldCharType="end"/>
      </w:r>
      <w:r w:rsidR="00816249">
        <w:t>,</w:t>
      </w:r>
      <w:r w:rsidR="00F500EC">
        <w:t xml:space="preserve"> evaluated the adsorption of 16 PFAS compounds</w:t>
      </w:r>
      <w:r w:rsidR="00AD5AE5">
        <w:t xml:space="preserve"> </w:t>
      </w:r>
      <w:r w:rsidR="00532CE4">
        <w:t>under different scenarios</w:t>
      </w:r>
      <w:r w:rsidR="00954074">
        <w:t xml:space="preserve"> through modelling. The pore and surface diffusion model from USEPA</w:t>
      </w:r>
      <w:r w:rsidR="004713C7">
        <w:t xml:space="preserve"> (</w:t>
      </w:r>
      <w:r w:rsidR="00F16E5C">
        <w:t xml:space="preserve">chapter </w:t>
      </w:r>
      <w:r w:rsidR="0070207B" w:rsidRPr="0070207B">
        <w:rPr>
          <w:b/>
          <w:bCs/>
        </w:rPr>
        <w:fldChar w:fldCharType="begin"/>
      </w:r>
      <w:r w:rsidR="0070207B" w:rsidRPr="0070207B">
        <w:rPr>
          <w:b/>
          <w:bCs/>
        </w:rPr>
        <w:instrText xml:space="preserve"> REF _Ref164845219 \r \h </w:instrText>
      </w:r>
      <w:r w:rsidR="0070207B">
        <w:rPr>
          <w:b/>
          <w:bCs/>
        </w:rPr>
        <w:instrText xml:space="preserve"> \* MERGEFORMAT </w:instrText>
      </w:r>
      <w:r w:rsidR="0070207B" w:rsidRPr="0070207B">
        <w:rPr>
          <w:b/>
          <w:bCs/>
        </w:rPr>
      </w:r>
      <w:r w:rsidR="0070207B" w:rsidRPr="0070207B">
        <w:rPr>
          <w:b/>
          <w:bCs/>
        </w:rPr>
        <w:fldChar w:fldCharType="separate"/>
      </w:r>
      <w:r w:rsidR="00221AAC">
        <w:rPr>
          <w:b/>
          <w:bCs/>
        </w:rPr>
        <w:t>3</w:t>
      </w:r>
      <w:r w:rsidR="0070207B" w:rsidRPr="0070207B">
        <w:rPr>
          <w:b/>
          <w:bCs/>
        </w:rPr>
        <w:fldChar w:fldCharType="end"/>
      </w:r>
      <w:r w:rsidR="0070207B">
        <w:t>)</w:t>
      </w:r>
      <w:r w:rsidR="00954074">
        <w:t xml:space="preserve"> was therefore utilized</w:t>
      </w:r>
      <w:r w:rsidR="00522DBA">
        <w:t xml:space="preserve">. PFAS removal was applied at pilot scale so </w:t>
      </w:r>
      <w:r w:rsidR="0064584D">
        <w:t>model parameters could be calibrated</w:t>
      </w:r>
      <w:r w:rsidR="00F750BD">
        <w:t xml:space="preserve"> </w:t>
      </w:r>
      <w:r w:rsidR="00881799">
        <w:t>based on</w:t>
      </w:r>
      <w:r w:rsidR="00F750BD">
        <w:t xml:space="preserve"> experiment</w:t>
      </w:r>
      <w:r w:rsidR="002226F6">
        <w:t>al data</w:t>
      </w:r>
      <w:r w:rsidR="0064584D">
        <w:t xml:space="preserve">. </w:t>
      </w:r>
      <w:r w:rsidR="001F1794">
        <w:t>A</w:t>
      </w:r>
      <w:r w:rsidR="008E3DE1">
        <w:t xml:space="preserve"> dataset </w:t>
      </w:r>
      <w:r w:rsidR="00155B04">
        <w:t>with</w:t>
      </w:r>
      <w:r w:rsidR="008E3DE1">
        <w:t xml:space="preserve"> other conditions, i.e. winter </w:t>
      </w:r>
      <w:r w:rsidR="008E3DE1">
        <w:lastRenderedPageBreak/>
        <w:t xml:space="preserve">instead of summer, was </w:t>
      </w:r>
      <w:r w:rsidR="00155B04">
        <w:t>created and used</w:t>
      </w:r>
      <w:r w:rsidR="008E3DE1">
        <w:t xml:space="preserve"> to validate</w:t>
      </w:r>
      <w:r w:rsidR="00155B04">
        <w:t xml:space="preserve"> the model as good as possible.</w:t>
      </w:r>
      <w:r w:rsidR="00C25570">
        <w:t xml:space="preserve"> </w:t>
      </w:r>
      <w:r w:rsidR="00755CEB">
        <w:t xml:space="preserve">The Freundlich isotherm </w:t>
      </w:r>
      <w:r w:rsidR="008B261F">
        <w:t>was</w:t>
      </w:r>
      <w:r w:rsidR="00755CEB">
        <w:t xml:space="preserve"> applied with </w:t>
      </w:r>
      <w:r w:rsidR="006055FD">
        <w:t xml:space="preserve">Freundlich parameters </w:t>
      </w:r>
      <m:oMath>
        <m:r>
          <w:rPr>
            <w:rFonts w:ascii="Cambria Math" w:hAnsi="Cambria Math"/>
            <w:szCs w:val="20"/>
          </w:rPr>
          <m:t>K</m:t>
        </m:r>
      </m:oMath>
      <w:r w:rsidR="006055FD">
        <w:rPr>
          <w:rFonts w:eastAsiaTheme="minorEastAsia"/>
          <w:szCs w:val="20"/>
        </w:rPr>
        <w:t xml:space="preserve"> and </w:t>
      </w:r>
      <m:oMath>
        <m:r>
          <w:rPr>
            <w:rFonts w:ascii="Cambria Math" w:hAnsi="Cambria Math"/>
            <w:szCs w:val="20"/>
          </w:rPr>
          <m:t>1/n</m:t>
        </m:r>
      </m:oMath>
      <w:r w:rsidR="006055FD">
        <w:rPr>
          <w:rFonts w:eastAsiaTheme="minorEastAsia"/>
          <w:szCs w:val="20"/>
        </w:rPr>
        <w:t xml:space="preserve"> </w:t>
      </w:r>
      <w:r w:rsidR="006055FD">
        <w:rPr>
          <w:rFonts w:eastAsiaTheme="minorEastAsia"/>
          <w:szCs w:val="20"/>
        </w:rPr>
        <w:fldChar w:fldCharType="begin"/>
      </w:r>
      <w:r w:rsidR="00494768">
        <w:rPr>
          <w:rFonts w:eastAsiaTheme="minorEastAsia"/>
          <w:szCs w:val="20"/>
        </w:rPr>
        <w:instrText xml:space="preserve"> ADDIN ZOTERO_ITEM CSL_CITATION {"citationID":"DHI1lkP6","properties":{"formattedCitation":"(J.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6055FD">
        <w:rPr>
          <w:rFonts w:eastAsiaTheme="minorEastAsia"/>
          <w:szCs w:val="20"/>
        </w:rPr>
        <w:fldChar w:fldCharType="separate"/>
      </w:r>
      <w:r w:rsidR="00494768" w:rsidRPr="00494768">
        <w:rPr>
          <w:rFonts w:cs="Arial"/>
        </w:rPr>
        <w:t>(J. Burkhardt et al., 2022)</w:t>
      </w:r>
      <w:r w:rsidR="006055FD">
        <w:rPr>
          <w:rFonts w:eastAsiaTheme="minorEastAsia"/>
          <w:szCs w:val="20"/>
        </w:rPr>
        <w:fldChar w:fldCharType="end"/>
      </w:r>
      <w:r w:rsidR="008312BB">
        <w:rPr>
          <w:rFonts w:eastAsiaTheme="minorEastAsia"/>
          <w:szCs w:val="20"/>
        </w:rPr>
        <w:t>.</w:t>
      </w:r>
    </w:p>
    <w:p w14:paraId="5E5D7DDB" w14:textId="2B0F091F" w:rsidR="008312BB" w:rsidRDefault="008312BB" w:rsidP="00F500EC">
      <w:pPr>
        <w:jc w:val="both"/>
      </w:pPr>
    </w:p>
    <w:p w14:paraId="78A60595" w14:textId="639F11C3" w:rsidR="00134B70" w:rsidRPr="00C5366A" w:rsidRDefault="00134B70" w:rsidP="00C5366A">
      <w:pPr>
        <w:pStyle w:val="Bijschrift"/>
        <w:keepNext/>
        <w:jc w:val="center"/>
        <w:rPr>
          <w:b/>
          <w:bCs/>
          <w:i w:val="0"/>
          <w:iCs w:val="0"/>
        </w:rPr>
      </w:pPr>
      <w:bookmarkStart w:id="111" w:name="_Ref164679057"/>
      <w:r w:rsidRPr="00C5366A">
        <w:rPr>
          <w:b/>
          <w:bCs/>
          <w:i w:val="0"/>
          <w:iCs w:val="0"/>
        </w:rPr>
        <w:t xml:space="preserve">Table </w:t>
      </w:r>
      <w:r w:rsidRPr="00C5366A">
        <w:rPr>
          <w:b/>
          <w:bCs/>
          <w:i w:val="0"/>
          <w:iCs w:val="0"/>
        </w:rPr>
        <w:fldChar w:fldCharType="begin"/>
      </w:r>
      <w:r w:rsidRPr="00C5366A">
        <w:rPr>
          <w:b/>
          <w:bCs/>
          <w:i w:val="0"/>
          <w:iCs w:val="0"/>
        </w:rPr>
        <w:instrText xml:space="preserve"> SEQ Table \* ARABIC </w:instrText>
      </w:r>
      <w:r w:rsidRPr="00C5366A">
        <w:rPr>
          <w:b/>
          <w:bCs/>
          <w:i w:val="0"/>
          <w:iCs w:val="0"/>
        </w:rPr>
        <w:fldChar w:fldCharType="separate"/>
      </w:r>
      <w:r w:rsidR="00221AAC">
        <w:rPr>
          <w:b/>
          <w:bCs/>
          <w:i w:val="0"/>
          <w:iCs w:val="0"/>
          <w:noProof/>
        </w:rPr>
        <w:t>8</w:t>
      </w:r>
      <w:r w:rsidRPr="00C5366A">
        <w:rPr>
          <w:b/>
          <w:bCs/>
          <w:i w:val="0"/>
          <w:iCs w:val="0"/>
        </w:rPr>
        <w:fldChar w:fldCharType="end"/>
      </w:r>
      <w:bookmarkEnd w:id="111"/>
      <w:r w:rsidRPr="00C5366A">
        <w:rPr>
          <w:b/>
          <w:bCs/>
          <w:i w:val="0"/>
          <w:iCs w:val="0"/>
        </w:rPr>
        <w:t xml:space="preserve"> </w:t>
      </w:r>
      <w:r w:rsidR="005C54D0">
        <w:rPr>
          <w:b/>
          <w:bCs/>
          <w:i w:val="0"/>
          <w:iCs w:val="0"/>
        </w:rPr>
        <w:t>I</w:t>
      </w:r>
      <w:r w:rsidRPr="00C5366A">
        <w:rPr>
          <w:b/>
          <w:bCs/>
          <w:i w:val="0"/>
          <w:iCs w:val="0"/>
        </w:rPr>
        <w:t>nput parameters for</w:t>
      </w:r>
      <w:r w:rsidR="005C54D0">
        <w:rPr>
          <w:b/>
          <w:bCs/>
          <w:i w:val="0"/>
          <w:iCs w:val="0"/>
        </w:rPr>
        <w:t xml:space="preserve"> modelling the</w:t>
      </w:r>
      <w:r w:rsidR="00A7062E" w:rsidRPr="00C5366A">
        <w:rPr>
          <w:b/>
          <w:bCs/>
          <w:i w:val="0"/>
          <w:iCs w:val="0"/>
        </w:rPr>
        <w:t xml:space="preserve"> adsorption of PFHpA</w:t>
      </w:r>
      <w:r w:rsidR="00C5366A">
        <w:rPr>
          <w:b/>
          <w:bCs/>
          <w:i w:val="0"/>
          <w:iCs w:val="0"/>
        </w:rPr>
        <w:t xml:space="preserve"> and TCE</w:t>
      </w:r>
      <w:r w:rsidR="00C5366A" w:rsidRPr="003141DB">
        <w:rPr>
          <w:b/>
          <w:bCs/>
          <w:i w:val="0"/>
          <w:iCs w:val="0"/>
        </w:rPr>
        <w:t xml:space="preserve"> </w:t>
      </w:r>
      <w:r w:rsidR="00901758" w:rsidRPr="00181374">
        <w:rPr>
          <w:b/>
          <w:bCs/>
          <w:i w:val="0"/>
          <w:iCs w:val="0"/>
        </w:rPr>
        <w:fldChar w:fldCharType="begin"/>
      </w:r>
      <w:r w:rsidR="00494768">
        <w:rPr>
          <w:b/>
          <w:bCs/>
          <w:i w:val="0"/>
          <w:iCs w:val="0"/>
        </w:rPr>
        <w:instrText xml:space="preserve"> ADDIN ZOTERO_ITEM CSL_CITATION {"citationID":"mMuVcYF0","properties":{"formattedCitation":"(J.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901758" w:rsidRPr="00181374">
        <w:rPr>
          <w:b/>
          <w:bCs/>
          <w:i w:val="0"/>
          <w:iCs w:val="0"/>
        </w:rPr>
        <w:fldChar w:fldCharType="separate"/>
      </w:r>
      <w:r w:rsidR="00494768" w:rsidRPr="00494768">
        <w:rPr>
          <w:rFonts w:cs="Arial"/>
        </w:rPr>
        <w:t>(J. Burkhardt et al., 2022)</w:t>
      </w:r>
      <w:r w:rsidR="00901758" w:rsidRPr="00181374">
        <w:rPr>
          <w:b/>
          <w:bCs/>
          <w:i w:val="0"/>
          <w:iCs w:val="0"/>
        </w:rPr>
        <w:fldChar w:fldCharType="end"/>
      </w:r>
    </w:p>
    <w:tbl>
      <w:tblPr>
        <w:tblStyle w:val="Tabelraster"/>
        <w:tblW w:w="9072" w:type="dxa"/>
        <w:tblLook w:val="04A0" w:firstRow="1" w:lastRow="0" w:firstColumn="1" w:lastColumn="0" w:noHBand="0" w:noVBand="1"/>
      </w:tblPr>
      <w:tblGrid>
        <w:gridCol w:w="1394"/>
        <w:gridCol w:w="3003"/>
        <w:gridCol w:w="597"/>
        <w:gridCol w:w="1527"/>
        <w:gridCol w:w="1254"/>
        <w:gridCol w:w="1297"/>
      </w:tblGrid>
      <w:tr w:rsidR="001A2062" w14:paraId="5DA4887D" w14:textId="77777777" w:rsidTr="00306E5D">
        <w:tc>
          <w:tcPr>
            <w:tcW w:w="1394" w:type="dxa"/>
            <w:tcBorders>
              <w:top w:val="single" w:sz="4" w:space="0" w:color="auto"/>
              <w:left w:val="nil"/>
              <w:bottom w:val="single" w:sz="4" w:space="0" w:color="auto"/>
              <w:right w:val="nil"/>
            </w:tcBorders>
            <w:shd w:val="clear" w:color="auto" w:fill="B4C6E7" w:themeFill="accent5" w:themeFillTint="66"/>
          </w:tcPr>
          <w:p w14:paraId="4A9E5710" w14:textId="77777777" w:rsidR="005A1F8F" w:rsidRPr="00620539" w:rsidRDefault="005A1F8F" w:rsidP="00571D71">
            <w:pPr>
              <w:rPr>
                <w:szCs w:val="20"/>
              </w:rPr>
            </w:pPr>
          </w:p>
        </w:tc>
        <w:tc>
          <w:tcPr>
            <w:tcW w:w="3003" w:type="dxa"/>
            <w:tcBorders>
              <w:top w:val="single" w:sz="4" w:space="0" w:color="auto"/>
              <w:left w:val="nil"/>
              <w:bottom w:val="single" w:sz="4" w:space="0" w:color="auto"/>
              <w:right w:val="nil"/>
            </w:tcBorders>
            <w:shd w:val="clear" w:color="auto" w:fill="B4C6E7" w:themeFill="accent5" w:themeFillTint="66"/>
            <w:vAlign w:val="center"/>
          </w:tcPr>
          <w:p w14:paraId="377EDFAC" w14:textId="5037459A" w:rsidR="005A1F8F" w:rsidRPr="00620539" w:rsidRDefault="005A1F8F" w:rsidP="00571D71">
            <w:pPr>
              <w:rPr>
                <w:szCs w:val="20"/>
              </w:rPr>
            </w:pPr>
            <w:r w:rsidRPr="00620539">
              <w:rPr>
                <w:szCs w:val="20"/>
              </w:rPr>
              <w:t>Parameter</w:t>
            </w:r>
            <w:r w:rsidR="00DD6A35">
              <w:rPr>
                <w:szCs w:val="20"/>
              </w:rPr>
              <w:t xml:space="preserve"> </w:t>
            </w:r>
            <w:r w:rsidR="00CF2628">
              <w:rPr>
                <w:szCs w:val="20"/>
              </w:rPr>
              <w:fldChar w:fldCharType="begin"/>
            </w:r>
            <w:r w:rsidR="00494768">
              <w:rPr>
                <w:szCs w:val="20"/>
              </w:rPr>
              <w:instrText xml:space="preserve"> ADDIN ZOTERO_ITEM CSL_CITATION {"citationID":"8pqWHze5","properties":{"formattedCitation":"(J.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CF2628">
              <w:rPr>
                <w:szCs w:val="20"/>
              </w:rPr>
              <w:fldChar w:fldCharType="separate"/>
            </w:r>
            <w:r w:rsidR="00494768" w:rsidRPr="00494768">
              <w:rPr>
                <w:rFonts w:cs="Arial"/>
              </w:rPr>
              <w:t>(J. Burkhardt, 2020)</w:t>
            </w:r>
            <w:r w:rsidR="00CF2628">
              <w:rPr>
                <w:szCs w:val="20"/>
              </w:rPr>
              <w:fldChar w:fldCharType="end"/>
            </w:r>
          </w:p>
        </w:tc>
        <w:tc>
          <w:tcPr>
            <w:tcW w:w="597" w:type="dxa"/>
            <w:tcBorders>
              <w:top w:val="single" w:sz="4" w:space="0" w:color="auto"/>
              <w:left w:val="nil"/>
              <w:bottom w:val="single" w:sz="4" w:space="0" w:color="auto"/>
              <w:right w:val="nil"/>
            </w:tcBorders>
            <w:shd w:val="clear" w:color="auto" w:fill="B4C6E7" w:themeFill="accent5" w:themeFillTint="66"/>
          </w:tcPr>
          <w:p w14:paraId="1957A1AD" w14:textId="77777777" w:rsidR="005A1F8F" w:rsidRDefault="005A1F8F" w:rsidP="00571D71"/>
        </w:tc>
        <w:tc>
          <w:tcPr>
            <w:tcW w:w="1527" w:type="dxa"/>
            <w:tcBorders>
              <w:top w:val="single" w:sz="4" w:space="0" w:color="auto"/>
              <w:left w:val="nil"/>
              <w:bottom w:val="single" w:sz="4" w:space="0" w:color="auto"/>
              <w:right w:val="nil"/>
            </w:tcBorders>
            <w:shd w:val="clear" w:color="auto" w:fill="B4C6E7" w:themeFill="accent5" w:themeFillTint="66"/>
            <w:vAlign w:val="center"/>
          </w:tcPr>
          <w:p w14:paraId="51E23BAB" w14:textId="09480847" w:rsidR="005A1F8F" w:rsidRPr="009C6E1A" w:rsidRDefault="005A1F8F" w:rsidP="00571D71">
            <w:pPr>
              <w:rPr>
                <w:sz w:val="18"/>
                <w:szCs w:val="20"/>
              </w:rPr>
            </w:pPr>
            <w:r>
              <w:t>PFHpA</w:t>
            </w:r>
          </w:p>
        </w:tc>
        <w:tc>
          <w:tcPr>
            <w:tcW w:w="1254" w:type="dxa"/>
            <w:tcBorders>
              <w:top w:val="single" w:sz="4" w:space="0" w:color="auto"/>
              <w:left w:val="nil"/>
              <w:bottom w:val="single" w:sz="4" w:space="0" w:color="auto"/>
              <w:right w:val="nil"/>
            </w:tcBorders>
            <w:shd w:val="clear" w:color="auto" w:fill="B4C6E7" w:themeFill="accent5" w:themeFillTint="66"/>
            <w:vAlign w:val="center"/>
          </w:tcPr>
          <w:p w14:paraId="6F17F672" w14:textId="1E90949D" w:rsidR="005A1F8F" w:rsidRPr="009C6E1A" w:rsidRDefault="005A1F8F" w:rsidP="00571D71">
            <w:pPr>
              <w:rPr>
                <w:sz w:val="18"/>
                <w:szCs w:val="20"/>
              </w:rPr>
            </w:pPr>
            <w:r>
              <w:t>TCE</w:t>
            </w:r>
          </w:p>
        </w:tc>
        <w:tc>
          <w:tcPr>
            <w:tcW w:w="1297" w:type="dxa"/>
            <w:tcBorders>
              <w:top w:val="single" w:sz="4" w:space="0" w:color="auto"/>
              <w:left w:val="nil"/>
              <w:bottom w:val="single" w:sz="4" w:space="0" w:color="auto"/>
              <w:right w:val="nil"/>
            </w:tcBorders>
            <w:shd w:val="clear" w:color="auto" w:fill="B4C6E7" w:themeFill="accent5" w:themeFillTint="66"/>
          </w:tcPr>
          <w:p w14:paraId="05565FC4" w14:textId="25804ADB" w:rsidR="005A1F8F" w:rsidRDefault="005A1F8F" w:rsidP="00571D71">
            <w:r>
              <w:t>Unit</w:t>
            </w:r>
          </w:p>
        </w:tc>
      </w:tr>
      <w:tr w:rsidR="001A2062" w:rsidRPr="00A808EE" w14:paraId="2278CE28"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0146F451" w14:textId="77777777" w:rsidR="005A1F8F" w:rsidRPr="00E321DB" w:rsidRDefault="005A1F8F" w:rsidP="005A1F8F">
            <w:pPr>
              <w:rPr>
                <w:i/>
                <w:iCs/>
                <w:sz w:val="16"/>
                <w:szCs w:val="18"/>
              </w:rPr>
            </w:pPr>
            <w:r w:rsidRPr="00E321DB">
              <w:rPr>
                <w:i/>
                <w:iCs/>
                <w:sz w:val="16"/>
                <w:szCs w:val="18"/>
              </w:rPr>
              <w:t>Compound properties</w:t>
            </w:r>
          </w:p>
        </w:tc>
        <w:tc>
          <w:tcPr>
            <w:tcW w:w="3003" w:type="dxa"/>
            <w:tcBorders>
              <w:top w:val="single" w:sz="4" w:space="0" w:color="auto"/>
              <w:left w:val="single" w:sz="4" w:space="0" w:color="auto"/>
              <w:bottom w:val="nil"/>
              <w:right w:val="nil"/>
            </w:tcBorders>
          </w:tcPr>
          <w:p w14:paraId="1A1772D0" w14:textId="77777777" w:rsidR="005A1F8F" w:rsidRPr="00EE0F40" w:rsidRDefault="005A1F8F" w:rsidP="005A1F8F">
            <w:pPr>
              <w:rPr>
                <w:sz w:val="16"/>
                <w:szCs w:val="18"/>
              </w:rPr>
            </w:pPr>
            <w:r>
              <w:rPr>
                <w:sz w:val="16"/>
                <w:szCs w:val="18"/>
              </w:rPr>
              <w:t>Molecular weight (MW)</w:t>
            </w:r>
          </w:p>
        </w:tc>
        <w:tc>
          <w:tcPr>
            <w:tcW w:w="597" w:type="dxa"/>
            <w:tcBorders>
              <w:top w:val="single" w:sz="4" w:space="0" w:color="auto"/>
              <w:left w:val="nil"/>
              <w:bottom w:val="nil"/>
              <w:right w:val="nil"/>
            </w:tcBorders>
          </w:tcPr>
          <w:p w14:paraId="109C4F90" w14:textId="77777777" w:rsidR="005A1F8F" w:rsidRPr="00EE0F40" w:rsidRDefault="005A1F8F" w:rsidP="005A1F8F">
            <w:pPr>
              <w:rPr>
                <w:sz w:val="16"/>
                <w:szCs w:val="18"/>
              </w:rPr>
            </w:pPr>
          </w:p>
        </w:tc>
        <w:tc>
          <w:tcPr>
            <w:tcW w:w="1527" w:type="dxa"/>
            <w:tcBorders>
              <w:top w:val="single" w:sz="4" w:space="0" w:color="auto"/>
              <w:left w:val="nil"/>
              <w:bottom w:val="nil"/>
              <w:right w:val="nil"/>
            </w:tcBorders>
          </w:tcPr>
          <w:p w14:paraId="57A4F68E" w14:textId="2CAD331F" w:rsidR="005A1F8F" w:rsidRPr="00EE0F40" w:rsidRDefault="002A020E" w:rsidP="005A1F8F">
            <w:pPr>
              <w:rPr>
                <w:sz w:val="16"/>
                <w:szCs w:val="18"/>
              </w:rPr>
            </w:pPr>
            <w:r>
              <w:rPr>
                <w:sz w:val="16"/>
                <w:szCs w:val="18"/>
              </w:rPr>
              <w:t>364.06</w:t>
            </w:r>
          </w:p>
        </w:tc>
        <w:tc>
          <w:tcPr>
            <w:tcW w:w="1254" w:type="dxa"/>
            <w:tcBorders>
              <w:top w:val="single" w:sz="4" w:space="0" w:color="auto"/>
              <w:left w:val="nil"/>
              <w:bottom w:val="nil"/>
              <w:right w:val="nil"/>
            </w:tcBorders>
          </w:tcPr>
          <w:p w14:paraId="6E93805C" w14:textId="25850D11" w:rsidR="005A1F8F" w:rsidRPr="00EE0F40" w:rsidRDefault="00EE31F5" w:rsidP="005A1F8F">
            <w:pPr>
              <w:rPr>
                <w:sz w:val="16"/>
                <w:szCs w:val="18"/>
              </w:rPr>
            </w:pPr>
            <w:r>
              <w:rPr>
                <w:sz w:val="16"/>
                <w:szCs w:val="18"/>
              </w:rPr>
              <w:t>131.39</w:t>
            </w:r>
          </w:p>
        </w:tc>
        <w:tc>
          <w:tcPr>
            <w:tcW w:w="1297" w:type="dxa"/>
            <w:tcBorders>
              <w:top w:val="single" w:sz="4" w:space="0" w:color="auto"/>
              <w:left w:val="nil"/>
              <w:bottom w:val="nil"/>
              <w:right w:val="nil"/>
            </w:tcBorders>
          </w:tcPr>
          <w:p w14:paraId="2BB0389E" w14:textId="54E64ADA" w:rsidR="005A1F8F" w:rsidRPr="00EE0F40" w:rsidRDefault="005A1F8F" w:rsidP="005A1F8F">
            <w:pPr>
              <w:rPr>
                <w:sz w:val="16"/>
                <w:szCs w:val="18"/>
              </w:rPr>
            </w:pPr>
            <w:r>
              <w:rPr>
                <w:sz w:val="16"/>
                <w:szCs w:val="18"/>
              </w:rPr>
              <w:t>g/mol</w:t>
            </w:r>
          </w:p>
        </w:tc>
      </w:tr>
      <w:tr w:rsidR="001A2062" w:rsidRPr="00A808EE" w14:paraId="04484DF2" w14:textId="77777777" w:rsidTr="00306E5D">
        <w:tc>
          <w:tcPr>
            <w:tcW w:w="1394" w:type="dxa"/>
            <w:vMerge/>
            <w:tcBorders>
              <w:left w:val="nil"/>
              <w:right w:val="single" w:sz="4" w:space="0" w:color="auto"/>
            </w:tcBorders>
            <w:shd w:val="clear" w:color="auto" w:fill="B4C6E7" w:themeFill="accent5" w:themeFillTint="66"/>
          </w:tcPr>
          <w:p w14:paraId="0F899652"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2C588DB3" w14:textId="77777777" w:rsidR="005A1F8F" w:rsidRPr="00EE0F40" w:rsidRDefault="005A1F8F" w:rsidP="005A1F8F">
            <w:pPr>
              <w:rPr>
                <w:sz w:val="16"/>
                <w:szCs w:val="18"/>
              </w:rPr>
            </w:pPr>
            <w:r>
              <w:rPr>
                <w:sz w:val="16"/>
                <w:szCs w:val="18"/>
              </w:rPr>
              <w:t>Molar volume (</w:t>
            </w:r>
            <m:oMath>
              <m:sSub>
                <m:sSubPr>
                  <m:ctrlPr>
                    <w:rPr>
                      <w:rFonts w:ascii="Cambria Math" w:hAnsi="Cambria Math"/>
                      <w:i/>
                      <w:szCs w:val="20"/>
                    </w:rPr>
                  </m:ctrlPr>
                </m:sSubPr>
                <m:e>
                  <m:r>
                    <w:rPr>
                      <w:rFonts w:ascii="Cambria Math" w:hAnsi="Cambria Math"/>
                      <w:szCs w:val="20"/>
                    </w:rPr>
                    <m:t>V</m:t>
                  </m:r>
                </m:e>
                <m:sub>
                  <m:r>
                    <w:rPr>
                      <w:rFonts w:ascii="Cambria Math" w:hAnsi="Cambria Math"/>
                      <w:szCs w:val="20"/>
                    </w:rPr>
                    <m:t>b</m:t>
                  </m:r>
                </m:sub>
              </m:sSub>
            </m:oMath>
            <w:r>
              <w:rPr>
                <w:sz w:val="16"/>
                <w:szCs w:val="18"/>
              </w:rPr>
              <w:t>)</w:t>
            </w:r>
          </w:p>
        </w:tc>
        <w:tc>
          <w:tcPr>
            <w:tcW w:w="597" w:type="dxa"/>
            <w:tcBorders>
              <w:top w:val="nil"/>
              <w:left w:val="nil"/>
              <w:bottom w:val="nil"/>
              <w:right w:val="nil"/>
            </w:tcBorders>
          </w:tcPr>
          <w:p w14:paraId="5C40D18F" w14:textId="77777777" w:rsidR="005A1F8F" w:rsidRPr="00EE0F40" w:rsidRDefault="005A1F8F" w:rsidP="005A1F8F">
            <w:pPr>
              <w:rPr>
                <w:sz w:val="16"/>
                <w:szCs w:val="18"/>
              </w:rPr>
            </w:pPr>
          </w:p>
        </w:tc>
        <w:tc>
          <w:tcPr>
            <w:tcW w:w="1527" w:type="dxa"/>
            <w:tcBorders>
              <w:top w:val="nil"/>
              <w:left w:val="nil"/>
              <w:bottom w:val="nil"/>
              <w:right w:val="nil"/>
            </w:tcBorders>
          </w:tcPr>
          <w:p w14:paraId="3DB44A5E" w14:textId="3D2725E9" w:rsidR="005A1F8F" w:rsidRPr="00EE0F40" w:rsidRDefault="002A020E" w:rsidP="005A1F8F">
            <w:pPr>
              <w:rPr>
                <w:sz w:val="16"/>
                <w:szCs w:val="18"/>
              </w:rPr>
            </w:pPr>
            <w:r>
              <w:rPr>
                <w:sz w:val="16"/>
                <w:szCs w:val="18"/>
              </w:rPr>
              <w:t>203.158</w:t>
            </w:r>
          </w:p>
        </w:tc>
        <w:tc>
          <w:tcPr>
            <w:tcW w:w="1254" w:type="dxa"/>
            <w:tcBorders>
              <w:top w:val="nil"/>
              <w:left w:val="nil"/>
              <w:bottom w:val="nil"/>
              <w:right w:val="nil"/>
            </w:tcBorders>
          </w:tcPr>
          <w:p w14:paraId="4895D5CF" w14:textId="2161063F" w:rsidR="005A1F8F" w:rsidRPr="00EE0F40" w:rsidRDefault="00EE31F5" w:rsidP="005A1F8F">
            <w:pPr>
              <w:rPr>
                <w:sz w:val="16"/>
                <w:szCs w:val="18"/>
              </w:rPr>
            </w:pPr>
            <w:r>
              <w:rPr>
                <w:sz w:val="16"/>
                <w:szCs w:val="18"/>
              </w:rPr>
              <w:t>102</w:t>
            </w:r>
          </w:p>
        </w:tc>
        <w:tc>
          <w:tcPr>
            <w:tcW w:w="1297" w:type="dxa"/>
            <w:tcBorders>
              <w:top w:val="nil"/>
              <w:left w:val="nil"/>
              <w:bottom w:val="nil"/>
              <w:right w:val="nil"/>
            </w:tcBorders>
          </w:tcPr>
          <w:p w14:paraId="373841FD" w14:textId="21D266F6" w:rsidR="005A1F8F" w:rsidRPr="00EE0F40" w:rsidRDefault="005A1F8F" w:rsidP="005A1F8F">
            <w:pPr>
              <w:rPr>
                <w:sz w:val="16"/>
                <w:szCs w:val="18"/>
              </w:rPr>
            </w:pPr>
            <w:r>
              <w:rPr>
                <w:sz w:val="16"/>
                <w:szCs w:val="18"/>
              </w:rPr>
              <w:t>ml/mol</w:t>
            </w:r>
          </w:p>
        </w:tc>
      </w:tr>
      <w:tr w:rsidR="001A2062" w:rsidRPr="00A808EE" w14:paraId="02EF8B8E" w14:textId="77777777" w:rsidTr="00306E5D">
        <w:tc>
          <w:tcPr>
            <w:tcW w:w="1394" w:type="dxa"/>
            <w:vMerge/>
            <w:tcBorders>
              <w:left w:val="nil"/>
              <w:right w:val="single" w:sz="4" w:space="0" w:color="auto"/>
            </w:tcBorders>
            <w:shd w:val="clear" w:color="auto" w:fill="B4C6E7" w:themeFill="accent5" w:themeFillTint="66"/>
          </w:tcPr>
          <w:p w14:paraId="64E2F7E1"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724C7111" w14:textId="77777777" w:rsidR="005A1F8F" w:rsidRPr="00EE0F40" w:rsidRDefault="005A1F8F" w:rsidP="005A1F8F">
            <w:pPr>
              <w:rPr>
                <w:sz w:val="16"/>
                <w:szCs w:val="18"/>
              </w:rPr>
            </w:pPr>
            <w:r>
              <w:rPr>
                <w:sz w:val="16"/>
                <w:szCs w:val="18"/>
              </w:rPr>
              <w:t>Boiling point (BP)</w:t>
            </w:r>
          </w:p>
        </w:tc>
        <w:tc>
          <w:tcPr>
            <w:tcW w:w="597" w:type="dxa"/>
            <w:tcBorders>
              <w:top w:val="nil"/>
              <w:left w:val="nil"/>
              <w:bottom w:val="nil"/>
              <w:right w:val="nil"/>
            </w:tcBorders>
          </w:tcPr>
          <w:p w14:paraId="799A7C74" w14:textId="77777777" w:rsidR="005A1F8F" w:rsidRPr="00EE0F40" w:rsidRDefault="005A1F8F" w:rsidP="005A1F8F">
            <w:pPr>
              <w:rPr>
                <w:sz w:val="16"/>
                <w:szCs w:val="18"/>
              </w:rPr>
            </w:pPr>
          </w:p>
        </w:tc>
        <w:tc>
          <w:tcPr>
            <w:tcW w:w="1527" w:type="dxa"/>
            <w:tcBorders>
              <w:top w:val="nil"/>
              <w:left w:val="nil"/>
              <w:bottom w:val="nil"/>
              <w:right w:val="nil"/>
            </w:tcBorders>
          </w:tcPr>
          <w:p w14:paraId="36A561E8" w14:textId="44AFD28E" w:rsidR="005A1F8F" w:rsidRPr="00EE0F40" w:rsidRDefault="00E220F5" w:rsidP="005A1F8F">
            <w:pPr>
              <w:rPr>
                <w:sz w:val="16"/>
                <w:szCs w:val="18"/>
              </w:rPr>
            </w:pPr>
            <w:r>
              <w:rPr>
                <w:sz w:val="16"/>
                <w:szCs w:val="18"/>
              </w:rPr>
              <w:t>175</w:t>
            </w:r>
          </w:p>
        </w:tc>
        <w:tc>
          <w:tcPr>
            <w:tcW w:w="1254" w:type="dxa"/>
            <w:tcBorders>
              <w:top w:val="nil"/>
              <w:left w:val="nil"/>
              <w:bottom w:val="nil"/>
              <w:right w:val="nil"/>
            </w:tcBorders>
          </w:tcPr>
          <w:p w14:paraId="01A9CD30" w14:textId="10F63376" w:rsidR="005A1F8F" w:rsidRPr="00EE0F40" w:rsidRDefault="00EE31F5" w:rsidP="005A1F8F">
            <w:pPr>
              <w:rPr>
                <w:sz w:val="16"/>
                <w:szCs w:val="18"/>
              </w:rPr>
            </w:pPr>
            <w:r>
              <w:rPr>
                <w:sz w:val="16"/>
                <w:szCs w:val="18"/>
              </w:rPr>
              <w:t>87</w:t>
            </w:r>
          </w:p>
        </w:tc>
        <w:tc>
          <w:tcPr>
            <w:tcW w:w="1297" w:type="dxa"/>
            <w:tcBorders>
              <w:top w:val="nil"/>
              <w:left w:val="nil"/>
              <w:bottom w:val="nil"/>
              <w:right w:val="nil"/>
            </w:tcBorders>
          </w:tcPr>
          <w:p w14:paraId="6A315DFC" w14:textId="1FC4B613" w:rsidR="005A1F8F" w:rsidRPr="00EE0F40" w:rsidRDefault="005A1F8F" w:rsidP="005A1F8F">
            <w:pPr>
              <w:rPr>
                <w:sz w:val="16"/>
                <w:szCs w:val="18"/>
              </w:rPr>
            </w:pPr>
            <w:r>
              <w:rPr>
                <w:sz w:val="16"/>
                <w:szCs w:val="18"/>
              </w:rPr>
              <w:t>°C</w:t>
            </w:r>
          </w:p>
        </w:tc>
      </w:tr>
      <w:tr w:rsidR="001A2062" w:rsidRPr="00A808EE" w14:paraId="755A080A" w14:textId="77777777" w:rsidTr="00306E5D">
        <w:tc>
          <w:tcPr>
            <w:tcW w:w="1394" w:type="dxa"/>
            <w:vMerge/>
            <w:tcBorders>
              <w:left w:val="nil"/>
              <w:bottom w:val="single" w:sz="4" w:space="0" w:color="auto"/>
              <w:right w:val="single" w:sz="4" w:space="0" w:color="auto"/>
            </w:tcBorders>
            <w:shd w:val="clear" w:color="auto" w:fill="B4C6E7" w:themeFill="accent5" w:themeFillTint="66"/>
          </w:tcPr>
          <w:p w14:paraId="3AC980F5" w14:textId="77777777" w:rsidR="005A1F8F" w:rsidRPr="00EE0F40" w:rsidRDefault="005A1F8F" w:rsidP="005A1F8F">
            <w:pPr>
              <w:rPr>
                <w:sz w:val="16"/>
                <w:szCs w:val="18"/>
              </w:rPr>
            </w:pPr>
          </w:p>
        </w:tc>
        <w:tc>
          <w:tcPr>
            <w:tcW w:w="3003" w:type="dxa"/>
            <w:tcBorders>
              <w:top w:val="nil"/>
              <w:left w:val="single" w:sz="4" w:space="0" w:color="auto"/>
              <w:bottom w:val="single" w:sz="4" w:space="0" w:color="auto"/>
              <w:right w:val="nil"/>
            </w:tcBorders>
          </w:tcPr>
          <w:p w14:paraId="5F64FD96" w14:textId="77777777" w:rsidR="005A1F8F" w:rsidRPr="00EE0F40" w:rsidRDefault="005A1F8F" w:rsidP="005A1F8F">
            <w:pPr>
              <w:rPr>
                <w:sz w:val="16"/>
                <w:szCs w:val="18"/>
              </w:rPr>
            </w:pPr>
            <w:r>
              <w:rPr>
                <w:sz w:val="16"/>
                <w:szCs w:val="18"/>
              </w:rPr>
              <w:t>Density compound</w:t>
            </w:r>
          </w:p>
        </w:tc>
        <w:tc>
          <w:tcPr>
            <w:tcW w:w="597" w:type="dxa"/>
            <w:tcBorders>
              <w:top w:val="nil"/>
              <w:left w:val="nil"/>
              <w:bottom w:val="single" w:sz="4" w:space="0" w:color="auto"/>
              <w:right w:val="nil"/>
            </w:tcBorders>
          </w:tcPr>
          <w:p w14:paraId="40615861" w14:textId="77777777" w:rsidR="005A1F8F" w:rsidRPr="00EE0F40" w:rsidRDefault="005A1F8F" w:rsidP="005A1F8F">
            <w:pPr>
              <w:rPr>
                <w:sz w:val="16"/>
                <w:szCs w:val="18"/>
              </w:rPr>
            </w:pPr>
          </w:p>
        </w:tc>
        <w:tc>
          <w:tcPr>
            <w:tcW w:w="1527" w:type="dxa"/>
            <w:tcBorders>
              <w:top w:val="nil"/>
              <w:left w:val="nil"/>
              <w:bottom w:val="single" w:sz="4" w:space="0" w:color="auto"/>
              <w:right w:val="nil"/>
            </w:tcBorders>
          </w:tcPr>
          <w:p w14:paraId="718868DD" w14:textId="5BEF4FA9" w:rsidR="005A1F8F" w:rsidRPr="00EE0F40" w:rsidRDefault="00E220F5" w:rsidP="005A1F8F">
            <w:pPr>
              <w:rPr>
                <w:sz w:val="16"/>
                <w:szCs w:val="18"/>
              </w:rPr>
            </w:pPr>
            <w:r>
              <w:rPr>
                <w:sz w:val="16"/>
                <w:szCs w:val="18"/>
              </w:rPr>
              <w:t>1.792</w:t>
            </w:r>
          </w:p>
        </w:tc>
        <w:tc>
          <w:tcPr>
            <w:tcW w:w="1254" w:type="dxa"/>
            <w:tcBorders>
              <w:top w:val="nil"/>
              <w:left w:val="nil"/>
              <w:bottom w:val="single" w:sz="4" w:space="0" w:color="auto"/>
              <w:right w:val="nil"/>
            </w:tcBorders>
          </w:tcPr>
          <w:p w14:paraId="192BC825" w14:textId="3216AB98" w:rsidR="005A1F8F" w:rsidRPr="00EE0F40" w:rsidRDefault="00EE31F5" w:rsidP="005A1F8F">
            <w:pPr>
              <w:rPr>
                <w:sz w:val="16"/>
                <w:szCs w:val="18"/>
              </w:rPr>
            </w:pPr>
            <w:r>
              <w:rPr>
                <w:sz w:val="16"/>
                <w:szCs w:val="18"/>
              </w:rPr>
              <w:t>1.53</w:t>
            </w:r>
          </w:p>
        </w:tc>
        <w:tc>
          <w:tcPr>
            <w:tcW w:w="1297" w:type="dxa"/>
            <w:tcBorders>
              <w:top w:val="nil"/>
              <w:left w:val="nil"/>
              <w:bottom w:val="single" w:sz="4" w:space="0" w:color="auto"/>
              <w:right w:val="nil"/>
            </w:tcBorders>
          </w:tcPr>
          <w:p w14:paraId="3FA9EF9C" w14:textId="5889AE0C" w:rsidR="005A1F8F" w:rsidRPr="00EE0F40" w:rsidRDefault="005A1F8F" w:rsidP="005A1F8F">
            <w:pPr>
              <w:rPr>
                <w:sz w:val="16"/>
                <w:szCs w:val="18"/>
              </w:rPr>
            </w:pPr>
            <w:r>
              <w:rPr>
                <w:sz w:val="16"/>
                <w:szCs w:val="18"/>
              </w:rPr>
              <w:t>g/ml</w:t>
            </w:r>
          </w:p>
        </w:tc>
      </w:tr>
      <w:tr w:rsidR="001A2062" w:rsidRPr="00A808EE" w14:paraId="61F2697D"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19F355B5" w14:textId="77777777" w:rsidR="005A1F8F" w:rsidRPr="005042AD" w:rsidRDefault="005A1F8F" w:rsidP="005A1F8F">
            <w:pPr>
              <w:rPr>
                <w:i/>
                <w:iCs/>
                <w:sz w:val="16"/>
                <w:szCs w:val="18"/>
              </w:rPr>
            </w:pPr>
            <w:r w:rsidRPr="005042AD">
              <w:rPr>
                <w:i/>
                <w:iCs/>
                <w:sz w:val="16"/>
                <w:szCs w:val="18"/>
              </w:rPr>
              <w:t>Isotherm parameters</w:t>
            </w:r>
          </w:p>
        </w:tc>
        <w:tc>
          <w:tcPr>
            <w:tcW w:w="3003" w:type="dxa"/>
            <w:tcBorders>
              <w:top w:val="single" w:sz="4" w:space="0" w:color="auto"/>
              <w:left w:val="single" w:sz="4" w:space="0" w:color="auto"/>
              <w:bottom w:val="nil"/>
              <w:right w:val="nil"/>
            </w:tcBorders>
          </w:tcPr>
          <w:p w14:paraId="272BADCA" w14:textId="77777777" w:rsidR="005A1F8F" w:rsidRPr="00EE0F40" w:rsidRDefault="005A1F8F" w:rsidP="005A1F8F">
            <w:pPr>
              <w:rPr>
                <w:sz w:val="16"/>
                <w:szCs w:val="18"/>
              </w:rPr>
            </w:pPr>
            <w:r>
              <w:rPr>
                <w:sz w:val="16"/>
                <w:szCs w:val="18"/>
              </w:rPr>
              <w:t>Freundlich parameter (</w:t>
            </w:r>
            <m:oMath>
              <m:r>
                <w:rPr>
                  <w:rFonts w:ascii="Cambria Math" w:hAnsi="Cambria Math"/>
                  <w:szCs w:val="20"/>
                </w:rPr>
                <m:t>K</m:t>
              </m:r>
            </m:oMath>
            <w:r>
              <w:rPr>
                <w:sz w:val="16"/>
                <w:szCs w:val="18"/>
              </w:rPr>
              <w:t>)</w:t>
            </w:r>
          </w:p>
        </w:tc>
        <w:tc>
          <w:tcPr>
            <w:tcW w:w="597" w:type="dxa"/>
            <w:tcBorders>
              <w:top w:val="single" w:sz="4" w:space="0" w:color="auto"/>
              <w:left w:val="nil"/>
              <w:bottom w:val="nil"/>
              <w:right w:val="nil"/>
            </w:tcBorders>
          </w:tcPr>
          <w:p w14:paraId="51B6D83A" w14:textId="77777777" w:rsidR="005A1F8F" w:rsidRPr="00EE0F40" w:rsidRDefault="005A1F8F" w:rsidP="005A1F8F">
            <w:pPr>
              <w:rPr>
                <w:sz w:val="16"/>
                <w:szCs w:val="18"/>
              </w:rPr>
            </w:pPr>
          </w:p>
        </w:tc>
        <w:tc>
          <w:tcPr>
            <w:tcW w:w="1527" w:type="dxa"/>
            <w:tcBorders>
              <w:top w:val="single" w:sz="4" w:space="0" w:color="auto"/>
              <w:left w:val="nil"/>
              <w:bottom w:val="nil"/>
              <w:right w:val="nil"/>
            </w:tcBorders>
          </w:tcPr>
          <w:p w14:paraId="6E920B99" w14:textId="26E8A92C" w:rsidR="005A1F8F" w:rsidRPr="00EE0F40" w:rsidRDefault="00E220F5" w:rsidP="005A1F8F">
            <w:pPr>
              <w:rPr>
                <w:sz w:val="16"/>
                <w:szCs w:val="18"/>
              </w:rPr>
            </w:pPr>
            <w:r>
              <w:rPr>
                <w:sz w:val="16"/>
                <w:szCs w:val="18"/>
              </w:rPr>
              <w:t>6.764</w:t>
            </w:r>
          </w:p>
        </w:tc>
        <w:tc>
          <w:tcPr>
            <w:tcW w:w="1254" w:type="dxa"/>
            <w:tcBorders>
              <w:top w:val="single" w:sz="4" w:space="0" w:color="auto"/>
              <w:left w:val="nil"/>
              <w:bottom w:val="nil"/>
              <w:right w:val="nil"/>
            </w:tcBorders>
          </w:tcPr>
          <w:p w14:paraId="73D3E750" w14:textId="1737DD15" w:rsidR="005A1F8F" w:rsidRPr="00EE0F40" w:rsidRDefault="006713BA" w:rsidP="005A1F8F">
            <w:pPr>
              <w:rPr>
                <w:sz w:val="16"/>
                <w:szCs w:val="18"/>
              </w:rPr>
            </w:pPr>
            <w:r>
              <w:rPr>
                <w:sz w:val="16"/>
                <w:szCs w:val="18"/>
              </w:rPr>
              <w:t>5026.04</w:t>
            </w:r>
          </w:p>
        </w:tc>
        <w:tc>
          <w:tcPr>
            <w:tcW w:w="1297" w:type="dxa"/>
            <w:tcBorders>
              <w:top w:val="single" w:sz="4" w:space="0" w:color="auto"/>
              <w:left w:val="nil"/>
              <w:bottom w:val="nil"/>
              <w:right w:val="nil"/>
            </w:tcBorders>
          </w:tcPr>
          <w:p w14:paraId="235DD649" w14:textId="34E6F693" w:rsidR="005A1F8F" w:rsidRPr="00306E5D" w:rsidRDefault="005A1F8F" w:rsidP="005A1F8F">
            <w:pPr>
              <w:rPr>
                <w:sz w:val="16"/>
                <w:szCs w:val="16"/>
              </w:rPr>
            </w:pPr>
            <w:r w:rsidRPr="00306E5D">
              <w:rPr>
                <w:sz w:val="16"/>
                <w:szCs w:val="16"/>
              </w:rPr>
              <w:t>[(µg/g)(L/µg)</w:t>
            </w:r>
            <w:r w:rsidRPr="00306E5D">
              <w:rPr>
                <w:sz w:val="16"/>
                <w:szCs w:val="16"/>
                <w:vertAlign w:val="superscript"/>
              </w:rPr>
              <w:t>1/n</w:t>
            </w:r>
            <w:r w:rsidRPr="00306E5D">
              <w:rPr>
                <w:sz w:val="16"/>
                <w:szCs w:val="16"/>
              </w:rPr>
              <w:t>]</w:t>
            </w:r>
          </w:p>
        </w:tc>
      </w:tr>
      <w:tr w:rsidR="001A2062" w:rsidRPr="00A808EE" w14:paraId="57AF74A2" w14:textId="77777777" w:rsidTr="00306E5D">
        <w:tc>
          <w:tcPr>
            <w:tcW w:w="1394" w:type="dxa"/>
            <w:vMerge/>
            <w:tcBorders>
              <w:left w:val="nil"/>
              <w:bottom w:val="single" w:sz="4" w:space="0" w:color="auto"/>
              <w:right w:val="single" w:sz="4" w:space="0" w:color="auto"/>
            </w:tcBorders>
            <w:shd w:val="clear" w:color="auto" w:fill="B4C6E7" w:themeFill="accent5" w:themeFillTint="66"/>
          </w:tcPr>
          <w:p w14:paraId="2BC5B861" w14:textId="77777777" w:rsidR="005A1F8F" w:rsidRPr="00EE0F40" w:rsidRDefault="005A1F8F" w:rsidP="005A1F8F">
            <w:pPr>
              <w:rPr>
                <w:sz w:val="16"/>
                <w:szCs w:val="18"/>
              </w:rPr>
            </w:pPr>
          </w:p>
        </w:tc>
        <w:tc>
          <w:tcPr>
            <w:tcW w:w="3003" w:type="dxa"/>
            <w:tcBorders>
              <w:top w:val="nil"/>
              <w:left w:val="single" w:sz="4" w:space="0" w:color="auto"/>
              <w:bottom w:val="single" w:sz="4" w:space="0" w:color="auto"/>
              <w:right w:val="nil"/>
            </w:tcBorders>
          </w:tcPr>
          <w:p w14:paraId="5B3F1E27" w14:textId="77777777" w:rsidR="005A1F8F" w:rsidRPr="00EE0F40" w:rsidRDefault="005A1F8F" w:rsidP="005A1F8F">
            <w:pPr>
              <w:rPr>
                <w:sz w:val="16"/>
                <w:szCs w:val="18"/>
              </w:rPr>
            </w:pPr>
            <w:r>
              <w:rPr>
                <w:sz w:val="16"/>
                <w:szCs w:val="18"/>
              </w:rPr>
              <w:t>Freundlich exponent (</w:t>
            </w:r>
            <m:oMath>
              <m:r>
                <w:rPr>
                  <w:rFonts w:ascii="Cambria Math" w:hAnsi="Cambria Math"/>
                  <w:szCs w:val="20"/>
                </w:rPr>
                <m:t>1/n</m:t>
              </m:r>
            </m:oMath>
            <w:r>
              <w:rPr>
                <w:sz w:val="16"/>
                <w:szCs w:val="18"/>
              </w:rPr>
              <w:t>)</w:t>
            </w:r>
          </w:p>
        </w:tc>
        <w:tc>
          <w:tcPr>
            <w:tcW w:w="597" w:type="dxa"/>
            <w:tcBorders>
              <w:top w:val="nil"/>
              <w:left w:val="nil"/>
              <w:bottom w:val="single" w:sz="4" w:space="0" w:color="auto"/>
              <w:right w:val="nil"/>
            </w:tcBorders>
          </w:tcPr>
          <w:p w14:paraId="1F74B1DC" w14:textId="77777777" w:rsidR="005A1F8F" w:rsidRPr="00EE0F40" w:rsidRDefault="005A1F8F" w:rsidP="005A1F8F">
            <w:pPr>
              <w:rPr>
                <w:sz w:val="16"/>
                <w:szCs w:val="18"/>
              </w:rPr>
            </w:pPr>
          </w:p>
        </w:tc>
        <w:tc>
          <w:tcPr>
            <w:tcW w:w="1527" w:type="dxa"/>
            <w:tcBorders>
              <w:top w:val="nil"/>
              <w:left w:val="nil"/>
              <w:bottom w:val="single" w:sz="4" w:space="0" w:color="auto"/>
              <w:right w:val="nil"/>
            </w:tcBorders>
          </w:tcPr>
          <w:p w14:paraId="5AD809C8" w14:textId="6C56F2D3" w:rsidR="005A1F8F" w:rsidRPr="00EE0F40" w:rsidRDefault="00E220F5" w:rsidP="005A1F8F">
            <w:pPr>
              <w:rPr>
                <w:sz w:val="16"/>
                <w:szCs w:val="18"/>
              </w:rPr>
            </w:pPr>
            <w:r>
              <w:rPr>
                <w:sz w:val="16"/>
                <w:szCs w:val="18"/>
              </w:rPr>
              <w:t>0.6</w:t>
            </w:r>
          </w:p>
        </w:tc>
        <w:tc>
          <w:tcPr>
            <w:tcW w:w="1254" w:type="dxa"/>
            <w:tcBorders>
              <w:top w:val="nil"/>
              <w:left w:val="nil"/>
              <w:bottom w:val="single" w:sz="4" w:space="0" w:color="auto"/>
              <w:right w:val="nil"/>
            </w:tcBorders>
          </w:tcPr>
          <w:p w14:paraId="2CFC14B9" w14:textId="52A8BAE7" w:rsidR="005A1F8F" w:rsidRPr="00EE0F40" w:rsidRDefault="006713BA" w:rsidP="005A1F8F">
            <w:pPr>
              <w:rPr>
                <w:sz w:val="16"/>
                <w:szCs w:val="18"/>
              </w:rPr>
            </w:pPr>
            <w:r>
              <w:rPr>
                <w:sz w:val="16"/>
                <w:szCs w:val="18"/>
              </w:rPr>
              <w:t>0.43</w:t>
            </w:r>
          </w:p>
        </w:tc>
        <w:tc>
          <w:tcPr>
            <w:tcW w:w="1297" w:type="dxa"/>
            <w:tcBorders>
              <w:top w:val="nil"/>
              <w:left w:val="nil"/>
              <w:bottom w:val="single" w:sz="4" w:space="0" w:color="auto"/>
              <w:right w:val="nil"/>
            </w:tcBorders>
          </w:tcPr>
          <w:p w14:paraId="5DB3D998" w14:textId="1B8E34AE" w:rsidR="005A1F8F" w:rsidRPr="00EE0F40" w:rsidRDefault="005A1F8F" w:rsidP="005A1F8F">
            <w:pPr>
              <w:rPr>
                <w:sz w:val="16"/>
                <w:szCs w:val="18"/>
              </w:rPr>
            </w:pPr>
            <w:r>
              <w:rPr>
                <w:sz w:val="16"/>
                <w:szCs w:val="18"/>
              </w:rPr>
              <w:t>(-)</w:t>
            </w:r>
          </w:p>
        </w:tc>
      </w:tr>
      <w:tr w:rsidR="001A2062" w:rsidRPr="00A808EE" w14:paraId="05B5AE21"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011A5195" w14:textId="77777777" w:rsidR="005A1F8F" w:rsidRPr="00474FF0" w:rsidRDefault="005A1F8F" w:rsidP="005A1F8F">
            <w:pPr>
              <w:rPr>
                <w:i/>
                <w:iCs/>
                <w:sz w:val="16"/>
                <w:szCs w:val="18"/>
              </w:rPr>
            </w:pPr>
            <w:r>
              <w:rPr>
                <w:i/>
                <w:iCs/>
                <w:sz w:val="16"/>
                <w:szCs w:val="18"/>
              </w:rPr>
              <w:t>Bed properties</w:t>
            </w:r>
          </w:p>
        </w:tc>
        <w:tc>
          <w:tcPr>
            <w:tcW w:w="3003" w:type="dxa"/>
            <w:tcBorders>
              <w:top w:val="single" w:sz="4" w:space="0" w:color="auto"/>
              <w:left w:val="single" w:sz="4" w:space="0" w:color="auto"/>
              <w:bottom w:val="nil"/>
              <w:right w:val="nil"/>
            </w:tcBorders>
          </w:tcPr>
          <w:p w14:paraId="69B875BA" w14:textId="77777777" w:rsidR="005A1F8F" w:rsidRPr="00EE0F40" w:rsidRDefault="005A1F8F" w:rsidP="005A1F8F">
            <w:pPr>
              <w:rPr>
                <w:sz w:val="16"/>
                <w:szCs w:val="18"/>
              </w:rPr>
            </w:pPr>
            <w:r>
              <w:rPr>
                <w:sz w:val="16"/>
                <w:szCs w:val="18"/>
              </w:rPr>
              <w:t>Radius particle (</w:t>
            </w:r>
            <m:oMath>
              <m:sSub>
                <m:sSubPr>
                  <m:ctrlPr>
                    <w:rPr>
                      <w:rFonts w:ascii="Cambria Math" w:hAnsi="Cambria Math"/>
                      <w:i/>
                    </w:rPr>
                  </m:ctrlPr>
                </m:sSubPr>
                <m:e>
                  <m:r>
                    <w:rPr>
                      <w:rFonts w:ascii="Cambria Math" w:hAnsi="Cambria Math"/>
                    </w:rPr>
                    <m:t>r</m:t>
                  </m:r>
                </m:e>
                <m:sub>
                  <m:r>
                    <w:rPr>
                      <w:rFonts w:ascii="Cambria Math" w:hAnsi="Cambria Math"/>
                    </w:rPr>
                    <m:t>p</m:t>
                  </m:r>
                </m:sub>
              </m:sSub>
            </m:oMath>
            <w:r>
              <w:rPr>
                <w:sz w:val="16"/>
                <w:szCs w:val="18"/>
              </w:rPr>
              <w:t>)</w:t>
            </w:r>
          </w:p>
        </w:tc>
        <w:tc>
          <w:tcPr>
            <w:tcW w:w="597" w:type="dxa"/>
            <w:tcBorders>
              <w:top w:val="single" w:sz="4" w:space="0" w:color="auto"/>
              <w:left w:val="nil"/>
              <w:bottom w:val="nil"/>
              <w:right w:val="nil"/>
            </w:tcBorders>
          </w:tcPr>
          <w:p w14:paraId="64894E0A" w14:textId="77777777" w:rsidR="005A1F8F" w:rsidRPr="00EE0F40" w:rsidRDefault="005A1F8F" w:rsidP="005A1F8F">
            <w:pPr>
              <w:rPr>
                <w:sz w:val="16"/>
                <w:szCs w:val="18"/>
              </w:rPr>
            </w:pPr>
          </w:p>
        </w:tc>
        <w:tc>
          <w:tcPr>
            <w:tcW w:w="1527" w:type="dxa"/>
            <w:tcBorders>
              <w:top w:val="single" w:sz="4" w:space="0" w:color="auto"/>
              <w:left w:val="nil"/>
              <w:bottom w:val="nil"/>
              <w:right w:val="nil"/>
            </w:tcBorders>
          </w:tcPr>
          <w:p w14:paraId="0283C967" w14:textId="3AB2A98C" w:rsidR="005A1F8F" w:rsidRPr="00EE0F40" w:rsidRDefault="00913822" w:rsidP="005A1F8F">
            <w:pPr>
              <w:rPr>
                <w:sz w:val="16"/>
                <w:szCs w:val="18"/>
              </w:rPr>
            </w:pPr>
            <w:r>
              <w:rPr>
                <w:sz w:val="16"/>
                <w:szCs w:val="18"/>
              </w:rPr>
              <w:t>0.0</w:t>
            </w:r>
            <w:r w:rsidR="00ED0C32">
              <w:rPr>
                <w:sz w:val="16"/>
                <w:szCs w:val="18"/>
              </w:rPr>
              <w:t>513</w:t>
            </w:r>
          </w:p>
        </w:tc>
        <w:tc>
          <w:tcPr>
            <w:tcW w:w="1254" w:type="dxa"/>
            <w:tcBorders>
              <w:top w:val="single" w:sz="4" w:space="0" w:color="auto"/>
              <w:left w:val="nil"/>
              <w:bottom w:val="nil"/>
              <w:right w:val="nil"/>
            </w:tcBorders>
          </w:tcPr>
          <w:p w14:paraId="14D219E3" w14:textId="10F735AF" w:rsidR="005A1F8F" w:rsidRPr="00EE0F40" w:rsidRDefault="006713BA" w:rsidP="005A1F8F">
            <w:pPr>
              <w:rPr>
                <w:sz w:val="16"/>
                <w:szCs w:val="18"/>
              </w:rPr>
            </w:pPr>
            <w:r>
              <w:rPr>
                <w:sz w:val="16"/>
                <w:szCs w:val="18"/>
              </w:rPr>
              <w:t>0.0513</w:t>
            </w:r>
          </w:p>
        </w:tc>
        <w:tc>
          <w:tcPr>
            <w:tcW w:w="1297" w:type="dxa"/>
            <w:tcBorders>
              <w:top w:val="single" w:sz="4" w:space="0" w:color="auto"/>
              <w:left w:val="nil"/>
              <w:bottom w:val="nil"/>
              <w:right w:val="nil"/>
            </w:tcBorders>
          </w:tcPr>
          <w:p w14:paraId="5B37C60C" w14:textId="3987B16E" w:rsidR="005A1F8F" w:rsidRPr="00EE0F40" w:rsidRDefault="005A1F8F" w:rsidP="005A1F8F">
            <w:pPr>
              <w:rPr>
                <w:sz w:val="16"/>
                <w:szCs w:val="18"/>
              </w:rPr>
            </w:pPr>
            <w:r>
              <w:rPr>
                <w:sz w:val="16"/>
                <w:szCs w:val="18"/>
              </w:rPr>
              <w:t>cm</w:t>
            </w:r>
          </w:p>
        </w:tc>
      </w:tr>
      <w:tr w:rsidR="001A2062" w:rsidRPr="00A808EE" w14:paraId="18D96A64" w14:textId="77777777" w:rsidTr="00306E5D">
        <w:tc>
          <w:tcPr>
            <w:tcW w:w="1394" w:type="dxa"/>
            <w:vMerge/>
            <w:tcBorders>
              <w:left w:val="nil"/>
              <w:right w:val="single" w:sz="4" w:space="0" w:color="auto"/>
            </w:tcBorders>
            <w:shd w:val="clear" w:color="auto" w:fill="B4C6E7" w:themeFill="accent5" w:themeFillTint="66"/>
          </w:tcPr>
          <w:p w14:paraId="25E5CD74"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7C07AE15" w14:textId="77777777" w:rsidR="005A1F8F" w:rsidRPr="00EE0F40" w:rsidRDefault="005A1F8F" w:rsidP="005A1F8F">
            <w:pPr>
              <w:rPr>
                <w:sz w:val="16"/>
                <w:szCs w:val="18"/>
              </w:rPr>
            </w:pPr>
            <w:r>
              <w:rPr>
                <w:sz w:val="16"/>
                <w:szCs w:val="18"/>
              </w:rPr>
              <w:t>Porosity particle (</w:t>
            </w:r>
            <m:oMath>
              <m:sSub>
                <m:sSubPr>
                  <m:ctrlPr>
                    <w:rPr>
                      <w:rFonts w:ascii="Cambria Math" w:hAnsi="Cambria Math"/>
                      <w:i/>
                      <w:noProof/>
                    </w:rPr>
                  </m:ctrlPr>
                </m:sSubPr>
                <m:e>
                  <m:r>
                    <w:rPr>
                      <w:rFonts w:ascii="Cambria Math" w:hAnsi="Cambria Math"/>
                      <w:noProof/>
                    </w:rPr>
                    <m:t>ε</m:t>
                  </m:r>
                </m:e>
                <m:sub>
                  <m:r>
                    <w:rPr>
                      <w:rFonts w:ascii="Cambria Math" w:hAnsi="Cambria Math"/>
                      <w:noProof/>
                    </w:rPr>
                    <m:t>p</m:t>
                  </m:r>
                </m:sub>
              </m:sSub>
            </m:oMath>
            <w:r>
              <w:rPr>
                <w:sz w:val="16"/>
                <w:szCs w:val="18"/>
              </w:rPr>
              <w:t>)</w:t>
            </w:r>
          </w:p>
        </w:tc>
        <w:tc>
          <w:tcPr>
            <w:tcW w:w="597" w:type="dxa"/>
            <w:tcBorders>
              <w:top w:val="nil"/>
              <w:left w:val="nil"/>
              <w:bottom w:val="nil"/>
              <w:right w:val="nil"/>
            </w:tcBorders>
          </w:tcPr>
          <w:p w14:paraId="4DAE5EC1" w14:textId="77777777" w:rsidR="005A1F8F" w:rsidRPr="00EE0F40" w:rsidRDefault="005A1F8F" w:rsidP="005A1F8F">
            <w:pPr>
              <w:rPr>
                <w:sz w:val="16"/>
                <w:szCs w:val="18"/>
              </w:rPr>
            </w:pPr>
          </w:p>
        </w:tc>
        <w:tc>
          <w:tcPr>
            <w:tcW w:w="1527" w:type="dxa"/>
            <w:tcBorders>
              <w:top w:val="nil"/>
              <w:left w:val="nil"/>
              <w:bottom w:val="nil"/>
              <w:right w:val="nil"/>
            </w:tcBorders>
          </w:tcPr>
          <w:p w14:paraId="3575E728" w14:textId="5888863A" w:rsidR="005A1F8F" w:rsidRPr="00EE0F40" w:rsidRDefault="00ED0C32" w:rsidP="005A1F8F">
            <w:pPr>
              <w:rPr>
                <w:sz w:val="16"/>
                <w:szCs w:val="18"/>
              </w:rPr>
            </w:pPr>
            <w:r>
              <w:rPr>
                <w:sz w:val="16"/>
                <w:szCs w:val="18"/>
              </w:rPr>
              <w:t>0.641</w:t>
            </w:r>
          </w:p>
        </w:tc>
        <w:tc>
          <w:tcPr>
            <w:tcW w:w="1254" w:type="dxa"/>
            <w:tcBorders>
              <w:top w:val="nil"/>
              <w:left w:val="nil"/>
              <w:bottom w:val="nil"/>
              <w:right w:val="nil"/>
            </w:tcBorders>
          </w:tcPr>
          <w:p w14:paraId="0731C998" w14:textId="61B803A3" w:rsidR="005A1F8F" w:rsidRPr="00EE0F40" w:rsidRDefault="006713BA" w:rsidP="005A1F8F">
            <w:pPr>
              <w:rPr>
                <w:sz w:val="16"/>
                <w:szCs w:val="18"/>
              </w:rPr>
            </w:pPr>
            <w:r>
              <w:rPr>
                <w:sz w:val="16"/>
                <w:szCs w:val="18"/>
              </w:rPr>
              <w:t>0.641</w:t>
            </w:r>
          </w:p>
        </w:tc>
        <w:tc>
          <w:tcPr>
            <w:tcW w:w="1297" w:type="dxa"/>
            <w:tcBorders>
              <w:top w:val="nil"/>
              <w:left w:val="nil"/>
              <w:bottom w:val="nil"/>
              <w:right w:val="nil"/>
            </w:tcBorders>
          </w:tcPr>
          <w:p w14:paraId="1C0F7A74" w14:textId="25AEA7F9" w:rsidR="005A1F8F" w:rsidRPr="00EE0F40" w:rsidRDefault="005A1F8F" w:rsidP="005A1F8F">
            <w:pPr>
              <w:rPr>
                <w:sz w:val="16"/>
                <w:szCs w:val="18"/>
              </w:rPr>
            </w:pPr>
            <w:r>
              <w:rPr>
                <w:sz w:val="16"/>
                <w:szCs w:val="18"/>
              </w:rPr>
              <w:t>(-)</w:t>
            </w:r>
          </w:p>
        </w:tc>
      </w:tr>
      <w:tr w:rsidR="001A2062" w:rsidRPr="00A808EE" w14:paraId="71036D85" w14:textId="77777777" w:rsidTr="00306E5D">
        <w:tc>
          <w:tcPr>
            <w:tcW w:w="1394" w:type="dxa"/>
            <w:vMerge/>
            <w:tcBorders>
              <w:left w:val="nil"/>
              <w:right w:val="single" w:sz="4" w:space="0" w:color="auto"/>
            </w:tcBorders>
            <w:shd w:val="clear" w:color="auto" w:fill="B4C6E7" w:themeFill="accent5" w:themeFillTint="66"/>
          </w:tcPr>
          <w:p w14:paraId="67D34548"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2F15DBE2" w14:textId="77777777" w:rsidR="005A1F8F" w:rsidRPr="00EE0F40" w:rsidRDefault="005A1F8F" w:rsidP="005A1F8F">
            <w:pPr>
              <w:rPr>
                <w:sz w:val="16"/>
                <w:szCs w:val="18"/>
              </w:rPr>
            </w:pPr>
            <w:r w:rsidRPr="00871122">
              <w:rPr>
                <w:sz w:val="16"/>
                <w:szCs w:val="18"/>
              </w:rPr>
              <w:t xml:space="preserve">Pore to surface diffusion ratio </w:t>
            </w:r>
            <w:r w:rsidRPr="00306E5D">
              <w:rPr>
                <w:sz w:val="14"/>
                <w:szCs w:val="16"/>
              </w:rPr>
              <w:t>(</w:t>
            </w:r>
            <m:oMath>
              <m:r>
                <w:rPr>
                  <w:rFonts w:ascii="Cambria Math" w:hAnsi="Cambria Math"/>
                  <w:noProof/>
                  <w:sz w:val="18"/>
                  <w:szCs w:val="20"/>
                </w:rPr>
                <m:t>SPDFR</m:t>
              </m:r>
            </m:oMath>
            <w:r w:rsidRPr="00306E5D">
              <w:rPr>
                <w:sz w:val="14"/>
                <w:szCs w:val="16"/>
              </w:rPr>
              <w:t>)</w:t>
            </w:r>
          </w:p>
        </w:tc>
        <w:tc>
          <w:tcPr>
            <w:tcW w:w="597" w:type="dxa"/>
            <w:tcBorders>
              <w:top w:val="nil"/>
              <w:left w:val="nil"/>
              <w:bottom w:val="nil"/>
              <w:right w:val="nil"/>
            </w:tcBorders>
          </w:tcPr>
          <w:p w14:paraId="74A1492F" w14:textId="77777777" w:rsidR="005A1F8F" w:rsidRPr="00EE0F40" w:rsidRDefault="005A1F8F" w:rsidP="005A1F8F">
            <w:pPr>
              <w:rPr>
                <w:sz w:val="16"/>
                <w:szCs w:val="18"/>
              </w:rPr>
            </w:pPr>
          </w:p>
        </w:tc>
        <w:tc>
          <w:tcPr>
            <w:tcW w:w="1527" w:type="dxa"/>
            <w:tcBorders>
              <w:top w:val="nil"/>
              <w:left w:val="nil"/>
              <w:bottom w:val="nil"/>
              <w:right w:val="nil"/>
            </w:tcBorders>
          </w:tcPr>
          <w:p w14:paraId="6A819957" w14:textId="08925636" w:rsidR="005A1F8F" w:rsidRPr="00EE0F40" w:rsidRDefault="00ED0C32" w:rsidP="005A1F8F">
            <w:pPr>
              <w:rPr>
                <w:sz w:val="16"/>
                <w:szCs w:val="18"/>
              </w:rPr>
            </w:pPr>
            <w:r>
              <w:rPr>
                <w:sz w:val="16"/>
                <w:szCs w:val="18"/>
              </w:rPr>
              <w:t>5</w:t>
            </w:r>
          </w:p>
        </w:tc>
        <w:tc>
          <w:tcPr>
            <w:tcW w:w="1254" w:type="dxa"/>
            <w:tcBorders>
              <w:top w:val="nil"/>
              <w:left w:val="nil"/>
              <w:bottom w:val="nil"/>
              <w:right w:val="nil"/>
            </w:tcBorders>
          </w:tcPr>
          <w:p w14:paraId="08E495D2" w14:textId="6B707009" w:rsidR="005A1F8F" w:rsidRPr="00EE0F40" w:rsidRDefault="00A06F08" w:rsidP="005A1F8F">
            <w:pPr>
              <w:rPr>
                <w:sz w:val="16"/>
                <w:szCs w:val="18"/>
              </w:rPr>
            </w:pPr>
            <w:r>
              <w:rPr>
                <w:sz w:val="16"/>
                <w:szCs w:val="18"/>
              </w:rPr>
              <w:t>5</w:t>
            </w:r>
          </w:p>
        </w:tc>
        <w:tc>
          <w:tcPr>
            <w:tcW w:w="1297" w:type="dxa"/>
            <w:tcBorders>
              <w:top w:val="nil"/>
              <w:left w:val="nil"/>
              <w:bottom w:val="nil"/>
              <w:right w:val="nil"/>
            </w:tcBorders>
          </w:tcPr>
          <w:p w14:paraId="44544C64" w14:textId="386EBB39" w:rsidR="005A1F8F" w:rsidRPr="00EE0F40" w:rsidRDefault="005A1F8F" w:rsidP="005A1F8F">
            <w:pPr>
              <w:rPr>
                <w:sz w:val="16"/>
                <w:szCs w:val="18"/>
              </w:rPr>
            </w:pPr>
            <w:r>
              <w:rPr>
                <w:sz w:val="16"/>
                <w:szCs w:val="18"/>
              </w:rPr>
              <w:t>(-)</w:t>
            </w:r>
          </w:p>
        </w:tc>
      </w:tr>
      <w:tr w:rsidR="001A2062" w:rsidRPr="00A808EE" w14:paraId="00C08F1D" w14:textId="77777777" w:rsidTr="00306E5D">
        <w:tc>
          <w:tcPr>
            <w:tcW w:w="1394" w:type="dxa"/>
            <w:vMerge/>
            <w:tcBorders>
              <w:left w:val="nil"/>
              <w:right w:val="single" w:sz="4" w:space="0" w:color="auto"/>
            </w:tcBorders>
            <w:shd w:val="clear" w:color="auto" w:fill="B4C6E7" w:themeFill="accent5" w:themeFillTint="66"/>
          </w:tcPr>
          <w:p w14:paraId="2B8D7550"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6CDA4A69" w14:textId="77777777" w:rsidR="005A1F8F" w:rsidRPr="004F07A4" w:rsidRDefault="005A1F8F" w:rsidP="005A1F8F">
            <w:pPr>
              <w:rPr>
                <w:sz w:val="16"/>
                <w:szCs w:val="18"/>
              </w:rPr>
            </w:pPr>
            <w:r w:rsidRPr="004F07A4">
              <w:rPr>
                <w:sz w:val="16"/>
                <w:szCs w:val="18"/>
              </w:rPr>
              <w:t>Particle density (</w:t>
            </w:r>
            <m:oMath>
              <m:sSub>
                <m:sSubPr>
                  <m:ctrlPr>
                    <w:rPr>
                      <w:rFonts w:ascii="Cambria Math" w:hAnsi="Cambria Math"/>
                      <w:i/>
                    </w:rPr>
                  </m:ctrlPr>
                </m:sSubPr>
                <m:e>
                  <m:r>
                    <w:rPr>
                      <w:rFonts w:ascii="Cambria Math" w:hAnsi="Cambria Math"/>
                    </w:rPr>
                    <m:t>ρ</m:t>
                  </m:r>
                </m:e>
                <m:sub>
                  <m:r>
                    <w:rPr>
                      <w:rFonts w:ascii="Cambria Math" w:hAnsi="Cambria Math"/>
                    </w:rPr>
                    <m:t>P</m:t>
                  </m:r>
                </m:sub>
              </m:sSub>
            </m:oMath>
            <w:r w:rsidRPr="004F07A4">
              <w:rPr>
                <w:sz w:val="16"/>
                <w:szCs w:val="18"/>
              </w:rPr>
              <w:t>)</w:t>
            </w:r>
          </w:p>
        </w:tc>
        <w:tc>
          <w:tcPr>
            <w:tcW w:w="597" w:type="dxa"/>
            <w:tcBorders>
              <w:top w:val="nil"/>
              <w:left w:val="nil"/>
              <w:bottom w:val="nil"/>
              <w:right w:val="nil"/>
            </w:tcBorders>
          </w:tcPr>
          <w:p w14:paraId="0D65A1DF" w14:textId="77777777" w:rsidR="005A1F8F" w:rsidRPr="00EE0F40" w:rsidRDefault="005A1F8F" w:rsidP="005A1F8F">
            <w:pPr>
              <w:rPr>
                <w:sz w:val="16"/>
                <w:szCs w:val="18"/>
              </w:rPr>
            </w:pPr>
          </w:p>
        </w:tc>
        <w:tc>
          <w:tcPr>
            <w:tcW w:w="1527" w:type="dxa"/>
            <w:tcBorders>
              <w:top w:val="nil"/>
              <w:left w:val="nil"/>
              <w:bottom w:val="nil"/>
              <w:right w:val="nil"/>
            </w:tcBorders>
          </w:tcPr>
          <w:p w14:paraId="0EFFA814" w14:textId="1A16D101" w:rsidR="005A1F8F" w:rsidRPr="00EE0F40" w:rsidRDefault="00ED0C32" w:rsidP="005A1F8F">
            <w:pPr>
              <w:rPr>
                <w:sz w:val="16"/>
                <w:szCs w:val="18"/>
              </w:rPr>
            </w:pPr>
            <w:r>
              <w:rPr>
                <w:sz w:val="16"/>
                <w:szCs w:val="18"/>
              </w:rPr>
              <w:t>0.803</w:t>
            </w:r>
          </w:p>
        </w:tc>
        <w:tc>
          <w:tcPr>
            <w:tcW w:w="1254" w:type="dxa"/>
            <w:tcBorders>
              <w:top w:val="nil"/>
              <w:left w:val="nil"/>
              <w:bottom w:val="nil"/>
              <w:right w:val="nil"/>
            </w:tcBorders>
          </w:tcPr>
          <w:p w14:paraId="00DFC65C" w14:textId="34F6BBCB" w:rsidR="005A1F8F" w:rsidRPr="00EE0F40" w:rsidRDefault="006813B8" w:rsidP="005A1F8F">
            <w:pPr>
              <w:rPr>
                <w:sz w:val="16"/>
                <w:szCs w:val="18"/>
              </w:rPr>
            </w:pPr>
            <w:r>
              <w:rPr>
                <w:sz w:val="16"/>
                <w:szCs w:val="18"/>
              </w:rPr>
              <w:t>0.803</w:t>
            </w:r>
          </w:p>
        </w:tc>
        <w:tc>
          <w:tcPr>
            <w:tcW w:w="1297" w:type="dxa"/>
            <w:tcBorders>
              <w:top w:val="nil"/>
              <w:left w:val="nil"/>
              <w:bottom w:val="nil"/>
              <w:right w:val="nil"/>
            </w:tcBorders>
          </w:tcPr>
          <w:p w14:paraId="23C968A7" w14:textId="0B11434A" w:rsidR="005A1F8F" w:rsidRPr="00EE0F40" w:rsidRDefault="005A1F8F" w:rsidP="005A1F8F">
            <w:pPr>
              <w:rPr>
                <w:sz w:val="16"/>
                <w:szCs w:val="18"/>
              </w:rPr>
            </w:pPr>
            <w:r>
              <w:rPr>
                <w:sz w:val="16"/>
                <w:szCs w:val="18"/>
              </w:rPr>
              <w:t>g/ml</w:t>
            </w:r>
          </w:p>
        </w:tc>
      </w:tr>
      <w:tr w:rsidR="001A2062" w:rsidRPr="00A808EE" w14:paraId="57FF535B" w14:textId="77777777" w:rsidTr="00306E5D">
        <w:tc>
          <w:tcPr>
            <w:tcW w:w="1394" w:type="dxa"/>
            <w:vMerge/>
            <w:tcBorders>
              <w:left w:val="nil"/>
              <w:right w:val="single" w:sz="4" w:space="0" w:color="auto"/>
            </w:tcBorders>
            <w:shd w:val="clear" w:color="auto" w:fill="B4C6E7" w:themeFill="accent5" w:themeFillTint="66"/>
          </w:tcPr>
          <w:p w14:paraId="763EEC3D"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66F9D828" w14:textId="1173BA71" w:rsidR="005A1F8F" w:rsidRPr="00EE0F40" w:rsidRDefault="005A1F8F" w:rsidP="005A1F8F">
            <w:pPr>
              <w:rPr>
                <w:sz w:val="16"/>
                <w:szCs w:val="18"/>
              </w:rPr>
            </w:pPr>
            <w:r w:rsidRPr="00D2206A">
              <w:rPr>
                <w:sz w:val="16"/>
                <w:szCs w:val="18"/>
              </w:rPr>
              <w:t>Apparent</w:t>
            </w:r>
            <w:r>
              <w:rPr>
                <w:sz w:val="16"/>
                <w:szCs w:val="18"/>
              </w:rPr>
              <w:t xml:space="preserve"> particle</w:t>
            </w:r>
            <w:r w:rsidRPr="00D2206A">
              <w:rPr>
                <w:sz w:val="16"/>
                <w:szCs w:val="18"/>
              </w:rPr>
              <w:t xml:space="preserve"> density (</w:t>
            </w:r>
            <m:oMath>
              <m:sSub>
                <m:sSubPr>
                  <m:ctrlPr>
                    <w:rPr>
                      <w:rFonts w:ascii="Cambria Math" w:hAnsi="Cambria Math"/>
                      <w:i/>
                      <w:noProof/>
                    </w:rPr>
                  </m:ctrlPr>
                </m:sSubPr>
                <m:e>
                  <m:r>
                    <w:rPr>
                      <w:rFonts w:ascii="Cambria Math" w:hAnsi="Cambria Math"/>
                      <w:noProof/>
                    </w:rPr>
                    <m:t>ρ</m:t>
                  </m:r>
                </m:e>
                <m:sub>
                  <m:r>
                    <w:rPr>
                      <w:rFonts w:ascii="Cambria Math" w:hAnsi="Cambria Math"/>
                      <w:noProof/>
                    </w:rPr>
                    <m:t>a</m:t>
                  </m:r>
                </m:sub>
              </m:sSub>
            </m:oMath>
            <w:r w:rsidRPr="00D2206A">
              <w:rPr>
                <w:sz w:val="16"/>
                <w:szCs w:val="18"/>
              </w:rPr>
              <w:t>)</w:t>
            </w:r>
          </w:p>
        </w:tc>
        <w:tc>
          <w:tcPr>
            <w:tcW w:w="597" w:type="dxa"/>
            <w:tcBorders>
              <w:top w:val="nil"/>
              <w:left w:val="nil"/>
              <w:bottom w:val="nil"/>
              <w:right w:val="nil"/>
            </w:tcBorders>
          </w:tcPr>
          <w:p w14:paraId="19E66B32" w14:textId="77777777" w:rsidR="005A1F8F" w:rsidRPr="00EE0F40" w:rsidRDefault="005A1F8F" w:rsidP="005A1F8F">
            <w:pPr>
              <w:rPr>
                <w:sz w:val="16"/>
                <w:szCs w:val="18"/>
              </w:rPr>
            </w:pPr>
          </w:p>
        </w:tc>
        <w:tc>
          <w:tcPr>
            <w:tcW w:w="1527" w:type="dxa"/>
            <w:tcBorders>
              <w:top w:val="nil"/>
              <w:left w:val="nil"/>
              <w:bottom w:val="nil"/>
              <w:right w:val="nil"/>
            </w:tcBorders>
          </w:tcPr>
          <w:p w14:paraId="37AB2FE3" w14:textId="44CB6762" w:rsidR="005A1F8F" w:rsidRPr="00EE0F40" w:rsidRDefault="00ED0C32" w:rsidP="005A1F8F">
            <w:pPr>
              <w:rPr>
                <w:sz w:val="16"/>
                <w:szCs w:val="18"/>
              </w:rPr>
            </w:pPr>
            <w:r>
              <w:rPr>
                <w:sz w:val="16"/>
                <w:szCs w:val="18"/>
              </w:rPr>
              <w:t>0.62</w:t>
            </w:r>
          </w:p>
        </w:tc>
        <w:tc>
          <w:tcPr>
            <w:tcW w:w="1254" w:type="dxa"/>
            <w:tcBorders>
              <w:top w:val="nil"/>
              <w:left w:val="nil"/>
              <w:bottom w:val="nil"/>
              <w:right w:val="nil"/>
            </w:tcBorders>
          </w:tcPr>
          <w:p w14:paraId="3D58DF52" w14:textId="2D3F0E96" w:rsidR="005A1F8F" w:rsidRPr="006813B8" w:rsidRDefault="006813B8" w:rsidP="005A1F8F">
            <w:pPr>
              <w:rPr>
                <w:sz w:val="16"/>
                <w:szCs w:val="18"/>
              </w:rPr>
            </w:pPr>
            <w:r w:rsidRPr="006813B8">
              <w:rPr>
                <w:sz w:val="16"/>
                <w:szCs w:val="18"/>
              </w:rPr>
              <w:t>0.62</w:t>
            </w:r>
          </w:p>
        </w:tc>
        <w:tc>
          <w:tcPr>
            <w:tcW w:w="1297" w:type="dxa"/>
            <w:tcBorders>
              <w:top w:val="nil"/>
              <w:left w:val="nil"/>
              <w:bottom w:val="nil"/>
              <w:right w:val="nil"/>
            </w:tcBorders>
          </w:tcPr>
          <w:p w14:paraId="157C2E0D" w14:textId="304F2F99" w:rsidR="005A1F8F" w:rsidRPr="00EE0F40" w:rsidRDefault="005A1F8F" w:rsidP="005A1F8F">
            <w:pPr>
              <w:rPr>
                <w:sz w:val="16"/>
                <w:szCs w:val="18"/>
              </w:rPr>
            </w:pPr>
            <w:r w:rsidRPr="002427F3">
              <w:rPr>
                <w:sz w:val="16"/>
                <w:szCs w:val="18"/>
              </w:rPr>
              <w:t>g/ml</w:t>
            </w:r>
          </w:p>
        </w:tc>
      </w:tr>
      <w:tr w:rsidR="001A2062" w:rsidRPr="00A808EE" w14:paraId="6DCA70D0" w14:textId="77777777" w:rsidTr="00306E5D">
        <w:tc>
          <w:tcPr>
            <w:tcW w:w="1394" w:type="dxa"/>
            <w:vMerge/>
            <w:tcBorders>
              <w:left w:val="nil"/>
              <w:right w:val="single" w:sz="4" w:space="0" w:color="auto"/>
            </w:tcBorders>
            <w:shd w:val="clear" w:color="auto" w:fill="B4C6E7" w:themeFill="accent5" w:themeFillTint="66"/>
          </w:tcPr>
          <w:p w14:paraId="792DB175"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68FDC8D1" w14:textId="77777777" w:rsidR="005A1F8F" w:rsidRPr="00EE0F40" w:rsidRDefault="005A1F8F" w:rsidP="005A1F8F">
            <w:pPr>
              <w:rPr>
                <w:sz w:val="16"/>
                <w:szCs w:val="18"/>
              </w:rPr>
            </w:pPr>
            <w:r>
              <w:rPr>
                <w:sz w:val="16"/>
                <w:szCs w:val="18"/>
              </w:rPr>
              <w:t>Length bed</w:t>
            </w:r>
          </w:p>
        </w:tc>
        <w:tc>
          <w:tcPr>
            <w:tcW w:w="597" w:type="dxa"/>
            <w:tcBorders>
              <w:top w:val="nil"/>
              <w:left w:val="nil"/>
              <w:bottom w:val="nil"/>
              <w:right w:val="nil"/>
            </w:tcBorders>
          </w:tcPr>
          <w:p w14:paraId="6B0DE8BE" w14:textId="77777777" w:rsidR="005A1F8F" w:rsidRPr="00EE0F40" w:rsidRDefault="005A1F8F" w:rsidP="005A1F8F">
            <w:pPr>
              <w:rPr>
                <w:sz w:val="16"/>
                <w:szCs w:val="18"/>
              </w:rPr>
            </w:pPr>
          </w:p>
        </w:tc>
        <w:tc>
          <w:tcPr>
            <w:tcW w:w="1527" w:type="dxa"/>
            <w:tcBorders>
              <w:top w:val="nil"/>
              <w:left w:val="nil"/>
              <w:bottom w:val="nil"/>
              <w:right w:val="nil"/>
            </w:tcBorders>
          </w:tcPr>
          <w:p w14:paraId="0FA6B3AB" w14:textId="6D49CFEA" w:rsidR="005A1F8F" w:rsidRPr="00EE0F40" w:rsidRDefault="00ED0C32" w:rsidP="005A1F8F">
            <w:pPr>
              <w:rPr>
                <w:sz w:val="16"/>
                <w:szCs w:val="18"/>
              </w:rPr>
            </w:pPr>
            <w:r>
              <w:rPr>
                <w:sz w:val="16"/>
                <w:szCs w:val="18"/>
              </w:rPr>
              <w:t>12</w:t>
            </w:r>
            <w:r w:rsidR="00440BAE">
              <w:rPr>
                <w:sz w:val="16"/>
                <w:szCs w:val="18"/>
              </w:rPr>
              <w:t>0</w:t>
            </w:r>
          </w:p>
        </w:tc>
        <w:tc>
          <w:tcPr>
            <w:tcW w:w="1254" w:type="dxa"/>
            <w:tcBorders>
              <w:top w:val="nil"/>
              <w:left w:val="nil"/>
              <w:bottom w:val="nil"/>
              <w:right w:val="nil"/>
            </w:tcBorders>
          </w:tcPr>
          <w:p w14:paraId="0947574E" w14:textId="68CD4678" w:rsidR="005A1F8F" w:rsidRPr="006813B8" w:rsidRDefault="008155BA" w:rsidP="005A1F8F">
            <w:pPr>
              <w:rPr>
                <w:sz w:val="16"/>
                <w:szCs w:val="18"/>
              </w:rPr>
            </w:pPr>
            <w:r>
              <w:rPr>
                <w:sz w:val="16"/>
                <w:szCs w:val="18"/>
              </w:rPr>
              <w:t>276.5</w:t>
            </w:r>
          </w:p>
        </w:tc>
        <w:tc>
          <w:tcPr>
            <w:tcW w:w="1297" w:type="dxa"/>
            <w:tcBorders>
              <w:top w:val="nil"/>
              <w:left w:val="nil"/>
              <w:bottom w:val="nil"/>
              <w:right w:val="nil"/>
            </w:tcBorders>
          </w:tcPr>
          <w:p w14:paraId="10ECF6F3" w14:textId="68E1BF85" w:rsidR="005A1F8F" w:rsidRPr="00EE0F40" w:rsidRDefault="005A1F8F" w:rsidP="005A1F8F">
            <w:pPr>
              <w:rPr>
                <w:sz w:val="16"/>
                <w:szCs w:val="18"/>
              </w:rPr>
            </w:pPr>
            <w:r>
              <w:rPr>
                <w:sz w:val="16"/>
                <w:szCs w:val="18"/>
              </w:rPr>
              <w:t>cm</w:t>
            </w:r>
          </w:p>
        </w:tc>
      </w:tr>
      <w:tr w:rsidR="001A2062" w:rsidRPr="00A808EE" w14:paraId="524C4477" w14:textId="77777777" w:rsidTr="00306E5D">
        <w:tc>
          <w:tcPr>
            <w:tcW w:w="1394" w:type="dxa"/>
            <w:vMerge/>
            <w:tcBorders>
              <w:left w:val="nil"/>
              <w:right w:val="single" w:sz="4" w:space="0" w:color="auto"/>
            </w:tcBorders>
            <w:shd w:val="clear" w:color="auto" w:fill="B4C6E7" w:themeFill="accent5" w:themeFillTint="66"/>
          </w:tcPr>
          <w:p w14:paraId="0A56BFAC"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3D03D05F" w14:textId="77777777" w:rsidR="005A1F8F" w:rsidRPr="00EE0F40" w:rsidRDefault="005A1F8F" w:rsidP="005A1F8F">
            <w:pPr>
              <w:rPr>
                <w:sz w:val="16"/>
                <w:szCs w:val="18"/>
              </w:rPr>
            </w:pPr>
            <w:r>
              <w:rPr>
                <w:sz w:val="16"/>
                <w:szCs w:val="18"/>
              </w:rPr>
              <w:t>Diameter bed</w:t>
            </w:r>
          </w:p>
        </w:tc>
        <w:tc>
          <w:tcPr>
            <w:tcW w:w="597" w:type="dxa"/>
            <w:tcBorders>
              <w:top w:val="nil"/>
              <w:left w:val="nil"/>
              <w:bottom w:val="nil"/>
              <w:right w:val="nil"/>
            </w:tcBorders>
          </w:tcPr>
          <w:p w14:paraId="565DB0C4" w14:textId="77777777" w:rsidR="005A1F8F" w:rsidRPr="00EE0F40" w:rsidRDefault="005A1F8F" w:rsidP="005A1F8F">
            <w:pPr>
              <w:rPr>
                <w:sz w:val="16"/>
                <w:szCs w:val="18"/>
              </w:rPr>
            </w:pPr>
          </w:p>
        </w:tc>
        <w:tc>
          <w:tcPr>
            <w:tcW w:w="1527" w:type="dxa"/>
            <w:tcBorders>
              <w:top w:val="nil"/>
              <w:left w:val="nil"/>
              <w:bottom w:val="nil"/>
              <w:right w:val="nil"/>
            </w:tcBorders>
          </w:tcPr>
          <w:p w14:paraId="63532A64" w14:textId="0BF8D505" w:rsidR="005A1F8F" w:rsidRPr="00EE0F40" w:rsidRDefault="00CE3214" w:rsidP="005A1F8F">
            <w:pPr>
              <w:rPr>
                <w:sz w:val="16"/>
                <w:szCs w:val="18"/>
              </w:rPr>
            </w:pPr>
            <w:r>
              <w:rPr>
                <w:sz w:val="16"/>
                <w:szCs w:val="18"/>
              </w:rPr>
              <w:t>10</w:t>
            </w:r>
          </w:p>
        </w:tc>
        <w:tc>
          <w:tcPr>
            <w:tcW w:w="1254" w:type="dxa"/>
            <w:tcBorders>
              <w:top w:val="nil"/>
              <w:left w:val="nil"/>
              <w:bottom w:val="nil"/>
              <w:right w:val="nil"/>
            </w:tcBorders>
          </w:tcPr>
          <w:p w14:paraId="088E1A58" w14:textId="0F86081B" w:rsidR="005A1F8F" w:rsidRPr="006813B8" w:rsidRDefault="00F31E2A" w:rsidP="005A1F8F">
            <w:pPr>
              <w:rPr>
                <w:sz w:val="16"/>
                <w:szCs w:val="18"/>
              </w:rPr>
            </w:pPr>
            <w:r w:rsidRPr="00306E5D">
              <w:rPr>
                <w:sz w:val="16"/>
                <w:szCs w:val="18"/>
              </w:rPr>
              <w:t>304.8</w:t>
            </w:r>
            <w:r>
              <w:rPr>
                <w:sz w:val="16"/>
                <w:szCs w:val="18"/>
              </w:rPr>
              <w:t xml:space="preserve"> (10 ft)</w:t>
            </w:r>
          </w:p>
        </w:tc>
        <w:tc>
          <w:tcPr>
            <w:tcW w:w="1297" w:type="dxa"/>
            <w:tcBorders>
              <w:top w:val="nil"/>
              <w:left w:val="nil"/>
              <w:bottom w:val="nil"/>
              <w:right w:val="nil"/>
            </w:tcBorders>
          </w:tcPr>
          <w:p w14:paraId="4E95578B" w14:textId="377D4156" w:rsidR="005A1F8F" w:rsidRPr="00EE0F40" w:rsidRDefault="005A1F8F" w:rsidP="005A1F8F">
            <w:pPr>
              <w:rPr>
                <w:sz w:val="16"/>
                <w:szCs w:val="18"/>
              </w:rPr>
            </w:pPr>
            <w:r>
              <w:rPr>
                <w:sz w:val="16"/>
                <w:szCs w:val="18"/>
              </w:rPr>
              <w:t>cm</w:t>
            </w:r>
          </w:p>
        </w:tc>
      </w:tr>
      <w:tr w:rsidR="001A2062" w:rsidRPr="00A808EE" w14:paraId="06D8D376" w14:textId="77777777" w:rsidTr="00306E5D">
        <w:tc>
          <w:tcPr>
            <w:tcW w:w="1394" w:type="dxa"/>
            <w:vMerge/>
            <w:tcBorders>
              <w:left w:val="nil"/>
              <w:right w:val="single" w:sz="4" w:space="0" w:color="auto"/>
            </w:tcBorders>
            <w:shd w:val="clear" w:color="auto" w:fill="B4C6E7" w:themeFill="accent5" w:themeFillTint="66"/>
          </w:tcPr>
          <w:p w14:paraId="52EB6252"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2B27BC81" w14:textId="77777777" w:rsidR="005A1F8F" w:rsidRPr="00EE0F40" w:rsidRDefault="005A1F8F" w:rsidP="005A1F8F">
            <w:pPr>
              <w:rPr>
                <w:sz w:val="16"/>
                <w:szCs w:val="18"/>
              </w:rPr>
            </w:pPr>
            <w:r>
              <w:rPr>
                <w:sz w:val="16"/>
                <w:szCs w:val="18"/>
              </w:rPr>
              <w:t>Weight bed</w:t>
            </w:r>
          </w:p>
        </w:tc>
        <w:tc>
          <w:tcPr>
            <w:tcW w:w="597" w:type="dxa"/>
            <w:tcBorders>
              <w:top w:val="nil"/>
              <w:left w:val="nil"/>
              <w:bottom w:val="nil"/>
              <w:right w:val="nil"/>
            </w:tcBorders>
          </w:tcPr>
          <w:p w14:paraId="2E777D1A" w14:textId="77777777" w:rsidR="005A1F8F" w:rsidRPr="00EE0F40" w:rsidRDefault="005A1F8F" w:rsidP="005A1F8F">
            <w:pPr>
              <w:rPr>
                <w:sz w:val="16"/>
                <w:szCs w:val="18"/>
              </w:rPr>
            </w:pPr>
          </w:p>
        </w:tc>
        <w:tc>
          <w:tcPr>
            <w:tcW w:w="1527" w:type="dxa"/>
            <w:tcBorders>
              <w:top w:val="nil"/>
              <w:left w:val="nil"/>
              <w:bottom w:val="nil"/>
              <w:right w:val="nil"/>
            </w:tcBorders>
          </w:tcPr>
          <w:p w14:paraId="390718ED" w14:textId="656A4FE0" w:rsidR="005A1F8F" w:rsidRPr="00EE0F40" w:rsidRDefault="00A34A30" w:rsidP="005A1F8F">
            <w:pPr>
              <w:rPr>
                <w:sz w:val="16"/>
                <w:szCs w:val="18"/>
              </w:rPr>
            </w:pPr>
            <w:r>
              <w:rPr>
                <w:sz w:val="16"/>
                <w:szCs w:val="18"/>
              </w:rPr>
              <w:t>4349.95</w:t>
            </w:r>
            <w:r w:rsidR="00547CB8">
              <w:rPr>
                <w:sz w:val="16"/>
                <w:szCs w:val="18"/>
              </w:rPr>
              <w:t xml:space="preserve"> </w:t>
            </w:r>
            <w:r w:rsidR="00536AAC">
              <w:rPr>
                <w:sz w:val="16"/>
                <w:szCs w:val="18"/>
              </w:rPr>
              <w:t>(4.35 kg)</w:t>
            </w:r>
          </w:p>
        </w:tc>
        <w:tc>
          <w:tcPr>
            <w:tcW w:w="1254" w:type="dxa"/>
            <w:tcBorders>
              <w:top w:val="nil"/>
              <w:left w:val="nil"/>
              <w:bottom w:val="nil"/>
              <w:right w:val="nil"/>
            </w:tcBorders>
          </w:tcPr>
          <w:p w14:paraId="605404B4" w14:textId="399121C0" w:rsidR="005A1F8F" w:rsidRPr="006813B8" w:rsidRDefault="00A23861" w:rsidP="005A1F8F">
            <w:pPr>
              <w:rPr>
                <w:sz w:val="16"/>
                <w:szCs w:val="18"/>
              </w:rPr>
            </w:pPr>
            <w:r>
              <w:rPr>
                <w:sz w:val="16"/>
                <w:szCs w:val="18"/>
              </w:rPr>
              <w:t>9e6</w:t>
            </w:r>
            <w:r w:rsidR="00662B1A">
              <w:rPr>
                <w:sz w:val="16"/>
                <w:szCs w:val="18"/>
              </w:rPr>
              <w:t xml:space="preserve"> (20000 lb)</w:t>
            </w:r>
          </w:p>
        </w:tc>
        <w:tc>
          <w:tcPr>
            <w:tcW w:w="1297" w:type="dxa"/>
            <w:tcBorders>
              <w:top w:val="nil"/>
              <w:left w:val="nil"/>
              <w:bottom w:val="nil"/>
              <w:right w:val="nil"/>
            </w:tcBorders>
          </w:tcPr>
          <w:p w14:paraId="1245479B" w14:textId="5B4048EC" w:rsidR="005A1F8F" w:rsidRPr="00EE0F40" w:rsidRDefault="005A1F8F" w:rsidP="005A1F8F">
            <w:pPr>
              <w:rPr>
                <w:sz w:val="16"/>
                <w:szCs w:val="18"/>
              </w:rPr>
            </w:pPr>
            <w:r>
              <w:rPr>
                <w:sz w:val="16"/>
                <w:szCs w:val="18"/>
              </w:rPr>
              <w:t>g</w:t>
            </w:r>
          </w:p>
        </w:tc>
      </w:tr>
      <w:tr w:rsidR="001A2062" w:rsidRPr="00A808EE" w14:paraId="420F9543" w14:textId="77777777" w:rsidTr="00306E5D">
        <w:tc>
          <w:tcPr>
            <w:tcW w:w="1394" w:type="dxa"/>
            <w:vMerge/>
            <w:tcBorders>
              <w:left w:val="nil"/>
              <w:right w:val="single" w:sz="4" w:space="0" w:color="auto"/>
            </w:tcBorders>
            <w:shd w:val="clear" w:color="auto" w:fill="B4C6E7" w:themeFill="accent5" w:themeFillTint="66"/>
          </w:tcPr>
          <w:p w14:paraId="47351AA7" w14:textId="77777777" w:rsidR="005A1F8F" w:rsidRPr="00EE0F40" w:rsidRDefault="005A1F8F" w:rsidP="005A1F8F">
            <w:pPr>
              <w:rPr>
                <w:sz w:val="16"/>
                <w:szCs w:val="18"/>
              </w:rPr>
            </w:pPr>
          </w:p>
        </w:tc>
        <w:tc>
          <w:tcPr>
            <w:tcW w:w="3003" w:type="dxa"/>
            <w:tcBorders>
              <w:top w:val="nil"/>
              <w:left w:val="single" w:sz="4" w:space="0" w:color="auto"/>
              <w:bottom w:val="nil"/>
              <w:right w:val="nil"/>
            </w:tcBorders>
          </w:tcPr>
          <w:p w14:paraId="5B4C48C4" w14:textId="77777777" w:rsidR="005A1F8F" w:rsidRPr="00EE0F40" w:rsidRDefault="005A1F8F" w:rsidP="005A1F8F">
            <w:pPr>
              <w:rPr>
                <w:sz w:val="16"/>
                <w:szCs w:val="18"/>
              </w:rPr>
            </w:pPr>
            <w:r>
              <w:rPr>
                <w:sz w:val="16"/>
                <w:szCs w:val="18"/>
              </w:rPr>
              <w:t>Flow rate</w:t>
            </w:r>
          </w:p>
        </w:tc>
        <w:tc>
          <w:tcPr>
            <w:tcW w:w="597" w:type="dxa"/>
            <w:tcBorders>
              <w:top w:val="nil"/>
              <w:left w:val="nil"/>
              <w:bottom w:val="nil"/>
              <w:right w:val="nil"/>
            </w:tcBorders>
          </w:tcPr>
          <w:p w14:paraId="189067B7" w14:textId="77777777" w:rsidR="005A1F8F" w:rsidRPr="00EE0F40" w:rsidRDefault="005A1F8F" w:rsidP="005A1F8F">
            <w:pPr>
              <w:rPr>
                <w:sz w:val="16"/>
                <w:szCs w:val="18"/>
              </w:rPr>
            </w:pPr>
          </w:p>
        </w:tc>
        <w:tc>
          <w:tcPr>
            <w:tcW w:w="1527" w:type="dxa"/>
            <w:tcBorders>
              <w:top w:val="nil"/>
              <w:left w:val="nil"/>
              <w:bottom w:val="nil"/>
              <w:right w:val="nil"/>
            </w:tcBorders>
          </w:tcPr>
          <w:p w14:paraId="76E78928" w14:textId="7D831FF7" w:rsidR="005A1F8F" w:rsidRPr="00EE0F40" w:rsidRDefault="002B53F6" w:rsidP="005A1F8F">
            <w:pPr>
              <w:rPr>
                <w:sz w:val="16"/>
                <w:szCs w:val="18"/>
              </w:rPr>
            </w:pPr>
            <w:r>
              <w:rPr>
                <w:sz w:val="16"/>
                <w:szCs w:val="18"/>
              </w:rPr>
              <w:t>984.21</w:t>
            </w:r>
          </w:p>
        </w:tc>
        <w:tc>
          <w:tcPr>
            <w:tcW w:w="1254" w:type="dxa"/>
            <w:tcBorders>
              <w:top w:val="nil"/>
              <w:left w:val="nil"/>
              <w:bottom w:val="nil"/>
              <w:right w:val="nil"/>
            </w:tcBorders>
          </w:tcPr>
          <w:p w14:paraId="2B85ADC8" w14:textId="73548896" w:rsidR="005A1F8F" w:rsidRPr="006813B8" w:rsidRDefault="00A62FFC" w:rsidP="005A1F8F">
            <w:pPr>
              <w:rPr>
                <w:sz w:val="16"/>
                <w:szCs w:val="18"/>
              </w:rPr>
            </w:pPr>
            <w:r>
              <w:rPr>
                <w:sz w:val="16"/>
                <w:szCs w:val="18"/>
              </w:rPr>
              <w:t>2146200</w:t>
            </w:r>
          </w:p>
        </w:tc>
        <w:tc>
          <w:tcPr>
            <w:tcW w:w="1297" w:type="dxa"/>
            <w:tcBorders>
              <w:top w:val="nil"/>
              <w:left w:val="nil"/>
              <w:bottom w:val="nil"/>
              <w:right w:val="nil"/>
            </w:tcBorders>
          </w:tcPr>
          <w:p w14:paraId="42689B03" w14:textId="3C3A972E" w:rsidR="005A1F8F" w:rsidRPr="00EE0F40" w:rsidRDefault="00A30EF4" w:rsidP="005A1F8F">
            <w:pPr>
              <w:rPr>
                <w:sz w:val="16"/>
                <w:szCs w:val="18"/>
              </w:rPr>
            </w:pPr>
            <w:r>
              <w:rPr>
                <w:sz w:val="16"/>
                <w:szCs w:val="18"/>
              </w:rPr>
              <w:t>ml</w:t>
            </w:r>
            <w:r w:rsidR="005A1F8F">
              <w:rPr>
                <w:sz w:val="16"/>
                <w:szCs w:val="18"/>
              </w:rPr>
              <w:t>/min</w:t>
            </w:r>
          </w:p>
        </w:tc>
      </w:tr>
      <w:tr w:rsidR="001A2062" w:rsidRPr="00A808EE" w14:paraId="12E34BC7" w14:textId="77777777" w:rsidTr="00306E5D">
        <w:tc>
          <w:tcPr>
            <w:tcW w:w="1394" w:type="dxa"/>
            <w:vMerge/>
            <w:tcBorders>
              <w:left w:val="nil"/>
              <w:bottom w:val="single" w:sz="4" w:space="0" w:color="auto"/>
              <w:right w:val="single" w:sz="4" w:space="0" w:color="auto"/>
            </w:tcBorders>
            <w:shd w:val="clear" w:color="auto" w:fill="B4C6E7" w:themeFill="accent5" w:themeFillTint="66"/>
          </w:tcPr>
          <w:p w14:paraId="6ADDF6A4" w14:textId="77777777" w:rsidR="005A1F8F" w:rsidRPr="00EE0F40" w:rsidRDefault="005A1F8F" w:rsidP="005A1F8F">
            <w:pPr>
              <w:rPr>
                <w:sz w:val="16"/>
                <w:szCs w:val="18"/>
              </w:rPr>
            </w:pPr>
          </w:p>
        </w:tc>
        <w:tc>
          <w:tcPr>
            <w:tcW w:w="3003" w:type="dxa"/>
            <w:tcBorders>
              <w:top w:val="nil"/>
              <w:left w:val="single" w:sz="4" w:space="0" w:color="auto"/>
              <w:bottom w:val="single" w:sz="4" w:space="0" w:color="auto"/>
              <w:right w:val="nil"/>
            </w:tcBorders>
          </w:tcPr>
          <w:p w14:paraId="604BE078" w14:textId="0C488DA6" w:rsidR="005A1F8F" w:rsidRPr="00EE0F40" w:rsidRDefault="005A1F8F" w:rsidP="005A1F8F">
            <w:pPr>
              <w:rPr>
                <w:sz w:val="16"/>
                <w:szCs w:val="18"/>
              </w:rPr>
            </w:pPr>
            <w:r w:rsidRPr="00D2206A">
              <w:rPr>
                <w:sz w:val="16"/>
                <w:szCs w:val="18"/>
              </w:rPr>
              <w:t>Tortuosity</w:t>
            </w:r>
            <w:r>
              <w:rPr>
                <w:sz w:val="16"/>
                <w:szCs w:val="18"/>
              </w:rPr>
              <w:t xml:space="preserve"> particle</w:t>
            </w:r>
            <w:r w:rsidRPr="00D2206A">
              <w:rPr>
                <w:sz w:val="16"/>
                <w:szCs w:val="18"/>
              </w:rPr>
              <w:t xml:space="preserve"> (</w:t>
            </w:r>
            <m:oMath>
              <m:sSub>
                <m:sSubPr>
                  <m:ctrlPr>
                    <w:rPr>
                      <w:rFonts w:ascii="Cambria Math" w:hAnsi="Cambria Math"/>
                      <w:i/>
                      <w:noProof/>
                    </w:rPr>
                  </m:ctrlPr>
                </m:sSubPr>
                <m:e>
                  <m:r>
                    <w:rPr>
                      <w:rFonts w:ascii="Cambria Math" w:hAnsi="Cambria Math"/>
                      <w:noProof/>
                    </w:rPr>
                    <m:t>τ</m:t>
                  </m:r>
                </m:e>
                <m:sub>
                  <m:r>
                    <w:rPr>
                      <w:rFonts w:ascii="Cambria Math" w:hAnsi="Cambria Math"/>
                      <w:noProof/>
                    </w:rPr>
                    <m:t>p</m:t>
                  </m:r>
                </m:sub>
              </m:sSub>
            </m:oMath>
            <w:r w:rsidRPr="00D2206A">
              <w:rPr>
                <w:sz w:val="16"/>
                <w:szCs w:val="18"/>
              </w:rPr>
              <w:t>)</w:t>
            </w:r>
          </w:p>
        </w:tc>
        <w:tc>
          <w:tcPr>
            <w:tcW w:w="597" w:type="dxa"/>
            <w:tcBorders>
              <w:top w:val="nil"/>
              <w:left w:val="nil"/>
              <w:bottom w:val="single" w:sz="4" w:space="0" w:color="auto"/>
              <w:right w:val="nil"/>
            </w:tcBorders>
          </w:tcPr>
          <w:p w14:paraId="59EF5533" w14:textId="77777777" w:rsidR="005A1F8F" w:rsidRPr="00EE0F40" w:rsidRDefault="005A1F8F" w:rsidP="005A1F8F">
            <w:pPr>
              <w:rPr>
                <w:sz w:val="16"/>
                <w:szCs w:val="18"/>
              </w:rPr>
            </w:pPr>
          </w:p>
        </w:tc>
        <w:tc>
          <w:tcPr>
            <w:tcW w:w="1527" w:type="dxa"/>
            <w:tcBorders>
              <w:top w:val="nil"/>
              <w:left w:val="nil"/>
              <w:bottom w:val="single" w:sz="4" w:space="0" w:color="auto"/>
              <w:right w:val="nil"/>
            </w:tcBorders>
          </w:tcPr>
          <w:p w14:paraId="4DA47E29" w14:textId="54D93ABD" w:rsidR="005A1F8F" w:rsidRPr="00EE0F40" w:rsidRDefault="00C374E2" w:rsidP="005A1F8F">
            <w:pPr>
              <w:rPr>
                <w:sz w:val="16"/>
                <w:szCs w:val="18"/>
              </w:rPr>
            </w:pPr>
            <w:r>
              <w:rPr>
                <w:sz w:val="16"/>
                <w:szCs w:val="18"/>
              </w:rPr>
              <w:t>1</w:t>
            </w:r>
          </w:p>
        </w:tc>
        <w:tc>
          <w:tcPr>
            <w:tcW w:w="1254" w:type="dxa"/>
            <w:tcBorders>
              <w:top w:val="nil"/>
              <w:left w:val="nil"/>
              <w:bottom w:val="single" w:sz="4" w:space="0" w:color="auto"/>
              <w:right w:val="nil"/>
            </w:tcBorders>
          </w:tcPr>
          <w:p w14:paraId="3A88D5AB" w14:textId="2BC00725" w:rsidR="005A1F8F" w:rsidRPr="006813B8" w:rsidRDefault="00694EE7" w:rsidP="005A1F8F">
            <w:pPr>
              <w:rPr>
                <w:sz w:val="16"/>
                <w:szCs w:val="18"/>
              </w:rPr>
            </w:pPr>
            <w:r>
              <w:rPr>
                <w:sz w:val="16"/>
                <w:szCs w:val="18"/>
              </w:rPr>
              <w:t>1</w:t>
            </w:r>
          </w:p>
        </w:tc>
        <w:tc>
          <w:tcPr>
            <w:tcW w:w="1297" w:type="dxa"/>
            <w:tcBorders>
              <w:top w:val="nil"/>
              <w:left w:val="nil"/>
              <w:bottom w:val="single" w:sz="4" w:space="0" w:color="auto"/>
              <w:right w:val="nil"/>
            </w:tcBorders>
          </w:tcPr>
          <w:p w14:paraId="2E79D4BE" w14:textId="778B0F66" w:rsidR="005A1F8F" w:rsidRPr="00EE0F40" w:rsidRDefault="005A1F8F" w:rsidP="005A1F8F">
            <w:pPr>
              <w:rPr>
                <w:sz w:val="16"/>
                <w:szCs w:val="18"/>
              </w:rPr>
            </w:pPr>
            <w:r>
              <w:rPr>
                <w:sz w:val="16"/>
                <w:szCs w:val="18"/>
              </w:rPr>
              <w:t>(-)</w:t>
            </w:r>
          </w:p>
        </w:tc>
      </w:tr>
      <w:tr w:rsidR="001A2062" w:rsidRPr="00A808EE" w14:paraId="7CD487E9"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34DEC119" w14:textId="77777777" w:rsidR="005A1F8F" w:rsidRPr="003512B4" w:rsidRDefault="005A1F8F" w:rsidP="005A1F8F">
            <w:pPr>
              <w:rPr>
                <w:i/>
                <w:iCs/>
                <w:sz w:val="16"/>
                <w:szCs w:val="18"/>
              </w:rPr>
            </w:pPr>
            <w:r w:rsidRPr="003512B4">
              <w:rPr>
                <w:i/>
                <w:iCs/>
                <w:sz w:val="16"/>
                <w:szCs w:val="18"/>
              </w:rPr>
              <w:t>Raw data</w:t>
            </w:r>
          </w:p>
        </w:tc>
        <w:tc>
          <w:tcPr>
            <w:tcW w:w="3003" w:type="dxa"/>
            <w:tcBorders>
              <w:top w:val="single" w:sz="4" w:space="0" w:color="auto"/>
              <w:left w:val="single" w:sz="4" w:space="0" w:color="auto"/>
              <w:bottom w:val="nil"/>
              <w:right w:val="nil"/>
            </w:tcBorders>
          </w:tcPr>
          <w:p w14:paraId="60A2B193" w14:textId="77777777" w:rsidR="005A1F8F" w:rsidRPr="00EE0F40" w:rsidRDefault="005A1F8F" w:rsidP="005A1F8F">
            <w:pPr>
              <w:rPr>
                <w:sz w:val="16"/>
                <w:szCs w:val="18"/>
              </w:rPr>
            </w:pPr>
            <w:r>
              <w:rPr>
                <w:sz w:val="16"/>
                <w:szCs w:val="18"/>
              </w:rPr>
              <w:t>Influent concentration c(t)</w:t>
            </w:r>
          </w:p>
        </w:tc>
        <w:tc>
          <w:tcPr>
            <w:tcW w:w="597" w:type="dxa"/>
            <w:tcBorders>
              <w:top w:val="single" w:sz="4" w:space="0" w:color="auto"/>
              <w:left w:val="nil"/>
              <w:bottom w:val="nil"/>
              <w:right w:val="nil"/>
            </w:tcBorders>
          </w:tcPr>
          <w:p w14:paraId="5C8337E8" w14:textId="30776DA7" w:rsidR="005A1F8F" w:rsidRPr="00EE0F40" w:rsidRDefault="00306E5D" w:rsidP="00306E5D">
            <w:pPr>
              <w:jc w:val="right"/>
              <w:rPr>
                <w:sz w:val="16"/>
                <w:szCs w:val="18"/>
              </w:rPr>
            </w:pPr>
            <w:r>
              <w:rPr>
                <w:sz w:val="16"/>
                <w:szCs w:val="18"/>
              </w:rPr>
              <w:t>day0</w:t>
            </w:r>
          </w:p>
        </w:tc>
        <w:tc>
          <w:tcPr>
            <w:tcW w:w="1527" w:type="dxa"/>
            <w:tcBorders>
              <w:top w:val="single" w:sz="4" w:space="0" w:color="auto"/>
              <w:left w:val="nil"/>
              <w:bottom w:val="nil"/>
              <w:right w:val="nil"/>
            </w:tcBorders>
          </w:tcPr>
          <w:p w14:paraId="3104A183" w14:textId="7A5DE075" w:rsidR="005A1F8F" w:rsidRPr="00EE0F40" w:rsidRDefault="00F16B41" w:rsidP="005A1F8F">
            <w:pPr>
              <w:rPr>
                <w:sz w:val="16"/>
                <w:szCs w:val="18"/>
              </w:rPr>
            </w:pPr>
            <w:r>
              <w:rPr>
                <w:sz w:val="16"/>
                <w:szCs w:val="18"/>
              </w:rPr>
              <w:t>0.011</w:t>
            </w:r>
          </w:p>
        </w:tc>
        <w:tc>
          <w:tcPr>
            <w:tcW w:w="1254" w:type="dxa"/>
            <w:tcBorders>
              <w:top w:val="single" w:sz="4" w:space="0" w:color="auto"/>
              <w:left w:val="nil"/>
              <w:bottom w:val="nil"/>
              <w:right w:val="nil"/>
            </w:tcBorders>
          </w:tcPr>
          <w:p w14:paraId="19B4FD74" w14:textId="75382939" w:rsidR="005A1F8F" w:rsidRPr="006813B8" w:rsidRDefault="00537E86" w:rsidP="005A1F8F">
            <w:pPr>
              <w:rPr>
                <w:sz w:val="16"/>
                <w:szCs w:val="18"/>
              </w:rPr>
            </w:pPr>
            <w:r>
              <w:rPr>
                <w:sz w:val="16"/>
                <w:szCs w:val="18"/>
              </w:rPr>
              <w:t>50 000</w:t>
            </w:r>
          </w:p>
        </w:tc>
        <w:tc>
          <w:tcPr>
            <w:tcW w:w="1297" w:type="dxa"/>
            <w:tcBorders>
              <w:top w:val="single" w:sz="4" w:space="0" w:color="auto"/>
              <w:left w:val="nil"/>
              <w:bottom w:val="nil"/>
              <w:right w:val="nil"/>
            </w:tcBorders>
          </w:tcPr>
          <w:p w14:paraId="4F6BFCF8" w14:textId="2CDAA794" w:rsidR="005A1F8F" w:rsidRPr="00EE0F40" w:rsidRDefault="005A1F8F" w:rsidP="005A1F8F">
            <w:pPr>
              <w:rPr>
                <w:sz w:val="16"/>
                <w:szCs w:val="18"/>
              </w:rPr>
            </w:pPr>
            <w:r>
              <w:rPr>
                <w:sz w:val="16"/>
                <w:szCs w:val="18"/>
              </w:rPr>
              <w:t>µg/L</w:t>
            </w:r>
          </w:p>
        </w:tc>
      </w:tr>
      <w:tr w:rsidR="00B8086D" w:rsidRPr="00A808EE" w14:paraId="1A95A0CF"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0743B9BA" w14:textId="77777777" w:rsidR="00B8086D" w:rsidRPr="003512B4" w:rsidRDefault="00B8086D" w:rsidP="005A1F8F">
            <w:pPr>
              <w:rPr>
                <w:i/>
                <w:iCs/>
                <w:sz w:val="16"/>
                <w:szCs w:val="18"/>
              </w:rPr>
            </w:pPr>
          </w:p>
        </w:tc>
        <w:tc>
          <w:tcPr>
            <w:tcW w:w="3003" w:type="dxa"/>
            <w:tcBorders>
              <w:top w:val="nil"/>
              <w:left w:val="single" w:sz="4" w:space="0" w:color="auto"/>
              <w:bottom w:val="nil"/>
              <w:right w:val="nil"/>
            </w:tcBorders>
          </w:tcPr>
          <w:p w14:paraId="4C38C918" w14:textId="77777777" w:rsidR="00B8086D" w:rsidRDefault="00B8086D" w:rsidP="005A1F8F">
            <w:pPr>
              <w:rPr>
                <w:sz w:val="16"/>
                <w:szCs w:val="18"/>
              </w:rPr>
            </w:pPr>
          </w:p>
        </w:tc>
        <w:tc>
          <w:tcPr>
            <w:tcW w:w="597" w:type="dxa"/>
            <w:tcBorders>
              <w:top w:val="nil"/>
              <w:left w:val="nil"/>
              <w:bottom w:val="nil"/>
              <w:right w:val="nil"/>
            </w:tcBorders>
          </w:tcPr>
          <w:p w14:paraId="39878439" w14:textId="263EFB83" w:rsidR="00B8086D" w:rsidRDefault="008B6042" w:rsidP="00306E5D">
            <w:pPr>
              <w:jc w:val="right"/>
              <w:rPr>
                <w:sz w:val="16"/>
                <w:szCs w:val="18"/>
              </w:rPr>
            </w:pPr>
            <w:r>
              <w:rPr>
                <w:sz w:val="16"/>
                <w:szCs w:val="18"/>
              </w:rPr>
              <w:t>13</w:t>
            </w:r>
          </w:p>
        </w:tc>
        <w:tc>
          <w:tcPr>
            <w:tcW w:w="1527" w:type="dxa"/>
            <w:tcBorders>
              <w:top w:val="nil"/>
              <w:left w:val="nil"/>
              <w:bottom w:val="nil"/>
              <w:right w:val="nil"/>
            </w:tcBorders>
          </w:tcPr>
          <w:p w14:paraId="1EE844C4" w14:textId="3AE79C85" w:rsidR="00B8086D" w:rsidRDefault="006B1450" w:rsidP="005A1F8F">
            <w:pPr>
              <w:rPr>
                <w:sz w:val="16"/>
                <w:szCs w:val="18"/>
              </w:rPr>
            </w:pPr>
            <w:r>
              <w:rPr>
                <w:sz w:val="16"/>
                <w:szCs w:val="18"/>
              </w:rPr>
              <w:t>0.015</w:t>
            </w:r>
          </w:p>
        </w:tc>
        <w:tc>
          <w:tcPr>
            <w:tcW w:w="1254" w:type="dxa"/>
            <w:tcBorders>
              <w:top w:val="nil"/>
              <w:left w:val="nil"/>
              <w:bottom w:val="nil"/>
              <w:right w:val="nil"/>
            </w:tcBorders>
          </w:tcPr>
          <w:p w14:paraId="4FA2E6AC" w14:textId="77777777" w:rsidR="00B8086D" w:rsidRPr="006813B8" w:rsidRDefault="00B8086D" w:rsidP="005A1F8F">
            <w:pPr>
              <w:rPr>
                <w:sz w:val="16"/>
                <w:szCs w:val="18"/>
              </w:rPr>
            </w:pPr>
          </w:p>
        </w:tc>
        <w:tc>
          <w:tcPr>
            <w:tcW w:w="1297" w:type="dxa"/>
            <w:tcBorders>
              <w:top w:val="nil"/>
              <w:left w:val="nil"/>
              <w:bottom w:val="nil"/>
              <w:right w:val="nil"/>
            </w:tcBorders>
          </w:tcPr>
          <w:p w14:paraId="37783BA9" w14:textId="14ADF750" w:rsidR="00B8086D" w:rsidRDefault="00B8086D" w:rsidP="005A1F8F">
            <w:pPr>
              <w:rPr>
                <w:sz w:val="16"/>
                <w:szCs w:val="18"/>
              </w:rPr>
            </w:pPr>
          </w:p>
        </w:tc>
      </w:tr>
      <w:tr w:rsidR="00B8086D" w:rsidRPr="00A808EE" w14:paraId="739928AA"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5D6A6560" w14:textId="77777777" w:rsidR="00B8086D" w:rsidRPr="003512B4" w:rsidRDefault="00B8086D" w:rsidP="005A1F8F">
            <w:pPr>
              <w:rPr>
                <w:i/>
                <w:iCs/>
                <w:sz w:val="16"/>
                <w:szCs w:val="18"/>
              </w:rPr>
            </w:pPr>
          </w:p>
        </w:tc>
        <w:tc>
          <w:tcPr>
            <w:tcW w:w="3003" w:type="dxa"/>
            <w:tcBorders>
              <w:top w:val="nil"/>
              <w:left w:val="single" w:sz="4" w:space="0" w:color="auto"/>
              <w:bottom w:val="nil"/>
              <w:right w:val="nil"/>
            </w:tcBorders>
          </w:tcPr>
          <w:p w14:paraId="55BFEDA3" w14:textId="77777777" w:rsidR="00B8086D" w:rsidRDefault="00B8086D" w:rsidP="005A1F8F">
            <w:pPr>
              <w:rPr>
                <w:sz w:val="16"/>
                <w:szCs w:val="18"/>
              </w:rPr>
            </w:pPr>
          </w:p>
        </w:tc>
        <w:tc>
          <w:tcPr>
            <w:tcW w:w="597" w:type="dxa"/>
            <w:tcBorders>
              <w:top w:val="nil"/>
              <w:left w:val="nil"/>
              <w:bottom w:val="nil"/>
              <w:right w:val="nil"/>
            </w:tcBorders>
          </w:tcPr>
          <w:p w14:paraId="3F0C7748" w14:textId="6A71F6BB" w:rsidR="00B8086D" w:rsidRDefault="008B6042" w:rsidP="00306E5D">
            <w:pPr>
              <w:jc w:val="right"/>
              <w:rPr>
                <w:sz w:val="16"/>
                <w:szCs w:val="18"/>
              </w:rPr>
            </w:pPr>
            <w:r>
              <w:rPr>
                <w:sz w:val="16"/>
                <w:szCs w:val="18"/>
              </w:rPr>
              <w:t>34</w:t>
            </w:r>
          </w:p>
        </w:tc>
        <w:tc>
          <w:tcPr>
            <w:tcW w:w="1527" w:type="dxa"/>
            <w:tcBorders>
              <w:top w:val="nil"/>
              <w:left w:val="nil"/>
              <w:bottom w:val="nil"/>
              <w:right w:val="nil"/>
            </w:tcBorders>
          </w:tcPr>
          <w:p w14:paraId="5C48E2AA" w14:textId="3D7EC21E" w:rsidR="00B8086D" w:rsidRDefault="006B1450" w:rsidP="005A1F8F">
            <w:pPr>
              <w:rPr>
                <w:sz w:val="16"/>
                <w:szCs w:val="18"/>
              </w:rPr>
            </w:pPr>
            <w:r>
              <w:rPr>
                <w:sz w:val="16"/>
                <w:szCs w:val="18"/>
              </w:rPr>
              <w:t>0.02</w:t>
            </w:r>
          </w:p>
        </w:tc>
        <w:tc>
          <w:tcPr>
            <w:tcW w:w="1254" w:type="dxa"/>
            <w:tcBorders>
              <w:top w:val="nil"/>
              <w:left w:val="nil"/>
              <w:bottom w:val="nil"/>
              <w:right w:val="nil"/>
            </w:tcBorders>
          </w:tcPr>
          <w:p w14:paraId="732C87F8" w14:textId="77777777" w:rsidR="00B8086D" w:rsidRPr="006813B8" w:rsidRDefault="00B8086D" w:rsidP="005A1F8F">
            <w:pPr>
              <w:rPr>
                <w:sz w:val="16"/>
                <w:szCs w:val="18"/>
              </w:rPr>
            </w:pPr>
          </w:p>
        </w:tc>
        <w:tc>
          <w:tcPr>
            <w:tcW w:w="1297" w:type="dxa"/>
            <w:tcBorders>
              <w:top w:val="nil"/>
              <w:left w:val="nil"/>
              <w:bottom w:val="nil"/>
              <w:right w:val="nil"/>
            </w:tcBorders>
          </w:tcPr>
          <w:p w14:paraId="0E692ABC" w14:textId="70F579D9" w:rsidR="00B8086D" w:rsidRDefault="00B8086D" w:rsidP="005A1F8F">
            <w:pPr>
              <w:rPr>
                <w:sz w:val="16"/>
                <w:szCs w:val="18"/>
              </w:rPr>
            </w:pPr>
          </w:p>
        </w:tc>
      </w:tr>
      <w:tr w:rsidR="00B8086D" w:rsidRPr="00A808EE" w14:paraId="3A5AB763"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55B9EEB4" w14:textId="77777777" w:rsidR="00B8086D" w:rsidRPr="003512B4" w:rsidRDefault="00B8086D" w:rsidP="005A1F8F">
            <w:pPr>
              <w:rPr>
                <w:i/>
                <w:iCs/>
                <w:sz w:val="16"/>
                <w:szCs w:val="18"/>
              </w:rPr>
            </w:pPr>
          </w:p>
        </w:tc>
        <w:tc>
          <w:tcPr>
            <w:tcW w:w="3003" w:type="dxa"/>
            <w:tcBorders>
              <w:top w:val="nil"/>
              <w:left w:val="single" w:sz="4" w:space="0" w:color="auto"/>
              <w:bottom w:val="nil"/>
              <w:right w:val="nil"/>
            </w:tcBorders>
          </w:tcPr>
          <w:p w14:paraId="59074D6D" w14:textId="77777777" w:rsidR="00B8086D" w:rsidRDefault="00B8086D" w:rsidP="005A1F8F">
            <w:pPr>
              <w:rPr>
                <w:sz w:val="16"/>
                <w:szCs w:val="18"/>
              </w:rPr>
            </w:pPr>
          </w:p>
        </w:tc>
        <w:tc>
          <w:tcPr>
            <w:tcW w:w="597" w:type="dxa"/>
            <w:tcBorders>
              <w:top w:val="nil"/>
              <w:left w:val="nil"/>
              <w:bottom w:val="nil"/>
              <w:right w:val="nil"/>
            </w:tcBorders>
          </w:tcPr>
          <w:p w14:paraId="083226DE" w14:textId="65065AFD" w:rsidR="00B8086D" w:rsidRDefault="00C13D13" w:rsidP="00306E5D">
            <w:pPr>
              <w:jc w:val="right"/>
              <w:rPr>
                <w:sz w:val="16"/>
                <w:szCs w:val="18"/>
              </w:rPr>
            </w:pPr>
            <w:r>
              <w:rPr>
                <w:sz w:val="16"/>
                <w:szCs w:val="18"/>
              </w:rPr>
              <w:t>48</w:t>
            </w:r>
          </w:p>
        </w:tc>
        <w:tc>
          <w:tcPr>
            <w:tcW w:w="1527" w:type="dxa"/>
            <w:tcBorders>
              <w:top w:val="nil"/>
              <w:left w:val="nil"/>
              <w:bottom w:val="nil"/>
              <w:right w:val="nil"/>
            </w:tcBorders>
          </w:tcPr>
          <w:p w14:paraId="0709C514" w14:textId="24CCD701" w:rsidR="00B8086D" w:rsidRDefault="006B1450" w:rsidP="005A1F8F">
            <w:pPr>
              <w:rPr>
                <w:sz w:val="16"/>
                <w:szCs w:val="18"/>
              </w:rPr>
            </w:pPr>
            <w:r>
              <w:rPr>
                <w:sz w:val="16"/>
                <w:szCs w:val="18"/>
              </w:rPr>
              <w:t>0.015</w:t>
            </w:r>
          </w:p>
        </w:tc>
        <w:tc>
          <w:tcPr>
            <w:tcW w:w="1254" w:type="dxa"/>
            <w:tcBorders>
              <w:top w:val="nil"/>
              <w:left w:val="nil"/>
              <w:bottom w:val="nil"/>
              <w:right w:val="nil"/>
            </w:tcBorders>
          </w:tcPr>
          <w:p w14:paraId="1CDA4D1C" w14:textId="77777777" w:rsidR="00B8086D" w:rsidRPr="006813B8" w:rsidRDefault="00B8086D" w:rsidP="005A1F8F">
            <w:pPr>
              <w:rPr>
                <w:sz w:val="16"/>
                <w:szCs w:val="18"/>
              </w:rPr>
            </w:pPr>
          </w:p>
        </w:tc>
        <w:tc>
          <w:tcPr>
            <w:tcW w:w="1297" w:type="dxa"/>
            <w:tcBorders>
              <w:top w:val="nil"/>
              <w:left w:val="nil"/>
              <w:bottom w:val="nil"/>
              <w:right w:val="nil"/>
            </w:tcBorders>
          </w:tcPr>
          <w:p w14:paraId="7DCCF187" w14:textId="1450719C" w:rsidR="00B8086D" w:rsidRDefault="00B8086D" w:rsidP="005A1F8F">
            <w:pPr>
              <w:rPr>
                <w:sz w:val="16"/>
                <w:szCs w:val="18"/>
              </w:rPr>
            </w:pPr>
          </w:p>
        </w:tc>
      </w:tr>
      <w:tr w:rsidR="008B6042" w:rsidRPr="00A808EE" w14:paraId="743F66E5"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20CD3E9B" w14:textId="77777777" w:rsidR="008B6042" w:rsidRPr="003512B4" w:rsidRDefault="008B6042" w:rsidP="005A1F8F">
            <w:pPr>
              <w:rPr>
                <w:i/>
                <w:iCs/>
                <w:sz w:val="16"/>
                <w:szCs w:val="18"/>
              </w:rPr>
            </w:pPr>
          </w:p>
        </w:tc>
        <w:tc>
          <w:tcPr>
            <w:tcW w:w="3003" w:type="dxa"/>
            <w:tcBorders>
              <w:top w:val="nil"/>
              <w:left w:val="single" w:sz="4" w:space="0" w:color="auto"/>
              <w:bottom w:val="nil"/>
              <w:right w:val="nil"/>
            </w:tcBorders>
          </w:tcPr>
          <w:p w14:paraId="7CE7968C" w14:textId="77777777" w:rsidR="008B6042" w:rsidRDefault="008B6042" w:rsidP="005A1F8F">
            <w:pPr>
              <w:rPr>
                <w:sz w:val="16"/>
                <w:szCs w:val="18"/>
              </w:rPr>
            </w:pPr>
          </w:p>
        </w:tc>
        <w:tc>
          <w:tcPr>
            <w:tcW w:w="597" w:type="dxa"/>
            <w:tcBorders>
              <w:top w:val="nil"/>
              <w:left w:val="nil"/>
              <w:bottom w:val="nil"/>
              <w:right w:val="nil"/>
            </w:tcBorders>
          </w:tcPr>
          <w:p w14:paraId="5B877BAF" w14:textId="6B0A735F" w:rsidR="008B6042" w:rsidRDefault="00C13D13" w:rsidP="00306E5D">
            <w:pPr>
              <w:jc w:val="right"/>
              <w:rPr>
                <w:sz w:val="16"/>
                <w:szCs w:val="18"/>
              </w:rPr>
            </w:pPr>
            <w:r>
              <w:rPr>
                <w:sz w:val="16"/>
                <w:szCs w:val="18"/>
              </w:rPr>
              <w:t>62</w:t>
            </w:r>
          </w:p>
        </w:tc>
        <w:tc>
          <w:tcPr>
            <w:tcW w:w="1527" w:type="dxa"/>
            <w:tcBorders>
              <w:top w:val="nil"/>
              <w:left w:val="nil"/>
              <w:bottom w:val="nil"/>
              <w:right w:val="nil"/>
            </w:tcBorders>
          </w:tcPr>
          <w:p w14:paraId="77A0C81B" w14:textId="6DF0A7F2" w:rsidR="008B6042" w:rsidRDefault="003E3D87" w:rsidP="005A1F8F">
            <w:pPr>
              <w:rPr>
                <w:sz w:val="16"/>
                <w:szCs w:val="18"/>
              </w:rPr>
            </w:pPr>
            <w:r>
              <w:rPr>
                <w:sz w:val="16"/>
                <w:szCs w:val="18"/>
              </w:rPr>
              <w:t>0.027</w:t>
            </w:r>
          </w:p>
        </w:tc>
        <w:tc>
          <w:tcPr>
            <w:tcW w:w="1254" w:type="dxa"/>
            <w:tcBorders>
              <w:top w:val="nil"/>
              <w:left w:val="nil"/>
              <w:bottom w:val="nil"/>
              <w:right w:val="nil"/>
            </w:tcBorders>
          </w:tcPr>
          <w:p w14:paraId="6E29A459" w14:textId="77777777" w:rsidR="008B6042" w:rsidRPr="006813B8" w:rsidRDefault="008B6042" w:rsidP="005A1F8F">
            <w:pPr>
              <w:rPr>
                <w:sz w:val="16"/>
                <w:szCs w:val="18"/>
              </w:rPr>
            </w:pPr>
          </w:p>
        </w:tc>
        <w:tc>
          <w:tcPr>
            <w:tcW w:w="1297" w:type="dxa"/>
            <w:tcBorders>
              <w:top w:val="nil"/>
              <w:left w:val="nil"/>
              <w:bottom w:val="nil"/>
              <w:right w:val="nil"/>
            </w:tcBorders>
          </w:tcPr>
          <w:p w14:paraId="4E92E3F1" w14:textId="6D231B9A" w:rsidR="008B6042" w:rsidRDefault="008B6042" w:rsidP="005A1F8F">
            <w:pPr>
              <w:rPr>
                <w:sz w:val="16"/>
                <w:szCs w:val="18"/>
              </w:rPr>
            </w:pPr>
          </w:p>
        </w:tc>
      </w:tr>
      <w:tr w:rsidR="008B6042" w:rsidRPr="00A808EE" w14:paraId="6AE2111C"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3F5B50EF" w14:textId="77777777" w:rsidR="008B6042" w:rsidRPr="003512B4" w:rsidRDefault="008B6042" w:rsidP="005A1F8F">
            <w:pPr>
              <w:rPr>
                <w:i/>
                <w:iCs/>
                <w:sz w:val="16"/>
                <w:szCs w:val="18"/>
              </w:rPr>
            </w:pPr>
          </w:p>
        </w:tc>
        <w:tc>
          <w:tcPr>
            <w:tcW w:w="3003" w:type="dxa"/>
            <w:tcBorders>
              <w:top w:val="nil"/>
              <w:left w:val="single" w:sz="4" w:space="0" w:color="auto"/>
              <w:bottom w:val="nil"/>
              <w:right w:val="nil"/>
            </w:tcBorders>
          </w:tcPr>
          <w:p w14:paraId="2D3CB079" w14:textId="77777777" w:rsidR="008B6042" w:rsidRDefault="008B6042" w:rsidP="005A1F8F">
            <w:pPr>
              <w:rPr>
                <w:sz w:val="16"/>
                <w:szCs w:val="18"/>
              </w:rPr>
            </w:pPr>
          </w:p>
        </w:tc>
        <w:tc>
          <w:tcPr>
            <w:tcW w:w="597" w:type="dxa"/>
            <w:tcBorders>
              <w:top w:val="nil"/>
              <w:left w:val="nil"/>
              <w:bottom w:val="nil"/>
              <w:right w:val="nil"/>
            </w:tcBorders>
          </w:tcPr>
          <w:p w14:paraId="0C4AEF05" w14:textId="7FF80DFF" w:rsidR="008B6042" w:rsidRDefault="00C13D13" w:rsidP="00306E5D">
            <w:pPr>
              <w:jc w:val="right"/>
              <w:rPr>
                <w:sz w:val="16"/>
                <w:szCs w:val="18"/>
              </w:rPr>
            </w:pPr>
            <w:r>
              <w:rPr>
                <w:sz w:val="16"/>
                <w:szCs w:val="18"/>
              </w:rPr>
              <w:t>76</w:t>
            </w:r>
          </w:p>
        </w:tc>
        <w:tc>
          <w:tcPr>
            <w:tcW w:w="1527" w:type="dxa"/>
            <w:tcBorders>
              <w:top w:val="nil"/>
              <w:left w:val="nil"/>
              <w:bottom w:val="nil"/>
              <w:right w:val="nil"/>
            </w:tcBorders>
          </w:tcPr>
          <w:p w14:paraId="31C05D39" w14:textId="7024C125" w:rsidR="008B6042" w:rsidRDefault="00F66743" w:rsidP="005A1F8F">
            <w:pPr>
              <w:rPr>
                <w:sz w:val="16"/>
                <w:szCs w:val="18"/>
              </w:rPr>
            </w:pPr>
            <w:r>
              <w:rPr>
                <w:sz w:val="16"/>
                <w:szCs w:val="18"/>
              </w:rPr>
              <w:t>0.037</w:t>
            </w:r>
          </w:p>
        </w:tc>
        <w:tc>
          <w:tcPr>
            <w:tcW w:w="1254" w:type="dxa"/>
            <w:tcBorders>
              <w:top w:val="nil"/>
              <w:left w:val="nil"/>
              <w:bottom w:val="nil"/>
              <w:right w:val="nil"/>
            </w:tcBorders>
          </w:tcPr>
          <w:p w14:paraId="3BC51558" w14:textId="77777777" w:rsidR="008B6042" w:rsidRPr="006813B8" w:rsidRDefault="008B6042" w:rsidP="005A1F8F">
            <w:pPr>
              <w:rPr>
                <w:sz w:val="16"/>
                <w:szCs w:val="18"/>
              </w:rPr>
            </w:pPr>
          </w:p>
        </w:tc>
        <w:tc>
          <w:tcPr>
            <w:tcW w:w="1297" w:type="dxa"/>
            <w:tcBorders>
              <w:top w:val="nil"/>
              <w:left w:val="nil"/>
              <w:bottom w:val="nil"/>
              <w:right w:val="nil"/>
            </w:tcBorders>
          </w:tcPr>
          <w:p w14:paraId="12D0AF4E" w14:textId="76E6CA0B" w:rsidR="008B6042" w:rsidRDefault="008B6042" w:rsidP="005A1F8F">
            <w:pPr>
              <w:rPr>
                <w:sz w:val="16"/>
                <w:szCs w:val="18"/>
              </w:rPr>
            </w:pPr>
          </w:p>
        </w:tc>
      </w:tr>
      <w:tr w:rsidR="008B6042" w:rsidRPr="00A808EE" w14:paraId="4E751EF5"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7DB74DD6" w14:textId="77777777" w:rsidR="008B6042" w:rsidRPr="003512B4" w:rsidRDefault="008B6042" w:rsidP="005A1F8F">
            <w:pPr>
              <w:rPr>
                <w:i/>
                <w:iCs/>
                <w:sz w:val="16"/>
                <w:szCs w:val="18"/>
              </w:rPr>
            </w:pPr>
          </w:p>
        </w:tc>
        <w:tc>
          <w:tcPr>
            <w:tcW w:w="3003" w:type="dxa"/>
            <w:tcBorders>
              <w:top w:val="nil"/>
              <w:left w:val="single" w:sz="4" w:space="0" w:color="auto"/>
              <w:bottom w:val="nil"/>
              <w:right w:val="nil"/>
            </w:tcBorders>
          </w:tcPr>
          <w:p w14:paraId="7C3215E1" w14:textId="77777777" w:rsidR="008B6042" w:rsidRDefault="008B6042" w:rsidP="005A1F8F">
            <w:pPr>
              <w:rPr>
                <w:sz w:val="16"/>
                <w:szCs w:val="18"/>
              </w:rPr>
            </w:pPr>
          </w:p>
        </w:tc>
        <w:tc>
          <w:tcPr>
            <w:tcW w:w="597" w:type="dxa"/>
            <w:tcBorders>
              <w:top w:val="nil"/>
              <w:left w:val="nil"/>
              <w:bottom w:val="nil"/>
              <w:right w:val="nil"/>
            </w:tcBorders>
          </w:tcPr>
          <w:p w14:paraId="287E64C8" w14:textId="7BCE397D" w:rsidR="008B6042" w:rsidRDefault="00C13D13" w:rsidP="00306E5D">
            <w:pPr>
              <w:jc w:val="right"/>
              <w:rPr>
                <w:sz w:val="16"/>
                <w:szCs w:val="18"/>
              </w:rPr>
            </w:pPr>
            <w:r>
              <w:rPr>
                <w:sz w:val="16"/>
                <w:szCs w:val="18"/>
              </w:rPr>
              <w:t>97</w:t>
            </w:r>
          </w:p>
        </w:tc>
        <w:tc>
          <w:tcPr>
            <w:tcW w:w="1527" w:type="dxa"/>
            <w:tcBorders>
              <w:top w:val="nil"/>
              <w:left w:val="nil"/>
              <w:bottom w:val="nil"/>
              <w:right w:val="nil"/>
            </w:tcBorders>
          </w:tcPr>
          <w:p w14:paraId="13ED12DE" w14:textId="3BE0DC18" w:rsidR="008B6042" w:rsidRDefault="00F66743" w:rsidP="005A1F8F">
            <w:pPr>
              <w:rPr>
                <w:sz w:val="16"/>
                <w:szCs w:val="18"/>
              </w:rPr>
            </w:pPr>
            <w:r>
              <w:rPr>
                <w:sz w:val="16"/>
                <w:szCs w:val="18"/>
              </w:rPr>
              <w:t>0.0426</w:t>
            </w:r>
          </w:p>
        </w:tc>
        <w:tc>
          <w:tcPr>
            <w:tcW w:w="1254" w:type="dxa"/>
            <w:tcBorders>
              <w:top w:val="nil"/>
              <w:left w:val="nil"/>
              <w:bottom w:val="nil"/>
              <w:right w:val="nil"/>
            </w:tcBorders>
          </w:tcPr>
          <w:p w14:paraId="08F989B2" w14:textId="77777777" w:rsidR="008B6042" w:rsidRPr="006813B8" w:rsidRDefault="008B6042" w:rsidP="005A1F8F">
            <w:pPr>
              <w:rPr>
                <w:sz w:val="16"/>
                <w:szCs w:val="18"/>
              </w:rPr>
            </w:pPr>
          </w:p>
        </w:tc>
        <w:tc>
          <w:tcPr>
            <w:tcW w:w="1297" w:type="dxa"/>
            <w:tcBorders>
              <w:top w:val="nil"/>
              <w:left w:val="nil"/>
              <w:bottom w:val="nil"/>
              <w:right w:val="nil"/>
            </w:tcBorders>
          </w:tcPr>
          <w:p w14:paraId="68242A3C" w14:textId="0EE205CE" w:rsidR="008B6042" w:rsidRDefault="008B6042" w:rsidP="005A1F8F">
            <w:pPr>
              <w:rPr>
                <w:sz w:val="16"/>
                <w:szCs w:val="18"/>
              </w:rPr>
            </w:pPr>
          </w:p>
        </w:tc>
      </w:tr>
      <w:tr w:rsidR="008B6042" w:rsidRPr="00A808EE" w14:paraId="2A506A31"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7E316AB3" w14:textId="77777777" w:rsidR="008B6042" w:rsidRPr="003512B4" w:rsidRDefault="008B6042" w:rsidP="005A1F8F">
            <w:pPr>
              <w:rPr>
                <w:i/>
                <w:iCs/>
                <w:sz w:val="16"/>
                <w:szCs w:val="18"/>
              </w:rPr>
            </w:pPr>
          </w:p>
        </w:tc>
        <w:tc>
          <w:tcPr>
            <w:tcW w:w="3003" w:type="dxa"/>
            <w:tcBorders>
              <w:top w:val="nil"/>
              <w:left w:val="single" w:sz="4" w:space="0" w:color="auto"/>
              <w:bottom w:val="nil"/>
              <w:right w:val="nil"/>
            </w:tcBorders>
          </w:tcPr>
          <w:p w14:paraId="48D76317" w14:textId="77777777" w:rsidR="008B6042" w:rsidRDefault="008B6042" w:rsidP="005A1F8F">
            <w:pPr>
              <w:rPr>
                <w:sz w:val="16"/>
                <w:szCs w:val="18"/>
              </w:rPr>
            </w:pPr>
          </w:p>
        </w:tc>
        <w:tc>
          <w:tcPr>
            <w:tcW w:w="597" w:type="dxa"/>
            <w:tcBorders>
              <w:top w:val="nil"/>
              <w:left w:val="nil"/>
              <w:bottom w:val="nil"/>
              <w:right w:val="nil"/>
            </w:tcBorders>
          </w:tcPr>
          <w:p w14:paraId="0A01522F" w14:textId="2B1DE957" w:rsidR="008B6042" w:rsidRDefault="00C13D13" w:rsidP="00306E5D">
            <w:pPr>
              <w:jc w:val="right"/>
              <w:rPr>
                <w:sz w:val="16"/>
                <w:szCs w:val="18"/>
              </w:rPr>
            </w:pPr>
            <w:r>
              <w:rPr>
                <w:sz w:val="16"/>
                <w:szCs w:val="18"/>
              </w:rPr>
              <w:t>111</w:t>
            </w:r>
          </w:p>
        </w:tc>
        <w:tc>
          <w:tcPr>
            <w:tcW w:w="1527" w:type="dxa"/>
            <w:tcBorders>
              <w:top w:val="nil"/>
              <w:left w:val="nil"/>
              <w:bottom w:val="nil"/>
              <w:right w:val="nil"/>
            </w:tcBorders>
          </w:tcPr>
          <w:p w14:paraId="6FBA8CF8" w14:textId="1B4357F9" w:rsidR="008B6042" w:rsidRDefault="00F66743" w:rsidP="005A1F8F">
            <w:pPr>
              <w:rPr>
                <w:sz w:val="16"/>
                <w:szCs w:val="18"/>
              </w:rPr>
            </w:pPr>
            <w:r>
              <w:rPr>
                <w:sz w:val="16"/>
                <w:szCs w:val="18"/>
              </w:rPr>
              <w:t>0.0399</w:t>
            </w:r>
          </w:p>
        </w:tc>
        <w:tc>
          <w:tcPr>
            <w:tcW w:w="1254" w:type="dxa"/>
            <w:tcBorders>
              <w:top w:val="nil"/>
              <w:left w:val="nil"/>
              <w:bottom w:val="nil"/>
              <w:right w:val="nil"/>
            </w:tcBorders>
          </w:tcPr>
          <w:p w14:paraId="62BEF343" w14:textId="77777777" w:rsidR="008B6042" w:rsidRPr="006813B8" w:rsidRDefault="008B6042" w:rsidP="005A1F8F">
            <w:pPr>
              <w:rPr>
                <w:sz w:val="16"/>
                <w:szCs w:val="18"/>
              </w:rPr>
            </w:pPr>
          </w:p>
        </w:tc>
        <w:tc>
          <w:tcPr>
            <w:tcW w:w="1297" w:type="dxa"/>
            <w:tcBorders>
              <w:top w:val="nil"/>
              <w:left w:val="nil"/>
              <w:bottom w:val="nil"/>
              <w:right w:val="nil"/>
            </w:tcBorders>
          </w:tcPr>
          <w:p w14:paraId="52874434" w14:textId="1005626A" w:rsidR="008B6042" w:rsidRDefault="008B6042" w:rsidP="005A1F8F">
            <w:pPr>
              <w:rPr>
                <w:sz w:val="16"/>
                <w:szCs w:val="18"/>
              </w:rPr>
            </w:pPr>
          </w:p>
        </w:tc>
      </w:tr>
      <w:tr w:rsidR="006B1450" w:rsidRPr="00A808EE" w14:paraId="397272B1"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23B19867" w14:textId="77777777" w:rsidR="006B1450" w:rsidRPr="003512B4" w:rsidRDefault="006B1450" w:rsidP="005A1F8F">
            <w:pPr>
              <w:rPr>
                <w:i/>
                <w:iCs/>
                <w:sz w:val="16"/>
                <w:szCs w:val="18"/>
              </w:rPr>
            </w:pPr>
          </w:p>
        </w:tc>
        <w:tc>
          <w:tcPr>
            <w:tcW w:w="3003" w:type="dxa"/>
            <w:tcBorders>
              <w:top w:val="nil"/>
              <w:left w:val="single" w:sz="4" w:space="0" w:color="auto"/>
              <w:bottom w:val="nil"/>
              <w:right w:val="nil"/>
            </w:tcBorders>
          </w:tcPr>
          <w:p w14:paraId="6F306515" w14:textId="77777777" w:rsidR="006B1450" w:rsidRDefault="006B1450" w:rsidP="005A1F8F">
            <w:pPr>
              <w:rPr>
                <w:sz w:val="16"/>
                <w:szCs w:val="18"/>
              </w:rPr>
            </w:pPr>
          </w:p>
        </w:tc>
        <w:tc>
          <w:tcPr>
            <w:tcW w:w="597" w:type="dxa"/>
            <w:tcBorders>
              <w:top w:val="nil"/>
              <w:left w:val="nil"/>
              <w:bottom w:val="nil"/>
              <w:right w:val="nil"/>
            </w:tcBorders>
          </w:tcPr>
          <w:p w14:paraId="2EA2C347" w14:textId="02967459" w:rsidR="006B1450" w:rsidRDefault="006B1450" w:rsidP="00306E5D">
            <w:pPr>
              <w:jc w:val="right"/>
              <w:rPr>
                <w:sz w:val="16"/>
                <w:szCs w:val="18"/>
              </w:rPr>
            </w:pPr>
            <w:r>
              <w:rPr>
                <w:sz w:val="16"/>
                <w:szCs w:val="18"/>
              </w:rPr>
              <w:t>125</w:t>
            </w:r>
          </w:p>
        </w:tc>
        <w:tc>
          <w:tcPr>
            <w:tcW w:w="1527" w:type="dxa"/>
            <w:tcBorders>
              <w:top w:val="nil"/>
              <w:left w:val="nil"/>
              <w:bottom w:val="nil"/>
              <w:right w:val="nil"/>
            </w:tcBorders>
          </w:tcPr>
          <w:p w14:paraId="352A3CF5" w14:textId="75EF25B0" w:rsidR="006B1450" w:rsidRDefault="00F66743" w:rsidP="005A1F8F">
            <w:pPr>
              <w:rPr>
                <w:sz w:val="16"/>
                <w:szCs w:val="18"/>
              </w:rPr>
            </w:pPr>
            <w:r>
              <w:rPr>
                <w:sz w:val="16"/>
                <w:szCs w:val="18"/>
              </w:rPr>
              <w:t>0.0509</w:t>
            </w:r>
          </w:p>
        </w:tc>
        <w:tc>
          <w:tcPr>
            <w:tcW w:w="1254" w:type="dxa"/>
            <w:tcBorders>
              <w:top w:val="nil"/>
              <w:left w:val="nil"/>
              <w:bottom w:val="nil"/>
              <w:right w:val="nil"/>
            </w:tcBorders>
          </w:tcPr>
          <w:p w14:paraId="30714564" w14:textId="77777777" w:rsidR="006B1450" w:rsidRPr="006813B8" w:rsidRDefault="006B1450" w:rsidP="005A1F8F">
            <w:pPr>
              <w:rPr>
                <w:sz w:val="16"/>
                <w:szCs w:val="18"/>
              </w:rPr>
            </w:pPr>
          </w:p>
        </w:tc>
        <w:tc>
          <w:tcPr>
            <w:tcW w:w="1297" w:type="dxa"/>
            <w:tcBorders>
              <w:top w:val="nil"/>
              <w:left w:val="nil"/>
              <w:bottom w:val="nil"/>
              <w:right w:val="nil"/>
            </w:tcBorders>
          </w:tcPr>
          <w:p w14:paraId="047FE4A0" w14:textId="399D4749" w:rsidR="006B1450" w:rsidRDefault="006B1450" w:rsidP="005A1F8F">
            <w:pPr>
              <w:rPr>
                <w:sz w:val="16"/>
                <w:szCs w:val="18"/>
              </w:rPr>
            </w:pPr>
          </w:p>
        </w:tc>
      </w:tr>
      <w:tr w:rsidR="003C26DE" w:rsidRPr="00A808EE" w14:paraId="1DBAD479"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0385AD33"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3A522863" w14:textId="4A437EB2" w:rsidR="003C26DE" w:rsidRDefault="003C26DE" w:rsidP="003C26DE">
            <w:pPr>
              <w:rPr>
                <w:sz w:val="16"/>
                <w:szCs w:val="18"/>
              </w:rPr>
            </w:pPr>
            <w:r>
              <w:rPr>
                <w:sz w:val="16"/>
                <w:szCs w:val="18"/>
              </w:rPr>
              <w:t>Effluent concentration c(t)</w:t>
            </w:r>
          </w:p>
        </w:tc>
        <w:tc>
          <w:tcPr>
            <w:tcW w:w="597" w:type="dxa"/>
            <w:tcBorders>
              <w:top w:val="nil"/>
              <w:left w:val="nil"/>
              <w:bottom w:val="nil"/>
              <w:right w:val="nil"/>
            </w:tcBorders>
          </w:tcPr>
          <w:p w14:paraId="7CE433E7" w14:textId="0D5B90FB" w:rsidR="003C26DE" w:rsidRDefault="006B090E" w:rsidP="00306E5D">
            <w:pPr>
              <w:jc w:val="right"/>
              <w:rPr>
                <w:sz w:val="16"/>
                <w:szCs w:val="18"/>
              </w:rPr>
            </w:pPr>
            <w:r>
              <w:rPr>
                <w:sz w:val="16"/>
                <w:szCs w:val="18"/>
              </w:rPr>
              <w:t>day</w:t>
            </w:r>
            <w:r w:rsidR="00306E5D">
              <w:rPr>
                <w:sz w:val="16"/>
                <w:szCs w:val="18"/>
              </w:rPr>
              <w:t>0</w:t>
            </w:r>
          </w:p>
        </w:tc>
        <w:tc>
          <w:tcPr>
            <w:tcW w:w="1527" w:type="dxa"/>
            <w:tcBorders>
              <w:top w:val="nil"/>
              <w:left w:val="nil"/>
              <w:bottom w:val="nil"/>
              <w:right w:val="nil"/>
            </w:tcBorders>
          </w:tcPr>
          <w:p w14:paraId="59A8323B" w14:textId="35D2B2C8" w:rsidR="003C26DE" w:rsidRDefault="003C26DE" w:rsidP="003C26DE">
            <w:pPr>
              <w:rPr>
                <w:sz w:val="16"/>
                <w:szCs w:val="18"/>
              </w:rPr>
            </w:pPr>
            <w:r>
              <w:rPr>
                <w:sz w:val="16"/>
                <w:szCs w:val="18"/>
              </w:rPr>
              <w:t>0</w:t>
            </w:r>
          </w:p>
        </w:tc>
        <w:tc>
          <w:tcPr>
            <w:tcW w:w="1254" w:type="dxa"/>
            <w:tcBorders>
              <w:top w:val="nil"/>
              <w:left w:val="nil"/>
              <w:bottom w:val="nil"/>
              <w:right w:val="nil"/>
            </w:tcBorders>
          </w:tcPr>
          <w:p w14:paraId="249BF174" w14:textId="689ECBBF" w:rsidR="003C26DE" w:rsidRPr="006813B8" w:rsidRDefault="00134B70" w:rsidP="003C26DE">
            <w:pPr>
              <w:rPr>
                <w:sz w:val="16"/>
                <w:szCs w:val="18"/>
              </w:rPr>
            </w:pPr>
            <w:r>
              <w:rPr>
                <w:sz w:val="16"/>
                <w:szCs w:val="18"/>
              </w:rPr>
              <w:t>/</w:t>
            </w:r>
          </w:p>
        </w:tc>
        <w:tc>
          <w:tcPr>
            <w:tcW w:w="1297" w:type="dxa"/>
            <w:tcBorders>
              <w:top w:val="nil"/>
              <w:left w:val="nil"/>
              <w:bottom w:val="nil"/>
              <w:right w:val="nil"/>
            </w:tcBorders>
          </w:tcPr>
          <w:p w14:paraId="0D8AB7D3" w14:textId="469A9C2C" w:rsidR="003C26DE" w:rsidRDefault="003C26DE" w:rsidP="003C26DE">
            <w:pPr>
              <w:rPr>
                <w:sz w:val="16"/>
                <w:szCs w:val="18"/>
              </w:rPr>
            </w:pPr>
            <w:r>
              <w:rPr>
                <w:sz w:val="16"/>
                <w:szCs w:val="18"/>
              </w:rPr>
              <w:t>µg/L</w:t>
            </w:r>
          </w:p>
        </w:tc>
      </w:tr>
      <w:tr w:rsidR="003C26DE" w:rsidRPr="00A808EE" w14:paraId="0BA902FC"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2375EFFD"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7E848211" w14:textId="77777777" w:rsidR="003C26DE" w:rsidRDefault="003C26DE" w:rsidP="003C26DE">
            <w:pPr>
              <w:rPr>
                <w:sz w:val="16"/>
                <w:szCs w:val="18"/>
              </w:rPr>
            </w:pPr>
          </w:p>
        </w:tc>
        <w:tc>
          <w:tcPr>
            <w:tcW w:w="597" w:type="dxa"/>
            <w:tcBorders>
              <w:top w:val="nil"/>
              <w:left w:val="nil"/>
              <w:bottom w:val="nil"/>
              <w:right w:val="nil"/>
            </w:tcBorders>
          </w:tcPr>
          <w:p w14:paraId="3C7EB91E" w14:textId="7258DD32" w:rsidR="003C26DE" w:rsidRDefault="003C26DE" w:rsidP="00306E5D">
            <w:pPr>
              <w:jc w:val="right"/>
              <w:rPr>
                <w:sz w:val="16"/>
                <w:szCs w:val="18"/>
              </w:rPr>
            </w:pPr>
            <w:r>
              <w:rPr>
                <w:sz w:val="16"/>
                <w:szCs w:val="18"/>
              </w:rPr>
              <w:t>13</w:t>
            </w:r>
          </w:p>
        </w:tc>
        <w:tc>
          <w:tcPr>
            <w:tcW w:w="1527" w:type="dxa"/>
            <w:tcBorders>
              <w:top w:val="nil"/>
              <w:left w:val="nil"/>
              <w:bottom w:val="nil"/>
              <w:right w:val="nil"/>
            </w:tcBorders>
          </w:tcPr>
          <w:p w14:paraId="64907FF3" w14:textId="33BCF5FF" w:rsidR="003C26DE" w:rsidRDefault="003C26DE" w:rsidP="003C26DE">
            <w:pPr>
              <w:rPr>
                <w:sz w:val="16"/>
                <w:szCs w:val="18"/>
              </w:rPr>
            </w:pPr>
            <w:r>
              <w:rPr>
                <w:sz w:val="16"/>
                <w:szCs w:val="18"/>
              </w:rPr>
              <w:t>0</w:t>
            </w:r>
          </w:p>
        </w:tc>
        <w:tc>
          <w:tcPr>
            <w:tcW w:w="1254" w:type="dxa"/>
            <w:tcBorders>
              <w:top w:val="nil"/>
              <w:left w:val="nil"/>
              <w:bottom w:val="nil"/>
              <w:right w:val="nil"/>
            </w:tcBorders>
          </w:tcPr>
          <w:p w14:paraId="16897521" w14:textId="77777777" w:rsidR="003C26DE" w:rsidRPr="006813B8" w:rsidRDefault="003C26DE" w:rsidP="003C26DE">
            <w:pPr>
              <w:rPr>
                <w:sz w:val="16"/>
                <w:szCs w:val="18"/>
              </w:rPr>
            </w:pPr>
          </w:p>
        </w:tc>
        <w:tc>
          <w:tcPr>
            <w:tcW w:w="1297" w:type="dxa"/>
            <w:tcBorders>
              <w:top w:val="nil"/>
              <w:left w:val="nil"/>
              <w:bottom w:val="nil"/>
              <w:right w:val="nil"/>
            </w:tcBorders>
          </w:tcPr>
          <w:p w14:paraId="325F4363" w14:textId="61C49FFF" w:rsidR="003C26DE" w:rsidRDefault="003C26DE" w:rsidP="003C26DE">
            <w:pPr>
              <w:rPr>
                <w:sz w:val="16"/>
                <w:szCs w:val="18"/>
              </w:rPr>
            </w:pPr>
          </w:p>
        </w:tc>
      </w:tr>
      <w:tr w:rsidR="003C26DE" w:rsidRPr="00A808EE" w14:paraId="760989F6"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6DE4451A"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693BE231" w14:textId="77777777" w:rsidR="003C26DE" w:rsidRDefault="003C26DE" w:rsidP="003C26DE">
            <w:pPr>
              <w:rPr>
                <w:sz w:val="16"/>
                <w:szCs w:val="18"/>
              </w:rPr>
            </w:pPr>
          </w:p>
        </w:tc>
        <w:tc>
          <w:tcPr>
            <w:tcW w:w="597" w:type="dxa"/>
            <w:tcBorders>
              <w:top w:val="nil"/>
              <w:left w:val="nil"/>
              <w:bottom w:val="nil"/>
              <w:right w:val="nil"/>
            </w:tcBorders>
          </w:tcPr>
          <w:p w14:paraId="3961536F" w14:textId="086B9C21" w:rsidR="003C26DE" w:rsidRDefault="003C26DE" w:rsidP="00306E5D">
            <w:pPr>
              <w:jc w:val="right"/>
              <w:rPr>
                <w:sz w:val="16"/>
                <w:szCs w:val="18"/>
              </w:rPr>
            </w:pPr>
            <w:r>
              <w:rPr>
                <w:sz w:val="16"/>
                <w:szCs w:val="18"/>
              </w:rPr>
              <w:t>34</w:t>
            </w:r>
          </w:p>
        </w:tc>
        <w:tc>
          <w:tcPr>
            <w:tcW w:w="1527" w:type="dxa"/>
            <w:tcBorders>
              <w:top w:val="nil"/>
              <w:left w:val="nil"/>
              <w:bottom w:val="nil"/>
              <w:right w:val="nil"/>
            </w:tcBorders>
          </w:tcPr>
          <w:p w14:paraId="65CA96CC" w14:textId="6195C5F2" w:rsidR="003C26DE" w:rsidRDefault="003C26DE" w:rsidP="003C26DE">
            <w:pPr>
              <w:rPr>
                <w:sz w:val="16"/>
                <w:szCs w:val="18"/>
              </w:rPr>
            </w:pPr>
            <w:r>
              <w:rPr>
                <w:sz w:val="16"/>
                <w:szCs w:val="18"/>
              </w:rPr>
              <w:t>0.0023</w:t>
            </w:r>
          </w:p>
        </w:tc>
        <w:tc>
          <w:tcPr>
            <w:tcW w:w="1254" w:type="dxa"/>
            <w:tcBorders>
              <w:top w:val="nil"/>
              <w:left w:val="nil"/>
              <w:bottom w:val="nil"/>
              <w:right w:val="nil"/>
            </w:tcBorders>
          </w:tcPr>
          <w:p w14:paraId="28080945" w14:textId="77777777" w:rsidR="003C26DE" w:rsidRPr="006813B8" w:rsidRDefault="003C26DE" w:rsidP="003C26DE">
            <w:pPr>
              <w:rPr>
                <w:sz w:val="16"/>
                <w:szCs w:val="18"/>
              </w:rPr>
            </w:pPr>
          </w:p>
        </w:tc>
        <w:tc>
          <w:tcPr>
            <w:tcW w:w="1297" w:type="dxa"/>
            <w:tcBorders>
              <w:top w:val="nil"/>
              <w:left w:val="nil"/>
              <w:bottom w:val="nil"/>
              <w:right w:val="nil"/>
            </w:tcBorders>
          </w:tcPr>
          <w:p w14:paraId="57586AE4" w14:textId="4F3AE9BB" w:rsidR="003C26DE" w:rsidRDefault="003C26DE" w:rsidP="003C26DE">
            <w:pPr>
              <w:rPr>
                <w:sz w:val="16"/>
                <w:szCs w:val="18"/>
              </w:rPr>
            </w:pPr>
          </w:p>
        </w:tc>
      </w:tr>
      <w:tr w:rsidR="003C26DE" w:rsidRPr="00A808EE" w14:paraId="29453CDD"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66FE9A1A"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506ABB79" w14:textId="77777777" w:rsidR="003C26DE" w:rsidRDefault="003C26DE" w:rsidP="003C26DE">
            <w:pPr>
              <w:rPr>
                <w:sz w:val="16"/>
                <w:szCs w:val="18"/>
              </w:rPr>
            </w:pPr>
          </w:p>
        </w:tc>
        <w:tc>
          <w:tcPr>
            <w:tcW w:w="597" w:type="dxa"/>
            <w:tcBorders>
              <w:top w:val="nil"/>
              <w:left w:val="nil"/>
              <w:bottom w:val="nil"/>
              <w:right w:val="nil"/>
            </w:tcBorders>
          </w:tcPr>
          <w:p w14:paraId="29A6FD9B" w14:textId="092DB08B" w:rsidR="003C26DE" w:rsidRDefault="003C26DE" w:rsidP="00306E5D">
            <w:pPr>
              <w:jc w:val="right"/>
              <w:rPr>
                <w:sz w:val="16"/>
                <w:szCs w:val="18"/>
              </w:rPr>
            </w:pPr>
            <w:r>
              <w:rPr>
                <w:sz w:val="16"/>
                <w:szCs w:val="18"/>
              </w:rPr>
              <w:t>48</w:t>
            </w:r>
          </w:p>
        </w:tc>
        <w:tc>
          <w:tcPr>
            <w:tcW w:w="1527" w:type="dxa"/>
            <w:tcBorders>
              <w:top w:val="nil"/>
              <w:left w:val="nil"/>
              <w:bottom w:val="nil"/>
              <w:right w:val="nil"/>
            </w:tcBorders>
          </w:tcPr>
          <w:p w14:paraId="065BE553" w14:textId="4C3CF144" w:rsidR="003C26DE" w:rsidRDefault="003C26DE" w:rsidP="003C26DE">
            <w:pPr>
              <w:rPr>
                <w:sz w:val="16"/>
                <w:szCs w:val="18"/>
              </w:rPr>
            </w:pPr>
            <w:r>
              <w:rPr>
                <w:sz w:val="16"/>
                <w:szCs w:val="18"/>
              </w:rPr>
              <w:t>0.00</w:t>
            </w:r>
            <w:r w:rsidR="002A1799">
              <w:rPr>
                <w:sz w:val="16"/>
                <w:szCs w:val="18"/>
              </w:rPr>
              <w:t>46</w:t>
            </w:r>
          </w:p>
        </w:tc>
        <w:tc>
          <w:tcPr>
            <w:tcW w:w="1254" w:type="dxa"/>
            <w:tcBorders>
              <w:top w:val="nil"/>
              <w:left w:val="nil"/>
              <w:bottom w:val="nil"/>
              <w:right w:val="nil"/>
            </w:tcBorders>
          </w:tcPr>
          <w:p w14:paraId="0E79559B" w14:textId="77777777" w:rsidR="003C26DE" w:rsidRPr="006813B8" w:rsidRDefault="003C26DE" w:rsidP="003C26DE">
            <w:pPr>
              <w:rPr>
                <w:sz w:val="16"/>
                <w:szCs w:val="18"/>
              </w:rPr>
            </w:pPr>
          </w:p>
        </w:tc>
        <w:tc>
          <w:tcPr>
            <w:tcW w:w="1297" w:type="dxa"/>
            <w:tcBorders>
              <w:top w:val="nil"/>
              <w:left w:val="nil"/>
              <w:bottom w:val="nil"/>
              <w:right w:val="nil"/>
            </w:tcBorders>
          </w:tcPr>
          <w:p w14:paraId="5FD5D47A" w14:textId="22257A96" w:rsidR="003C26DE" w:rsidRDefault="003C26DE" w:rsidP="003C26DE">
            <w:pPr>
              <w:rPr>
                <w:sz w:val="16"/>
                <w:szCs w:val="18"/>
              </w:rPr>
            </w:pPr>
          </w:p>
        </w:tc>
      </w:tr>
      <w:tr w:rsidR="003C26DE" w:rsidRPr="00A808EE" w14:paraId="6CFD7540"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603CBD61"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153A1CF0" w14:textId="77777777" w:rsidR="003C26DE" w:rsidRDefault="003C26DE" w:rsidP="003C26DE">
            <w:pPr>
              <w:rPr>
                <w:sz w:val="16"/>
                <w:szCs w:val="18"/>
              </w:rPr>
            </w:pPr>
          </w:p>
        </w:tc>
        <w:tc>
          <w:tcPr>
            <w:tcW w:w="597" w:type="dxa"/>
            <w:tcBorders>
              <w:top w:val="nil"/>
              <w:left w:val="nil"/>
              <w:bottom w:val="nil"/>
              <w:right w:val="nil"/>
            </w:tcBorders>
          </w:tcPr>
          <w:p w14:paraId="7174EFD6" w14:textId="516E1DE1" w:rsidR="003C26DE" w:rsidRDefault="003C26DE" w:rsidP="00306E5D">
            <w:pPr>
              <w:jc w:val="right"/>
              <w:rPr>
                <w:sz w:val="16"/>
                <w:szCs w:val="18"/>
              </w:rPr>
            </w:pPr>
            <w:r>
              <w:rPr>
                <w:sz w:val="16"/>
                <w:szCs w:val="18"/>
              </w:rPr>
              <w:t>62</w:t>
            </w:r>
          </w:p>
        </w:tc>
        <w:tc>
          <w:tcPr>
            <w:tcW w:w="1527" w:type="dxa"/>
            <w:tcBorders>
              <w:top w:val="nil"/>
              <w:left w:val="nil"/>
              <w:bottom w:val="nil"/>
              <w:right w:val="nil"/>
            </w:tcBorders>
          </w:tcPr>
          <w:p w14:paraId="2E21DDFA" w14:textId="7B207A87" w:rsidR="003C26DE" w:rsidRDefault="002A1799" w:rsidP="003C26DE">
            <w:pPr>
              <w:rPr>
                <w:sz w:val="16"/>
                <w:szCs w:val="18"/>
              </w:rPr>
            </w:pPr>
            <w:r>
              <w:rPr>
                <w:sz w:val="16"/>
                <w:szCs w:val="18"/>
              </w:rPr>
              <w:t>0.011</w:t>
            </w:r>
          </w:p>
        </w:tc>
        <w:tc>
          <w:tcPr>
            <w:tcW w:w="1254" w:type="dxa"/>
            <w:tcBorders>
              <w:top w:val="nil"/>
              <w:left w:val="nil"/>
              <w:bottom w:val="nil"/>
              <w:right w:val="nil"/>
            </w:tcBorders>
          </w:tcPr>
          <w:p w14:paraId="644D95C3" w14:textId="77777777" w:rsidR="003C26DE" w:rsidRPr="006813B8" w:rsidRDefault="003C26DE" w:rsidP="003C26DE">
            <w:pPr>
              <w:rPr>
                <w:sz w:val="16"/>
                <w:szCs w:val="18"/>
              </w:rPr>
            </w:pPr>
          </w:p>
        </w:tc>
        <w:tc>
          <w:tcPr>
            <w:tcW w:w="1297" w:type="dxa"/>
            <w:tcBorders>
              <w:top w:val="nil"/>
              <w:left w:val="nil"/>
              <w:bottom w:val="nil"/>
              <w:right w:val="nil"/>
            </w:tcBorders>
          </w:tcPr>
          <w:p w14:paraId="0F7740CB" w14:textId="12DC8331" w:rsidR="003C26DE" w:rsidRDefault="003C26DE" w:rsidP="003C26DE">
            <w:pPr>
              <w:rPr>
                <w:sz w:val="16"/>
                <w:szCs w:val="18"/>
              </w:rPr>
            </w:pPr>
          </w:p>
        </w:tc>
      </w:tr>
      <w:tr w:rsidR="003C26DE" w:rsidRPr="00A808EE" w14:paraId="6C9C2B79"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5287F95B"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4576017C" w14:textId="77777777" w:rsidR="003C26DE" w:rsidRDefault="003C26DE" w:rsidP="003C26DE">
            <w:pPr>
              <w:rPr>
                <w:sz w:val="16"/>
                <w:szCs w:val="18"/>
              </w:rPr>
            </w:pPr>
          </w:p>
        </w:tc>
        <w:tc>
          <w:tcPr>
            <w:tcW w:w="597" w:type="dxa"/>
            <w:tcBorders>
              <w:top w:val="nil"/>
              <w:left w:val="nil"/>
              <w:bottom w:val="nil"/>
              <w:right w:val="nil"/>
            </w:tcBorders>
          </w:tcPr>
          <w:p w14:paraId="5B23BB53" w14:textId="274799FC" w:rsidR="003C26DE" w:rsidRDefault="003C26DE" w:rsidP="00306E5D">
            <w:pPr>
              <w:jc w:val="right"/>
              <w:rPr>
                <w:sz w:val="16"/>
                <w:szCs w:val="18"/>
              </w:rPr>
            </w:pPr>
            <w:r>
              <w:rPr>
                <w:sz w:val="16"/>
                <w:szCs w:val="18"/>
              </w:rPr>
              <w:t>76</w:t>
            </w:r>
          </w:p>
        </w:tc>
        <w:tc>
          <w:tcPr>
            <w:tcW w:w="1527" w:type="dxa"/>
            <w:tcBorders>
              <w:top w:val="nil"/>
              <w:left w:val="nil"/>
              <w:bottom w:val="nil"/>
              <w:right w:val="nil"/>
            </w:tcBorders>
          </w:tcPr>
          <w:p w14:paraId="04D651B9" w14:textId="338D9980" w:rsidR="003C26DE" w:rsidRDefault="002A1799" w:rsidP="003C26DE">
            <w:pPr>
              <w:rPr>
                <w:sz w:val="16"/>
                <w:szCs w:val="18"/>
              </w:rPr>
            </w:pPr>
            <w:r>
              <w:rPr>
                <w:sz w:val="16"/>
                <w:szCs w:val="18"/>
              </w:rPr>
              <w:t>0.02</w:t>
            </w:r>
          </w:p>
        </w:tc>
        <w:tc>
          <w:tcPr>
            <w:tcW w:w="1254" w:type="dxa"/>
            <w:tcBorders>
              <w:top w:val="nil"/>
              <w:left w:val="nil"/>
              <w:bottom w:val="nil"/>
              <w:right w:val="nil"/>
            </w:tcBorders>
          </w:tcPr>
          <w:p w14:paraId="2D09CF45" w14:textId="77777777" w:rsidR="003C26DE" w:rsidRPr="006813B8" w:rsidRDefault="003C26DE" w:rsidP="003C26DE">
            <w:pPr>
              <w:rPr>
                <w:sz w:val="16"/>
                <w:szCs w:val="18"/>
              </w:rPr>
            </w:pPr>
          </w:p>
        </w:tc>
        <w:tc>
          <w:tcPr>
            <w:tcW w:w="1297" w:type="dxa"/>
            <w:tcBorders>
              <w:top w:val="nil"/>
              <w:left w:val="nil"/>
              <w:bottom w:val="nil"/>
              <w:right w:val="nil"/>
            </w:tcBorders>
          </w:tcPr>
          <w:p w14:paraId="6C615238" w14:textId="30A1B935" w:rsidR="003C26DE" w:rsidRDefault="003C26DE" w:rsidP="003C26DE">
            <w:pPr>
              <w:rPr>
                <w:sz w:val="16"/>
                <w:szCs w:val="18"/>
              </w:rPr>
            </w:pPr>
          </w:p>
        </w:tc>
      </w:tr>
      <w:tr w:rsidR="003C26DE" w:rsidRPr="00A808EE" w14:paraId="602A4442"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3E3CA7FC"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38053F18" w14:textId="77777777" w:rsidR="003C26DE" w:rsidRDefault="003C26DE" w:rsidP="003C26DE">
            <w:pPr>
              <w:rPr>
                <w:sz w:val="16"/>
                <w:szCs w:val="18"/>
              </w:rPr>
            </w:pPr>
          </w:p>
        </w:tc>
        <w:tc>
          <w:tcPr>
            <w:tcW w:w="597" w:type="dxa"/>
            <w:tcBorders>
              <w:top w:val="nil"/>
              <w:left w:val="nil"/>
              <w:bottom w:val="nil"/>
              <w:right w:val="nil"/>
            </w:tcBorders>
          </w:tcPr>
          <w:p w14:paraId="3C525FAC" w14:textId="199B188C" w:rsidR="003C26DE" w:rsidRDefault="003C26DE" w:rsidP="00306E5D">
            <w:pPr>
              <w:jc w:val="right"/>
              <w:rPr>
                <w:sz w:val="16"/>
                <w:szCs w:val="18"/>
              </w:rPr>
            </w:pPr>
            <w:r>
              <w:rPr>
                <w:sz w:val="16"/>
                <w:szCs w:val="18"/>
              </w:rPr>
              <w:t>97</w:t>
            </w:r>
          </w:p>
        </w:tc>
        <w:tc>
          <w:tcPr>
            <w:tcW w:w="1527" w:type="dxa"/>
            <w:tcBorders>
              <w:top w:val="nil"/>
              <w:left w:val="nil"/>
              <w:bottom w:val="nil"/>
              <w:right w:val="nil"/>
            </w:tcBorders>
          </w:tcPr>
          <w:p w14:paraId="3F2D2F2A" w14:textId="04E32E8E" w:rsidR="003C26DE" w:rsidRDefault="002A1799" w:rsidP="003C26DE">
            <w:pPr>
              <w:rPr>
                <w:sz w:val="16"/>
                <w:szCs w:val="18"/>
              </w:rPr>
            </w:pPr>
            <w:r>
              <w:rPr>
                <w:sz w:val="16"/>
                <w:szCs w:val="18"/>
              </w:rPr>
              <w:t>0.0317</w:t>
            </w:r>
          </w:p>
        </w:tc>
        <w:tc>
          <w:tcPr>
            <w:tcW w:w="1254" w:type="dxa"/>
            <w:tcBorders>
              <w:top w:val="nil"/>
              <w:left w:val="nil"/>
              <w:bottom w:val="nil"/>
              <w:right w:val="nil"/>
            </w:tcBorders>
          </w:tcPr>
          <w:p w14:paraId="43772464" w14:textId="77777777" w:rsidR="003C26DE" w:rsidRPr="006813B8" w:rsidRDefault="003C26DE" w:rsidP="003C26DE">
            <w:pPr>
              <w:rPr>
                <w:sz w:val="16"/>
                <w:szCs w:val="18"/>
              </w:rPr>
            </w:pPr>
          </w:p>
        </w:tc>
        <w:tc>
          <w:tcPr>
            <w:tcW w:w="1297" w:type="dxa"/>
            <w:tcBorders>
              <w:top w:val="nil"/>
              <w:left w:val="nil"/>
              <w:bottom w:val="nil"/>
              <w:right w:val="nil"/>
            </w:tcBorders>
          </w:tcPr>
          <w:p w14:paraId="4CBBEAC4" w14:textId="474AE7E4" w:rsidR="003C26DE" w:rsidRDefault="003C26DE" w:rsidP="003C26DE">
            <w:pPr>
              <w:rPr>
                <w:sz w:val="16"/>
                <w:szCs w:val="18"/>
              </w:rPr>
            </w:pPr>
          </w:p>
        </w:tc>
      </w:tr>
      <w:tr w:rsidR="003C26DE" w:rsidRPr="00A808EE" w14:paraId="7B3453A1"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508976C3" w14:textId="77777777" w:rsidR="003C26DE" w:rsidRPr="003512B4" w:rsidRDefault="003C26DE" w:rsidP="003C26DE">
            <w:pPr>
              <w:rPr>
                <w:i/>
                <w:iCs/>
                <w:sz w:val="16"/>
                <w:szCs w:val="18"/>
              </w:rPr>
            </w:pPr>
          </w:p>
        </w:tc>
        <w:tc>
          <w:tcPr>
            <w:tcW w:w="3003" w:type="dxa"/>
            <w:tcBorders>
              <w:top w:val="nil"/>
              <w:left w:val="single" w:sz="4" w:space="0" w:color="auto"/>
              <w:bottom w:val="nil"/>
              <w:right w:val="nil"/>
            </w:tcBorders>
          </w:tcPr>
          <w:p w14:paraId="449DE810" w14:textId="77777777" w:rsidR="003C26DE" w:rsidRDefault="003C26DE" w:rsidP="003C26DE">
            <w:pPr>
              <w:rPr>
                <w:sz w:val="16"/>
                <w:szCs w:val="18"/>
              </w:rPr>
            </w:pPr>
          </w:p>
        </w:tc>
        <w:tc>
          <w:tcPr>
            <w:tcW w:w="597" w:type="dxa"/>
            <w:tcBorders>
              <w:top w:val="nil"/>
              <w:left w:val="nil"/>
              <w:bottom w:val="nil"/>
              <w:right w:val="nil"/>
            </w:tcBorders>
          </w:tcPr>
          <w:p w14:paraId="78DC83C1" w14:textId="256604E2" w:rsidR="003C26DE" w:rsidRDefault="003C26DE" w:rsidP="00306E5D">
            <w:pPr>
              <w:jc w:val="right"/>
              <w:rPr>
                <w:sz w:val="16"/>
                <w:szCs w:val="18"/>
              </w:rPr>
            </w:pPr>
            <w:r>
              <w:rPr>
                <w:sz w:val="16"/>
                <w:szCs w:val="18"/>
              </w:rPr>
              <w:t>111</w:t>
            </w:r>
          </w:p>
        </w:tc>
        <w:tc>
          <w:tcPr>
            <w:tcW w:w="1527" w:type="dxa"/>
            <w:tcBorders>
              <w:top w:val="nil"/>
              <w:left w:val="nil"/>
              <w:bottom w:val="nil"/>
              <w:right w:val="nil"/>
            </w:tcBorders>
          </w:tcPr>
          <w:p w14:paraId="3EB76A11" w14:textId="03B7AED4" w:rsidR="003C26DE" w:rsidRDefault="002A1799" w:rsidP="003C26DE">
            <w:pPr>
              <w:rPr>
                <w:sz w:val="16"/>
                <w:szCs w:val="18"/>
              </w:rPr>
            </w:pPr>
            <w:r>
              <w:rPr>
                <w:sz w:val="16"/>
                <w:szCs w:val="18"/>
              </w:rPr>
              <w:t>0.0366</w:t>
            </w:r>
          </w:p>
        </w:tc>
        <w:tc>
          <w:tcPr>
            <w:tcW w:w="1254" w:type="dxa"/>
            <w:tcBorders>
              <w:top w:val="nil"/>
              <w:left w:val="nil"/>
              <w:bottom w:val="nil"/>
              <w:right w:val="nil"/>
            </w:tcBorders>
          </w:tcPr>
          <w:p w14:paraId="1D6CD7D5" w14:textId="77777777" w:rsidR="003C26DE" w:rsidRPr="006813B8" w:rsidRDefault="003C26DE" w:rsidP="003C26DE">
            <w:pPr>
              <w:rPr>
                <w:sz w:val="16"/>
                <w:szCs w:val="18"/>
              </w:rPr>
            </w:pPr>
          </w:p>
        </w:tc>
        <w:tc>
          <w:tcPr>
            <w:tcW w:w="1297" w:type="dxa"/>
            <w:tcBorders>
              <w:top w:val="nil"/>
              <w:left w:val="nil"/>
              <w:bottom w:val="nil"/>
              <w:right w:val="nil"/>
            </w:tcBorders>
          </w:tcPr>
          <w:p w14:paraId="73A0CF0E" w14:textId="1FAEF42A" w:rsidR="003C26DE" w:rsidRDefault="003C26DE" w:rsidP="003C26DE">
            <w:pPr>
              <w:rPr>
                <w:sz w:val="16"/>
                <w:szCs w:val="18"/>
              </w:rPr>
            </w:pPr>
          </w:p>
        </w:tc>
      </w:tr>
      <w:tr w:rsidR="003C26DE" w:rsidRPr="00A808EE" w14:paraId="17407B01" w14:textId="77777777" w:rsidTr="00306E5D">
        <w:tc>
          <w:tcPr>
            <w:tcW w:w="1394" w:type="dxa"/>
            <w:vMerge/>
            <w:tcBorders>
              <w:top w:val="single" w:sz="4" w:space="0" w:color="auto"/>
              <w:left w:val="nil"/>
              <w:right w:val="single" w:sz="4" w:space="0" w:color="auto"/>
            </w:tcBorders>
            <w:shd w:val="clear" w:color="auto" w:fill="B4C6E7" w:themeFill="accent5" w:themeFillTint="66"/>
            <w:vAlign w:val="center"/>
          </w:tcPr>
          <w:p w14:paraId="217937F5" w14:textId="77777777" w:rsidR="003C26DE" w:rsidRPr="003512B4" w:rsidRDefault="003C26DE" w:rsidP="003C26DE">
            <w:pPr>
              <w:rPr>
                <w:i/>
                <w:iCs/>
                <w:sz w:val="16"/>
                <w:szCs w:val="18"/>
              </w:rPr>
            </w:pPr>
          </w:p>
        </w:tc>
        <w:tc>
          <w:tcPr>
            <w:tcW w:w="3003" w:type="dxa"/>
            <w:tcBorders>
              <w:top w:val="nil"/>
              <w:left w:val="single" w:sz="4" w:space="0" w:color="auto"/>
              <w:bottom w:val="single" w:sz="4" w:space="0" w:color="auto"/>
              <w:right w:val="nil"/>
            </w:tcBorders>
          </w:tcPr>
          <w:p w14:paraId="42647E35" w14:textId="77777777" w:rsidR="003C26DE" w:rsidRDefault="003C26DE" w:rsidP="003C26DE">
            <w:pPr>
              <w:rPr>
                <w:sz w:val="16"/>
                <w:szCs w:val="18"/>
              </w:rPr>
            </w:pPr>
          </w:p>
        </w:tc>
        <w:tc>
          <w:tcPr>
            <w:tcW w:w="597" w:type="dxa"/>
            <w:tcBorders>
              <w:top w:val="nil"/>
              <w:left w:val="nil"/>
              <w:bottom w:val="single" w:sz="4" w:space="0" w:color="auto"/>
              <w:right w:val="nil"/>
            </w:tcBorders>
          </w:tcPr>
          <w:p w14:paraId="244A86AE" w14:textId="04ED4948" w:rsidR="003C26DE" w:rsidRDefault="003C26DE" w:rsidP="00306E5D">
            <w:pPr>
              <w:jc w:val="right"/>
              <w:rPr>
                <w:sz w:val="16"/>
                <w:szCs w:val="18"/>
              </w:rPr>
            </w:pPr>
            <w:r>
              <w:rPr>
                <w:sz w:val="16"/>
                <w:szCs w:val="18"/>
              </w:rPr>
              <w:t>125</w:t>
            </w:r>
          </w:p>
        </w:tc>
        <w:tc>
          <w:tcPr>
            <w:tcW w:w="1527" w:type="dxa"/>
            <w:tcBorders>
              <w:top w:val="nil"/>
              <w:left w:val="nil"/>
              <w:bottom w:val="single" w:sz="4" w:space="0" w:color="auto"/>
              <w:right w:val="nil"/>
            </w:tcBorders>
          </w:tcPr>
          <w:p w14:paraId="5A1D895E" w14:textId="4A1A89B8" w:rsidR="003C26DE" w:rsidRDefault="002A1799" w:rsidP="003C26DE">
            <w:pPr>
              <w:rPr>
                <w:sz w:val="16"/>
                <w:szCs w:val="18"/>
              </w:rPr>
            </w:pPr>
            <w:r>
              <w:rPr>
                <w:sz w:val="16"/>
                <w:szCs w:val="18"/>
              </w:rPr>
              <w:t>0.0401</w:t>
            </w:r>
          </w:p>
        </w:tc>
        <w:tc>
          <w:tcPr>
            <w:tcW w:w="1254" w:type="dxa"/>
            <w:tcBorders>
              <w:top w:val="nil"/>
              <w:left w:val="nil"/>
              <w:bottom w:val="single" w:sz="4" w:space="0" w:color="auto"/>
              <w:right w:val="nil"/>
            </w:tcBorders>
          </w:tcPr>
          <w:p w14:paraId="3A2BB1EB" w14:textId="77777777" w:rsidR="003C26DE" w:rsidRPr="006813B8" w:rsidRDefault="003C26DE" w:rsidP="003C26DE">
            <w:pPr>
              <w:rPr>
                <w:sz w:val="16"/>
                <w:szCs w:val="18"/>
              </w:rPr>
            </w:pPr>
          </w:p>
        </w:tc>
        <w:tc>
          <w:tcPr>
            <w:tcW w:w="1297" w:type="dxa"/>
            <w:tcBorders>
              <w:top w:val="nil"/>
              <w:left w:val="nil"/>
              <w:bottom w:val="single" w:sz="4" w:space="0" w:color="auto"/>
              <w:right w:val="nil"/>
            </w:tcBorders>
          </w:tcPr>
          <w:p w14:paraId="395544E3" w14:textId="15D9BD09" w:rsidR="003C26DE" w:rsidRDefault="003C26DE" w:rsidP="003C26DE">
            <w:pPr>
              <w:rPr>
                <w:sz w:val="16"/>
                <w:szCs w:val="18"/>
              </w:rPr>
            </w:pPr>
          </w:p>
        </w:tc>
      </w:tr>
      <w:tr w:rsidR="003C26DE" w:rsidRPr="00A808EE" w14:paraId="792F6262" w14:textId="77777777" w:rsidTr="00306E5D">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06A35CFB" w14:textId="77777777" w:rsidR="003C26DE" w:rsidRPr="003512B4" w:rsidRDefault="003C26DE" w:rsidP="003C26DE">
            <w:pPr>
              <w:rPr>
                <w:i/>
                <w:iCs/>
                <w:sz w:val="16"/>
                <w:szCs w:val="18"/>
              </w:rPr>
            </w:pPr>
            <w:r>
              <w:rPr>
                <w:i/>
                <w:iCs/>
                <w:sz w:val="16"/>
                <w:szCs w:val="18"/>
              </w:rPr>
              <w:t>Numerical solver</w:t>
            </w:r>
          </w:p>
        </w:tc>
        <w:tc>
          <w:tcPr>
            <w:tcW w:w="3003" w:type="dxa"/>
            <w:tcBorders>
              <w:top w:val="single" w:sz="4" w:space="0" w:color="auto"/>
              <w:left w:val="single" w:sz="4" w:space="0" w:color="auto"/>
              <w:bottom w:val="nil"/>
              <w:right w:val="nil"/>
            </w:tcBorders>
          </w:tcPr>
          <w:p w14:paraId="4432B71D" w14:textId="77777777" w:rsidR="003C26DE" w:rsidRPr="00EE0F40" w:rsidRDefault="003C26DE" w:rsidP="003C26DE">
            <w:pPr>
              <w:rPr>
                <w:sz w:val="16"/>
                <w:szCs w:val="18"/>
              </w:rPr>
            </w:pPr>
            <w:r>
              <w:rPr>
                <w:sz w:val="16"/>
                <w:szCs w:val="18"/>
              </w:rPr>
              <w:t>Radial collocation points</w:t>
            </w:r>
          </w:p>
        </w:tc>
        <w:tc>
          <w:tcPr>
            <w:tcW w:w="597" w:type="dxa"/>
            <w:tcBorders>
              <w:top w:val="single" w:sz="4" w:space="0" w:color="auto"/>
              <w:left w:val="nil"/>
              <w:bottom w:val="nil"/>
              <w:right w:val="nil"/>
            </w:tcBorders>
          </w:tcPr>
          <w:p w14:paraId="68A7BAA2" w14:textId="77777777" w:rsidR="003C26DE" w:rsidRPr="00EE0F40" w:rsidRDefault="003C26DE" w:rsidP="003C26DE">
            <w:pPr>
              <w:rPr>
                <w:sz w:val="16"/>
                <w:szCs w:val="18"/>
              </w:rPr>
            </w:pPr>
          </w:p>
        </w:tc>
        <w:tc>
          <w:tcPr>
            <w:tcW w:w="1527" w:type="dxa"/>
            <w:tcBorders>
              <w:top w:val="single" w:sz="4" w:space="0" w:color="auto"/>
              <w:left w:val="nil"/>
              <w:bottom w:val="nil"/>
              <w:right w:val="nil"/>
            </w:tcBorders>
          </w:tcPr>
          <w:p w14:paraId="05AFD6A9" w14:textId="00CCF48D" w:rsidR="003C26DE" w:rsidRPr="00EE0F40" w:rsidRDefault="0063313F" w:rsidP="003C26DE">
            <w:pPr>
              <w:rPr>
                <w:sz w:val="16"/>
                <w:szCs w:val="18"/>
              </w:rPr>
            </w:pPr>
            <w:r>
              <w:rPr>
                <w:sz w:val="16"/>
                <w:szCs w:val="18"/>
              </w:rPr>
              <w:t>8</w:t>
            </w:r>
          </w:p>
        </w:tc>
        <w:tc>
          <w:tcPr>
            <w:tcW w:w="1254" w:type="dxa"/>
            <w:tcBorders>
              <w:top w:val="single" w:sz="4" w:space="0" w:color="auto"/>
              <w:left w:val="nil"/>
              <w:bottom w:val="nil"/>
              <w:right w:val="nil"/>
            </w:tcBorders>
          </w:tcPr>
          <w:p w14:paraId="45CAC3E5" w14:textId="2EFB5CA4" w:rsidR="003C26DE" w:rsidRPr="006813B8" w:rsidRDefault="00134B70" w:rsidP="003C26DE">
            <w:pPr>
              <w:rPr>
                <w:sz w:val="16"/>
                <w:szCs w:val="18"/>
              </w:rPr>
            </w:pPr>
            <w:r>
              <w:rPr>
                <w:sz w:val="16"/>
                <w:szCs w:val="18"/>
              </w:rPr>
              <w:t>8</w:t>
            </w:r>
          </w:p>
        </w:tc>
        <w:tc>
          <w:tcPr>
            <w:tcW w:w="1297" w:type="dxa"/>
            <w:tcBorders>
              <w:top w:val="single" w:sz="4" w:space="0" w:color="auto"/>
              <w:left w:val="nil"/>
              <w:bottom w:val="nil"/>
              <w:right w:val="nil"/>
            </w:tcBorders>
          </w:tcPr>
          <w:p w14:paraId="0ECA125E" w14:textId="65E5CCBD" w:rsidR="003C26DE" w:rsidRPr="00EE0F40" w:rsidRDefault="003C26DE" w:rsidP="003C26DE">
            <w:pPr>
              <w:rPr>
                <w:sz w:val="16"/>
                <w:szCs w:val="18"/>
              </w:rPr>
            </w:pPr>
            <w:r>
              <w:rPr>
                <w:sz w:val="16"/>
                <w:szCs w:val="18"/>
              </w:rPr>
              <w:t>amount</w:t>
            </w:r>
          </w:p>
        </w:tc>
      </w:tr>
      <w:tr w:rsidR="003C26DE" w:rsidRPr="00A808EE" w14:paraId="6116BE4A" w14:textId="77777777" w:rsidTr="00306E5D">
        <w:tc>
          <w:tcPr>
            <w:tcW w:w="1394" w:type="dxa"/>
            <w:vMerge/>
            <w:tcBorders>
              <w:left w:val="nil"/>
              <w:bottom w:val="single" w:sz="4" w:space="0" w:color="auto"/>
              <w:right w:val="single" w:sz="4" w:space="0" w:color="auto"/>
            </w:tcBorders>
            <w:shd w:val="clear" w:color="auto" w:fill="B4C6E7" w:themeFill="accent5" w:themeFillTint="66"/>
          </w:tcPr>
          <w:p w14:paraId="29DE3952" w14:textId="77777777" w:rsidR="003C26DE" w:rsidRPr="00EE0F40" w:rsidRDefault="003C26DE" w:rsidP="003C26DE">
            <w:pPr>
              <w:rPr>
                <w:sz w:val="16"/>
                <w:szCs w:val="18"/>
              </w:rPr>
            </w:pPr>
          </w:p>
        </w:tc>
        <w:tc>
          <w:tcPr>
            <w:tcW w:w="3003" w:type="dxa"/>
            <w:tcBorders>
              <w:top w:val="nil"/>
              <w:left w:val="single" w:sz="4" w:space="0" w:color="auto"/>
              <w:bottom w:val="single" w:sz="4" w:space="0" w:color="auto"/>
              <w:right w:val="nil"/>
            </w:tcBorders>
          </w:tcPr>
          <w:p w14:paraId="4D49D209" w14:textId="77777777" w:rsidR="003C26DE" w:rsidRPr="00EE0F40" w:rsidRDefault="003C26DE" w:rsidP="003C26DE">
            <w:pPr>
              <w:rPr>
                <w:sz w:val="16"/>
                <w:szCs w:val="18"/>
              </w:rPr>
            </w:pPr>
            <w:r>
              <w:rPr>
                <w:sz w:val="16"/>
                <w:szCs w:val="18"/>
              </w:rPr>
              <w:t>Axial collocation points</w:t>
            </w:r>
          </w:p>
        </w:tc>
        <w:tc>
          <w:tcPr>
            <w:tcW w:w="597" w:type="dxa"/>
            <w:tcBorders>
              <w:top w:val="nil"/>
              <w:left w:val="nil"/>
              <w:bottom w:val="single" w:sz="4" w:space="0" w:color="auto"/>
              <w:right w:val="nil"/>
            </w:tcBorders>
          </w:tcPr>
          <w:p w14:paraId="240B758B" w14:textId="77777777" w:rsidR="003C26DE" w:rsidRPr="00EE0F40" w:rsidRDefault="003C26DE" w:rsidP="003C26DE">
            <w:pPr>
              <w:rPr>
                <w:sz w:val="16"/>
                <w:szCs w:val="18"/>
              </w:rPr>
            </w:pPr>
          </w:p>
        </w:tc>
        <w:tc>
          <w:tcPr>
            <w:tcW w:w="1527" w:type="dxa"/>
            <w:tcBorders>
              <w:top w:val="nil"/>
              <w:left w:val="nil"/>
              <w:bottom w:val="single" w:sz="4" w:space="0" w:color="auto"/>
              <w:right w:val="nil"/>
            </w:tcBorders>
          </w:tcPr>
          <w:p w14:paraId="66A919E7" w14:textId="17053371" w:rsidR="003C26DE" w:rsidRPr="00EE0F40" w:rsidRDefault="0063313F" w:rsidP="003C26DE">
            <w:pPr>
              <w:rPr>
                <w:sz w:val="16"/>
                <w:szCs w:val="18"/>
              </w:rPr>
            </w:pPr>
            <w:r>
              <w:rPr>
                <w:sz w:val="16"/>
                <w:szCs w:val="18"/>
              </w:rPr>
              <w:t>1</w:t>
            </w:r>
            <w:r w:rsidR="005C43E2">
              <w:rPr>
                <w:sz w:val="16"/>
                <w:szCs w:val="18"/>
              </w:rPr>
              <w:t>1</w:t>
            </w:r>
          </w:p>
        </w:tc>
        <w:tc>
          <w:tcPr>
            <w:tcW w:w="1254" w:type="dxa"/>
            <w:tcBorders>
              <w:top w:val="nil"/>
              <w:left w:val="nil"/>
              <w:bottom w:val="single" w:sz="4" w:space="0" w:color="auto"/>
              <w:right w:val="nil"/>
            </w:tcBorders>
          </w:tcPr>
          <w:p w14:paraId="0053ACE8" w14:textId="38A84941" w:rsidR="003C26DE" w:rsidRPr="006813B8" w:rsidRDefault="00134B70" w:rsidP="003C26DE">
            <w:pPr>
              <w:rPr>
                <w:sz w:val="16"/>
                <w:szCs w:val="18"/>
              </w:rPr>
            </w:pPr>
            <w:r>
              <w:rPr>
                <w:sz w:val="16"/>
                <w:szCs w:val="18"/>
              </w:rPr>
              <w:t>12</w:t>
            </w:r>
          </w:p>
        </w:tc>
        <w:tc>
          <w:tcPr>
            <w:tcW w:w="1297" w:type="dxa"/>
            <w:tcBorders>
              <w:top w:val="nil"/>
              <w:left w:val="nil"/>
              <w:bottom w:val="single" w:sz="4" w:space="0" w:color="auto"/>
              <w:right w:val="nil"/>
            </w:tcBorders>
          </w:tcPr>
          <w:p w14:paraId="251CE8AB" w14:textId="3BEC6AD1" w:rsidR="003C26DE" w:rsidRPr="00EE0F40" w:rsidRDefault="003C26DE" w:rsidP="003C26DE">
            <w:pPr>
              <w:rPr>
                <w:sz w:val="16"/>
                <w:szCs w:val="18"/>
              </w:rPr>
            </w:pPr>
            <w:r>
              <w:rPr>
                <w:sz w:val="16"/>
                <w:szCs w:val="18"/>
              </w:rPr>
              <w:t>amount</w:t>
            </w:r>
          </w:p>
        </w:tc>
      </w:tr>
    </w:tbl>
    <w:p w14:paraId="48C12B9C" w14:textId="0F52B768" w:rsidR="001E0231" w:rsidRDefault="001E0231" w:rsidP="00F500EC">
      <w:pPr>
        <w:jc w:val="both"/>
      </w:pPr>
    </w:p>
    <w:p w14:paraId="7352B8F1" w14:textId="77777777" w:rsidR="001E0231" w:rsidRDefault="001E0231">
      <w:pPr>
        <w:spacing w:after="160" w:line="2" w:lineRule="auto"/>
      </w:pPr>
      <w:r>
        <w:br w:type="page"/>
      </w:r>
    </w:p>
    <w:p w14:paraId="54187346" w14:textId="3F22188C" w:rsidR="009F76A0" w:rsidRDefault="007928DC" w:rsidP="00746D24">
      <w:pPr>
        <w:jc w:val="both"/>
      </w:pPr>
      <w:r>
        <w:lastRenderedPageBreak/>
        <w:t xml:space="preserve">One of the PFAS compounds </w:t>
      </w:r>
      <w:r w:rsidR="007F1A7F">
        <w:t>under the loop</w:t>
      </w:r>
      <w:r>
        <w:t xml:space="preserve"> for research was PFHpA.</w:t>
      </w:r>
      <w:r w:rsidR="0032173F">
        <w:t xml:space="preserve"> </w:t>
      </w:r>
      <w:r w:rsidR="00F93F47">
        <w:t>Its</w:t>
      </w:r>
      <w:r w:rsidR="00532CE4">
        <w:t xml:space="preserve"> adsorption </w:t>
      </w:r>
      <w:r w:rsidR="00F10AC6">
        <w:t>onto F400 GAC was studied in a pilot column with raw water influent</w:t>
      </w:r>
      <w:r w:rsidR="00A21306">
        <w:t xml:space="preserve"> coming</w:t>
      </w:r>
      <w:r w:rsidR="00F10AC6">
        <w:t xml:space="preserve"> from the Cape Fear River.</w:t>
      </w:r>
      <w:r w:rsidR="00F93F47">
        <w:t xml:space="preserve"> </w:t>
      </w:r>
      <w:r w:rsidR="008017B8">
        <w:t>Compound properties, bed properties and concentration values were derived form the article and listed in</w:t>
      </w:r>
      <w:r w:rsidR="00A54785">
        <w:t xml:space="preserve"> </w:t>
      </w:r>
      <w:r w:rsidR="00A54785" w:rsidRPr="00FE7C90">
        <w:fldChar w:fldCharType="begin"/>
      </w:r>
      <w:r w:rsidR="00A54785" w:rsidRPr="00FE7C90">
        <w:instrText xml:space="preserve"> REF _Ref164679057 \h </w:instrText>
      </w:r>
      <w:r w:rsidR="00FE7C90" w:rsidRPr="00FE7C90">
        <w:instrText xml:space="preserve"> \* MERGEFORMAT </w:instrText>
      </w:r>
      <w:r w:rsidR="00A54785" w:rsidRPr="00FE7C90">
        <w:fldChar w:fldCharType="separate"/>
      </w:r>
      <w:r w:rsidR="00221AAC" w:rsidRPr="00C5366A">
        <w:rPr>
          <w:b/>
          <w:bCs/>
        </w:rPr>
        <w:t xml:space="preserve">Table </w:t>
      </w:r>
      <w:r w:rsidR="00221AAC" w:rsidRPr="00221AAC">
        <w:rPr>
          <w:b/>
          <w:bCs/>
          <w:noProof/>
        </w:rPr>
        <w:t>8</w:t>
      </w:r>
      <w:r w:rsidR="00A54785" w:rsidRPr="00FE7C90">
        <w:fldChar w:fldCharType="end"/>
      </w:r>
      <w:r w:rsidR="00A54785">
        <w:t xml:space="preserve">. </w:t>
      </w:r>
      <w:r w:rsidR="00EC490E">
        <w:t xml:space="preserve">Parameters that </w:t>
      </w:r>
      <w:r w:rsidR="004F7EFB">
        <w:t>could</w:t>
      </w:r>
      <w:r w:rsidR="00EC490E">
        <w:t xml:space="preserve"> not be derived from the article </w:t>
      </w:r>
      <w:r w:rsidR="004F7EFB">
        <w:t>were</w:t>
      </w:r>
      <w:r w:rsidR="00EC490E">
        <w:t xml:space="preserve"> </w:t>
      </w:r>
      <w:r w:rsidR="00663405">
        <w:t>taken</w:t>
      </w:r>
      <w:r w:rsidR="00381CDA">
        <w:t xml:space="preserve"> from the ‘TCE’ example</w:t>
      </w:r>
      <w:r w:rsidR="00A45910">
        <w:t>.</w:t>
      </w:r>
      <w:r w:rsidR="00152829">
        <w:t xml:space="preserve"> </w:t>
      </w:r>
      <w:r w:rsidR="00A45910">
        <w:t>T</w:t>
      </w:r>
      <w:r w:rsidR="00152829">
        <w:t xml:space="preserve">his </w:t>
      </w:r>
      <w:r w:rsidR="00097386">
        <w:t xml:space="preserve">dataset </w:t>
      </w:r>
      <w:r w:rsidR="00381CDA">
        <w:t xml:space="preserve">was </w:t>
      </w:r>
      <w:r w:rsidR="00152829">
        <w:t>attached</w:t>
      </w:r>
      <w:r w:rsidR="004424CD">
        <w:t>,</w:t>
      </w:r>
      <w:r w:rsidR="00097386">
        <w:t xml:space="preserve"> as</w:t>
      </w:r>
      <w:r w:rsidR="00C40CF3">
        <w:t xml:space="preserve"> </w:t>
      </w:r>
      <w:r w:rsidR="00097386">
        <w:t>Excel sheet</w:t>
      </w:r>
      <w:r w:rsidR="004424CD">
        <w:t>,</w:t>
      </w:r>
      <w:r w:rsidR="00642C90">
        <w:t xml:space="preserve"> </w:t>
      </w:r>
      <w:r w:rsidR="00381CDA">
        <w:t xml:space="preserve">to the </w:t>
      </w:r>
      <w:r w:rsidR="00642C90">
        <w:t>GitHub repository of USEPA</w:t>
      </w:r>
      <w:r w:rsidR="00241959">
        <w:t>.</w:t>
      </w:r>
      <w:r w:rsidR="00097386">
        <w:t xml:space="preserve"> </w:t>
      </w:r>
      <w:r w:rsidR="004F7EFB">
        <w:t>P</w:t>
      </w:r>
      <w:r w:rsidR="00D52DB5">
        <w:t xml:space="preserve">roperties related to the GAC granules were not mentioned and thus assumed to be </w:t>
      </w:r>
      <w:r w:rsidR="004424CD">
        <w:t>similar as the adsorption system TCE-F400.</w:t>
      </w:r>
    </w:p>
    <w:p w14:paraId="7A566724" w14:textId="77777777" w:rsidR="004424CD" w:rsidRDefault="004424CD" w:rsidP="00746D24">
      <w:pPr>
        <w:jc w:val="both"/>
      </w:pPr>
    </w:p>
    <w:p w14:paraId="043F7FF1" w14:textId="38D0A7B8" w:rsidR="00BF1D5C" w:rsidRDefault="004424CD" w:rsidP="00746D24">
      <w:pPr>
        <w:jc w:val="both"/>
      </w:pPr>
      <w:r>
        <w:t xml:space="preserve">The </w:t>
      </w:r>
      <w:r w:rsidR="00BC1AC4">
        <w:t xml:space="preserve">available </w:t>
      </w:r>
      <w:r>
        <w:t xml:space="preserve">dataset </w:t>
      </w:r>
      <w:r w:rsidR="00C40CF3">
        <w:t>for</w:t>
      </w:r>
      <w:r w:rsidR="008657FF">
        <w:t xml:space="preserve"> the single solute</w:t>
      </w:r>
      <w:r>
        <w:t xml:space="preserve"> PFHpA is </w:t>
      </w:r>
      <w:r w:rsidR="00621B87">
        <w:t xml:space="preserve">interesting </w:t>
      </w:r>
      <w:r w:rsidR="00C40CF3">
        <w:t>information</w:t>
      </w:r>
      <w:r w:rsidR="00621B87">
        <w:t xml:space="preserve"> since </w:t>
      </w:r>
      <w:r w:rsidR="00CB377F">
        <w:t>it can be used to</w:t>
      </w:r>
      <w:r w:rsidR="007B6A16">
        <w:t xml:space="preserve"> test</w:t>
      </w:r>
      <w:r w:rsidR="00CB377F">
        <w:t xml:space="preserve"> the</w:t>
      </w:r>
      <w:r w:rsidR="00BC1AC4">
        <w:t xml:space="preserve"> open-source</w:t>
      </w:r>
      <w:r w:rsidR="00CB377F">
        <w:t xml:space="preserve"> model</w:t>
      </w:r>
      <w:r w:rsidR="00621B87">
        <w:t>.</w:t>
      </w:r>
      <w:r w:rsidR="007B6A16">
        <w:t xml:space="preserve"> Moreover,</w:t>
      </w:r>
      <w:r w:rsidR="00621B87">
        <w:t xml:space="preserve"> </w:t>
      </w:r>
      <w:r w:rsidR="007B6A16">
        <w:t>t</w:t>
      </w:r>
      <w:r w:rsidR="00241959">
        <w:t>he author of</w:t>
      </w:r>
      <w:r w:rsidR="00210C3E">
        <w:t xml:space="preserve"> </w:t>
      </w:r>
      <w:r w:rsidR="007B6A16">
        <w:t xml:space="preserve">the Python code is the same as from the </w:t>
      </w:r>
      <w:r w:rsidR="00210C3E">
        <w:t>article</w:t>
      </w:r>
      <w:r w:rsidR="00621B87">
        <w:t xml:space="preserve">; J. Burkhardt. </w:t>
      </w:r>
      <w:r w:rsidR="00D074E3">
        <w:t>All</w:t>
      </w:r>
      <w:r w:rsidR="00F06E71">
        <w:t xml:space="preserve"> input parameters </w:t>
      </w:r>
      <w:r w:rsidR="00C40CF3">
        <w:t>were</w:t>
      </w:r>
      <w:r w:rsidR="00F06E71">
        <w:t xml:space="preserve"> fed to the </w:t>
      </w:r>
      <w:r w:rsidR="00734D83">
        <w:t xml:space="preserve">PSDM model, which </w:t>
      </w:r>
      <w:r w:rsidR="00C40CF3">
        <w:t>was</w:t>
      </w:r>
      <w:r w:rsidR="00734D83">
        <w:t xml:space="preserve"> done by filling in the </w:t>
      </w:r>
      <w:r w:rsidR="002A2EAC">
        <w:t xml:space="preserve">input </w:t>
      </w:r>
      <w:r w:rsidR="00734D83">
        <w:t>Excel sheet</w:t>
      </w:r>
      <w:r w:rsidR="002A2EAC">
        <w:t xml:space="preserve">. It </w:t>
      </w:r>
      <w:r w:rsidR="00C40CF3">
        <w:t>was</w:t>
      </w:r>
      <w:r w:rsidR="002A2EAC">
        <w:t xml:space="preserve"> an opportunity to test the model and </w:t>
      </w:r>
      <w:r w:rsidR="00E03F65">
        <w:t>check</w:t>
      </w:r>
      <w:r w:rsidR="002A2EAC">
        <w:t xml:space="preserve"> if</w:t>
      </w:r>
      <w:r w:rsidR="00B1440C">
        <w:t xml:space="preserve"> </w:t>
      </w:r>
      <w:r w:rsidR="00E03F65">
        <w:t>the same</w:t>
      </w:r>
      <w:r w:rsidR="00B1440C">
        <w:t xml:space="preserve"> breakthrough curve </w:t>
      </w:r>
      <w:r w:rsidR="00E03F65">
        <w:t>is obtained as</w:t>
      </w:r>
      <w:r w:rsidR="00B1440C">
        <w:t xml:space="preserve"> </w:t>
      </w:r>
      <w:r w:rsidR="00E03F65">
        <w:t>in the</w:t>
      </w:r>
      <w:r w:rsidR="00B31340">
        <w:t xml:space="preserve"> PFAS</w:t>
      </w:r>
      <w:r w:rsidR="00E03F65">
        <w:t xml:space="preserve"> article, see </w:t>
      </w:r>
      <w:r w:rsidR="00E03F65" w:rsidRPr="00794BDC">
        <w:rPr>
          <w:b/>
          <w:bCs/>
        </w:rPr>
        <w:fldChar w:fldCharType="begin"/>
      </w:r>
      <w:r w:rsidR="00E03F65" w:rsidRPr="00794BDC">
        <w:rPr>
          <w:b/>
          <w:bCs/>
        </w:rPr>
        <w:instrText xml:space="preserve"> REF _Ref164849066 \h  \* MERGEFORMAT </w:instrText>
      </w:r>
      <w:r w:rsidR="00E03F65" w:rsidRPr="00794BDC">
        <w:rPr>
          <w:b/>
          <w:bCs/>
        </w:rPr>
      </w:r>
      <w:r w:rsidR="00E03F65" w:rsidRPr="00794BDC">
        <w:rPr>
          <w:b/>
          <w:bCs/>
        </w:rPr>
        <w:fldChar w:fldCharType="separate"/>
      </w:r>
      <w:r w:rsidR="00221AAC" w:rsidRPr="00B14AB6">
        <w:rPr>
          <w:b/>
          <w:bCs/>
        </w:rPr>
        <w:t xml:space="preserve">Figure </w:t>
      </w:r>
      <w:r w:rsidR="00221AAC" w:rsidRPr="00221AAC">
        <w:rPr>
          <w:b/>
          <w:bCs/>
          <w:noProof/>
        </w:rPr>
        <w:t>21</w:t>
      </w:r>
      <w:r w:rsidR="00E03F65" w:rsidRPr="00794BDC">
        <w:rPr>
          <w:b/>
          <w:bCs/>
        </w:rPr>
        <w:fldChar w:fldCharType="end"/>
      </w:r>
      <w:r w:rsidR="00E03F65">
        <w:t>.</w:t>
      </w:r>
      <w:r w:rsidR="00C40CF3">
        <w:t xml:space="preserve"> T</w:t>
      </w:r>
      <w:r w:rsidR="007E5062">
        <w:t xml:space="preserve">he simulation results </w:t>
      </w:r>
      <w:r w:rsidR="00C40CF3">
        <w:t>served</w:t>
      </w:r>
      <w:r w:rsidR="007E5062">
        <w:t xml:space="preserve"> as a starting point for further research. </w:t>
      </w:r>
      <w:r w:rsidR="006F5EEB">
        <w:t>Model mechanisms were better understood after investigation of the Python script. As the working</w:t>
      </w:r>
      <w:r w:rsidR="00BF1D5C">
        <w:t xml:space="preserve"> became more clear, small extensions were made and some sensitivity was analysed of certain model parameters.</w:t>
      </w:r>
    </w:p>
    <w:p w14:paraId="262FC122" w14:textId="77777777" w:rsidR="001E0231" w:rsidRPr="00E03F65" w:rsidRDefault="001E0231" w:rsidP="00746D24">
      <w:pPr>
        <w:jc w:val="both"/>
      </w:pPr>
    </w:p>
    <w:p w14:paraId="2870CB77" w14:textId="623911FC" w:rsidR="001E51EF" w:rsidRDefault="006407A1" w:rsidP="001E51EF">
      <w:pPr>
        <w:keepNext/>
        <w:jc w:val="center"/>
      </w:pPr>
      <w:r w:rsidRPr="006407A1">
        <w:rPr>
          <w:noProof/>
        </w:rPr>
        <w:drawing>
          <wp:inline distT="0" distB="0" distL="0" distR="0" wp14:anchorId="4273DCE5" wp14:editId="5C307790">
            <wp:extent cx="4227616" cy="3532075"/>
            <wp:effectExtent l="0" t="0" r="1905" b="0"/>
            <wp:docPr id="1439660492" name="Picture 6" descr="A graph of a number of patients&#10;&#10;Description automatically generated with medium confidence">
              <a:extLst xmlns:a="http://schemas.openxmlformats.org/drawingml/2006/main">
                <a:ext uri="{FF2B5EF4-FFF2-40B4-BE49-F238E27FC236}">
                  <a16:creationId xmlns:a16="http://schemas.microsoft.com/office/drawing/2014/main" id="{934CA4EC-47A5-42D2-BEE2-96CA2AD175A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660492" name="Picture 6" descr="A graph of a number of patients&#10;&#10;Description automatically generated with medium confidence">
                      <a:extLst>
                        <a:ext uri="{FF2B5EF4-FFF2-40B4-BE49-F238E27FC236}">
                          <a16:creationId xmlns:a16="http://schemas.microsoft.com/office/drawing/2014/main" id="{934CA4EC-47A5-42D2-BEE2-96CA2AD175A9}"/>
                        </a:ext>
                      </a:extLst>
                    </pic:cNvPr>
                    <pic:cNvPicPr>
                      <a:picLocks noChangeAspect="1"/>
                    </pic:cNvPicPr>
                  </pic:nvPicPr>
                  <pic:blipFill>
                    <a:blip r:embed="rId43"/>
                    <a:stretch>
                      <a:fillRect/>
                    </a:stretch>
                  </pic:blipFill>
                  <pic:spPr>
                    <a:xfrm>
                      <a:off x="0" y="0"/>
                      <a:ext cx="4254432" cy="3554479"/>
                    </a:xfrm>
                    <a:prstGeom prst="rect">
                      <a:avLst/>
                    </a:prstGeom>
                  </pic:spPr>
                </pic:pic>
              </a:graphicData>
            </a:graphic>
          </wp:inline>
        </w:drawing>
      </w:r>
    </w:p>
    <w:p w14:paraId="4C8C9993" w14:textId="478C3C59" w:rsidR="00504AE9" w:rsidRDefault="001E51EF" w:rsidP="001E51EF">
      <w:pPr>
        <w:pStyle w:val="Bijschrift"/>
        <w:jc w:val="center"/>
        <w:rPr>
          <w:b/>
          <w:bCs/>
          <w:i w:val="0"/>
          <w:iCs w:val="0"/>
        </w:rPr>
      </w:pPr>
      <w:bookmarkStart w:id="112" w:name="_Ref164849066"/>
      <w:r w:rsidRPr="00B14AB6">
        <w:rPr>
          <w:b/>
          <w:bCs/>
          <w:i w:val="0"/>
          <w:iCs w:val="0"/>
        </w:rPr>
        <w:t xml:space="preserve">Figure </w:t>
      </w:r>
      <w:r w:rsidRPr="00B14AB6">
        <w:rPr>
          <w:b/>
          <w:bCs/>
          <w:i w:val="0"/>
          <w:iCs w:val="0"/>
        </w:rPr>
        <w:fldChar w:fldCharType="begin"/>
      </w:r>
      <w:r w:rsidRPr="00B14AB6">
        <w:rPr>
          <w:b/>
          <w:bCs/>
          <w:i w:val="0"/>
          <w:iCs w:val="0"/>
        </w:rPr>
        <w:instrText xml:space="preserve"> SEQ Figure \* ARABIC </w:instrText>
      </w:r>
      <w:r w:rsidRPr="00B14AB6">
        <w:rPr>
          <w:b/>
          <w:bCs/>
          <w:i w:val="0"/>
          <w:iCs w:val="0"/>
        </w:rPr>
        <w:fldChar w:fldCharType="separate"/>
      </w:r>
      <w:r w:rsidR="00221AAC">
        <w:rPr>
          <w:b/>
          <w:bCs/>
          <w:i w:val="0"/>
          <w:iCs w:val="0"/>
          <w:noProof/>
        </w:rPr>
        <w:t>21</w:t>
      </w:r>
      <w:r w:rsidRPr="00B14AB6">
        <w:rPr>
          <w:b/>
          <w:bCs/>
          <w:i w:val="0"/>
          <w:iCs w:val="0"/>
        </w:rPr>
        <w:fldChar w:fldCharType="end"/>
      </w:r>
      <w:bookmarkEnd w:id="112"/>
      <w:r w:rsidRPr="00B14AB6">
        <w:rPr>
          <w:b/>
          <w:bCs/>
          <w:i w:val="0"/>
          <w:iCs w:val="0"/>
        </w:rPr>
        <w:t xml:space="preserve"> </w:t>
      </w:r>
      <w:r w:rsidR="002405F5" w:rsidRPr="00B14AB6">
        <w:rPr>
          <w:b/>
          <w:bCs/>
          <w:i w:val="0"/>
          <w:iCs w:val="0"/>
        </w:rPr>
        <w:t xml:space="preserve">Influent and effluent data </w:t>
      </w:r>
      <w:r w:rsidR="00E6788F">
        <w:rPr>
          <w:b/>
          <w:bCs/>
          <w:i w:val="0"/>
          <w:iCs w:val="0"/>
        </w:rPr>
        <w:t xml:space="preserve">of </w:t>
      </w:r>
      <w:r w:rsidR="002405F5" w:rsidRPr="00B14AB6">
        <w:rPr>
          <w:b/>
          <w:bCs/>
          <w:i w:val="0"/>
          <w:iCs w:val="0"/>
        </w:rPr>
        <w:t>micropollutant PFHpA</w:t>
      </w:r>
      <w:r w:rsidR="008E6E15">
        <w:rPr>
          <w:b/>
          <w:bCs/>
          <w:i w:val="0"/>
          <w:iCs w:val="0"/>
        </w:rPr>
        <w:t xml:space="preserve"> in </w:t>
      </w:r>
      <w:r w:rsidR="00E6788F">
        <w:rPr>
          <w:b/>
          <w:bCs/>
          <w:i w:val="0"/>
          <w:iCs w:val="0"/>
        </w:rPr>
        <w:t>pilot</w:t>
      </w:r>
      <w:r w:rsidR="008E6E15">
        <w:rPr>
          <w:b/>
          <w:bCs/>
          <w:i w:val="0"/>
          <w:iCs w:val="0"/>
        </w:rPr>
        <w:t xml:space="preserve"> adsorption column</w:t>
      </w:r>
      <w:r w:rsidR="00AF3B1A" w:rsidRPr="00B14AB6">
        <w:rPr>
          <w:b/>
          <w:bCs/>
          <w:i w:val="0"/>
          <w:iCs w:val="0"/>
        </w:rPr>
        <w:t>.</w:t>
      </w:r>
      <w:r w:rsidR="00AF3B1A" w:rsidRPr="00B14AB6">
        <w:rPr>
          <w:b/>
          <w:bCs/>
          <w:i w:val="0"/>
          <w:iCs w:val="0"/>
        </w:rPr>
        <w:br/>
        <w:t>Solid line represents the PSDM model fit</w:t>
      </w:r>
      <w:r w:rsidR="001126A0" w:rsidRPr="00B14AB6">
        <w:rPr>
          <w:b/>
          <w:bCs/>
          <w:i w:val="0"/>
          <w:iCs w:val="0"/>
        </w:rPr>
        <w:t xml:space="preserve"> </w:t>
      </w:r>
      <w:r w:rsidR="00D6120D">
        <w:rPr>
          <w:b/>
          <w:bCs/>
          <w:i w:val="0"/>
          <w:iCs w:val="0"/>
        </w:rPr>
        <w:t>for</w:t>
      </w:r>
      <w:r w:rsidR="004C57CA" w:rsidRPr="00B14AB6">
        <w:rPr>
          <w:b/>
          <w:bCs/>
          <w:i w:val="0"/>
          <w:iCs w:val="0"/>
        </w:rPr>
        <w:t xml:space="preserve"> the BTC</w:t>
      </w:r>
      <w:r w:rsidR="004C57CA" w:rsidRPr="00191CD2">
        <w:rPr>
          <w:b/>
          <w:bCs/>
          <w:i w:val="0"/>
          <w:iCs w:val="0"/>
        </w:rPr>
        <w:t xml:space="preserve"> </w:t>
      </w:r>
      <w:r w:rsidR="00B14AB6" w:rsidRPr="00191CD2">
        <w:rPr>
          <w:b/>
          <w:bCs/>
          <w:i w:val="0"/>
          <w:iCs w:val="0"/>
        </w:rPr>
        <w:fldChar w:fldCharType="begin"/>
      </w:r>
      <w:r w:rsidR="00494768" w:rsidRPr="00191CD2">
        <w:rPr>
          <w:b/>
          <w:bCs/>
          <w:i w:val="0"/>
          <w:iCs w:val="0"/>
        </w:rPr>
        <w:instrText xml:space="preserve"> ADDIN ZOTERO_ITEM CSL_CITATION {"citationID":"fx4t0KGk","properties":{"formattedCitation":"(J.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B14AB6" w:rsidRPr="00191CD2">
        <w:rPr>
          <w:b/>
          <w:bCs/>
          <w:i w:val="0"/>
          <w:iCs w:val="0"/>
        </w:rPr>
        <w:fldChar w:fldCharType="separate"/>
      </w:r>
      <w:r w:rsidR="00494768" w:rsidRPr="00191CD2">
        <w:rPr>
          <w:rFonts w:cs="Arial"/>
          <w:b/>
          <w:bCs/>
          <w:i w:val="0"/>
          <w:iCs w:val="0"/>
        </w:rPr>
        <w:t>(J. Burkhardt et al., 2022)</w:t>
      </w:r>
      <w:r w:rsidR="00B14AB6" w:rsidRPr="00191CD2">
        <w:rPr>
          <w:b/>
          <w:bCs/>
          <w:i w:val="0"/>
          <w:iCs w:val="0"/>
        </w:rPr>
        <w:fldChar w:fldCharType="end"/>
      </w:r>
    </w:p>
    <w:p w14:paraId="0F71E857" w14:textId="77777777" w:rsidR="001E0231" w:rsidRDefault="001E0231" w:rsidP="001E0231"/>
    <w:p w14:paraId="18CF6A0B" w14:textId="786A3D8D" w:rsidR="001E0231" w:rsidRDefault="001E0231">
      <w:pPr>
        <w:spacing w:after="160" w:line="2" w:lineRule="auto"/>
      </w:pPr>
      <w:r>
        <w:br w:type="page"/>
      </w:r>
    </w:p>
    <w:p w14:paraId="477F6057" w14:textId="5D969734" w:rsidR="007B0F8F" w:rsidRDefault="007B0F8F" w:rsidP="007B0F8F">
      <w:pPr>
        <w:pStyle w:val="Chapterunnumbered"/>
      </w:pPr>
      <w:bookmarkStart w:id="113" w:name="_Toc167884301"/>
      <w:r w:rsidRPr="007C69CE">
        <w:lastRenderedPageBreak/>
        <w:t>RESULTS</w:t>
      </w:r>
      <w:r w:rsidR="00190782">
        <w:t xml:space="preserve"> </w:t>
      </w:r>
      <w:r w:rsidR="00F4649E">
        <w:t>AND DISCUSSION</w:t>
      </w:r>
      <w:bookmarkEnd w:id="113"/>
    </w:p>
    <w:p w14:paraId="25650D71" w14:textId="6C8042DD" w:rsidR="001D3800" w:rsidRDefault="002F0BBF" w:rsidP="002F0BBF">
      <w:pPr>
        <w:pStyle w:val="Kop1"/>
      </w:pPr>
      <w:bookmarkStart w:id="114" w:name="_Toc167884302"/>
      <w:r>
        <w:t>Testing the PSDM by USEPA model</w:t>
      </w:r>
      <w:bookmarkEnd w:id="114"/>
    </w:p>
    <w:p w14:paraId="16A718F5" w14:textId="41D28F7E" w:rsidR="00524D38" w:rsidRDefault="00524D38" w:rsidP="00524D38">
      <w:pPr>
        <w:jc w:val="both"/>
      </w:pPr>
      <w:r>
        <w:t>In this chapter, mechanisms of the PSDM model by USEPA</w:t>
      </w:r>
      <w:r w:rsidR="00CC2563">
        <w:t xml:space="preserve">, see </w:t>
      </w:r>
      <w:r w:rsidR="00CC2563" w:rsidRPr="00CC2563">
        <w:rPr>
          <w:b/>
          <w:bCs/>
        </w:rPr>
        <w:t xml:space="preserve">Chapter </w:t>
      </w:r>
      <w:r w:rsidR="00CC2563" w:rsidRPr="00CC2563">
        <w:rPr>
          <w:b/>
          <w:bCs/>
        </w:rPr>
        <w:fldChar w:fldCharType="begin"/>
      </w:r>
      <w:r w:rsidR="00CC2563" w:rsidRPr="00CC2563">
        <w:rPr>
          <w:b/>
          <w:bCs/>
        </w:rPr>
        <w:instrText xml:space="preserve"> REF _Ref164845219 \r \h </w:instrText>
      </w:r>
      <w:r w:rsidR="00CC2563">
        <w:rPr>
          <w:b/>
          <w:bCs/>
        </w:rPr>
        <w:instrText xml:space="preserve"> \* MERGEFORMAT </w:instrText>
      </w:r>
      <w:r w:rsidR="00CC2563" w:rsidRPr="00CC2563">
        <w:rPr>
          <w:b/>
          <w:bCs/>
        </w:rPr>
      </w:r>
      <w:r w:rsidR="00CC2563" w:rsidRPr="00CC2563">
        <w:rPr>
          <w:b/>
          <w:bCs/>
        </w:rPr>
        <w:fldChar w:fldCharType="separate"/>
      </w:r>
      <w:r w:rsidR="00221AAC">
        <w:rPr>
          <w:b/>
          <w:bCs/>
        </w:rPr>
        <w:t>3</w:t>
      </w:r>
      <w:r w:rsidR="00CC2563" w:rsidRPr="00CC2563">
        <w:rPr>
          <w:b/>
          <w:bCs/>
        </w:rPr>
        <w:fldChar w:fldCharType="end"/>
      </w:r>
      <w:r w:rsidR="00CC2563">
        <w:t xml:space="preserve">, </w:t>
      </w:r>
      <w:r w:rsidR="00356959">
        <w:t>were</w:t>
      </w:r>
      <w:r>
        <w:t xml:space="preserve"> tested and investigate</w:t>
      </w:r>
      <w:r w:rsidR="00524CC3">
        <w:t>d</w:t>
      </w:r>
      <w:r w:rsidR="00E35DFF">
        <w:t xml:space="preserve"> in Python</w:t>
      </w:r>
      <w:r w:rsidR="00524CC3">
        <w:t xml:space="preserve">. </w:t>
      </w:r>
      <w:r w:rsidR="00BA4CFA">
        <w:t xml:space="preserve">For this purpose, </w:t>
      </w:r>
      <w:r w:rsidR="00966ED5">
        <w:t xml:space="preserve">example </w:t>
      </w:r>
      <w:r w:rsidR="00244496">
        <w:t xml:space="preserve">data </w:t>
      </w:r>
      <w:r w:rsidR="00C02B8A">
        <w:t>from the GitHub folders itself</w:t>
      </w:r>
      <w:r w:rsidR="00BA4CFA">
        <w:t xml:space="preserve"> </w:t>
      </w:r>
      <w:r w:rsidR="00831EB0">
        <w:t>or</w:t>
      </w:r>
      <w:r w:rsidR="00966ED5">
        <w:t xml:space="preserve"> experimental data</w:t>
      </w:r>
      <w:r w:rsidR="00831EB0">
        <w:t xml:space="preserve"> </w:t>
      </w:r>
      <w:r w:rsidR="00C02B8A">
        <w:t>from the PFAS article</w:t>
      </w:r>
      <w:r w:rsidR="00810E6E">
        <w:t xml:space="preserve"> </w:t>
      </w:r>
      <w:r w:rsidR="009C5FA2">
        <w:fldChar w:fldCharType="begin"/>
      </w:r>
      <w:r w:rsidR="00494768">
        <w:instrText xml:space="preserve"> ADDIN ZOTERO_ITEM CSL_CITATION {"citationID":"Y74HUmp3","properties":{"formattedCitation":"(J.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9C5FA2">
        <w:fldChar w:fldCharType="separate"/>
      </w:r>
      <w:r w:rsidR="00494768" w:rsidRPr="00494768">
        <w:rPr>
          <w:rFonts w:cs="Arial"/>
        </w:rPr>
        <w:t>(J. Burkhardt et al., 2022)</w:t>
      </w:r>
      <w:r w:rsidR="009C5FA2">
        <w:fldChar w:fldCharType="end"/>
      </w:r>
      <w:r w:rsidR="00831EB0">
        <w:t xml:space="preserve">, see </w:t>
      </w:r>
      <w:r w:rsidR="00831EB0" w:rsidRPr="00831EB0">
        <w:rPr>
          <w:b/>
          <w:bCs/>
        </w:rPr>
        <w:t xml:space="preserve">Chapter </w:t>
      </w:r>
      <w:r w:rsidR="00831EB0" w:rsidRPr="00831EB0">
        <w:rPr>
          <w:b/>
          <w:bCs/>
        </w:rPr>
        <w:fldChar w:fldCharType="begin"/>
      </w:r>
      <w:r w:rsidR="00831EB0" w:rsidRPr="00831EB0">
        <w:rPr>
          <w:b/>
          <w:bCs/>
        </w:rPr>
        <w:instrText xml:space="preserve"> REF _Ref164937444 \r \h </w:instrText>
      </w:r>
      <w:r w:rsidR="00831EB0">
        <w:rPr>
          <w:b/>
          <w:bCs/>
        </w:rPr>
        <w:instrText xml:space="preserve"> \* MERGEFORMAT </w:instrText>
      </w:r>
      <w:r w:rsidR="00831EB0" w:rsidRPr="00831EB0">
        <w:rPr>
          <w:b/>
          <w:bCs/>
        </w:rPr>
      </w:r>
      <w:r w:rsidR="00831EB0" w:rsidRPr="00831EB0">
        <w:rPr>
          <w:b/>
          <w:bCs/>
        </w:rPr>
        <w:fldChar w:fldCharType="separate"/>
      </w:r>
      <w:r w:rsidR="00221AAC">
        <w:rPr>
          <w:b/>
          <w:bCs/>
        </w:rPr>
        <w:t>4</w:t>
      </w:r>
      <w:r w:rsidR="00831EB0" w:rsidRPr="00831EB0">
        <w:rPr>
          <w:b/>
          <w:bCs/>
        </w:rPr>
        <w:fldChar w:fldCharType="end"/>
      </w:r>
      <w:r w:rsidR="00831EB0">
        <w:t>,</w:t>
      </w:r>
      <w:r w:rsidR="00C02B8A">
        <w:t xml:space="preserve"> </w:t>
      </w:r>
      <w:r w:rsidR="00356959">
        <w:t>were</w:t>
      </w:r>
      <w:r w:rsidR="00C02B8A">
        <w:t xml:space="preserve"> </w:t>
      </w:r>
      <w:r w:rsidR="00CB624F">
        <w:t xml:space="preserve">utilized as input </w:t>
      </w:r>
      <w:r w:rsidR="00831EB0">
        <w:t>to feed the</w:t>
      </w:r>
      <w:r w:rsidR="00CB624F">
        <w:t xml:space="preserve"> model</w:t>
      </w:r>
      <w:r w:rsidR="00165572">
        <w:t>.</w:t>
      </w:r>
      <w:r w:rsidR="008C6228" w:rsidRPr="008C6228">
        <w:t xml:space="preserve"> </w:t>
      </w:r>
      <w:r w:rsidR="008C6228">
        <w:t xml:space="preserve">The implementation of the PSDM model into Python, that </w:t>
      </w:r>
      <w:r w:rsidR="00356959">
        <w:t>was</w:t>
      </w:r>
      <w:r w:rsidR="008C6228">
        <w:t xml:space="preserve"> used here, is open-source: </w:t>
      </w:r>
      <w:hyperlink r:id="rId44" w:history="1">
        <w:r w:rsidR="008C6228" w:rsidRPr="00A34955">
          <w:rPr>
            <w:rStyle w:val="Hyperlink"/>
          </w:rPr>
          <w:t>https://github.com/USEPA/Water_Treatment_Models/tree/master/PSDM</w:t>
        </w:r>
      </w:hyperlink>
      <w:r w:rsidR="008C6228">
        <w:t xml:space="preserve"> </w:t>
      </w:r>
      <w:r w:rsidR="008C6228">
        <w:fldChar w:fldCharType="begin"/>
      </w:r>
      <w:r w:rsidR="00494768">
        <w:instrText xml:space="preserve"> ADDIN ZOTERO_ITEM CSL_CITATION {"citationID":"R8uT0eIC","properties":{"formattedCitation":"(J.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8C6228">
        <w:fldChar w:fldCharType="separate"/>
      </w:r>
      <w:r w:rsidR="00494768" w:rsidRPr="00494768">
        <w:rPr>
          <w:rFonts w:cs="Arial"/>
        </w:rPr>
        <w:t>(J. Burkhardt, 2020)</w:t>
      </w:r>
      <w:r w:rsidR="008C6228">
        <w:fldChar w:fldCharType="end"/>
      </w:r>
      <w:r w:rsidR="008C6228">
        <w:t>.</w:t>
      </w:r>
    </w:p>
    <w:p w14:paraId="67D67B73" w14:textId="77777777" w:rsidR="00524D38" w:rsidRPr="00524D38" w:rsidRDefault="00524D38" w:rsidP="00524D38"/>
    <w:p w14:paraId="785E9932" w14:textId="0FCB9038" w:rsidR="002F0BBF" w:rsidRDefault="00FF7A2A" w:rsidP="00A958F1">
      <w:pPr>
        <w:pStyle w:val="Kop2"/>
      </w:pPr>
      <w:bookmarkStart w:id="115" w:name="_Toc167884303"/>
      <w:r>
        <w:t>Isotherm fitting tool</w:t>
      </w:r>
      <w:bookmarkEnd w:id="115"/>
    </w:p>
    <w:p w14:paraId="26A84F46" w14:textId="670AD102" w:rsidR="00B82D2E" w:rsidRDefault="0090702E" w:rsidP="00AE1649">
      <w:pPr>
        <w:jc w:val="both"/>
      </w:pPr>
      <w:r>
        <w:t>The PSDM by USEPA</w:t>
      </w:r>
      <w:r w:rsidR="006A3EF1">
        <w:t xml:space="preserve"> model</w:t>
      </w:r>
      <w:r>
        <w:t xml:space="preserve"> </w:t>
      </w:r>
      <w:r>
        <w:fldChar w:fldCharType="begin"/>
      </w:r>
      <w:r w:rsidR="00494768">
        <w:instrText xml:space="preserve"> ADDIN ZOTERO_ITEM CSL_CITATION {"citationID":"WIN4uuRO","properties":{"formattedCitation":"(J.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fldChar w:fldCharType="separate"/>
      </w:r>
      <w:r w:rsidR="00494768" w:rsidRPr="00494768">
        <w:rPr>
          <w:rFonts w:cs="Arial"/>
        </w:rPr>
        <w:t>(J. Burkhardt, 2020)</w:t>
      </w:r>
      <w:r>
        <w:fldChar w:fldCharType="end"/>
      </w:r>
      <w:r w:rsidR="002A66C1">
        <w:t xml:space="preserve"> </w:t>
      </w:r>
      <w:r w:rsidR="00EA48D9">
        <w:t>includes a fitting tool for isotherm parameters in the ‘</w:t>
      </w:r>
      <w:r w:rsidR="00EA48D9" w:rsidRPr="00612A14">
        <w:rPr>
          <w:i/>
          <w:iCs/>
        </w:rPr>
        <w:t>Example_isotherm.py</w:t>
      </w:r>
      <w:r w:rsidR="00EA48D9">
        <w:t>’ file. An example dataset consists of</w:t>
      </w:r>
      <w:r w:rsidR="00AE1649">
        <w:t xml:space="preserve"> a list of</w:t>
      </w:r>
      <w:r w:rsidR="00EA48D9">
        <w:t xml:space="preserve"> </w:t>
      </w:r>
      <w:r w:rsidR="00AE1649">
        <w:t>datapoints</w:t>
      </w:r>
      <w:r w:rsidR="0027020C">
        <w:t xml:space="preserve"> </w:t>
      </w:r>
      <w:r w:rsidR="00AE1649">
        <w:t>(C</w:t>
      </w:r>
      <w:r w:rsidR="00AE1649" w:rsidRPr="009872E0">
        <w:rPr>
          <w:vertAlign w:val="subscript"/>
        </w:rPr>
        <w:t>0</w:t>
      </w:r>
      <w:r w:rsidR="00AE1649">
        <w:t>,</w:t>
      </w:r>
      <w:r w:rsidR="009872E0">
        <w:t xml:space="preserve"> </w:t>
      </w:r>
      <w:r w:rsidR="00AE1649">
        <w:t>C</w:t>
      </w:r>
      <w:r w:rsidR="00AE1649" w:rsidRPr="009872E0">
        <w:rPr>
          <w:vertAlign w:val="subscript"/>
        </w:rPr>
        <w:t>e</w:t>
      </w:r>
      <w:r w:rsidR="00AE1649">
        <w:t>,</w:t>
      </w:r>
      <w:r w:rsidR="009872E0">
        <w:t xml:space="preserve"> </w:t>
      </w:r>
      <w:r w:rsidR="00AE1649">
        <w:t>mass)</w:t>
      </w:r>
      <w:r w:rsidR="009F078E">
        <w:t>.</w:t>
      </w:r>
      <w:r w:rsidR="009D0E61">
        <w:t xml:space="preserve"> </w:t>
      </w:r>
      <w:r w:rsidR="002124CA">
        <w:t xml:space="preserve">This dataset </w:t>
      </w:r>
      <w:r w:rsidR="00356959">
        <w:t>is normally</w:t>
      </w:r>
      <w:r w:rsidR="002124CA">
        <w:t xml:space="preserve"> derived from a lab experiment with a beaker, single</w:t>
      </w:r>
      <w:r w:rsidR="003D3873">
        <w:t>-solute polluted water and activated carbon. A</w:t>
      </w:r>
      <w:r w:rsidR="009D0E61">
        <w:t>n initial concentration (C</w:t>
      </w:r>
      <w:r w:rsidR="009D0E61" w:rsidRPr="009D0E61">
        <w:rPr>
          <w:vertAlign w:val="subscript"/>
        </w:rPr>
        <w:t>0</w:t>
      </w:r>
      <w:r w:rsidR="009D0E61">
        <w:t>) is added to a certain mass of carbon and after some time, equilibrium concentration (C</w:t>
      </w:r>
      <w:r w:rsidR="009D0E61" w:rsidRPr="009D0E61">
        <w:rPr>
          <w:vertAlign w:val="subscript"/>
        </w:rPr>
        <w:t>e</w:t>
      </w:r>
      <w:r w:rsidR="009D0E61">
        <w:t>) is measured.</w:t>
      </w:r>
      <w:r w:rsidR="0027020C">
        <w:t xml:space="preserve"> If the mass of carbon </w:t>
      </w:r>
      <w:r w:rsidR="0029215C">
        <w:t>was</w:t>
      </w:r>
      <w:r w:rsidR="0027020C">
        <w:t xml:space="preserve"> zero, then </w:t>
      </w:r>
      <w:r w:rsidR="002124CA">
        <w:t>C</w:t>
      </w:r>
      <w:r w:rsidR="002124CA" w:rsidRPr="002124CA">
        <w:rPr>
          <w:vertAlign w:val="subscript"/>
        </w:rPr>
        <w:t>e</w:t>
      </w:r>
      <w:r w:rsidR="002124CA">
        <w:t xml:space="preserve"> = C</w:t>
      </w:r>
      <w:r w:rsidR="002124CA" w:rsidRPr="002124CA">
        <w:rPr>
          <w:vertAlign w:val="subscript"/>
        </w:rPr>
        <w:t>0</w:t>
      </w:r>
      <w:r w:rsidR="002124CA">
        <w:t xml:space="preserve"> because no adsorption t</w:t>
      </w:r>
      <w:r w:rsidR="0029215C">
        <w:t xml:space="preserve">ook </w:t>
      </w:r>
      <w:r w:rsidR="002124CA">
        <w:t xml:space="preserve">place. </w:t>
      </w:r>
      <w:r w:rsidR="0032516D">
        <w:t xml:space="preserve">If a high mass of carbon was added to the batch experiment, the equilibrium concentration is typically </w:t>
      </w:r>
      <w:r w:rsidR="004F61D8">
        <w:t>low to zero</w:t>
      </w:r>
      <w:r w:rsidR="00E079F4">
        <w:t xml:space="preserve"> because there was high adsorption capacity</w:t>
      </w:r>
      <w:r w:rsidR="004F61D8">
        <w:t>.</w:t>
      </w:r>
    </w:p>
    <w:p w14:paraId="08AB184F" w14:textId="77777777" w:rsidR="00E079F4" w:rsidRDefault="00E079F4" w:rsidP="00AE1649">
      <w:pPr>
        <w:jc w:val="both"/>
      </w:pPr>
    </w:p>
    <w:p w14:paraId="5AE4CC31" w14:textId="40FAE47A" w:rsidR="004859EF" w:rsidRDefault="00E079F4" w:rsidP="00AE1649">
      <w:pPr>
        <w:jc w:val="both"/>
      </w:pPr>
      <w:r>
        <w:t xml:space="preserve">Based on the experimental dataset, the PSDM model </w:t>
      </w:r>
      <w:r w:rsidR="00F659E5">
        <w:t xml:space="preserve">automatically fits the desired isotherm. </w:t>
      </w:r>
      <w:r w:rsidR="00A04833">
        <w:t xml:space="preserve">This is done by the </w:t>
      </w:r>
      <w:r w:rsidR="00A04833" w:rsidRPr="004E6D5B">
        <w:rPr>
          <w:i/>
          <w:iCs/>
        </w:rPr>
        <w:t>isotherm_fit</w:t>
      </w:r>
      <w:r w:rsidR="00A04833">
        <w:t xml:space="preserve"> function in </w:t>
      </w:r>
      <w:r w:rsidR="000D7D9D" w:rsidRPr="004E6D5B">
        <w:rPr>
          <w:i/>
          <w:iCs/>
        </w:rPr>
        <w:t>PSDM_tools</w:t>
      </w:r>
      <w:r w:rsidR="00EE5105" w:rsidRPr="004E6D5B">
        <w:rPr>
          <w:i/>
          <w:iCs/>
        </w:rPr>
        <w:t>.py</w:t>
      </w:r>
      <w:r w:rsidR="000D7D9D">
        <w:t xml:space="preserve">. The function contains the isotherm equation of Freundlich, which is the default one, and </w:t>
      </w:r>
      <w:r w:rsidR="00421C20">
        <w:t xml:space="preserve">makes use of the </w:t>
      </w:r>
      <w:r w:rsidR="00421C20" w:rsidRPr="004E6D5B">
        <w:rPr>
          <w:i/>
          <w:iCs/>
        </w:rPr>
        <w:t>curve_fit</w:t>
      </w:r>
      <w:r w:rsidR="00421C20">
        <w:t xml:space="preserve"> from </w:t>
      </w:r>
      <w:r w:rsidR="00421C20" w:rsidRPr="004E6D5B">
        <w:rPr>
          <w:i/>
          <w:iCs/>
        </w:rPr>
        <w:t>scipy.optimize</w:t>
      </w:r>
      <w:r w:rsidR="00A0004F">
        <w:t xml:space="preserve"> for </w:t>
      </w:r>
      <w:r w:rsidR="00CB624F">
        <w:t>finding</w:t>
      </w:r>
      <w:r w:rsidR="00A0004F">
        <w:t xml:space="preserve"> the right fit onto the data</w:t>
      </w:r>
      <w:r w:rsidR="00763DA6">
        <w:t xml:space="preserve">set. </w:t>
      </w:r>
      <w:r w:rsidR="009E7A4B">
        <w:t>This is</w:t>
      </w:r>
      <w:r w:rsidR="00763DA6">
        <w:t xml:space="preserve"> an isotherm equation with two </w:t>
      </w:r>
      <w:r w:rsidR="006F4033">
        <w:t>equilibrium</w:t>
      </w:r>
      <w:r w:rsidR="00763DA6">
        <w:t xml:space="preserve"> parameters </w:t>
      </w:r>
      <w:r w:rsidR="006F4033">
        <w:t>and is important for the model to later calculate</w:t>
      </w:r>
      <w:r w:rsidR="003B6923">
        <w:t xml:space="preserve"> adsorbed concentrations at the surface of the GAC, which is assumed to be in equilibrium.</w:t>
      </w:r>
      <w:r w:rsidR="005970B4">
        <w:t xml:space="preserve"> </w:t>
      </w:r>
      <w:r w:rsidR="003B6923">
        <w:t>D</w:t>
      </w:r>
      <w:r w:rsidR="005970B4">
        <w:t xml:space="preserve">atapoints, best fit by the isotherm model and </w:t>
      </w:r>
      <w:r w:rsidR="00872E5F">
        <w:t xml:space="preserve">estimated isotherm parameters are shown in </w:t>
      </w:r>
      <w:r w:rsidR="002979BC" w:rsidRPr="002979BC">
        <w:rPr>
          <w:b/>
          <w:bCs/>
        </w:rPr>
        <w:fldChar w:fldCharType="begin"/>
      </w:r>
      <w:r w:rsidR="002979BC" w:rsidRPr="002979BC">
        <w:rPr>
          <w:b/>
          <w:bCs/>
        </w:rPr>
        <w:instrText xml:space="preserve"> REF _Ref164933886 \h  \* MERGEFORMAT </w:instrText>
      </w:r>
      <w:r w:rsidR="002979BC" w:rsidRPr="002979BC">
        <w:rPr>
          <w:b/>
          <w:bCs/>
        </w:rPr>
      </w:r>
      <w:r w:rsidR="002979BC" w:rsidRPr="002979BC">
        <w:rPr>
          <w:b/>
          <w:bCs/>
        </w:rPr>
        <w:fldChar w:fldCharType="separate"/>
      </w:r>
      <w:r w:rsidR="00221AAC" w:rsidRPr="001D6088">
        <w:rPr>
          <w:b/>
          <w:bCs/>
        </w:rPr>
        <w:t xml:space="preserve">Figure </w:t>
      </w:r>
      <w:r w:rsidR="00221AAC" w:rsidRPr="00221AAC">
        <w:rPr>
          <w:b/>
          <w:bCs/>
          <w:noProof/>
        </w:rPr>
        <w:t>22</w:t>
      </w:r>
      <w:r w:rsidR="002979BC" w:rsidRPr="002979BC">
        <w:rPr>
          <w:b/>
          <w:bCs/>
        </w:rPr>
        <w:fldChar w:fldCharType="end"/>
      </w:r>
      <w:r w:rsidR="002979BC">
        <w:t>.</w:t>
      </w:r>
    </w:p>
    <w:p w14:paraId="1223A039" w14:textId="77777777" w:rsidR="00F752D9" w:rsidRDefault="00F752D9" w:rsidP="00AE1649">
      <w:pPr>
        <w:jc w:val="both"/>
      </w:pPr>
    </w:p>
    <w:p w14:paraId="3ACCDD0D" w14:textId="41438414" w:rsidR="00524D38" w:rsidRDefault="003D141D" w:rsidP="00F752D9">
      <w:pPr>
        <w:keepNext/>
        <w:jc w:val="center"/>
      </w:pPr>
      <w:r w:rsidRPr="003D141D">
        <w:rPr>
          <w:noProof/>
        </w:rPr>
        <w:drawing>
          <wp:inline distT="0" distB="0" distL="0" distR="0" wp14:anchorId="562EBA39" wp14:editId="53E16271">
            <wp:extent cx="4318171" cy="2984422"/>
            <wp:effectExtent l="0" t="0" r="6350" b="6985"/>
            <wp:docPr id="1752784370" name="Picture 7" descr="A graph of a graph of a number of different types of objects&#10;&#10;Description automatically generated with medium confidence">
              <a:extLst xmlns:a="http://schemas.openxmlformats.org/drawingml/2006/main">
                <a:ext uri="{FF2B5EF4-FFF2-40B4-BE49-F238E27FC236}">
                  <a16:creationId xmlns:a16="http://schemas.microsoft.com/office/drawing/2014/main" id="{1CA36027-B06A-6F79-A4DD-DC0DA9FB4A2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2784370" name="Picture 7" descr="A graph of a graph of a number of different types of objects&#10;&#10;Description automatically generated with medium confidence">
                      <a:extLst>
                        <a:ext uri="{FF2B5EF4-FFF2-40B4-BE49-F238E27FC236}">
                          <a16:creationId xmlns:a16="http://schemas.microsoft.com/office/drawing/2014/main" id="{1CA36027-B06A-6F79-A4DD-DC0DA9FB4A26}"/>
                        </a:ext>
                      </a:extLst>
                    </pic:cNvPr>
                    <pic:cNvPicPr>
                      <a:picLocks noChangeAspect="1"/>
                    </pic:cNvPicPr>
                  </pic:nvPicPr>
                  <pic:blipFill>
                    <a:blip r:embed="rId45"/>
                    <a:stretch>
                      <a:fillRect/>
                    </a:stretch>
                  </pic:blipFill>
                  <pic:spPr>
                    <a:xfrm>
                      <a:off x="0" y="0"/>
                      <a:ext cx="4343656" cy="3002035"/>
                    </a:xfrm>
                    <a:prstGeom prst="rect">
                      <a:avLst/>
                    </a:prstGeom>
                  </pic:spPr>
                </pic:pic>
              </a:graphicData>
            </a:graphic>
          </wp:inline>
        </w:drawing>
      </w:r>
    </w:p>
    <w:p w14:paraId="05ED20A1" w14:textId="1CFBDF45" w:rsidR="00A973B9" w:rsidRDefault="00524D38" w:rsidP="00A973B9">
      <w:pPr>
        <w:pStyle w:val="Bijschrift"/>
        <w:jc w:val="center"/>
        <w:rPr>
          <w:b/>
          <w:bCs/>
        </w:rPr>
      </w:pPr>
      <w:bookmarkStart w:id="116" w:name="_Ref164933886"/>
      <w:r w:rsidRPr="001D6088">
        <w:rPr>
          <w:b/>
          <w:bCs/>
          <w:i w:val="0"/>
          <w:iCs w:val="0"/>
        </w:rPr>
        <w:t xml:space="preserve">Figure </w:t>
      </w:r>
      <w:r w:rsidRPr="001D6088">
        <w:rPr>
          <w:b/>
          <w:bCs/>
          <w:i w:val="0"/>
          <w:iCs w:val="0"/>
        </w:rPr>
        <w:fldChar w:fldCharType="begin"/>
      </w:r>
      <w:r w:rsidRPr="001D6088">
        <w:rPr>
          <w:b/>
          <w:bCs/>
          <w:i w:val="0"/>
          <w:iCs w:val="0"/>
        </w:rPr>
        <w:instrText xml:space="preserve"> SEQ Figure \* ARABIC </w:instrText>
      </w:r>
      <w:r w:rsidRPr="001D6088">
        <w:rPr>
          <w:b/>
          <w:bCs/>
          <w:i w:val="0"/>
          <w:iCs w:val="0"/>
        </w:rPr>
        <w:fldChar w:fldCharType="separate"/>
      </w:r>
      <w:r w:rsidR="00221AAC">
        <w:rPr>
          <w:b/>
          <w:bCs/>
          <w:i w:val="0"/>
          <w:iCs w:val="0"/>
          <w:noProof/>
        </w:rPr>
        <w:t>22</w:t>
      </w:r>
      <w:r w:rsidRPr="001D6088">
        <w:rPr>
          <w:b/>
          <w:bCs/>
          <w:i w:val="0"/>
          <w:iCs w:val="0"/>
        </w:rPr>
        <w:fldChar w:fldCharType="end"/>
      </w:r>
      <w:bookmarkEnd w:id="116"/>
      <w:r w:rsidRPr="001D6088">
        <w:rPr>
          <w:b/>
          <w:bCs/>
          <w:i w:val="0"/>
          <w:iCs w:val="0"/>
        </w:rPr>
        <w:t xml:space="preserve"> Isotherm fitting tool from USE</w:t>
      </w:r>
      <w:r w:rsidR="00BA4CFA" w:rsidRPr="001D6088">
        <w:rPr>
          <w:b/>
          <w:bCs/>
          <w:i w:val="0"/>
          <w:iCs w:val="0"/>
        </w:rPr>
        <w:t>PA</w:t>
      </w:r>
      <w:r w:rsidR="001D6088">
        <w:rPr>
          <w:b/>
          <w:bCs/>
          <w:i w:val="0"/>
          <w:iCs w:val="0"/>
        </w:rPr>
        <w:t xml:space="preserve"> (a) example dataset</w:t>
      </w:r>
      <w:r w:rsidR="00D31F58">
        <w:rPr>
          <w:b/>
          <w:bCs/>
          <w:i w:val="0"/>
          <w:iCs w:val="0"/>
        </w:rPr>
        <w:t xml:space="preserve"> from batch equilibrium experiment </w:t>
      </w:r>
      <w:r w:rsidR="009D64FE">
        <w:rPr>
          <w:b/>
          <w:bCs/>
          <w:i w:val="0"/>
          <w:iCs w:val="0"/>
        </w:rPr>
        <w:br/>
      </w:r>
      <w:r w:rsidR="00D31F58">
        <w:rPr>
          <w:b/>
          <w:bCs/>
          <w:i w:val="0"/>
          <w:iCs w:val="0"/>
        </w:rPr>
        <w:t xml:space="preserve">(b) best </w:t>
      </w:r>
      <w:r w:rsidR="006126D1">
        <w:rPr>
          <w:b/>
          <w:bCs/>
          <w:i w:val="0"/>
          <w:iCs w:val="0"/>
        </w:rPr>
        <w:t>fit</w:t>
      </w:r>
      <w:r w:rsidR="009D64FE">
        <w:rPr>
          <w:b/>
          <w:bCs/>
          <w:i w:val="0"/>
          <w:iCs w:val="0"/>
        </w:rPr>
        <w:t xml:space="preserve"> </w:t>
      </w:r>
      <w:r w:rsidR="00776A2C">
        <w:rPr>
          <w:b/>
          <w:bCs/>
          <w:i w:val="0"/>
          <w:iCs w:val="0"/>
        </w:rPr>
        <w:t>Freundlich isotherm with equilibrium parameters K and 1/n</w:t>
      </w:r>
      <w:r w:rsidR="00A973B9">
        <w:rPr>
          <w:b/>
          <w:bCs/>
          <w:i w:val="0"/>
          <w:iCs w:val="0"/>
        </w:rPr>
        <w:br w:type="page"/>
      </w:r>
    </w:p>
    <w:p w14:paraId="41CACCD6" w14:textId="395FF361" w:rsidR="00B82D2E" w:rsidRPr="001F1620" w:rsidRDefault="00A973B9" w:rsidP="005F2F59">
      <w:pPr>
        <w:jc w:val="both"/>
      </w:pPr>
      <w:r>
        <w:lastRenderedPageBreak/>
        <w:t xml:space="preserve">The </w:t>
      </w:r>
      <w:r w:rsidR="007E63C0" w:rsidRPr="004E6D5B">
        <w:rPr>
          <w:i/>
          <w:iCs/>
        </w:rPr>
        <w:t>curve_fit</w:t>
      </w:r>
      <w:r w:rsidR="007E63C0">
        <w:t xml:space="preserve"> function</w:t>
      </w:r>
      <w:r w:rsidR="00B80E39">
        <w:t xml:space="preserve"> from</w:t>
      </w:r>
      <w:r w:rsidR="004E6D5B">
        <w:t xml:space="preserve"> </w:t>
      </w:r>
      <w:r w:rsidR="00B80E39" w:rsidRPr="004E6D5B">
        <w:rPr>
          <w:i/>
          <w:iCs/>
        </w:rPr>
        <w:t>scipy.optimize</w:t>
      </w:r>
      <w:r w:rsidR="00B80E39">
        <w:t xml:space="preserve"> </w:t>
      </w:r>
      <w:r w:rsidR="00356959">
        <w:t>was</w:t>
      </w:r>
      <w:r w:rsidR="004E6D5B">
        <w:t xml:space="preserve"> tested </w:t>
      </w:r>
      <w:r w:rsidR="00B80E39">
        <w:t xml:space="preserve">apart from the PSDM tools also. Its functioning </w:t>
      </w:r>
      <w:r w:rsidR="00356959">
        <w:t>was</w:t>
      </w:r>
      <w:r w:rsidR="00B80E39">
        <w:t xml:space="preserve"> tested </w:t>
      </w:r>
      <w:r w:rsidR="001B5E3C">
        <w:t>with</w:t>
      </w:r>
      <w:r w:rsidR="00B80E39">
        <w:t xml:space="preserve"> a randomly generated</w:t>
      </w:r>
      <w:r w:rsidR="005F2F59">
        <w:t xml:space="preserve"> but still realistic</w:t>
      </w:r>
      <w:r w:rsidR="00B80E39">
        <w:t xml:space="preserve"> dataset</w:t>
      </w:r>
      <w:r w:rsidR="005F2F59">
        <w:t xml:space="preserve">. </w:t>
      </w:r>
      <w:r w:rsidR="00D42B39">
        <w:t>This dataset</w:t>
      </w:r>
      <w:r w:rsidR="005F2F59">
        <w:t xml:space="preserve"> </w:t>
      </w:r>
      <w:r w:rsidR="001F1620">
        <w:t>was</w:t>
      </w:r>
      <w:r w:rsidR="005F2F59">
        <w:t xml:space="preserve"> formed based on the Freundlich isotherm</w:t>
      </w:r>
      <w:r w:rsidR="00381D76">
        <w:t xml:space="preserve"> (KF=</w:t>
      </w:r>
      <w:r w:rsidR="004B4779">
        <w:t>2.7, n=3)</w:t>
      </w:r>
      <w:r w:rsidR="005F2F59">
        <w:t xml:space="preserve"> with some additional noise</w:t>
      </w:r>
      <w:r w:rsidR="00E02E9B">
        <w:t>.</w:t>
      </w:r>
      <w:r w:rsidR="00D42B39">
        <w:t xml:space="preserve"> </w:t>
      </w:r>
      <w:r w:rsidR="00A74E6C">
        <w:t xml:space="preserve">The Python script </w:t>
      </w:r>
      <w:r w:rsidR="001F1620">
        <w:t>was</w:t>
      </w:r>
      <w:r w:rsidR="00D42B39">
        <w:t xml:space="preserve"> created with the help of ChatGPT</w:t>
      </w:r>
      <w:r w:rsidR="007972D1">
        <w:t xml:space="preserve"> and can be seen</w:t>
      </w:r>
      <w:r w:rsidR="00856401">
        <w:t xml:space="preserve"> in </w:t>
      </w:r>
      <w:r w:rsidR="00B31335" w:rsidRPr="00B31335">
        <w:rPr>
          <w:b/>
          <w:bCs/>
        </w:rPr>
        <w:fldChar w:fldCharType="begin"/>
      </w:r>
      <w:r w:rsidR="00B31335" w:rsidRPr="00B31335">
        <w:rPr>
          <w:b/>
          <w:bCs/>
        </w:rPr>
        <w:instrText xml:space="preserve"> REF _Ref164936260 \h  \* MERGEFORMAT </w:instrText>
      </w:r>
      <w:r w:rsidR="00B31335" w:rsidRPr="00B31335">
        <w:rPr>
          <w:b/>
          <w:bCs/>
        </w:rPr>
      </w:r>
      <w:r w:rsidR="00B31335" w:rsidRPr="00B31335">
        <w:rPr>
          <w:b/>
          <w:bCs/>
        </w:rPr>
        <w:fldChar w:fldCharType="separate"/>
      </w:r>
      <w:r w:rsidR="00221AAC" w:rsidRPr="00CC06AF">
        <w:rPr>
          <w:b/>
          <w:bCs/>
        </w:rPr>
        <w:t xml:space="preserve">Figure </w:t>
      </w:r>
      <w:r w:rsidR="00221AAC" w:rsidRPr="00221AAC">
        <w:rPr>
          <w:b/>
          <w:bCs/>
          <w:noProof/>
        </w:rPr>
        <w:t>23</w:t>
      </w:r>
      <w:r w:rsidR="00B31335" w:rsidRPr="00B31335">
        <w:rPr>
          <w:b/>
          <w:bCs/>
        </w:rPr>
        <w:fldChar w:fldCharType="end"/>
      </w:r>
      <w:r w:rsidR="00B31335">
        <w:t>.</w:t>
      </w:r>
      <w:r w:rsidR="00E74E46">
        <w:t xml:space="preserve"> </w:t>
      </w:r>
      <w:r w:rsidR="009150FC">
        <w:t>The estimated isotherm curve fit</w:t>
      </w:r>
      <w:r w:rsidR="00EB1150">
        <w:t>ted</w:t>
      </w:r>
      <w:r w:rsidR="009150FC">
        <w:t xml:space="preserve"> very well and </w:t>
      </w:r>
      <w:r w:rsidR="00B31335">
        <w:t xml:space="preserve">Freundlich </w:t>
      </w:r>
      <w:r w:rsidR="009150FC">
        <w:t xml:space="preserve">isotherm parameters </w:t>
      </w:r>
      <w:r w:rsidR="00EB1150">
        <w:t>were</w:t>
      </w:r>
      <w:r w:rsidR="009150FC">
        <w:t xml:space="preserve"> estimated</w:t>
      </w:r>
      <w:r w:rsidR="00EB1150">
        <w:t>,</w:t>
      </w:r>
      <w:r w:rsidR="004D4DA7">
        <w:t xml:space="preserve"> in a similar way as in the </w:t>
      </w:r>
      <w:r w:rsidR="004D4DA7" w:rsidRPr="00EA6380">
        <w:rPr>
          <w:i/>
          <w:iCs/>
        </w:rPr>
        <w:t>PSDM_tools.py</w:t>
      </w:r>
      <w:r w:rsidR="001F1620">
        <w:t xml:space="preserve"> script</w:t>
      </w:r>
      <w:r w:rsidR="00EA6380">
        <w:rPr>
          <w:i/>
          <w:iCs/>
        </w:rPr>
        <w:t>.</w:t>
      </w:r>
    </w:p>
    <w:p w14:paraId="19E2B65E" w14:textId="77777777" w:rsidR="00856401" w:rsidRDefault="00856401" w:rsidP="005F2F59">
      <w:pPr>
        <w:jc w:val="both"/>
      </w:pPr>
    </w:p>
    <w:p w14:paraId="631B31B9" w14:textId="067BF00B" w:rsidR="00A74EB7" w:rsidRDefault="00D26306" w:rsidP="001F1620">
      <w:pPr>
        <w:keepNext/>
        <w:jc w:val="center"/>
      </w:pPr>
      <w:r w:rsidRPr="00D26306">
        <w:rPr>
          <w:noProof/>
        </w:rPr>
        <w:drawing>
          <wp:inline distT="0" distB="0" distL="0" distR="0" wp14:anchorId="5BB49B61" wp14:editId="0C0CF52A">
            <wp:extent cx="3162029" cy="2479853"/>
            <wp:effectExtent l="0" t="0" r="635" b="0"/>
            <wp:docPr id="1961321340" name="Picture 1" descr="A graph of a graph&#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321340" name="Picture 1" descr="A graph of a graph&#10;&#10;Description automatically generated with medium confidence"/>
                    <pic:cNvPicPr/>
                  </pic:nvPicPr>
                  <pic:blipFill>
                    <a:blip r:embed="rId46"/>
                    <a:stretch>
                      <a:fillRect/>
                    </a:stretch>
                  </pic:blipFill>
                  <pic:spPr>
                    <a:xfrm>
                      <a:off x="0" y="0"/>
                      <a:ext cx="3193193" cy="2504293"/>
                    </a:xfrm>
                    <a:prstGeom prst="rect">
                      <a:avLst/>
                    </a:prstGeom>
                  </pic:spPr>
                </pic:pic>
              </a:graphicData>
            </a:graphic>
          </wp:inline>
        </w:drawing>
      </w:r>
    </w:p>
    <w:p w14:paraId="6CE0A21A" w14:textId="5D86043F" w:rsidR="00856401" w:rsidRPr="00CC06AF" w:rsidRDefault="00A74EB7" w:rsidP="00CC06AF">
      <w:pPr>
        <w:pStyle w:val="Bijschrift"/>
        <w:jc w:val="center"/>
        <w:rPr>
          <w:b/>
          <w:bCs/>
          <w:i w:val="0"/>
          <w:iCs w:val="0"/>
        </w:rPr>
      </w:pPr>
      <w:bookmarkStart w:id="117" w:name="_Ref164936260"/>
      <w:r w:rsidRPr="00CC06AF">
        <w:rPr>
          <w:b/>
          <w:bCs/>
          <w:i w:val="0"/>
          <w:iCs w:val="0"/>
        </w:rPr>
        <w:t xml:space="preserve">Figure </w:t>
      </w:r>
      <w:r w:rsidRPr="00CC06AF">
        <w:rPr>
          <w:b/>
          <w:bCs/>
          <w:i w:val="0"/>
          <w:iCs w:val="0"/>
        </w:rPr>
        <w:fldChar w:fldCharType="begin"/>
      </w:r>
      <w:r w:rsidRPr="00CC06AF">
        <w:rPr>
          <w:b/>
          <w:bCs/>
          <w:i w:val="0"/>
          <w:iCs w:val="0"/>
        </w:rPr>
        <w:instrText xml:space="preserve"> SEQ Figure \* ARABIC </w:instrText>
      </w:r>
      <w:r w:rsidRPr="00CC06AF">
        <w:rPr>
          <w:b/>
          <w:bCs/>
          <w:i w:val="0"/>
          <w:iCs w:val="0"/>
        </w:rPr>
        <w:fldChar w:fldCharType="separate"/>
      </w:r>
      <w:r w:rsidR="00221AAC">
        <w:rPr>
          <w:b/>
          <w:bCs/>
          <w:i w:val="0"/>
          <w:iCs w:val="0"/>
          <w:noProof/>
        </w:rPr>
        <w:t>23</w:t>
      </w:r>
      <w:r w:rsidRPr="00CC06AF">
        <w:rPr>
          <w:b/>
          <w:bCs/>
          <w:i w:val="0"/>
          <w:iCs w:val="0"/>
        </w:rPr>
        <w:fldChar w:fldCharType="end"/>
      </w:r>
      <w:bookmarkEnd w:id="117"/>
      <w:r w:rsidRPr="00CC06AF">
        <w:rPr>
          <w:b/>
          <w:bCs/>
          <w:i w:val="0"/>
          <w:iCs w:val="0"/>
        </w:rPr>
        <w:t xml:space="preserve"> Isotherm fitting </w:t>
      </w:r>
      <w:r w:rsidR="00EA6380" w:rsidRPr="00CC06AF">
        <w:rPr>
          <w:b/>
          <w:bCs/>
          <w:i w:val="0"/>
          <w:iCs w:val="0"/>
        </w:rPr>
        <w:t>test</w:t>
      </w:r>
      <w:r w:rsidRPr="00CC06AF">
        <w:rPr>
          <w:b/>
          <w:bCs/>
          <w:i w:val="0"/>
          <w:iCs w:val="0"/>
        </w:rPr>
        <w:t xml:space="preserve"> </w:t>
      </w:r>
      <w:r w:rsidR="002F143E" w:rsidRPr="00CC06AF">
        <w:rPr>
          <w:b/>
          <w:bCs/>
          <w:i w:val="0"/>
          <w:iCs w:val="0"/>
        </w:rPr>
        <w:t xml:space="preserve">with </w:t>
      </w:r>
      <w:r w:rsidR="00CC06AF" w:rsidRPr="00CC06AF">
        <w:rPr>
          <w:b/>
          <w:bCs/>
          <w:i w:val="0"/>
          <w:iCs w:val="0"/>
        </w:rPr>
        <w:t xml:space="preserve">‘curve_fit’ from </w:t>
      </w:r>
      <w:r w:rsidR="00382CB7" w:rsidRPr="00CC06AF">
        <w:rPr>
          <w:b/>
          <w:bCs/>
          <w:i w:val="0"/>
          <w:iCs w:val="0"/>
        </w:rPr>
        <w:t>‘scipy.optimize’</w:t>
      </w:r>
      <w:r w:rsidR="00E74E46" w:rsidRPr="00CC06AF">
        <w:rPr>
          <w:b/>
          <w:bCs/>
          <w:i w:val="0"/>
          <w:iCs w:val="0"/>
        </w:rPr>
        <w:t xml:space="preserve"> </w:t>
      </w:r>
      <w:r w:rsidR="00382CB7" w:rsidRPr="00CC06AF">
        <w:rPr>
          <w:b/>
          <w:bCs/>
          <w:i w:val="0"/>
          <w:iCs w:val="0"/>
        </w:rPr>
        <w:t>(a</w:t>
      </w:r>
      <w:r w:rsidR="00E613BA" w:rsidRPr="00CC06AF">
        <w:rPr>
          <w:b/>
          <w:bCs/>
          <w:i w:val="0"/>
          <w:iCs w:val="0"/>
        </w:rPr>
        <w:t xml:space="preserve">) </w:t>
      </w:r>
      <w:r w:rsidR="002209F7" w:rsidRPr="00CC06AF">
        <w:rPr>
          <w:b/>
          <w:bCs/>
          <w:i w:val="0"/>
          <w:iCs w:val="0"/>
        </w:rPr>
        <w:t xml:space="preserve">Python script </w:t>
      </w:r>
      <w:r w:rsidR="00B31335">
        <w:rPr>
          <w:b/>
          <w:bCs/>
          <w:i w:val="0"/>
          <w:iCs w:val="0"/>
        </w:rPr>
        <w:br/>
      </w:r>
      <w:r w:rsidR="002209F7" w:rsidRPr="00CC06AF">
        <w:rPr>
          <w:b/>
          <w:bCs/>
          <w:i w:val="0"/>
          <w:iCs w:val="0"/>
        </w:rPr>
        <w:t xml:space="preserve">(b) Freundlich isotherm </w:t>
      </w:r>
      <w:r w:rsidR="002F143E" w:rsidRPr="00CC06AF">
        <w:rPr>
          <w:b/>
          <w:bCs/>
          <w:i w:val="0"/>
          <w:iCs w:val="0"/>
        </w:rPr>
        <w:t>curve fit with estimated parameters</w:t>
      </w:r>
    </w:p>
    <w:p w14:paraId="29B9EBCA" w14:textId="1552229E" w:rsidR="00FF7A2A" w:rsidRDefault="00FF7A2A" w:rsidP="00A958F1">
      <w:pPr>
        <w:pStyle w:val="Kop2"/>
      </w:pPr>
      <w:bookmarkStart w:id="118" w:name="_Toc167884304"/>
      <w:r>
        <w:t>Example modelling of compound TCE</w:t>
      </w:r>
      <w:bookmarkEnd w:id="118"/>
    </w:p>
    <w:p w14:paraId="4D24A9B1" w14:textId="5692557A" w:rsidR="00831EB0" w:rsidRDefault="00520578" w:rsidP="00F74B9E">
      <w:pPr>
        <w:jc w:val="both"/>
      </w:pPr>
      <w:r>
        <w:t xml:space="preserve">Executing the BTC model can be done </w:t>
      </w:r>
      <w:r w:rsidR="00E301E0">
        <w:t>from</w:t>
      </w:r>
      <w:r w:rsidR="00B30D5B">
        <w:t xml:space="preserve"> the notebook</w:t>
      </w:r>
      <w:r>
        <w:t xml:space="preserve"> </w:t>
      </w:r>
      <w:r w:rsidR="00597EB2">
        <w:t>‘</w:t>
      </w:r>
      <w:r w:rsidR="00B30D5B" w:rsidRPr="005E671B">
        <w:rPr>
          <w:i/>
          <w:iCs/>
        </w:rPr>
        <w:t>.ipynb</w:t>
      </w:r>
      <w:r w:rsidR="00597EB2">
        <w:rPr>
          <w:i/>
          <w:iCs/>
        </w:rPr>
        <w:t>’</w:t>
      </w:r>
      <w:r w:rsidR="00B30D5B">
        <w:t xml:space="preserve">. Example input data </w:t>
      </w:r>
      <w:r w:rsidR="00DE5707">
        <w:t>is</w:t>
      </w:r>
      <w:r w:rsidR="007412CA">
        <w:t xml:space="preserve"> found in </w:t>
      </w:r>
      <w:r w:rsidR="007412CA" w:rsidRPr="007412CA">
        <w:rPr>
          <w:i/>
          <w:iCs/>
        </w:rPr>
        <w:t>Example_TCE.xlsx</w:t>
      </w:r>
      <w:r w:rsidR="007412CA">
        <w:t xml:space="preserve">, </w:t>
      </w:r>
      <w:r w:rsidR="00F74B9E">
        <w:t xml:space="preserve">where the </w:t>
      </w:r>
      <w:r w:rsidR="007412CA">
        <w:t xml:space="preserve">input parameters from </w:t>
      </w:r>
      <w:r w:rsidR="007412CA">
        <w:fldChar w:fldCharType="begin"/>
      </w:r>
      <w:r w:rsidR="007412CA">
        <w:instrText xml:space="preserve"> REF _Ref164679057 \h </w:instrText>
      </w:r>
      <w:r w:rsidR="00F74B9E">
        <w:instrText xml:space="preserve"> \* MERGEFORMAT </w:instrText>
      </w:r>
      <w:r w:rsidR="007412CA">
        <w:fldChar w:fldCharType="separate"/>
      </w:r>
      <w:r w:rsidR="00221AAC" w:rsidRPr="00C5366A">
        <w:rPr>
          <w:b/>
          <w:bCs/>
        </w:rPr>
        <w:t xml:space="preserve">Table </w:t>
      </w:r>
      <w:r w:rsidR="00221AAC" w:rsidRPr="00221AAC">
        <w:rPr>
          <w:b/>
          <w:bCs/>
          <w:noProof/>
        </w:rPr>
        <w:t>8</w:t>
      </w:r>
      <w:r w:rsidR="007412CA">
        <w:fldChar w:fldCharType="end"/>
      </w:r>
      <w:r w:rsidR="00F74B9E">
        <w:t xml:space="preserve"> </w:t>
      </w:r>
      <w:r w:rsidR="00F74B9E" w:rsidRPr="00F74B9E">
        <w:rPr>
          <w:b/>
          <w:bCs/>
        </w:rPr>
        <w:t>(TCE)</w:t>
      </w:r>
      <w:r w:rsidR="007412CA">
        <w:t xml:space="preserve"> </w:t>
      </w:r>
      <w:r w:rsidR="00D26306">
        <w:t>are</w:t>
      </w:r>
      <w:r w:rsidR="007412CA">
        <w:t xml:space="preserve"> classified under different sheets</w:t>
      </w:r>
      <w:r w:rsidR="00F74B9E">
        <w:t xml:space="preserve">. </w:t>
      </w:r>
      <w:r w:rsidR="00955D29">
        <w:t>The model estimate</w:t>
      </w:r>
      <w:r w:rsidR="00D26306">
        <w:t>s</w:t>
      </w:r>
      <w:r w:rsidR="00955D29">
        <w:t xml:space="preserve"> a breakthrough</w:t>
      </w:r>
      <w:r w:rsidR="00DE5707">
        <w:t xml:space="preserve"> </w:t>
      </w:r>
      <w:r w:rsidR="004C06CA">
        <w:t xml:space="preserve">of </w:t>
      </w:r>
      <w:r w:rsidR="00DE5707">
        <w:t>27 days afte</w:t>
      </w:r>
      <w:r w:rsidR="00135637">
        <w:t>r fresh or regenerated GAC was added</w:t>
      </w:r>
      <w:r w:rsidR="00955D29">
        <w:t xml:space="preserve">. </w:t>
      </w:r>
      <w:r w:rsidR="00C614CB">
        <w:t xml:space="preserve">The </w:t>
      </w:r>
      <w:r w:rsidR="00135637">
        <w:t>BTC</w:t>
      </w:r>
      <w:r w:rsidR="00C614CB">
        <w:t xml:space="preserve">, estimated by the USEPA PSDM model, is shown in </w:t>
      </w:r>
      <w:r w:rsidR="00B227BE" w:rsidRPr="00B227BE">
        <w:rPr>
          <w:b/>
          <w:bCs/>
        </w:rPr>
        <w:fldChar w:fldCharType="begin"/>
      </w:r>
      <w:r w:rsidR="00B227BE" w:rsidRPr="00B227BE">
        <w:rPr>
          <w:b/>
          <w:bCs/>
        </w:rPr>
        <w:instrText xml:space="preserve"> REF _Ref164937662 \h  \* MERGEFORMAT </w:instrText>
      </w:r>
      <w:r w:rsidR="00B227BE" w:rsidRPr="00B227BE">
        <w:rPr>
          <w:b/>
          <w:bCs/>
        </w:rPr>
      </w:r>
      <w:r w:rsidR="00B227BE" w:rsidRPr="00B227BE">
        <w:rPr>
          <w:b/>
          <w:bCs/>
        </w:rPr>
        <w:fldChar w:fldCharType="separate"/>
      </w:r>
      <w:r w:rsidR="00221AAC" w:rsidRPr="00B227BE">
        <w:rPr>
          <w:b/>
          <w:bCs/>
        </w:rPr>
        <w:t xml:space="preserve">Figure </w:t>
      </w:r>
      <w:r w:rsidR="00221AAC" w:rsidRPr="00221AAC">
        <w:rPr>
          <w:b/>
          <w:bCs/>
          <w:noProof/>
        </w:rPr>
        <w:t>24</w:t>
      </w:r>
      <w:r w:rsidR="00B227BE" w:rsidRPr="00B227BE">
        <w:rPr>
          <w:b/>
          <w:bCs/>
        </w:rPr>
        <w:fldChar w:fldCharType="end"/>
      </w:r>
      <w:r w:rsidR="00C614CB">
        <w:t xml:space="preserve">. The </w:t>
      </w:r>
      <w:r w:rsidR="00CC2563">
        <w:t xml:space="preserve">prediction is not linked to any experiment but is rather an example to show </w:t>
      </w:r>
      <w:r w:rsidR="00CC2563" w:rsidRPr="00CC2563">
        <w:t>w</w:t>
      </w:r>
      <w:r w:rsidR="00CC2563">
        <w:t>hat the model output looks like.</w:t>
      </w:r>
    </w:p>
    <w:p w14:paraId="1C5D7D35" w14:textId="77777777" w:rsidR="00135637" w:rsidRDefault="00135637" w:rsidP="00F74B9E">
      <w:pPr>
        <w:jc w:val="both"/>
      </w:pPr>
    </w:p>
    <w:p w14:paraId="6309BA8B" w14:textId="40CB4781" w:rsidR="00341D63" w:rsidRDefault="00BD4860" w:rsidP="00341D63">
      <w:pPr>
        <w:keepNext/>
        <w:jc w:val="center"/>
      </w:pPr>
      <w:r w:rsidRPr="00BD4860">
        <w:rPr>
          <w:noProof/>
        </w:rPr>
        <w:drawing>
          <wp:inline distT="0" distB="0" distL="0" distR="0" wp14:anchorId="5182EE9D" wp14:editId="67E28280">
            <wp:extent cx="3590939" cy="2970530"/>
            <wp:effectExtent l="0" t="0" r="9525" b="1270"/>
            <wp:docPr id="873363067" name="Picture 18" descr="A screenshot of a computer screen&#10;&#10;Description automatically generated">
              <a:extLst xmlns:a="http://schemas.openxmlformats.org/drawingml/2006/main">
                <a:ext uri="{FF2B5EF4-FFF2-40B4-BE49-F238E27FC236}">
                  <a16:creationId xmlns:a16="http://schemas.microsoft.com/office/drawing/2014/main" id="{2B5D7649-81A0-A955-EA45-8A37D161A2A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3363067" name="Picture 18" descr="A screenshot of a computer screen&#10;&#10;Description automatically generated">
                      <a:extLst>
                        <a:ext uri="{FF2B5EF4-FFF2-40B4-BE49-F238E27FC236}">
                          <a16:creationId xmlns:a16="http://schemas.microsoft.com/office/drawing/2014/main" id="{2B5D7649-81A0-A955-EA45-8A37D161A2A7}"/>
                        </a:ext>
                      </a:extLst>
                    </pic:cNvPr>
                    <pic:cNvPicPr>
                      <a:picLocks noChangeAspect="1"/>
                    </pic:cNvPicPr>
                  </pic:nvPicPr>
                  <pic:blipFill rotWithShape="1">
                    <a:blip r:embed="rId47"/>
                    <a:srcRect l="34451"/>
                    <a:stretch/>
                  </pic:blipFill>
                  <pic:spPr bwMode="auto">
                    <a:xfrm>
                      <a:off x="0" y="0"/>
                      <a:ext cx="3604410" cy="2981674"/>
                    </a:xfrm>
                    <a:prstGeom prst="rect">
                      <a:avLst/>
                    </a:prstGeom>
                    <a:ln>
                      <a:noFill/>
                    </a:ln>
                    <a:extLst>
                      <a:ext uri="{53640926-AAD7-44D8-BBD7-CCE9431645EC}">
                        <a14:shadowObscured xmlns:a14="http://schemas.microsoft.com/office/drawing/2010/main"/>
                      </a:ext>
                    </a:extLst>
                  </pic:spPr>
                </pic:pic>
              </a:graphicData>
            </a:graphic>
          </wp:inline>
        </w:drawing>
      </w:r>
    </w:p>
    <w:p w14:paraId="1989BE3A" w14:textId="609AC7C6" w:rsidR="00D7155D" w:rsidRDefault="00341D63" w:rsidP="00D7155D">
      <w:pPr>
        <w:pStyle w:val="Bijschrift"/>
        <w:jc w:val="center"/>
        <w:rPr>
          <w:b/>
          <w:bCs/>
        </w:rPr>
      </w:pPr>
      <w:bookmarkStart w:id="119" w:name="_Ref164937662"/>
      <w:r w:rsidRPr="00B227BE">
        <w:rPr>
          <w:b/>
          <w:bCs/>
          <w:i w:val="0"/>
          <w:iCs w:val="0"/>
        </w:rPr>
        <w:t xml:space="preserve">Figure </w:t>
      </w:r>
      <w:r w:rsidRPr="00B227BE">
        <w:rPr>
          <w:b/>
          <w:bCs/>
          <w:i w:val="0"/>
          <w:iCs w:val="0"/>
        </w:rPr>
        <w:fldChar w:fldCharType="begin"/>
      </w:r>
      <w:r w:rsidRPr="00B227BE">
        <w:rPr>
          <w:b/>
          <w:bCs/>
          <w:i w:val="0"/>
          <w:iCs w:val="0"/>
        </w:rPr>
        <w:instrText xml:space="preserve"> SEQ Figure \* ARABIC </w:instrText>
      </w:r>
      <w:r w:rsidRPr="00B227BE">
        <w:rPr>
          <w:b/>
          <w:bCs/>
          <w:i w:val="0"/>
          <w:iCs w:val="0"/>
        </w:rPr>
        <w:fldChar w:fldCharType="separate"/>
      </w:r>
      <w:r w:rsidR="00221AAC">
        <w:rPr>
          <w:b/>
          <w:bCs/>
          <w:i w:val="0"/>
          <w:iCs w:val="0"/>
          <w:noProof/>
        </w:rPr>
        <w:t>24</w:t>
      </w:r>
      <w:r w:rsidRPr="00B227BE">
        <w:rPr>
          <w:b/>
          <w:bCs/>
          <w:i w:val="0"/>
          <w:iCs w:val="0"/>
        </w:rPr>
        <w:fldChar w:fldCharType="end"/>
      </w:r>
      <w:bookmarkEnd w:id="119"/>
      <w:r w:rsidRPr="00B227BE">
        <w:rPr>
          <w:b/>
          <w:bCs/>
          <w:i w:val="0"/>
          <w:iCs w:val="0"/>
        </w:rPr>
        <w:t xml:space="preserve"> </w:t>
      </w:r>
      <w:r w:rsidR="007B19AB" w:rsidRPr="00B227BE">
        <w:rPr>
          <w:b/>
          <w:bCs/>
          <w:i w:val="0"/>
          <w:iCs w:val="0"/>
        </w:rPr>
        <w:t>Example breakthrough prediction for the compound TCE</w:t>
      </w:r>
      <w:r w:rsidR="007B19AB" w:rsidRPr="00B227BE">
        <w:rPr>
          <w:b/>
          <w:bCs/>
          <w:i w:val="0"/>
          <w:iCs w:val="0"/>
        </w:rPr>
        <w:br/>
        <w:t>executed by the USEPA PSDM model</w:t>
      </w:r>
      <w:r w:rsidR="007B19AB" w:rsidRPr="00191CD2">
        <w:rPr>
          <w:b/>
          <w:bCs/>
          <w:i w:val="0"/>
          <w:iCs w:val="0"/>
        </w:rPr>
        <w:t xml:space="preserve"> </w:t>
      </w:r>
      <w:r w:rsidR="007B19AB" w:rsidRPr="00191CD2">
        <w:rPr>
          <w:b/>
          <w:bCs/>
          <w:i w:val="0"/>
          <w:iCs w:val="0"/>
        </w:rPr>
        <w:fldChar w:fldCharType="begin"/>
      </w:r>
      <w:r w:rsidR="00494768" w:rsidRPr="00191CD2">
        <w:rPr>
          <w:b/>
          <w:bCs/>
          <w:i w:val="0"/>
          <w:iCs w:val="0"/>
        </w:rPr>
        <w:instrText xml:space="preserve"> ADDIN ZOTERO_ITEM CSL_CITATION {"citationID":"WixCie08","properties":{"formattedCitation":"(J.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7B19AB" w:rsidRPr="00191CD2">
        <w:rPr>
          <w:b/>
          <w:bCs/>
          <w:i w:val="0"/>
          <w:iCs w:val="0"/>
        </w:rPr>
        <w:fldChar w:fldCharType="separate"/>
      </w:r>
      <w:r w:rsidR="00494768" w:rsidRPr="00191CD2">
        <w:rPr>
          <w:rFonts w:cs="Arial"/>
          <w:b/>
          <w:bCs/>
          <w:i w:val="0"/>
          <w:iCs w:val="0"/>
        </w:rPr>
        <w:t>(J. Burkhardt, 2020)</w:t>
      </w:r>
      <w:r w:rsidR="007B19AB" w:rsidRPr="00191CD2">
        <w:rPr>
          <w:b/>
          <w:bCs/>
          <w:i w:val="0"/>
          <w:iCs w:val="0"/>
        </w:rPr>
        <w:fldChar w:fldCharType="end"/>
      </w:r>
      <w:r w:rsidR="00D7155D">
        <w:rPr>
          <w:b/>
          <w:bCs/>
          <w:i w:val="0"/>
          <w:iCs w:val="0"/>
        </w:rPr>
        <w:br w:type="page"/>
      </w:r>
    </w:p>
    <w:p w14:paraId="76226692" w14:textId="660D5D1C" w:rsidR="00366E2E" w:rsidRPr="002F0BBF" w:rsidRDefault="00A958F1" w:rsidP="00A958F1">
      <w:pPr>
        <w:pStyle w:val="Kop2"/>
      </w:pPr>
      <w:bookmarkStart w:id="120" w:name="_Ref165025908"/>
      <w:bookmarkStart w:id="121" w:name="_Toc167884305"/>
      <w:r>
        <w:lastRenderedPageBreak/>
        <w:t>Pilot model</w:t>
      </w:r>
      <w:r w:rsidR="00E86070">
        <w:t>ling</w:t>
      </w:r>
      <w:r>
        <w:t xml:space="preserve"> of compound PFHpA</w:t>
      </w:r>
      <w:bookmarkEnd w:id="120"/>
      <w:bookmarkEnd w:id="121"/>
    </w:p>
    <w:p w14:paraId="243E9F80" w14:textId="735C0241" w:rsidR="002E7AB8" w:rsidRDefault="005608B3" w:rsidP="003E14A2">
      <w:pPr>
        <w:jc w:val="both"/>
      </w:pPr>
      <w:r>
        <w:t>To</w:t>
      </w:r>
      <w:r w:rsidR="00B8690A">
        <w:t xml:space="preserve"> </w:t>
      </w:r>
      <w:r w:rsidR="0073009E">
        <w:t>test the PSDM model with a realistic study case</w:t>
      </w:r>
      <w:r w:rsidR="00C11896">
        <w:t xml:space="preserve">, that is where the PFAS </w:t>
      </w:r>
      <w:r w:rsidR="00461D7C">
        <w:t>pilot study</w:t>
      </w:r>
      <w:r w:rsidR="00C11896">
        <w:t xml:space="preserve"> (</w:t>
      </w:r>
      <w:r w:rsidR="003E14A2" w:rsidRPr="003E14A2">
        <w:rPr>
          <w:b/>
          <w:bCs/>
        </w:rPr>
        <w:t xml:space="preserve">Chapter </w:t>
      </w:r>
      <w:r w:rsidR="003E14A2" w:rsidRPr="003E14A2">
        <w:rPr>
          <w:b/>
          <w:bCs/>
        </w:rPr>
        <w:fldChar w:fldCharType="begin"/>
      </w:r>
      <w:r w:rsidR="003E14A2" w:rsidRPr="003E14A2">
        <w:rPr>
          <w:b/>
          <w:bCs/>
        </w:rPr>
        <w:instrText xml:space="preserve"> REF _Ref164949598 \r \h </w:instrText>
      </w:r>
      <w:r w:rsidR="003E14A2">
        <w:rPr>
          <w:b/>
          <w:bCs/>
        </w:rPr>
        <w:instrText xml:space="preserve"> \* MERGEFORMAT </w:instrText>
      </w:r>
      <w:r w:rsidR="003E14A2" w:rsidRPr="003E14A2">
        <w:rPr>
          <w:b/>
          <w:bCs/>
        </w:rPr>
      </w:r>
      <w:r w:rsidR="003E14A2" w:rsidRPr="003E14A2">
        <w:rPr>
          <w:b/>
          <w:bCs/>
        </w:rPr>
        <w:fldChar w:fldCharType="separate"/>
      </w:r>
      <w:r w:rsidR="00221AAC">
        <w:rPr>
          <w:b/>
          <w:bCs/>
        </w:rPr>
        <w:t>4</w:t>
      </w:r>
      <w:r w:rsidR="003E14A2" w:rsidRPr="003E14A2">
        <w:rPr>
          <w:b/>
          <w:bCs/>
        </w:rPr>
        <w:fldChar w:fldCharType="end"/>
      </w:r>
      <w:r w:rsidR="00C11896">
        <w:t>) becomes interesting.</w:t>
      </w:r>
      <w:r w:rsidR="00461D7C">
        <w:t xml:space="preserve"> </w:t>
      </w:r>
      <w:r w:rsidR="00030094">
        <w:t xml:space="preserve">Input parameters from </w:t>
      </w:r>
      <w:r w:rsidR="00030094" w:rsidRPr="00255E9A">
        <w:rPr>
          <w:b/>
          <w:bCs/>
        </w:rPr>
        <w:fldChar w:fldCharType="begin"/>
      </w:r>
      <w:r w:rsidR="00030094" w:rsidRPr="00255E9A">
        <w:rPr>
          <w:b/>
          <w:bCs/>
        </w:rPr>
        <w:instrText xml:space="preserve"> REF _Ref164679057 \h </w:instrText>
      </w:r>
      <w:r w:rsidR="00255E9A" w:rsidRPr="00255E9A">
        <w:rPr>
          <w:b/>
          <w:bCs/>
        </w:rPr>
        <w:instrText xml:space="preserve"> \* MERGEFORMAT </w:instrText>
      </w:r>
      <w:r w:rsidR="00030094" w:rsidRPr="00255E9A">
        <w:rPr>
          <w:b/>
          <w:bCs/>
        </w:rPr>
      </w:r>
      <w:r w:rsidR="00030094" w:rsidRPr="00255E9A">
        <w:rPr>
          <w:b/>
          <w:bCs/>
        </w:rPr>
        <w:fldChar w:fldCharType="separate"/>
      </w:r>
      <w:r w:rsidR="00221AAC" w:rsidRPr="00C5366A">
        <w:rPr>
          <w:b/>
          <w:bCs/>
        </w:rPr>
        <w:t xml:space="preserve">Table </w:t>
      </w:r>
      <w:r w:rsidR="00221AAC" w:rsidRPr="00221AAC">
        <w:rPr>
          <w:b/>
          <w:bCs/>
          <w:noProof/>
        </w:rPr>
        <w:t>8</w:t>
      </w:r>
      <w:r w:rsidR="00030094" w:rsidRPr="00255E9A">
        <w:rPr>
          <w:b/>
          <w:bCs/>
        </w:rPr>
        <w:fldChar w:fldCharType="end"/>
      </w:r>
      <w:r w:rsidR="00030094" w:rsidRPr="00255E9A">
        <w:rPr>
          <w:b/>
          <w:bCs/>
        </w:rPr>
        <w:t xml:space="preserve"> (PFHpA)</w:t>
      </w:r>
      <w:r w:rsidR="00030094">
        <w:t xml:space="preserve"> </w:t>
      </w:r>
      <w:r w:rsidR="000850B7">
        <w:t>were</w:t>
      </w:r>
      <w:r w:rsidR="00030094">
        <w:t xml:space="preserve"> </w:t>
      </w:r>
      <w:r w:rsidR="003D1CCB">
        <w:t>inserted</w:t>
      </w:r>
      <w:r w:rsidR="00030094">
        <w:t xml:space="preserve"> under the different sheets in </w:t>
      </w:r>
      <w:r w:rsidR="00D357E9">
        <w:rPr>
          <w:i/>
          <w:iCs/>
        </w:rPr>
        <w:t>Input</w:t>
      </w:r>
      <w:r w:rsidR="00030094" w:rsidRPr="00425DE7">
        <w:rPr>
          <w:i/>
          <w:iCs/>
        </w:rPr>
        <w:t>_PFHpA.</w:t>
      </w:r>
      <w:r w:rsidR="00AA00BB" w:rsidRPr="00425DE7">
        <w:rPr>
          <w:i/>
          <w:iCs/>
        </w:rPr>
        <w:t>xlsx</w:t>
      </w:r>
      <w:r w:rsidR="003D1CCB">
        <w:t>. Fouling</w:t>
      </w:r>
      <w:r w:rsidR="00EB6240">
        <w:t xml:space="preserve"> </w:t>
      </w:r>
      <w:r w:rsidR="000850B7">
        <w:t>was</w:t>
      </w:r>
      <w:r w:rsidR="00EB6240">
        <w:t xml:space="preserve"> also taken into account </w:t>
      </w:r>
      <w:r w:rsidR="006E2546">
        <w:t xml:space="preserve">in </w:t>
      </w:r>
      <w:r w:rsidR="00A23D82">
        <w:t xml:space="preserve">the same way as </w:t>
      </w:r>
      <w:r w:rsidR="00FC5163">
        <w:t>in the research</w:t>
      </w:r>
      <w:r w:rsidR="00E352FA">
        <w:t xml:space="preserve"> </w:t>
      </w:r>
      <w:r w:rsidR="00E352FA">
        <w:fldChar w:fldCharType="begin"/>
      </w:r>
      <w:r w:rsidR="00494768">
        <w:instrText xml:space="preserve"> ADDIN ZOTERO_ITEM CSL_CITATION {"citationID":"LSKabhP1","properties":{"formattedCitation":"(J. Burkhardt et al., 2022)","plainCitation":"(J. Burkhardt et al., 2022)","noteIndex":0},"citationItems":[{"id":59,"uris":["http://zotero.org/users/local/h6YJVYLe/items/4L9CSE9E"],"itemData":{"id":59,"type":"article-journal","abstract":"AbstractPer-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E352FA">
        <w:fldChar w:fldCharType="separate"/>
      </w:r>
      <w:r w:rsidR="00494768" w:rsidRPr="00494768">
        <w:rPr>
          <w:rFonts w:cs="Arial"/>
        </w:rPr>
        <w:t>(J. Burkhardt et al., 2022)</w:t>
      </w:r>
      <w:r w:rsidR="00E352FA">
        <w:fldChar w:fldCharType="end"/>
      </w:r>
      <w:r w:rsidR="006E2546">
        <w:t xml:space="preserve">. </w:t>
      </w:r>
      <w:r w:rsidR="00E352FA">
        <w:t xml:space="preserve">Specifically, </w:t>
      </w:r>
      <w:r w:rsidR="00356959" w:rsidRPr="000850B7">
        <w:rPr>
          <w:i/>
          <w:iCs/>
        </w:rPr>
        <w:t>chem_type</w:t>
      </w:r>
      <w:r w:rsidR="00356959">
        <w:t xml:space="preserve"> </w:t>
      </w:r>
      <w:r w:rsidR="000850B7">
        <w:t>was</w:t>
      </w:r>
      <w:r w:rsidR="00356959">
        <w:t xml:space="preserve"> set to </w:t>
      </w:r>
      <w:r w:rsidR="00356959" w:rsidRPr="00357D61">
        <w:rPr>
          <w:i/>
          <w:iCs/>
        </w:rPr>
        <w:t>‘PFAS’</w:t>
      </w:r>
      <w:r w:rsidR="00356959">
        <w:t xml:space="preserve"> and </w:t>
      </w:r>
      <w:r w:rsidR="00356959" w:rsidRPr="00357D61">
        <w:rPr>
          <w:i/>
          <w:iCs/>
        </w:rPr>
        <w:t>water_type</w:t>
      </w:r>
      <w:r w:rsidR="00356959">
        <w:t xml:space="preserve"> to </w:t>
      </w:r>
      <w:r w:rsidR="00356959" w:rsidRPr="00357D61">
        <w:rPr>
          <w:i/>
          <w:iCs/>
        </w:rPr>
        <w:t>‘Rhine’</w:t>
      </w:r>
      <w:r w:rsidR="00356959">
        <w:t xml:space="preserve">. The USEPA fouling approach will be </w:t>
      </w:r>
      <w:r w:rsidR="00E31374">
        <w:t xml:space="preserve">later </w:t>
      </w:r>
      <w:r w:rsidR="00356959">
        <w:t>discussed.</w:t>
      </w:r>
      <w:r w:rsidR="00B2400B">
        <w:t xml:space="preserve"> </w:t>
      </w:r>
    </w:p>
    <w:p w14:paraId="0735C8E5" w14:textId="77777777" w:rsidR="002E7AB8" w:rsidRDefault="002E7AB8" w:rsidP="003E14A2">
      <w:pPr>
        <w:jc w:val="both"/>
      </w:pPr>
    </w:p>
    <w:p w14:paraId="0C6FC564" w14:textId="532CAF99" w:rsidR="002E7AB8" w:rsidRDefault="00E31374" w:rsidP="00E31374">
      <w:pPr>
        <w:pStyle w:val="Kop3"/>
      </w:pPr>
      <w:r>
        <w:t>Estimation of breakthrough curve</w:t>
      </w:r>
    </w:p>
    <w:p w14:paraId="11D3693F" w14:textId="7E44CE5F" w:rsidR="001D3800" w:rsidRDefault="009A5E52" w:rsidP="003E14A2">
      <w:pPr>
        <w:jc w:val="both"/>
      </w:pPr>
      <w:r w:rsidRPr="009A5E52">
        <w:rPr>
          <w:b/>
          <w:bCs/>
        </w:rPr>
        <w:fldChar w:fldCharType="begin"/>
      </w:r>
      <w:r w:rsidRPr="009A5E52">
        <w:rPr>
          <w:b/>
          <w:bCs/>
        </w:rPr>
        <w:instrText xml:space="preserve"> REF _Ref164952649 \h  \* MERGEFORMAT </w:instrText>
      </w:r>
      <w:r w:rsidRPr="009A5E52">
        <w:rPr>
          <w:b/>
          <w:bCs/>
        </w:rPr>
      </w:r>
      <w:r w:rsidRPr="009A5E52">
        <w:rPr>
          <w:b/>
          <w:bCs/>
        </w:rPr>
        <w:fldChar w:fldCharType="separate"/>
      </w:r>
      <w:r w:rsidR="00221AAC" w:rsidRPr="00404B56">
        <w:rPr>
          <w:b/>
          <w:bCs/>
        </w:rPr>
        <w:t xml:space="preserve">Figure </w:t>
      </w:r>
      <w:r w:rsidR="00221AAC" w:rsidRPr="00221AAC">
        <w:rPr>
          <w:b/>
          <w:bCs/>
          <w:noProof/>
        </w:rPr>
        <w:t>25</w:t>
      </w:r>
      <w:r w:rsidRPr="009A5E52">
        <w:rPr>
          <w:b/>
          <w:bCs/>
        </w:rPr>
        <w:fldChar w:fldCharType="end"/>
      </w:r>
      <w:r w:rsidR="00B2400B">
        <w:t xml:space="preserve"> shows </w:t>
      </w:r>
      <w:r w:rsidR="0066574B">
        <w:t xml:space="preserve">both the original model estimate and the </w:t>
      </w:r>
      <w:r w:rsidR="005D7912">
        <w:t xml:space="preserve">replicated model </w:t>
      </w:r>
      <w:r>
        <w:t xml:space="preserve">estimate </w:t>
      </w:r>
      <w:r w:rsidR="00F2726B">
        <w:t>resulting</w:t>
      </w:r>
      <w:r>
        <w:t xml:space="preserve"> from the USEPA Python code.</w:t>
      </w:r>
      <w:r w:rsidR="007F5A0C">
        <w:t xml:space="preserve"> To make the replication,</w:t>
      </w:r>
      <w:r w:rsidR="007D356E">
        <w:t xml:space="preserve"> the isotherm parameters K and 1/n, derived from the </w:t>
      </w:r>
      <w:r w:rsidR="00B70267">
        <w:t>research</w:t>
      </w:r>
      <w:r w:rsidR="00660AC4">
        <w:t xml:space="preserve">, </w:t>
      </w:r>
      <w:r w:rsidR="00B70267">
        <w:t xml:space="preserve">were </w:t>
      </w:r>
      <w:r w:rsidR="00D74E56">
        <w:t>given</w:t>
      </w:r>
      <w:r w:rsidR="00B70267">
        <w:t xml:space="preserve"> </w:t>
      </w:r>
      <w:r w:rsidR="00D74E56">
        <w:t>with the model input</w:t>
      </w:r>
      <w:r w:rsidR="00B70267">
        <w:t xml:space="preserve">. </w:t>
      </w:r>
      <w:r w:rsidR="0072106A">
        <w:t>On the contrary</w:t>
      </w:r>
      <w:r w:rsidR="00205B21">
        <w:t>, the experimental effluent dataset was</w:t>
      </w:r>
      <w:r w:rsidR="00097F94">
        <w:t xml:space="preserve"> </w:t>
      </w:r>
      <w:r w:rsidR="0054512D">
        <w:t xml:space="preserve">not </w:t>
      </w:r>
      <w:r w:rsidR="00C47FEA">
        <w:t>given as input</w:t>
      </w:r>
      <w:r w:rsidR="0054512D">
        <w:t>.</w:t>
      </w:r>
      <w:r w:rsidR="003B221D">
        <w:t xml:space="preserve"> The objective here was to get a free estimate of the effluent curve.</w:t>
      </w:r>
      <w:r w:rsidR="00EA1F94">
        <w:t xml:space="preserve"> Parameters that were not directly available in the paper were taken from the previous ‘TCE’ example</w:t>
      </w:r>
      <w:r w:rsidR="00993575">
        <w:t xml:space="preserve">, since also there </w:t>
      </w:r>
      <w:r w:rsidR="00F65BD1">
        <w:t>the bed consists of F400 GAC</w:t>
      </w:r>
      <w:r w:rsidR="00EA1F94">
        <w:t>.</w:t>
      </w:r>
      <w:r w:rsidR="00C73F1A">
        <w:t xml:space="preserve"> </w:t>
      </w:r>
      <w:r w:rsidR="007D2780">
        <w:t>These were properties related to the GAC granules</w:t>
      </w:r>
      <w:r w:rsidR="007020C3">
        <w:t xml:space="preserve">, which </w:t>
      </w:r>
      <w:r w:rsidR="007D2780">
        <w:t>were not mentioned</w:t>
      </w:r>
      <w:r w:rsidR="007020C3">
        <w:t xml:space="preserve">. </w:t>
      </w:r>
      <w:r w:rsidR="00F70766">
        <w:t>It is not true</w:t>
      </w:r>
      <w:r w:rsidR="00C32B63">
        <w:t xml:space="preserve"> </w:t>
      </w:r>
      <w:r w:rsidR="00F70766">
        <w:t>that the model parameters were calibrated</w:t>
      </w:r>
      <w:r w:rsidR="00C93851">
        <w:t>. T</w:t>
      </w:r>
      <w:r w:rsidR="007C0F6D">
        <w:t>hey were derived from another study</w:t>
      </w:r>
      <w:r w:rsidR="0023551F">
        <w:t xml:space="preserve">. However, this test </w:t>
      </w:r>
      <w:r w:rsidR="004C7435">
        <w:t>demonstrated</w:t>
      </w:r>
      <w:r w:rsidR="0023551F">
        <w:t xml:space="preserve"> that the open-source</w:t>
      </w:r>
      <w:r w:rsidR="001D3766">
        <w:t xml:space="preserve"> </w:t>
      </w:r>
      <w:r w:rsidR="00713B10">
        <w:t>model functione</w:t>
      </w:r>
      <w:r w:rsidR="00921E6B">
        <w:t xml:space="preserve">d very </w:t>
      </w:r>
      <w:r w:rsidR="00C11126">
        <w:t>accurate</w:t>
      </w:r>
      <w:r w:rsidR="003416C4">
        <w:t xml:space="preserve"> and realistic</w:t>
      </w:r>
      <w:r w:rsidR="007A0268">
        <w:t>, inspiring</w:t>
      </w:r>
      <w:r w:rsidR="00B46BC0">
        <w:t xml:space="preserve"> </w:t>
      </w:r>
      <w:r w:rsidR="003A36F3">
        <w:t>further investigation starting from this point of research</w:t>
      </w:r>
      <w:r w:rsidR="00B46BC0">
        <w:t>.</w:t>
      </w:r>
    </w:p>
    <w:p w14:paraId="765ABDAA" w14:textId="77777777" w:rsidR="00030094" w:rsidRDefault="00030094" w:rsidP="003E14A2">
      <w:pPr>
        <w:jc w:val="both"/>
      </w:pPr>
    </w:p>
    <w:p w14:paraId="048B0E2A" w14:textId="77777777" w:rsidR="002A5F17" w:rsidRDefault="000850B7" w:rsidP="002A5F17">
      <w:pPr>
        <w:keepNext/>
        <w:jc w:val="center"/>
      </w:pPr>
      <w:r w:rsidRPr="000850B7">
        <w:rPr>
          <w:noProof/>
        </w:rPr>
        <w:drawing>
          <wp:inline distT="0" distB="0" distL="0" distR="0" wp14:anchorId="05DDC3FE" wp14:editId="59343B5D">
            <wp:extent cx="5727700" cy="2640330"/>
            <wp:effectExtent l="0" t="0" r="6350" b="0"/>
            <wp:docPr id="12" name="Picture 11" descr="A comparison of graphs and charts&#10;&#10;Description automatically generated with medium confidence">
              <a:extLst xmlns:a="http://schemas.openxmlformats.org/drawingml/2006/main">
                <a:ext uri="{FF2B5EF4-FFF2-40B4-BE49-F238E27FC236}">
                  <a16:creationId xmlns:a16="http://schemas.microsoft.com/office/drawing/2014/main" id="{7A97301E-0BD7-FE1B-93ED-C7D04CFFF116}"/>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1" descr="A comparison of graphs and charts&#10;&#10;Description automatically generated with medium confidence">
                      <a:extLst>
                        <a:ext uri="{FF2B5EF4-FFF2-40B4-BE49-F238E27FC236}">
                          <a16:creationId xmlns:a16="http://schemas.microsoft.com/office/drawing/2014/main" id="{7A97301E-0BD7-FE1B-93ED-C7D04CFFF116}"/>
                        </a:ext>
                      </a:extLst>
                    </pic:cNvPr>
                    <pic:cNvPicPr>
                      <a:picLocks noChangeAspect="1"/>
                    </pic:cNvPicPr>
                  </pic:nvPicPr>
                  <pic:blipFill>
                    <a:blip r:embed="rId48"/>
                    <a:stretch>
                      <a:fillRect/>
                    </a:stretch>
                  </pic:blipFill>
                  <pic:spPr>
                    <a:xfrm>
                      <a:off x="0" y="0"/>
                      <a:ext cx="5727700" cy="2640330"/>
                    </a:xfrm>
                    <a:prstGeom prst="rect">
                      <a:avLst/>
                    </a:prstGeom>
                  </pic:spPr>
                </pic:pic>
              </a:graphicData>
            </a:graphic>
          </wp:inline>
        </w:drawing>
      </w:r>
    </w:p>
    <w:p w14:paraId="1BBB0B30" w14:textId="2AD413E9" w:rsidR="00030094" w:rsidRDefault="002A5F17" w:rsidP="002A5F17">
      <w:pPr>
        <w:pStyle w:val="Bijschrift"/>
        <w:jc w:val="center"/>
        <w:rPr>
          <w:b/>
          <w:bCs/>
          <w:i w:val="0"/>
          <w:iCs w:val="0"/>
        </w:rPr>
      </w:pPr>
      <w:bookmarkStart w:id="122" w:name="_Ref164952649"/>
      <w:r w:rsidRPr="00404B56">
        <w:rPr>
          <w:b/>
          <w:bCs/>
          <w:i w:val="0"/>
          <w:iCs w:val="0"/>
        </w:rPr>
        <w:t xml:space="preserve">Figure </w:t>
      </w:r>
      <w:r w:rsidRPr="00404B56">
        <w:rPr>
          <w:b/>
          <w:bCs/>
          <w:i w:val="0"/>
          <w:iCs w:val="0"/>
        </w:rPr>
        <w:fldChar w:fldCharType="begin"/>
      </w:r>
      <w:r w:rsidRPr="00404B56">
        <w:rPr>
          <w:b/>
          <w:bCs/>
          <w:i w:val="0"/>
          <w:iCs w:val="0"/>
        </w:rPr>
        <w:instrText xml:space="preserve"> SEQ Figure \* ARABIC </w:instrText>
      </w:r>
      <w:r w:rsidRPr="00404B56">
        <w:rPr>
          <w:b/>
          <w:bCs/>
          <w:i w:val="0"/>
          <w:iCs w:val="0"/>
        </w:rPr>
        <w:fldChar w:fldCharType="separate"/>
      </w:r>
      <w:r w:rsidR="00221AAC">
        <w:rPr>
          <w:b/>
          <w:bCs/>
          <w:i w:val="0"/>
          <w:iCs w:val="0"/>
          <w:noProof/>
        </w:rPr>
        <w:t>25</w:t>
      </w:r>
      <w:r w:rsidRPr="00404B56">
        <w:rPr>
          <w:b/>
          <w:bCs/>
          <w:i w:val="0"/>
          <w:iCs w:val="0"/>
        </w:rPr>
        <w:fldChar w:fldCharType="end"/>
      </w:r>
      <w:bookmarkEnd w:id="122"/>
      <w:r w:rsidRPr="00404B56">
        <w:rPr>
          <w:b/>
          <w:bCs/>
          <w:i w:val="0"/>
          <w:iCs w:val="0"/>
        </w:rPr>
        <w:t xml:space="preserve"> </w:t>
      </w:r>
      <w:r w:rsidR="00282EA2" w:rsidRPr="00404B56">
        <w:rPr>
          <w:b/>
          <w:bCs/>
          <w:i w:val="0"/>
          <w:iCs w:val="0"/>
        </w:rPr>
        <w:t>Breakthrough curve model prediction</w:t>
      </w:r>
      <w:r w:rsidR="0054347E" w:rsidRPr="00404B56">
        <w:rPr>
          <w:b/>
          <w:bCs/>
          <w:i w:val="0"/>
          <w:iCs w:val="0"/>
        </w:rPr>
        <w:t xml:space="preserve"> for fixed-bed adsorption of PFHpA</w:t>
      </w:r>
      <w:r w:rsidR="00191CD2">
        <w:rPr>
          <w:b/>
          <w:bCs/>
          <w:i w:val="0"/>
          <w:iCs w:val="0"/>
        </w:rPr>
        <w:t>:</w:t>
      </w:r>
      <w:r w:rsidR="00282EA2" w:rsidRPr="00404B56">
        <w:rPr>
          <w:b/>
          <w:bCs/>
          <w:i w:val="0"/>
          <w:iCs w:val="0"/>
        </w:rPr>
        <w:t xml:space="preserve"> </w:t>
      </w:r>
      <w:r w:rsidR="00F60723" w:rsidRPr="00404B56">
        <w:rPr>
          <w:b/>
          <w:bCs/>
          <w:i w:val="0"/>
          <w:iCs w:val="0"/>
        </w:rPr>
        <w:br/>
      </w:r>
      <w:r w:rsidR="00282EA2" w:rsidRPr="00404B56">
        <w:rPr>
          <w:b/>
          <w:bCs/>
          <w:i w:val="0"/>
          <w:iCs w:val="0"/>
        </w:rPr>
        <w:t>(a)</w:t>
      </w:r>
      <w:r w:rsidR="0099219F" w:rsidRPr="00404B56">
        <w:rPr>
          <w:b/>
          <w:bCs/>
          <w:i w:val="0"/>
          <w:iCs w:val="0"/>
        </w:rPr>
        <w:t xml:space="preserve"> </w:t>
      </w:r>
      <w:r w:rsidR="00F60723" w:rsidRPr="00404B56">
        <w:rPr>
          <w:b/>
          <w:bCs/>
          <w:i w:val="0"/>
          <w:iCs w:val="0"/>
        </w:rPr>
        <w:t>prediction from scientific</w:t>
      </w:r>
      <w:r w:rsidR="00282EA2" w:rsidRPr="00404B56">
        <w:rPr>
          <w:b/>
          <w:bCs/>
          <w:i w:val="0"/>
          <w:iCs w:val="0"/>
        </w:rPr>
        <w:t xml:space="preserve"> </w:t>
      </w:r>
      <w:r w:rsidR="009D3975" w:rsidRPr="00404B56">
        <w:rPr>
          <w:b/>
          <w:bCs/>
          <w:i w:val="0"/>
          <w:iCs w:val="0"/>
        </w:rPr>
        <w:t xml:space="preserve">paper </w:t>
      </w:r>
      <w:r w:rsidR="00404B56" w:rsidRPr="00090098">
        <w:rPr>
          <w:b/>
          <w:bCs/>
          <w:i w:val="0"/>
          <w:iCs w:val="0"/>
        </w:rPr>
        <w:t xml:space="preserve">of </w:t>
      </w:r>
      <w:r w:rsidR="00404B56" w:rsidRPr="00090098">
        <w:rPr>
          <w:b/>
          <w:bCs/>
          <w:i w:val="0"/>
          <w:iCs w:val="0"/>
        </w:rPr>
        <w:fldChar w:fldCharType="begin"/>
      </w:r>
      <w:r w:rsidR="00630C4F">
        <w:rPr>
          <w:b/>
          <w:bCs/>
          <w:i w:val="0"/>
          <w:iCs w:val="0"/>
        </w:rPr>
        <w:instrText xml:space="preserve"> ADDIN ZOTERO_ITEM CSL_CITATION {"citationID":"Ush1MkAA","properties":{"formattedCitation":"(Burkhardt et al., 2022)","plainCitation":"(Burkhardt et al., 2022)","dontUpdate":true,"noteIndex":0},"citationItems":[{"id":59,"uris":["http://zotero.org/users/local/h6YJVYLe/items/4L9CSE9E"],"itemData":{"id":59,"type":"article-journal","abstract":"AbstractPer- and polyfluoroalkyl substances (PFAS) are increasingly of interest to drinking\nwater utilities due to state regulations, the release of federal and state health\nadvisories, and public concern. Pilot-scale data were fitted for 16 PFAS species ...","container-title":"Journal of Environmental Engineering","DOI":"10.1061/(ASCE)EE.1943-7870.0001964","ISSN":"1943-7870","issue":"3","language":"EN","license":"© 2021 American Society of Civil Engineers","note":"publisher: American Society of Civil Engineers","page":"04021086","source":"ASCE","title":"Modeling PFAS Removal Using Granular Activated Carbon for Full-Scale System Design","volume":"148","author":[{"family":"Burkhardt","given":"Jonathan"},{"family":"Burns","given":"Nick"},{"family":"Mobley","given":"Dustin"},{"family":"Pressman","given":"Jonathan G."},{"family":"Magnuson","given":"Matthew L."},{"family":"Speth","given":"Thomas F."}],"issued":{"date-parts":[["2022",3,1]]}}}],"schema":"https://github.com/citation-style-language/schema/raw/master/csl-citation.json"} </w:instrText>
      </w:r>
      <w:r w:rsidR="00404B56" w:rsidRPr="00090098">
        <w:rPr>
          <w:b/>
          <w:bCs/>
          <w:i w:val="0"/>
          <w:iCs w:val="0"/>
        </w:rPr>
        <w:fldChar w:fldCharType="separate"/>
      </w:r>
      <w:r w:rsidR="00404B56" w:rsidRPr="00090098">
        <w:rPr>
          <w:rFonts w:cs="Arial"/>
          <w:b/>
          <w:bCs/>
          <w:i w:val="0"/>
          <w:iCs w:val="0"/>
        </w:rPr>
        <w:t>Burkhardt et al., 2022</w:t>
      </w:r>
      <w:r w:rsidR="00404B56" w:rsidRPr="00090098">
        <w:rPr>
          <w:b/>
          <w:bCs/>
          <w:i w:val="0"/>
          <w:iCs w:val="0"/>
        </w:rPr>
        <w:fldChar w:fldCharType="end"/>
      </w:r>
      <w:r w:rsidR="00191CD2">
        <w:rPr>
          <w:b/>
          <w:bCs/>
          <w:i w:val="0"/>
          <w:iCs w:val="0"/>
        </w:rPr>
        <w:t>,</w:t>
      </w:r>
      <w:r w:rsidR="009D3975" w:rsidRPr="00404B56">
        <w:rPr>
          <w:b/>
          <w:bCs/>
          <w:i w:val="0"/>
          <w:iCs w:val="0"/>
        </w:rPr>
        <w:t xml:space="preserve"> (b) </w:t>
      </w:r>
      <w:r w:rsidR="0054347E" w:rsidRPr="00404B56">
        <w:rPr>
          <w:b/>
          <w:bCs/>
          <w:i w:val="0"/>
          <w:iCs w:val="0"/>
        </w:rPr>
        <w:t>replication</w:t>
      </w:r>
      <w:r w:rsidR="00F60723" w:rsidRPr="00404B56">
        <w:rPr>
          <w:b/>
          <w:bCs/>
          <w:i w:val="0"/>
          <w:iCs w:val="0"/>
        </w:rPr>
        <w:t xml:space="preserve"> in </w:t>
      </w:r>
      <w:r w:rsidR="00B2400B">
        <w:rPr>
          <w:b/>
          <w:bCs/>
          <w:i w:val="0"/>
          <w:iCs w:val="0"/>
        </w:rPr>
        <w:t>P</w:t>
      </w:r>
      <w:r w:rsidR="00F60723" w:rsidRPr="00404B56">
        <w:rPr>
          <w:b/>
          <w:bCs/>
          <w:i w:val="0"/>
          <w:iCs w:val="0"/>
        </w:rPr>
        <w:t>ython</w:t>
      </w:r>
    </w:p>
    <w:p w14:paraId="71FC2393" w14:textId="0F01A53D" w:rsidR="00A72B17" w:rsidRDefault="00A72B17" w:rsidP="00A72B17">
      <w:pPr>
        <w:pStyle w:val="Kop3"/>
      </w:pPr>
      <w:r>
        <w:t>Estimation of isotherm parameters</w:t>
      </w:r>
    </w:p>
    <w:p w14:paraId="5A1D35E5" w14:textId="72EB8DDA" w:rsidR="00D03922" w:rsidRDefault="00A72B17" w:rsidP="00B45FFE">
      <w:pPr>
        <w:jc w:val="both"/>
      </w:pPr>
      <w:r>
        <w:t xml:space="preserve">Originally, the purpose using the PSDM model in the case of </w:t>
      </w:r>
      <w:r w:rsidR="00D65140" w:rsidRPr="00D65140">
        <w:rPr>
          <w:b/>
          <w:bCs/>
        </w:rPr>
        <w:fldChar w:fldCharType="begin"/>
      </w:r>
      <w:r w:rsidR="00D65140" w:rsidRPr="00D65140">
        <w:rPr>
          <w:b/>
          <w:bCs/>
        </w:rPr>
        <w:instrText xml:space="preserve"> REF _Ref164952649 \h  \* MERGEFORMAT </w:instrText>
      </w:r>
      <w:r w:rsidR="00D65140" w:rsidRPr="00D65140">
        <w:rPr>
          <w:b/>
          <w:bCs/>
        </w:rPr>
      </w:r>
      <w:r w:rsidR="00D65140" w:rsidRPr="00D65140">
        <w:rPr>
          <w:b/>
          <w:bCs/>
        </w:rPr>
        <w:fldChar w:fldCharType="separate"/>
      </w:r>
      <w:r w:rsidR="00221AAC" w:rsidRPr="00404B56">
        <w:rPr>
          <w:b/>
          <w:bCs/>
        </w:rPr>
        <w:t xml:space="preserve">Figure </w:t>
      </w:r>
      <w:r w:rsidR="00221AAC" w:rsidRPr="00221AAC">
        <w:rPr>
          <w:b/>
          <w:bCs/>
          <w:noProof/>
        </w:rPr>
        <w:t>25</w:t>
      </w:r>
      <w:r w:rsidR="00D65140" w:rsidRPr="00D65140">
        <w:rPr>
          <w:b/>
          <w:bCs/>
        </w:rPr>
        <w:fldChar w:fldCharType="end"/>
      </w:r>
      <w:r w:rsidR="00D65140" w:rsidRPr="00D65140">
        <w:rPr>
          <w:b/>
          <w:bCs/>
        </w:rPr>
        <w:t>(a)</w:t>
      </w:r>
      <w:r w:rsidR="00D65140">
        <w:t xml:space="preserve"> was to estimate the</w:t>
      </w:r>
      <w:r w:rsidR="007D356E">
        <w:t xml:space="preserve"> Freundlich</w:t>
      </w:r>
      <w:r w:rsidR="00D65140">
        <w:t xml:space="preserve"> isotherm parameters</w:t>
      </w:r>
      <w:r w:rsidR="007D356E">
        <w:t xml:space="preserve"> K and 1/n</w:t>
      </w:r>
      <w:r w:rsidR="00D65140">
        <w:t xml:space="preserve"> through the automated fitting tool.</w:t>
      </w:r>
      <w:r w:rsidR="003E14B1">
        <w:t xml:space="preserve"> To do so, experimental influent and effluent data was fed to the model by the researchers.</w:t>
      </w:r>
      <w:r w:rsidR="006341B5">
        <w:t xml:space="preserve"> For the thesis, the same tool </w:t>
      </w:r>
      <w:r w:rsidR="00976248">
        <w:t>was</w:t>
      </w:r>
      <w:r w:rsidR="006341B5">
        <w:t xml:space="preserve"> also applied</w:t>
      </w:r>
      <w:r w:rsidR="00EE7B0D">
        <w:t xml:space="preserve"> by hiding</w:t>
      </w:r>
      <w:r w:rsidR="000C403B">
        <w:t xml:space="preserve"> isotherm parameters K and 1/n and </w:t>
      </w:r>
      <w:r w:rsidR="00AD70B4">
        <w:t>introducing the effluent experimental dataset.</w:t>
      </w:r>
      <w:r w:rsidR="00CE1337">
        <w:t xml:space="preserve"> Estimation of </w:t>
      </w:r>
      <w:r w:rsidR="00D03922">
        <w:t xml:space="preserve">the isotherm parameters by the automated fitting tool can be seen in </w:t>
      </w:r>
      <w:r w:rsidR="00105D84" w:rsidRPr="00105D84">
        <w:rPr>
          <w:b/>
          <w:bCs/>
        </w:rPr>
        <w:fldChar w:fldCharType="begin"/>
      </w:r>
      <w:r w:rsidR="00105D84" w:rsidRPr="00105D84">
        <w:rPr>
          <w:b/>
          <w:bCs/>
        </w:rPr>
        <w:instrText xml:space="preserve"> REF _Ref164956673 \h  \* MERGEFORMAT </w:instrText>
      </w:r>
      <w:r w:rsidR="00105D84" w:rsidRPr="00105D84">
        <w:rPr>
          <w:b/>
          <w:bCs/>
        </w:rPr>
      </w:r>
      <w:r w:rsidR="00105D84" w:rsidRPr="00105D84">
        <w:rPr>
          <w:b/>
          <w:bCs/>
        </w:rPr>
        <w:fldChar w:fldCharType="separate"/>
      </w:r>
      <w:r w:rsidR="00221AAC" w:rsidRPr="00AE0239">
        <w:rPr>
          <w:b/>
          <w:bCs/>
        </w:rPr>
        <w:t xml:space="preserve">Figure </w:t>
      </w:r>
      <w:r w:rsidR="00221AAC" w:rsidRPr="00221AAC">
        <w:rPr>
          <w:b/>
          <w:bCs/>
          <w:noProof/>
        </w:rPr>
        <w:t>26</w:t>
      </w:r>
      <w:r w:rsidR="00105D84" w:rsidRPr="00105D84">
        <w:rPr>
          <w:b/>
          <w:bCs/>
        </w:rPr>
        <w:fldChar w:fldCharType="end"/>
      </w:r>
      <w:r w:rsidR="00D03922">
        <w:t xml:space="preserve">. </w:t>
      </w:r>
      <w:r w:rsidR="00F67CFF">
        <w:t xml:space="preserve">It can be concluded that, next to the BTC estimation, estimation of equilibrium parameters </w:t>
      </w:r>
      <w:r w:rsidR="00105D84">
        <w:t>was</w:t>
      </w:r>
      <w:r w:rsidR="00F67CFF">
        <w:t xml:space="preserve"> also functioning </w:t>
      </w:r>
      <w:r w:rsidR="00446C1E">
        <w:t>very well. The</w:t>
      </w:r>
      <w:r w:rsidR="00A15F0C">
        <w:t xml:space="preserve"> predicted</w:t>
      </w:r>
      <w:r w:rsidR="00446C1E">
        <w:t xml:space="preserve"> isotherm parameters </w:t>
      </w:r>
      <w:r w:rsidR="00105D84">
        <w:t>were</w:t>
      </w:r>
      <w:r w:rsidR="00446C1E">
        <w:t xml:space="preserve"> close to the ones estimated by the research paper</w:t>
      </w:r>
      <w:r w:rsidR="00105D84">
        <w:t xml:space="preserve">. The red line is the </w:t>
      </w:r>
      <w:r w:rsidR="00A13DF5">
        <w:t xml:space="preserve">best fit, which was found by 23x executing the </w:t>
      </w:r>
      <w:r w:rsidR="00BB4707" w:rsidRPr="00BB4707">
        <w:rPr>
          <w:i/>
          <w:iCs/>
        </w:rPr>
        <w:t>run_psdm_kfit</w:t>
      </w:r>
      <w:r w:rsidR="00BB4707">
        <w:t xml:space="preserve"> function. The amount </w:t>
      </w:r>
      <w:r w:rsidR="00AE26A1">
        <w:t xml:space="preserve">was counted by </w:t>
      </w:r>
      <w:r w:rsidR="0074072A">
        <w:t>defining</w:t>
      </w:r>
      <w:r w:rsidR="00AE26A1">
        <w:t xml:space="preserve"> a new parameter </w:t>
      </w:r>
      <w:r w:rsidR="0074072A" w:rsidRPr="00E9439F">
        <w:rPr>
          <w:i/>
          <w:iCs/>
        </w:rPr>
        <w:t>psdm_teller</w:t>
      </w:r>
      <w:r w:rsidR="0074072A">
        <w:t xml:space="preserve"> </w:t>
      </w:r>
      <w:r w:rsidR="00E9439F">
        <w:t>that counted the number of runs.</w:t>
      </w:r>
      <w:r w:rsidR="00D03922">
        <w:br w:type="page"/>
      </w:r>
    </w:p>
    <w:p w14:paraId="3B0214DC" w14:textId="77777777" w:rsidR="00440332" w:rsidRDefault="00440332" w:rsidP="00440332">
      <w:pPr>
        <w:keepNext/>
        <w:jc w:val="center"/>
      </w:pPr>
      <w:r w:rsidRPr="00440332">
        <w:rPr>
          <w:noProof/>
        </w:rPr>
        <w:lastRenderedPageBreak/>
        <w:drawing>
          <wp:inline distT="0" distB="0" distL="0" distR="0" wp14:anchorId="148B83DB" wp14:editId="67359265">
            <wp:extent cx="3547872" cy="3069184"/>
            <wp:effectExtent l="0" t="0" r="0" b="0"/>
            <wp:docPr id="57497774" name="Picture 8" descr="A graph with green and red lines&#10;&#10;Description automatically generated">
              <a:extLst xmlns:a="http://schemas.openxmlformats.org/drawingml/2006/main">
                <a:ext uri="{FF2B5EF4-FFF2-40B4-BE49-F238E27FC236}">
                  <a16:creationId xmlns:a16="http://schemas.microsoft.com/office/drawing/2014/main" id="{DB3E0A10-244E-0E07-335F-9D09832B69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97774" name="Picture 8" descr="A graph with green and red lines&#10;&#10;Description automatically generated">
                      <a:extLst>
                        <a:ext uri="{FF2B5EF4-FFF2-40B4-BE49-F238E27FC236}">
                          <a16:creationId xmlns:a16="http://schemas.microsoft.com/office/drawing/2014/main" id="{DB3E0A10-244E-0E07-335F-9D09832B69ED}"/>
                        </a:ext>
                      </a:extLst>
                    </pic:cNvPr>
                    <pic:cNvPicPr>
                      <a:picLocks noChangeAspect="1"/>
                    </pic:cNvPicPr>
                  </pic:nvPicPr>
                  <pic:blipFill>
                    <a:blip r:embed="rId49"/>
                    <a:stretch>
                      <a:fillRect/>
                    </a:stretch>
                  </pic:blipFill>
                  <pic:spPr>
                    <a:xfrm>
                      <a:off x="0" y="0"/>
                      <a:ext cx="3557164" cy="3077223"/>
                    </a:xfrm>
                    <a:prstGeom prst="rect">
                      <a:avLst/>
                    </a:prstGeom>
                  </pic:spPr>
                </pic:pic>
              </a:graphicData>
            </a:graphic>
          </wp:inline>
        </w:drawing>
      </w:r>
    </w:p>
    <w:p w14:paraId="58C1B3A5" w14:textId="5595F0AB" w:rsidR="00D03922" w:rsidRPr="00AE0239" w:rsidRDefault="00440332" w:rsidP="00440332">
      <w:pPr>
        <w:pStyle w:val="Bijschrift"/>
        <w:jc w:val="center"/>
        <w:rPr>
          <w:b/>
          <w:bCs/>
          <w:i w:val="0"/>
          <w:iCs w:val="0"/>
        </w:rPr>
      </w:pPr>
      <w:bookmarkStart w:id="123" w:name="_Ref164956673"/>
      <w:r w:rsidRPr="00AE0239">
        <w:rPr>
          <w:b/>
          <w:bCs/>
          <w:i w:val="0"/>
          <w:iCs w:val="0"/>
        </w:rPr>
        <w:t xml:space="preserve">Figure </w:t>
      </w:r>
      <w:r w:rsidRPr="00AE0239">
        <w:rPr>
          <w:b/>
          <w:bCs/>
          <w:i w:val="0"/>
          <w:iCs w:val="0"/>
        </w:rPr>
        <w:fldChar w:fldCharType="begin"/>
      </w:r>
      <w:r w:rsidRPr="00AE0239">
        <w:rPr>
          <w:b/>
          <w:bCs/>
          <w:i w:val="0"/>
          <w:iCs w:val="0"/>
        </w:rPr>
        <w:instrText xml:space="preserve"> SEQ Figure \* ARABIC </w:instrText>
      </w:r>
      <w:r w:rsidRPr="00AE0239">
        <w:rPr>
          <w:b/>
          <w:bCs/>
          <w:i w:val="0"/>
          <w:iCs w:val="0"/>
        </w:rPr>
        <w:fldChar w:fldCharType="separate"/>
      </w:r>
      <w:r w:rsidR="00221AAC">
        <w:rPr>
          <w:b/>
          <w:bCs/>
          <w:i w:val="0"/>
          <w:iCs w:val="0"/>
          <w:noProof/>
        </w:rPr>
        <w:t>26</w:t>
      </w:r>
      <w:r w:rsidRPr="00AE0239">
        <w:rPr>
          <w:b/>
          <w:bCs/>
          <w:i w:val="0"/>
          <w:iCs w:val="0"/>
        </w:rPr>
        <w:fldChar w:fldCharType="end"/>
      </w:r>
      <w:bookmarkEnd w:id="123"/>
      <w:r w:rsidRPr="00AE0239">
        <w:rPr>
          <w:b/>
          <w:bCs/>
          <w:i w:val="0"/>
          <w:iCs w:val="0"/>
        </w:rPr>
        <w:t xml:space="preserve"> Equilibrium parameters prediction by automated fitting tool of the PSDM model by USEPA</w:t>
      </w:r>
      <w:r w:rsidR="00105D84">
        <w:rPr>
          <w:b/>
          <w:bCs/>
          <w:i w:val="0"/>
          <w:iCs w:val="0"/>
        </w:rPr>
        <w:t>.</w:t>
      </w:r>
      <w:r w:rsidR="00AE0239" w:rsidRPr="00AE0239">
        <w:rPr>
          <w:b/>
          <w:bCs/>
          <w:i w:val="0"/>
          <w:iCs w:val="0"/>
        </w:rPr>
        <w:br/>
      </w:r>
      <w:r w:rsidR="00AE0239" w:rsidRPr="00312CE0">
        <w:rPr>
          <w:b/>
          <w:bCs/>
          <w:i w:val="0"/>
          <w:iCs w:val="0"/>
        </w:rPr>
        <w:fldChar w:fldCharType="begin"/>
      </w:r>
      <w:r w:rsidR="00494768" w:rsidRPr="00312CE0">
        <w:rPr>
          <w:b/>
          <w:bCs/>
          <w:i w:val="0"/>
          <w:iCs w:val="0"/>
        </w:rPr>
        <w:instrText xml:space="preserve"> ADDIN ZOTERO_ITEM CSL_CITATION {"citationID":"1Ge15yf3","properties":{"formattedCitation":"(J.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AE0239" w:rsidRPr="00312CE0">
        <w:rPr>
          <w:b/>
          <w:bCs/>
          <w:i w:val="0"/>
          <w:iCs w:val="0"/>
        </w:rPr>
        <w:fldChar w:fldCharType="separate"/>
      </w:r>
      <w:r w:rsidR="00494768" w:rsidRPr="00312CE0">
        <w:rPr>
          <w:rFonts w:cs="Arial"/>
          <w:b/>
          <w:bCs/>
          <w:i w:val="0"/>
          <w:iCs w:val="0"/>
        </w:rPr>
        <w:t>(J. Burkhardt, 2020)</w:t>
      </w:r>
      <w:r w:rsidR="00AE0239" w:rsidRPr="00312CE0">
        <w:rPr>
          <w:b/>
          <w:bCs/>
          <w:i w:val="0"/>
          <w:iCs w:val="0"/>
        </w:rPr>
        <w:fldChar w:fldCharType="end"/>
      </w:r>
    </w:p>
    <w:p w14:paraId="67FBBCFD" w14:textId="57CAF139" w:rsidR="00A72B17" w:rsidRDefault="006A7906" w:rsidP="0076448C">
      <w:pPr>
        <w:pStyle w:val="Kop2"/>
      </w:pPr>
      <w:bookmarkStart w:id="124" w:name="_Toc167884306"/>
      <w:r>
        <w:t>USEPA fouling approach</w:t>
      </w:r>
      <w:bookmarkEnd w:id="124"/>
    </w:p>
    <w:p w14:paraId="0A9D004A" w14:textId="4B8207A9" w:rsidR="006A7906" w:rsidRDefault="00B445DD" w:rsidP="00D65140">
      <w:pPr>
        <w:jc w:val="both"/>
      </w:pPr>
      <w:r>
        <w:t xml:space="preserve">There are many </w:t>
      </w:r>
      <w:r w:rsidR="00F2713D">
        <w:t>problems that</w:t>
      </w:r>
      <w:r w:rsidR="009277E8">
        <w:t xml:space="preserve"> can cause</w:t>
      </w:r>
      <w:r w:rsidR="00F2713D">
        <w:t xml:space="preserve"> a lower capacity of the carbon</w:t>
      </w:r>
      <w:r w:rsidR="006E7239">
        <w:t>, from which the effect</w:t>
      </w:r>
      <w:r w:rsidR="00BB357E">
        <w:t>s</w:t>
      </w:r>
      <w:r w:rsidR="006E7239">
        <w:t xml:space="preserve"> of NOM ha</w:t>
      </w:r>
      <w:r w:rsidR="00BB357E">
        <w:t>ve</w:t>
      </w:r>
      <w:r w:rsidR="006E7239">
        <w:t xml:space="preserve"> been </w:t>
      </w:r>
      <w:r w:rsidR="001118A1">
        <w:t>found to be the most important</w:t>
      </w:r>
      <w:r w:rsidR="00F2713D">
        <w:t xml:space="preserve"> </w:t>
      </w:r>
      <w:r w:rsidR="00630C4F">
        <w:fldChar w:fldCharType="begin"/>
      </w:r>
      <w:r w:rsidR="00630C4F">
        <w:instrText xml:space="preserve"> ADDIN ZOTERO_ITEM CSL_CITATION {"citationID":"8hxdMVYu","properties":{"formattedCitation":"(Magnuson &amp; Speth, 2005)","plainCitation":"(Magnuson &amp; Speth, 2005)","noteIndex":0},"citationItems":[{"id":173,"uris":["http://zotero.org/users/local/h6YJVYLe/items/SRINA3JL"],"itemData":{"id":173,"type":"article-journal","container-title":"Environmental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630C4F">
        <w:fldChar w:fldCharType="separate"/>
      </w:r>
      <w:r w:rsidR="00630C4F" w:rsidRPr="00630C4F">
        <w:rPr>
          <w:rFonts w:cs="Arial"/>
        </w:rPr>
        <w:t>(Magnuson &amp; Speth, 2005)</w:t>
      </w:r>
      <w:r w:rsidR="00630C4F">
        <w:fldChar w:fldCharType="end"/>
      </w:r>
      <w:r w:rsidR="00630C4F">
        <w:t>:</w:t>
      </w:r>
    </w:p>
    <w:p w14:paraId="19C52BC2" w14:textId="77777777" w:rsidR="006A5132" w:rsidRDefault="006A5132" w:rsidP="00D65140">
      <w:pPr>
        <w:jc w:val="both"/>
      </w:pPr>
    </w:p>
    <w:p w14:paraId="0C18D922" w14:textId="68851AEE" w:rsidR="00630C4F" w:rsidRDefault="00F33F3C" w:rsidP="00630C4F">
      <w:pPr>
        <w:pStyle w:val="Lijstalinea"/>
        <w:numPr>
          <w:ilvl w:val="0"/>
          <w:numId w:val="41"/>
        </w:numPr>
        <w:jc w:val="both"/>
      </w:pPr>
      <w:r>
        <w:t>Competition for adsorption sites from other contaminants</w:t>
      </w:r>
    </w:p>
    <w:p w14:paraId="6A6E14DB" w14:textId="246F0B41" w:rsidR="00F33F3C" w:rsidRDefault="00F33F3C" w:rsidP="00630C4F">
      <w:pPr>
        <w:pStyle w:val="Lijstalinea"/>
        <w:numPr>
          <w:ilvl w:val="0"/>
          <w:numId w:val="41"/>
        </w:numPr>
        <w:jc w:val="both"/>
      </w:pPr>
      <w:r>
        <w:t>Competition from background natural organic matter (NOM)</w:t>
      </w:r>
    </w:p>
    <w:p w14:paraId="148ADA2A" w14:textId="4524B30D" w:rsidR="00F33F3C" w:rsidRDefault="00F33F3C" w:rsidP="00630C4F">
      <w:pPr>
        <w:pStyle w:val="Lijstalinea"/>
        <w:numPr>
          <w:ilvl w:val="0"/>
          <w:numId w:val="41"/>
        </w:numPr>
        <w:jc w:val="both"/>
      </w:pPr>
      <w:r w:rsidRPr="00E96BD1">
        <w:t>Preloading</w:t>
      </w:r>
      <w:r>
        <w:t xml:space="preserve"> of NOM</w:t>
      </w:r>
      <w:r w:rsidR="00795176">
        <w:t xml:space="preserve"> onto AC</w:t>
      </w:r>
    </w:p>
    <w:p w14:paraId="12E9F428" w14:textId="2D6771F8" w:rsidR="00795176" w:rsidRDefault="00795176" w:rsidP="00630C4F">
      <w:pPr>
        <w:pStyle w:val="Lijstalinea"/>
        <w:numPr>
          <w:ilvl w:val="0"/>
          <w:numId w:val="41"/>
        </w:numPr>
        <w:jc w:val="both"/>
      </w:pPr>
      <w:r>
        <w:t xml:space="preserve">Other: </w:t>
      </w:r>
      <w:r w:rsidR="00147DB1">
        <w:t>temperature</w:t>
      </w:r>
      <w:r>
        <w:t>, pH, low MP concentration leading to desorption</w:t>
      </w:r>
      <w:r w:rsidR="00E973A0">
        <w:t>…</w:t>
      </w:r>
    </w:p>
    <w:p w14:paraId="1001211B" w14:textId="77777777" w:rsidR="006A5132" w:rsidRDefault="006A5132" w:rsidP="006A5132">
      <w:pPr>
        <w:jc w:val="both"/>
      </w:pPr>
    </w:p>
    <w:p w14:paraId="1B3C063D" w14:textId="6E2B12F3" w:rsidR="00630C4F" w:rsidRDefault="006A5132" w:rsidP="00D65140">
      <w:pPr>
        <w:jc w:val="both"/>
        <w:rPr>
          <w:rFonts w:eastAsiaTheme="minorEastAsia"/>
        </w:rPr>
      </w:pPr>
      <w:r>
        <w:t xml:space="preserve">The USEPA fouling approach </w:t>
      </w:r>
      <w:r w:rsidR="00A03035">
        <w:t xml:space="preserve">is based on the study of </w:t>
      </w:r>
      <w:r w:rsidR="00A03035">
        <w:fldChar w:fldCharType="begin"/>
      </w:r>
      <w:r w:rsidR="0056481C">
        <w:instrText xml:space="preserve"> ADDIN ZOTERO_ITEM CSL_CITATION {"citationID":"vUHCxORm","properties":{"formattedCitation":"(Magnuson &amp; Speth, 2005)","plainCitation":"(Magnuson &amp; Speth, 2005)","dontUpdate":true,"noteIndex":0},"citationItems":[{"id":173,"uris":["http://zotero.org/users/local/h6YJVYLe/items/SRINA3JL"],"itemData":{"id":173,"type":"article-journal","container-title":"Environmental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A03035">
        <w:fldChar w:fldCharType="separate"/>
      </w:r>
      <w:r w:rsidR="00A03035" w:rsidRPr="00A03035">
        <w:rPr>
          <w:rFonts w:cs="Arial"/>
        </w:rPr>
        <w:t>Magnuson &amp; Speth, 2005</w:t>
      </w:r>
      <w:r w:rsidR="00A03035">
        <w:fldChar w:fldCharType="end"/>
      </w:r>
      <w:r w:rsidR="00A03035">
        <w:t xml:space="preserve">, </w:t>
      </w:r>
      <w:r w:rsidR="005B4006">
        <w:t>where</w:t>
      </w:r>
      <w:r w:rsidR="0018261D">
        <w:t xml:space="preserve"> </w:t>
      </w:r>
      <w:r w:rsidR="00963A2C">
        <w:t>fouling</w:t>
      </w:r>
      <w:r w:rsidR="0018261D">
        <w:t xml:space="preserve"> is mathematically described </w:t>
      </w:r>
      <w:r w:rsidR="00F97113">
        <w:t>with</w:t>
      </w:r>
      <w:r w:rsidR="005B4006">
        <w:t xml:space="preserve"> </w:t>
      </w:r>
      <w:r w:rsidR="005B4006" w:rsidRPr="00E96BD1">
        <w:t>preloading</w:t>
      </w:r>
      <w:r w:rsidR="005B4006">
        <w:t xml:space="preserve"> by NOM</w:t>
      </w:r>
      <w:r w:rsidR="00B1041C">
        <w:t xml:space="preserve">. </w:t>
      </w:r>
      <w:r w:rsidR="005B3AC4">
        <w:t xml:space="preserve">GAC capacity is </w:t>
      </w:r>
      <w:r w:rsidR="00F97113">
        <w:t>reduced</w:t>
      </w:r>
      <w:r w:rsidR="005B3AC4">
        <w:t xml:space="preserve"> over time </w:t>
      </w:r>
      <w:r w:rsidR="00476AB0">
        <w:t>due to an increase</w:t>
      </w:r>
      <w:r w:rsidR="00F97113">
        <w:t>d</w:t>
      </w:r>
      <w:r w:rsidR="00476AB0">
        <w:t xml:space="preserve"> preloading.</w:t>
      </w:r>
      <w:r w:rsidR="00507F9A">
        <w:t xml:space="preserve"> Fresh carbon is initially </w:t>
      </w:r>
      <w:r w:rsidR="00FC0CC8">
        <w:t>organic-free</w:t>
      </w:r>
      <w:r w:rsidR="00507F9A">
        <w:t>, but its capacity reduces as more NOM accumulates.</w:t>
      </w:r>
      <w:r w:rsidR="000F091C">
        <w:t xml:space="preserve"> As mentioned in </w:t>
      </w:r>
      <w:r w:rsidR="000F091C" w:rsidRPr="00744CE6">
        <w:rPr>
          <w:b/>
          <w:bCs/>
        </w:rPr>
        <w:t xml:space="preserve">section </w:t>
      </w:r>
      <w:r w:rsidR="000F091C" w:rsidRPr="00744CE6">
        <w:rPr>
          <w:b/>
          <w:bCs/>
        </w:rPr>
        <w:fldChar w:fldCharType="begin"/>
      </w:r>
      <w:r w:rsidR="000F091C" w:rsidRPr="00744CE6">
        <w:rPr>
          <w:b/>
          <w:bCs/>
        </w:rPr>
        <w:instrText xml:space="preserve"> REF _Ref165014829 \r \h </w:instrText>
      </w:r>
      <w:r w:rsidR="00744CE6">
        <w:rPr>
          <w:b/>
          <w:bCs/>
        </w:rPr>
        <w:instrText xml:space="preserve"> \* MERGEFORMAT </w:instrText>
      </w:r>
      <w:r w:rsidR="000F091C" w:rsidRPr="00744CE6">
        <w:rPr>
          <w:b/>
          <w:bCs/>
        </w:rPr>
      </w:r>
      <w:r w:rsidR="000F091C" w:rsidRPr="00744CE6">
        <w:rPr>
          <w:b/>
          <w:bCs/>
        </w:rPr>
        <w:fldChar w:fldCharType="separate"/>
      </w:r>
      <w:r w:rsidR="00221AAC">
        <w:rPr>
          <w:b/>
          <w:bCs/>
        </w:rPr>
        <w:t>2.3.1</w:t>
      </w:r>
      <w:r w:rsidR="000F091C" w:rsidRPr="00744CE6">
        <w:rPr>
          <w:b/>
          <w:bCs/>
        </w:rPr>
        <w:fldChar w:fldCharType="end"/>
      </w:r>
      <w:r w:rsidR="00744CE6">
        <w:t xml:space="preserve">, the Freundlich </w:t>
      </w:r>
      <w:r w:rsidR="00B93F73">
        <w:t>K</w:t>
      </w:r>
      <w:r w:rsidR="00B93F73" w:rsidRPr="00B93F73">
        <w:rPr>
          <w:vertAlign w:val="subscript"/>
        </w:rPr>
        <w:t>F</w:t>
      </w:r>
      <w:r w:rsidR="00744CE6" w:rsidRPr="007C69CE">
        <w:rPr>
          <w:rFonts w:eastAsiaTheme="minorEastAsia"/>
        </w:rPr>
        <w:t xml:space="preserve"> is a constant for a given sorbate related to the sorption capacity</w:t>
      </w:r>
      <w:r w:rsidR="00744CE6">
        <w:rPr>
          <w:rFonts w:eastAsiaTheme="minorEastAsia"/>
        </w:rPr>
        <w:t>.</w:t>
      </w:r>
      <w:r w:rsidR="00EF19FF">
        <w:rPr>
          <w:rFonts w:eastAsiaTheme="minorEastAsia"/>
        </w:rPr>
        <w:t xml:space="preserve"> The idea </w:t>
      </w:r>
      <w:r w:rsidR="00A72DBD">
        <w:rPr>
          <w:rFonts w:eastAsiaTheme="minorEastAsia"/>
        </w:rPr>
        <w:t>of this fouling approach is</w:t>
      </w:r>
      <w:r w:rsidR="00605939">
        <w:rPr>
          <w:rFonts w:eastAsiaTheme="minorEastAsia"/>
        </w:rPr>
        <w:t xml:space="preserve"> </w:t>
      </w:r>
      <w:r w:rsidR="00A72DBD">
        <w:rPr>
          <w:rFonts w:eastAsiaTheme="minorEastAsia"/>
        </w:rPr>
        <w:t>to present a time dependent Freundlich</w:t>
      </w:r>
      <w:r w:rsidR="00865A2E">
        <w:rPr>
          <w:rFonts w:eastAsiaTheme="minorEastAsia"/>
        </w:rPr>
        <w:t xml:space="preserve"> K (K</w:t>
      </w:r>
      <w:r w:rsidR="00865A2E" w:rsidRPr="00B93F73">
        <w:rPr>
          <w:rFonts w:eastAsiaTheme="minorEastAsia"/>
          <w:vertAlign w:val="subscript"/>
        </w:rPr>
        <w:t>t</w:t>
      </w:r>
      <w:r w:rsidR="00865A2E">
        <w:rPr>
          <w:rFonts w:eastAsiaTheme="minorEastAsia"/>
        </w:rPr>
        <w:t>)</w:t>
      </w:r>
      <w:r w:rsidR="00605939">
        <w:rPr>
          <w:rFonts w:eastAsiaTheme="minorEastAsia"/>
        </w:rPr>
        <w:t>, as this parameter re</w:t>
      </w:r>
      <w:r w:rsidR="001D4EF1">
        <w:rPr>
          <w:rFonts w:eastAsiaTheme="minorEastAsia"/>
        </w:rPr>
        <w:t xml:space="preserve">gards </w:t>
      </w:r>
      <w:r w:rsidR="00605939">
        <w:rPr>
          <w:rFonts w:eastAsiaTheme="minorEastAsia"/>
        </w:rPr>
        <w:t>adsorption capacity</w:t>
      </w:r>
      <w:r w:rsidR="00865A2E">
        <w:rPr>
          <w:rFonts w:eastAsiaTheme="minorEastAsia"/>
        </w:rPr>
        <w:t xml:space="preserve">. The </w:t>
      </w:r>
      <w:r w:rsidR="00EB41E5">
        <w:rPr>
          <w:rFonts w:eastAsiaTheme="minorEastAsia"/>
        </w:rPr>
        <w:t>reduction</w:t>
      </w:r>
      <w:r w:rsidR="00FF48E0">
        <w:rPr>
          <w:rFonts w:eastAsiaTheme="minorEastAsia"/>
        </w:rPr>
        <w:t xml:space="preserve"> </w:t>
      </w:r>
      <w:r w:rsidR="0081248D">
        <w:rPr>
          <w:rFonts w:eastAsiaTheme="minorEastAsia"/>
        </w:rPr>
        <w:t xml:space="preserve">is empirically described in equation </w:t>
      </w:r>
      <w:r w:rsidR="004E142E" w:rsidRPr="004E142E">
        <w:rPr>
          <w:rFonts w:eastAsiaTheme="minorEastAsia"/>
          <w:b/>
          <w:bCs/>
        </w:rPr>
        <w:fldChar w:fldCharType="begin"/>
      </w:r>
      <w:r w:rsidR="004E142E" w:rsidRPr="004E142E">
        <w:rPr>
          <w:rFonts w:eastAsiaTheme="minorEastAsia"/>
          <w:b/>
          <w:bCs/>
        </w:rPr>
        <w:instrText xml:space="preserve"> REF _Ref165015779 \h  \* MERGEFORMAT </w:instrText>
      </w:r>
      <w:r w:rsidR="004E142E" w:rsidRPr="004E142E">
        <w:rPr>
          <w:rFonts w:eastAsiaTheme="minorEastAsia"/>
          <w:b/>
          <w:bCs/>
        </w:rPr>
      </w:r>
      <w:r w:rsidR="004E142E" w:rsidRPr="004E142E">
        <w:rPr>
          <w:rFonts w:eastAsiaTheme="minorEastAsia"/>
          <w:b/>
          <w:bCs/>
        </w:rPr>
        <w:fldChar w:fldCharType="separate"/>
      </w:r>
      <w:r w:rsidR="00221AAC" w:rsidRPr="004E142E">
        <w:rPr>
          <w:b/>
          <w:bCs/>
        </w:rPr>
        <w:t>(</w:t>
      </w:r>
      <w:r w:rsidR="00221AAC" w:rsidRPr="00221AAC">
        <w:rPr>
          <w:b/>
          <w:bCs/>
          <w:noProof/>
        </w:rPr>
        <w:t>25</w:t>
      </w:r>
      <w:r w:rsidR="00221AAC" w:rsidRPr="004E142E">
        <w:rPr>
          <w:b/>
          <w:bCs/>
        </w:rPr>
        <w:t>)</w:t>
      </w:r>
      <w:r w:rsidR="004E142E" w:rsidRPr="004E142E">
        <w:rPr>
          <w:rFonts w:eastAsiaTheme="minorEastAsia"/>
          <w:b/>
          <w:bCs/>
        </w:rPr>
        <w:fldChar w:fldCharType="end"/>
      </w:r>
      <w:r w:rsidR="0081248D">
        <w:rPr>
          <w:rFonts w:eastAsiaTheme="minorEastAsia"/>
        </w:rPr>
        <w:t xml:space="preserve">, where </w:t>
      </w:r>
      <w:r w:rsidR="00605939">
        <w:rPr>
          <w:rFonts w:eastAsiaTheme="minorEastAsia"/>
        </w:rPr>
        <w:t>K</w:t>
      </w:r>
      <w:r w:rsidR="00605939" w:rsidRPr="00605939">
        <w:rPr>
          <w:rFonts w:eastAsiaTheme="minorEastAsia"/>
          <w:vertAlign w:val="subscript"/>
        </w:rPr>
        <w:t>t</w:t>
      </w:r>
      <w:r w:rsidR="0081248D">
        <w:rPr>
          <w:rFonts w:eastAsiaTheme="minorEastAsia"/>
        </w:rPr>
        <w:t xml:space="preserve"> is divided by </w:t>
      </w:r>
      <w:r w:rsidR="00605939">
        <w:rPr>
          <w:rFonts w:eastAsiaTheme="minorEastAsia"/>
        </w:rPr>
        <w:t>K</w:t>
      </w:r>
      <w:r w:rsidR="00605939" w:rsidRPr="00605939">
        <w:rPr>
          <w:rFonts w:eastAsiaTheme="minorEastAsia"/>
          <w:vertAlign w:val="subscript"/>
        </w:rPr>
        <w:t>0</w:t>
      </w:r>
      <w:r w:rsidR="00B93F73">
        <w:rPr>
          <w:rFonts w:eastAsiaTheme="minorEastAsia"/>
        </w:rPr>
        <w:t xml:space="preserve"> </w:t>
      </w:r>
      <w:r w:rsidR="00BC2100">
        <w:rPr>
          <w:rFonts w:eastAsiaTheme="minorEastAsia"/>
        </w:rPr>
        <w:t>that represents</w:t>
      </w:r>
      <w:r w:rsidR="00B93F73">
        <w:rPr>
          <w:rFonts w:eastAsiaTheme="minorEastAsia"/>
        </w:rPr>
        <w:t xml:space="preserve"> organic-free water</w:t>
      </w:r>
      <w:r w:rsidR="00605939">
        <w:rPr>
          <w:rFonts w:eastAsiaTheme="minorEastAsia"/>
        </w:rPr>
        <w:t xml:space="preserve"> </w:t>
      </w:r>
      <w:r w:rsidR="00605939">
        <w:rPr>
          <w:rFonts w:eastAsiaTheme="minorEastAsia"/>
        </w:rPr>
        <w:fldChar w:fldCharType="begin"/>
      </w:r>
      <w:r w:rsidR="00605939">
        <w:rPr>
          <w:rFonts w:eastAsiaTheme="minorEastAsia"/>
        </w:rPr>
        <w:instrText xml:space="preserve"> ADDIN ZOTERO_ITEM CSL_CITATION {"citationID":"4NqDuvYJ","properties":{"formattedCitation":"(Magnuson &amp; Speth, 2005)","plainCitation":"(Magnuson &amp; Speth, 2005)","noteIndex":0},"citationItems":[{"id":173,"uris":["http://zotero.org/users/local/h6YJVYLe/items/SRINA3JL"],"itemData":{"id":173,"type":"article-journal","container-title":"Environmental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605939">
        <w:rPr>
          <w:rFonts w:eastAsiaTheme="minorEastAsia"/>
        </w:rPr>
        <w:fldChar w:fldCharType="separate"/>
      </w:r>
      <w:r w:rsidR="00605939" w:rsidRPr="00605939">
        <w:rPr>
          <w:rFonts w:cs="Arial"/>
        </w:rPr>
        <w:t>(Magnuson &amp; Speth, 2005)</w:t>
      </w:r>
      <w:r w:rsidR="00605939">
        <w:rPr>
          <w:rFonts w:eastAsiaTheme="minorEastAsia"/>
        </w:rPr>
        <w:fldChar w:fldCharType="end"/>
      </w:r>
      <w:r w:rsidR="00605939">
        <w:rPr>
          <w:rFonts w:eastAsiaTheme="minorEastAsia"/>
        </w:rPr>
        <w:t>.</w:t>
      </w:r>
    </w:p>
    <w:p w14:paraId="7A393EFC" w14:textId="77777777" w:rsidR="0034671F" w:rsidRDefault="0034671F" w:rsidP="00D65140">
      <w:pPr>
        <w:jc w:val="both"/>
        <w:rPr>
          <w:rFonts w:eastAsiaTheme="minorEastAsia"/>
        </w:rPr>
      </w:pPr>
    </w:p>
    <w:p w14:paraId="0024A96F" w14:textId="0B7E582C" w:rsidR="0034671F" w:rsidRDefault="00000000" w:rsidP="00D65140">
      <w:pPr>
        <w:jc w:val="both"/>
      </w:pPr>
      <m:oMathPara>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TCE</m:t>
              </m:r>
            </m:sub>
          </m:sSub>
          <m:r>
            <w:rPr>
              <w:rFonts w:ascii="Cambria Math" w:hAnsi="Cambria Math"/>
            </w:rPr>
            <m:t>=0.01*</m:t>
          </m:r>
          <m:d>
            <m:dPr>
              <m:begChr m:val="["/>
              <m:endChr m:val="]"/>
              <m:ctrlPr>
                <w:rPr>
                  <w:rFonts w:ascii="Cambria Math" w:hAnsi="Cambria Math"/>
                  <w:i/>
                </w:rPr>
              </m:ctrlPr>
            </m:dPr>
            <m:e>
              <m:r>
                <w:rPr>
                  <w:rFonts w:ascii="Cambria Math" w:hAnsi="Cambria Math"/>
                </w:rPr>
                <m:t>rk1-rk2*t+rk3*</m:t>
              </m:r>
              <m:r>
                <m:rPr>
                  <m:sty m:val="p"/>
                </m:rPr>
                <w:rPr>
                  <w:rFonts w:ascii="Cambria Math" w:hAnsi="Cambria Math"/>
                </w:rPr>
                <m:t>exp⁡</m:t>
              </m:r>
              <m:r>
                <w:rPr>
                  <w:rFonts w:ascii="Cambria Math" w:hAnsi="Cambria Math"/>
                </w:rPr>
                <m:t>(-rk4*t)</m:t>
              </m:r>
            </m:e>
          </m:d>
        </m:oMath>
      </m:oMathPara>
    </w:p>
    <w:p w14:paraId="371A32F3" w14:textId="525333B9" w:rsidR="006A7906" w:rsidRDefault="004E142E" w:rsidP="004E142E">
      <w:pPr>
        <w:pStyle w:val="Bijschrift"/>
        <w:jc w:val="right"/>
        <w:rPr>
          <w:b/>
          <w:bCs/>
          <w:i w:val="0"/>
          <w:iCs w:val="0"/>
        </w:rPr>
      </w:pPr>
      <w:bookmarkStart w:id="125" w:name="_Ref165015779"/>
      <w:r w:rsidRPr="004E142E">
        <w:rPr>
          <w:b/>
          <w:bCs/>
          <w:i w:val="0"/>
          <w:iCs w:val="0"/>
        </w:rPr>
        <w:t>(</w:t>
      </w:r>
      <w:r w:rsidRPr="004E142E">
        <w:rPr>
          <w:b/>
          <w:bCs/>
          <w:i w:val="0"/>
          <w:iCs w:val="0"/>
        </w:rPr>
        <w:fldChar w:fldCharType="begin"/>
      </w:r>
      <w:r w:rsidRPr="004E142E">
        <w:rPr>
          <w:b/>
          <w:bCs/>
          <w:i w:val="0"/>
          <w:iCs w:val="0"/>
        </w:rPr>
        <w:instrText xml:space="preserve"> SEQ ( \* ARABIC </w:instrText>
      </w:r>
      <w:r w:rsidRPr="004E142E">
        <w:rPr>
          <w:b/>
          <w:bCs/>
          <w:i w:val="0"/>
          <w:iCs w:val="0"/>
        </w:rPr>
        <w:fldChar w:fldCharType="separate"/>
      </w:r>
      <w:r w:rsidR="00221AAC">
        <w:rPr>
          <w:b/>
          <w:bCs/>
          <w:i w:val="0"/>
          <w:iCs w:val="0"/>
          <w:noProof/>
        </w:rPr>
        <w:t>25</w:t>
      </w:r>
      <w:r w:rsidRPr="004E142E">
        <w:rPr>
          <w:b/>
          <w:bCs/>
          <w:i w:val="0"/>
          <w:iCs w:val="0"/>
        </w:rPr>
        <w:fldChar w:fldCharType="end"/>
      </w:r>
      <w:r w:rsidRPr="004E142E">
        <w:rPr>
          <w:b/>
          <w:bCs/>
          <w:i w:val="0"/>
          <w:iCs w:val="0"/>
        </w:rPr>
        <w:t>)</w:t>
      </w:r>
      <w:bookmarkEnd w:id="125"/>
    </w:p>
    <w:p w14:paraId="5543B6D7" w14:textId="135CC019" w:rsidR="00B84901" w:rsidRDefault="006B25BF" w:rsidP="00AD31BB">
      <w:pPr>
        <w:jc w:val="both"/>
      </w:pPr>
      <w:r>
        <w:t xml:space="preserve">This </w:t>
      </w:r>
      <w:r w:rsidR="00A52A5D">
        <w:t>is</w:t>
      </w:r>
      <w:r>
        <w:t xml:space="preserve"> </w:t>
      </w:r>
      <w:r w:rsidR="008924FA">
        <w:t xml:space="preserve">empirically determined in a </w:t>
      </w:r>
      <w:r w:rsidR="00AD31BB">
        <w:t xml:space="preserve">preloaded </w:t>
      </w:r>
      <w:r w:rsidR="008924FA">
        <w:t>batch experiment for trichloroethylene</w:t>
      </w:r>
      <w:r w:rsidR="008E5665">
        <w:t xml:space="preserve"> at equilibrium</w:t>
      </w:r>
      <w:r w:rsidR="001370C9">
        <w:t xml:space="preserve"> and can be seen in</w:t>
      </w:r>
      <w:r w:rsidR="001370C9" w:rsidRPr="001370C9">
        <w:rPr>
          <w:b/>
          <w:bCs/>
        </w:rPr>
        <w:t xml:space="preserve"> </w:t>
      </w:r>
      <w:r w:rsidR="001370C9" w:rsidRPr="001370C9">
        <w:rPr>
          <w:b/>
          <w:bCs/>
        </w:rPr>
        <w:fldChar w:fldCharType="begin"/>
      </w:r>
      <w:r w:rsidR="001370C9" w:rsidRPr="001370C9">
        <w:rPr>
          <w:b/>
          <w:bCs/>
        </w:rPr>
        <w:instrText xml:space="preserve"> REF _Ref165022128 \h  \* MERGEFORMAT </w:instrText>
      </w:r>
      <w:r w:rsidR="001370C9" w:rsidRPr="001370C9">
        <w:rPr>
          <w:b/>
          <w:bCs/>
        </w:rPr>
      </w:r>
      <w:r w:rsidR="001370C9" w:rsidRPr="001370C9">
        <w:rPr>
          <w:b/>
          <w:bCs/>
        </w:rPr>
        <w:fldChar w:fldCharType="separate"/>
      </w:r>
      <w:r w:rsidR="00221AAC" w:rsidRPr="00692FE6">
        <w:rPr>
          <w:b/>
          <w:bCs/>
        </w:rPr>
        <w:t xml:space="preserve">Figure </w:t>
      </w:r>
      <w:r w:rsidR="00221AAC" w:rsidRPr="00221AAC">
        <w:rPr>
          <w:b/>
          <w:bCs/>
          <w:noProof/>
        </w:rPr>
        <w:t>27</w:t>
      </w:r>
      <w:r w:rsidR="001370C9" w:rsidRPr="001370C9">
        <w:rPr>
          <w:b/>
          <w:bCs/>
        </w:rPr>
        <w:fldChar w:fldCharType="end"/>
      </w:r>
      <w:r w:rsidR="008924FA">
        <w:t>.</w:t>
      </w:r>
      <w:r w:rsidR="00C916B7">
        <w:t xml:space="preserve"> Fouling is </w:t>
      </w:r>
      <w:r w:rsidR="00B84901">
        <w:t>s</w:t>
      </w:r>
      <w:r w:rsidR="00C916B7">
        <w:t>implified by</w:t>
      </w:r>
      <w:r w:rsidR="00B84901">
        <w:t xml:space="preserve"> assuming that the Freundlich K diminishes</w:t>
      </w:r>
      <w:r w:rsidR="001370C9">
        <w:t xml:space="preserve"> over time</w:t>
      </w:r>
      <w:r w:rsidR="00B84901">
        <w:t>.</w:t>
      </w:r>
      <w:r w:rsidR="00C916B7">
        <w:t xml:space="preserve"> </w:t>
      </w:r>
      <w:r w:rsidR="008924FA">
        <w:t>To</w:t>
      </w:r>
      <w:r w:rsidR="006C3D57">
        <w:t xml:space="preserve"> find </w:t>
      </w:r>
      <m:oMath>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oMath>
      <w:r w:rsidR="00C916B7">
        <w:rPr>
          <w:rFonts w:eastAsiaTheme="minorEastAsia"/>
        </w:rPr>
        <w:t xml:space="preserve"> </w:t>
      </w:r>
      <w:r w:rsidR="00AD31BB">
        <w:t xml:space="preserve">for </w:t>
      </w:r>
      <w:r w:rsidR="009B70DB">
        <w:t xml:space="preserve">another </w:t>
      </w:r>
      <w:r w:rsidR="00AD31BB">
        <w:t>solute</w:t>
      </w:r>
      <w:r w:rsidR="009B70DB">
        <w:t xml:space="preserve">, compound-specific correlation factors </w:t>
      </w:r>
      <m:oMath>
        <m:r>
          <w:rPr>
            <w:rFonts w:ascii="Cambria Math" w:hAnsi="Cambria Math"/>
          </w:rPr>
          <m:t>b1</m:t>
        </m:r>
      </m:oMath>
      <w:r w:rsidR="009B70DB">
        <w:t xml:space="preserve"> and </w:t>
      </w:r>
      <m:oMath>
        <m:r>
          <w:rPr>
            <w:rFonts w:ascii="Cambria Math" w:hAnsi="Cambria Math"/>
          </w:rPr>
          <m:t>b2</m:t>
        </m:r>
      </m:oMath>
      <w:r w:rsidR="009B70DB">
        <w:t xml:space="preserve"> </w:t>
      </w:r>
      <w:r w:rsidR="001370C9">
        <w:t>are</w:t>
      </w:r>
      <w:r w:rsidR="00D96340">
        <w:t xml:space="preserve"> determined </w:t>
      </w:r>
      <w:r w:rsidR="00D96340">
        <w:fldChar w:fldCharType="begin"/>
      </w:r>
      <w:r w:rsidR="00D96340">
        <w:instrText xml:space="preserve"> ADDIN ZOTERO_ITEM CSL_CITATION {"citationID":"dKUOlEsv","properties":{"formattedCitation":"(Magnuson &amp; Speth, 2005)","plainCitation":"(Magnuson &amp; Speth, 2005)","noteIndex":0},"citationItems":[{"id":173,"uris":["http://zotero.org/users/local/h6YJVYLe/items/SRINA3JL"],"itemData":{"id":173,"type":"article-journal","container-title":"Environmental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D96340">
        <w:fldChar w:fldCharType="separate"/>
      </w:r>
      <w:r w:rsidR="00D96340" w:rsidRPr="00D96340">
        <w:rPr>
          <w:rFonts w:cs="Arial"/>
        </w:rPr>
        <w:t>(Magnuson &amp; Speth, 2005)</w:t>
      </w:r>
      <w:r w:rsidR="00D96340">
        <w:fldChar w:fldCharType="end"/>
      </w:r>
      <w:r w:rsidR="00D96340">
        <w:t>:</w:t>
      </w:r>
    </w:p>
    <w:p w14:paraId="34CA1CEE" w14:textId="70DF6238" w:rsidR="00D96340" w:rsidRPr="00FF659D" w:rsidRDefault="00000000" w:rsidP="004E142E">
      <w:pPr>
        <w:rPr>
          <w:rFonts w:eastAsiaTheme="minorEastAsia"/>
        </w:rPr>
      </w:pPr>
      <m:oMathPara>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contaminant</m:t>
              </m:r>
            </m:sub>
          </m:sSub>
          <m:r>
            <w:rPr>
              <w:rFonts w:ascii="Cambria Math" w:hAnsi="Cambria Math"/>
            </w:rPr>
            <m:t>=b1</m:t>
          </m:r>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TCE</m:t>
              </m:r>
            </m:sub>
          </m:sSub>
          <m:r>
            <w:rPr>
              <w:rFonts w:ascii="Cambria Math" w:hAnsi="Cambria Math"/>
            </w:rPr>
            <m:t>+b2</m:t>
          </m:r>
        </m:oMath>
      </m:oMathPara>
    </w:p>
    <w:p w14:paraId="65213D0C" w14:textId="453104B0" w:rsidR="00FF659D" w:rsidRDefault="00FF659D" w:rsidP="00FF659D">
      <w:pPr>
        <w:pStyle w:val="Bijschrift"/>
        <w:jc w:val="right"/>
        <w:rPr>
          <w:b/>
          <w:bCs/>
          <w:i w:val="0"/>
          <w:iCs w:val="0"/>
        </w:rPr>
      </w:pPr>
      <w:bookmarkStart w:id="126" w:name="_Ref165020964"/>
      <w:r w:rsidRPr="00FF659D">
        <w:rPr>
          <w:b/>
          <w:bCs/>
          <w:i w:val="0"/>
          <w:iCs w:val="0"/>
        </w:rPr>
        <w:t>(</w:t>
      </w:r>
      <w:r w:rsidRPr="00FF659D">
        <w:rPr>
          <w:b/>
          <w:bCs/>
          <w:i w:val="0"/>
          <w:iCs w:val="0"/>
        </w:rPr>
        <w:fldChar w:fldCharType="begin"/>
      </w:r>
      <w:r w:rsidRPr="00FF659D">
        <w:rPr>
          <w:b/>
          <w:bCs/>
          <w:i w:val="0"/>
          <w:iCs w:val="0"/>
        </w:rPr>
        <w:instrText xml:space="preserve"> SEQ ( \* ARABIC </w:instrText>
      </w:r>
      <w:r w:rsidRPr="00FF659D">
        <w:rPr>
          <w:b/>
          <w:bCs/>
          <w:i w:val="0"/>
          <w:iCs w:val="0"/>
        </w:rPr>
        <w:fldChar w:fldCharType="separate"/>
      </w:r>
      <w:r w:rsidR="00221AAC">
        <w:rPr>
          <w:b/>
          <w:bCs/>
          <w:i w:val="0"/>
          <w:iCs w:val="0"/>
          <w:noProof/>
        </w:rPr>
        <w:t>26</w:t>
      </w:r>
      <w:r w:rsidRPr="00FF659D">
        <w:rPr>
          <w:b/>
          <w:bCs/>
          <w:i w:val="0"/>
          <w:iCs w:val="0"/>
        </w:rPr>
        <w:fldChar w:fldCharType="end"/>
      </w:r>
      <w:r w:rsidRPr="00FF659D">
        <w:rPr>
          <w:b/>
          <w:bCs/>
          <w:i w:val="0"/>
          <w:iCs w:val="0"/>
        </w:rPr>
        <w:t>)</w:t>
      </w:r>
      <w:bookmarkEnd w:id="126"/>
    </w:p>
    <w:p w14:paraId="29C99B1C" w14:textId="4CCFBBC3" w:rsidR="00FF659D" w:rsidRDefault="00FF659D">
      <w:pPr>
        <w:spacing w:after="160" w:line="2" w:lineRule="auto"/>
      </w:pPr>
      <w:r>
        <w:br w:type="page"/>
      </w:r>
    </w:p>
    <w:p w14:paraId="09D8B81E" w14:textId="0AF9D84F" w:rsidR="00187630" w:rsidRDefault="0006474E" w:rsidP="001C33C1">
      <w:pPr>
        <w:jc w:val="both"/>
      </w:pPr>
      <w:r>
        <w:lastRenderedPageBreak/>
        <w:t xml:space="preserve">Because it is time-consuming to determine parameters </w:t>
      </w:r>
      <m:oMath>
        <m:r>
          <w:rPr>
            <w:rFonts w:ascii="Cambria Math" w:hAnsi="Cambria Math"/>
          </w:rPr>
          <m:t>b1</m:t>
        </m:r>
      </m:oMath>
      <w:r>
        <w:t xml:space="preserve"> and </w:t>
      </w:r>
      <m:oMath>
        <m:r>
          <w:rPr>
            <w:rFonts w:ascii="Cambria Math" w:hAnsi="Cambria Math"/>
          </w:rPr>
          <m:t>b2</m:t>
        </m:r>
      </m:oMath>
      <w:r>
        <w:t xml:space="preserve"> for all compounds, </w:t>
      </w:r>
      <w:r w:rsidR="00E464CD">
        <w:t>it is assumed the compound belongs to one of nine groups</w:t>
      </w:r>
      <w:r w:rsidR="008F4E96">
        <w:t xml:space="preserve"> (</w:t>
      </w:r>
      <w:r w:rsidR="00B857BA">
        <w:t>see</w:t>
      </w:r>
      <w:r w:rsidR="00346418">
        <w:t xml:space="preserve"> later in</w:t>
      </w:r>
      <w:r w:rsidR="008F4E96">
        <w:t xml:space="preserve"> </w:t>
      </w:r>
      <w:r w:rsidR="008F4E96" w:rsidRPr="001370C9">
        <w:rPr>
          <w:b/>
          <w:bCs/>
        </w:rPr>
        <w:fldChar w:fldCharType="begin"/>
      </w:r>
      <w:r w:rsidR="008F4E96" w:rsidRPr="001370C9">
        <w:rPr>
          <w:b/>
          <w:bCs/>
        </w:rPr>
        <w:instrText xml:space="preserve"> REF _Ref165048161 \h </w:instrText>
      </w:r>
      <w:r w:rsidR="001370C9" w:rsidRPr="001370C9">
        <w:rPr>
          <w:b/>
          <w:bCs/>
        </w:rPr>
        <w:instrText xml:space="preserve"> \* MERGEFORMAT </w:instrText>
      </w:r>
      <w:r w:rsidR="008F4E96" w:rsidRPr="001370C9">
        <w:rPr>
          <w:b/>
          <w:bCs/>
        </w:rPr>
      </w:r>
      <w:r w:rsidR="008F4E96" w:rsidRPr="001370C9">
        <w:rPr>
          <w:b/>
          <w:bCs/>
        </w:rPr>
        <w:fldChar w:fldCharType="separate"/>
      </w:r>
      <w:r w:rsidR="00221AAC" w:rsidRPr="00CC5459">
        <w:rPr>
          <w:b/>
          <w:bCs/>
        </w:rPr>
        <w:t xml:space="preserve">Figure </w:t>
      </w:r>
      <w:r w:rsidR="00221AAC" w:rsidRPr="00221AAC">
        <w:rPr>
          <w:b/>
          <w:bCs/>
          <w:noProof/>
        </w:rPr>
        <w:t>29</w:t>
      </w:r>
      <w:r w:rsidR="008F4E96" w:rsidRPr="001370C9">
        <w:rPr>
          <w:b/>
          <w:bCs/>
        </w:rPr>
        <w:fldChar w:fldCharType="end"/>
      </w:r>
      <w:r w:rsidR="008F4E96">
        <w:t>)</w:t>
      </w:r>
      <w:r w:rsidR="00E464CD">
        <w:t>.</w:t>
      </w:r>
      <w:r w:rsidR="00014FF4">
        <w:t xml:space="preserve"> This is a way of simplifying that </w:t>
      </w:r>
      <w:r w:rsidR="00B84B65">
        <w:t>makes the calculation</w:t>
      </w:r>
      <w:r w:rsidR="00652A02">
        <w:t xml:space="preserve"> more practical.</w:t>
      </w:r>
      <w:r>
        <w:t xml:space="preserve"> </w:t>
      </w:r>
      <w:r w:rsidR="00B85A3C">
        <w:t xml:space="preserve">Determination of compound-specific parameters is done by </w:t>
      </w:r>
      <w:r w:rsidR="009F1866">
        <w:t>use of quantitative structure-property relationships (QSPRs</w:t>
      </w:r>
      <w:r w:rsidR="001C33C1">
        <w:t>),</w:t>
      </w:r>
      <w:r w:rsidR="00346418">
        <w:t xml:space="preserve"> </w:t>
      </w:r>
      <w:r w:rsidR="003867E2">
        <w:t>which are shown in</w:t>
      </w:r>
      <w:r w:rsidR="001C33C1">
        <w:t xml:space="preserve"> equations </w:t>
      </w:r>
      <w:r w:rsidR="001B3533" w:rsidRPr="00EA36DB">
        <w:fldChar w:fldCharType="begin"/>
      </w:r>
      <w:r w:rsidR="001B3533" w:rsidRPr="00EA36DB">
        <w:instrText xml:space="preserve"> REF _Ref165019667 \h </w:instrText>
      </w:r>
      <w:r w:rsidR="00EA36DB" w:rsidRPr="00EA36DB">
        <w:instrText xml:space="preserve"> \* MERGEFORMAT </w:instrText>
      </w:r>
      <w:r w:rsidR="001B3533" w:rsidRPr="00EA36DB">
        <w:fldChar w:fldCharType="separate"/>
      </w:r>
      <w:r w:rsidR="00221AAC" w:rsidRPr="00FB43B4">
        <w:rPr>
          <w:b/>
          <w:bCs/>
        </w:rPr>
        <w:t>(</w:t>
      </w:r>
      <w:r w:rsidR="00221AAC" w:rsidRPr="00221AAC">
        <w:rPr>
          <w:b/>
          <w:bCs/>
          <w:noProof/>
        </w:rPr>
        <w:t>27</w:t>
      </w:r>
      <w:r w:rsidR="00221AAC" w:rsidRPr="00FB43B4">
        <w:rPr>
          <w:b/>
          <w:bCs/>
        </w:rPr>
        <w:t>)</w:t>
      </w:r>
      <w:r w:rsidR="001B3533" w:rsidRPr="00EA36DB">
        <w:fldChar w:fldCharType="end"/>
      </w:r>
      <w:r w:rsidR="001C33C1">
        <w:t xml:space="preserve"> and </w:t>
      </w:r>
      <w:r w:rsidR="001B3533" w:rsidRPr="00EA36DB">
        <w:fldChar w:fldCharType="begin"/>
      </w:r>
      <w:r w:rsidR="001B3533" w:rsidRPr="00EA36DB">
        <w:instrText xml:space="preserve"> REF _Ref165019675 \h </w:instrText>
      </w:r>
      <w:r w:rsidR="00EA36DB" w:rsidRPr="00EA36DB">
        <w:instrText xml:space="preserve"> \* MERGEFORMAT </w:instrText>
      </w:r>
      <w:r w:rsidR="001B3533" w:rsidRPr="00EA36DB">
        <w:fldChar w:fldCharType="separate"/>
      </w:r>
      <w:r w:rsidR="00221AAC" w:rsidRPr="00FB43B4">
        <w:rPr>
          <w:b/>
          <w:bCs/>
        </w:rPr>
        <w:t>(</w:t>
      </w:r>
      <w:r w:rsidR="00221AAC" w:rsidRPr="00221AAC">
        <w:rPr>
          <w:b/>
          <w:bCs/>
          <w:noProof/>
        </w:rPr>
        <w:t>28</w:t>
      </w:r>
      <w:r w:rsidR="00221AAC" w:rsidRPr="00FB43B4">
        <w:rPr>
          <w:b/>
          <w:bCs/>
        </w:rPr>
        <w:t>)</w:t>
      </w:r>
      <w:r w:rsidR="001B3533" w:rsidRPr="00EA36DB">
        <w:fldChar w:fldCharType="end"/>
      </w:r>
      <w:r w:rsidR="001B3533">
        <w:t>.</w:t>
      </w:r>
    </w:p>
    <w:p w14:paraId="0EF59A32" w14:textId="77777777" w:rsidR="001C33C1" w:rsidRDefault="001C33C1" w:rsidP="001C33C1">
      <w:pPr>
        <w:jc w:val="both"/>
      </w:pPr>
    </w:p>
    <w:p w14:paraId="1105B260" w14:textId="1272A63A" w:rsidR="001C33C1" w:rsidRPr="005F758E" w:rsidRDefault="00195CE1" w:rsidP="001C33C1">
      <w:pPr>
        <w:jc w:val="both"/>
        <w:rPr>
          <w:rFonts w:eastAsiaTheme="minorEastAsia"/>
          <w:lang w:val="nl-BE"/>
        </w:rPr>
      </w:pPr>
      <m:oMathPara>
        <m:oMath>
          <m:r>
            <w:rPr>
              <w:rFonts w:ascii="Cambria Math" w:hAnsi="Cambria Math"/>
            </w:rPr>
            <m:t>b1</m:t>
          </m:r>
          <m:r>
            <w:rPr>
              <w:rFonts w:ascii="Cambria Math" w:hAnsi="Cambria Math"/>
              <w:lang w:val="nl-BE"/>
            </w:rPr>
            <m:t>=-0.0624</m:t>
          </m:r>
          <m:r>
            <w:rPr>
              <w:rFonts w:ascii="Cambria Math" w:hAnsi="Cambria Math"/>
            </w:rPr>
            <m:t>log</m:t>
          </m:r>
          <m:sSub>
            <m:sSubPr>
              <m:ctrlPr>
                <w:rPr>
                  <w:rFonts w:ascii="Cambria Math" w:hAnsi="Cambria Math"/>
                  <w:i/>
                </w:rPr>
              </m:ctrlPr>
            </m:sSubPr>
            <m:e>
              <m:r>
                <w:rPr>
                  <w:rFonts w:ascii="Cambria Math" w:hAnsi="Cambria Math"/>
                </w:rPr>
                <m:t>K</m:t>
              </m:r>
            </m:e>
            <m:sub>
              <m:r>
                <w:rPr>
                  <w:rFonts w:ascii="Cambria Math" w:hAnsi="Cambria Math"/>
                </w:rPr>
                <m:t>ow</m:t>
              </m:r>
            </m:sub>
          </m:sSub>
          <m:r>
            <w:rPr>
              <w:rFonts w:ascii="Cambria Math" w:hAnsi="Cambria Math"/>
              <w:lang w:val="nl-BE"/>
            </w:rPr>
            <m:t>-1.15</m:t>
          </m:r>
          <m:r>
            <w:rPr>
              <w:rFonts w:ascii="Cambria Math" w:hAnsi="Cambria Math"/>
            </w:rPr>
            <m:t>log</m:t>
          </m:r>
          <m:sSub>
            <m:sSubPr>
              <m:ctrlPr>
                <w:rPr>
                  <w:rFonts w:ascii="Cambria Math" w:hAnsi="Cambria Math"/>
                  <w:i/>
                </w:rPr>
              </m:ctrlPr>
            </m:sSubPr>
            <m:e>
              <m:r>
                <w:rPr>
                  <w:rFonts w:ascii="Cambria Math" w:hAnsi="Cambria Math"/>
                </w:rPr>
                <m:t>ϰ</m:t>
              </m:r>
            </m:e>
            <m:sub>
              <m:r>
                <w:rPr>
                  <w:rFonts w:ascii="Cambria Math" w:hAnsi="Cambria Math"/>
                  <w:lang w:val="nl-BE"/>
                </w:rPr>
                <m:t>2</m:t>
              </m:r>
            </m:sub>
          </m:sSub>
          <m:r>
            <w:rPr>
              <w:rFonts w:ascii="Cambria Math" w:hAnsi="Cambria Math"/>
              <w:lang w:val="nl-BE"/>
            </w:rPr>
            <m:t>-0.166</m:t>
          </m:r>
          <m:sSub>
            <m:sSubPr>
              <m:ctrlPr>
                <w:rPr>
                  <w:rFonts w:ascii="Cambria Math" w:hAnsi="Cambria Math"/>
                  <w:i/>
                </w:rPr>
              </m:ctrlPr>
            </m:sSubPr>
            <m:e>
              <m:r>
                <w:rPr>
                  <w:rFonts w:ascii="Cambria Math" w:hAnsi="Cambria Math"/>
                </w:rPr>
                <m:t>N</m:t>
              </m:r>
            </m:e>
            <m:sub>
              <m:r>
                <w:rPr>
                  <w:rFonts w:ascii="Cambria Math" w:hAnsi="Cambria Math"/>
                </w:rPr>
                <m:t>am</m:t>
              </m:r>
            </m:sub>
          </m:sSub>
          <m:r>
            <w:rPr>
              <w:rFonts w:ascii="Cambria Math" w:hAnsi="Cambria Math"/>
              <w:lang w:val="nl-BE"/>
            </w:rPr>
            <m:t>+1.37</m:t>
          </m:r>
        </m:oMath>
      </m:oMathPara>
    </w:p>
    <w:p w14:paraId="17B7C980" w14:textId="30354234" w:rsidR="001C33C1" w:rsidRPr="00FB43B4" w:rsidRDefault="00FB43B4" w:rsidP="00FB43B4">
      <w:pPr>
        <w:pStyle w:val="Bijschrift"/>
        <w:jc w:val="right"/>
        <w:rPr>
          <w:rFonts w:eastAsiaTheme="minorEastAsia"/>
          <w:b/>
          <w:bCs/>
          <w:i w:val="0"/>
          <w:iCs w:val="0"/>
        </w:rPr>
      </w:pPr>
      <w:bookmarkStart w:id="127" w:name="_Ref165019667"/>
      <w:r w:rsidRPr="00FB43B4">
        <w:rPr>
          <w:b/>
          <w:bCs/>
          <w:i w:val="0"/>
          <w:iCs w:val="0"/>
        </w:rPr>
        <w:t>(</w:t>
      </w:r>
      <w:r w:rsidRPr="00FB43B4">
        <w:rPr>
          <w:b/>
          <w:bCs/>
          <w:i w:val="0"/>
          <w:iCs w:val="0"/>
        </w:rPr>
        <w:fldChar w:fldCharType="begin"/>
      </w:r>
      <w:r w:rsidRPr="00FB43B4">
        <w:rPr>
          <w:b/>
          <w:bCs/>
          <w:i w:val="0"/>
          <w:iCs w:val="0"/>
        </w:rPr>
        <w:instrText xml:space="preserve"> SEQ ( \* ARABIC </w:instrText>
      </w:r>
      <w:r w:rsidRPr="00FB43B4">
        <w:rPr>
          <w:b/>
          <w:bCs/>
          <w:i w:val="0"/>
          <w:iCs w:val="0"/>
        </w:rPr>
        <w:fldChar w:fldCharType="separate"/>
      </w:r>
      <w:r w:rsidR="00221AAC">
        <w:rPr>
          <w:b/>
          <w:bCs/>
          <w:i w:val="0"/>
          <w:iCs w:val="0"/>
          <w:noProof/>
        </w:rPr>
        <w:t>27</w:t>
      </w:r>
      <w:r w:rsidRPr="00FB43B4">
        <w:rPr>
          <w:b/>
          <w:bCs/>
          <w:i w:val="0"/>
          <w:iCs w:val="0"/>
        </w:rPr>
        <w:fldChar w:fldCharType="end"/>
      </w:r>
      <w:r w:rsidRPr="00FB43B4">
        <w:rPr>
          <w:b/>
          <w:bCs/>
          <w:i w:val="0"/>
          <w:iCs w:val="0"/>
        </w:rPr>
        <w:t>)</w:t>
      </w:r>
      <w:bookmarkEnd w:id="127"/>
    </w:p>
    <w:p w14:paraId="5E7AF41F" w14:textId="535FB026" w:rsidR="001C33C1" w:rsidRDefault="00FB43B4" w:rsidP="001C33C1">
      <w:pPr>
        <w:jc w:val="both"/>
      </w:pPr>
      <m:oMathPara>
        <m:oMath>
          <m:r>
            <w:rPr>
              <w:rFonts w:ascii="Cambria Math" w:hAnsi="Cambria Math"/>
            </w:rPr>
            <m:t>b2=</m:t>
          </m:r>
          <m:r>
            <w:rPr>
              <w:rFonts w:ascii="Cambria Math" w:eastAsiaTheme="minorEastAsia" w:hAnsi="Cambria Math"/>
            </w:rPr>
            <m:t>0.0441α+0.406</m:t>
          </m:r>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r>
            <w:rPr>
              <w:rFonts w:ascii="Cambria Math" w:eastAsiaTheme="minorEastAsia" w:hAnsi="Cambria Math"/>
            </w:rPr>
            <m:t>-0.250</m:t>
          </m:r>
        </m:oMath>
      </m:oMathPara>
    </w:p>
    <w:p w14:paraId="5FD57ED6" w14:textId="1328D960" w:rsidR="00FB43B4" w:rsidRPr="00FB43B4" w:rsidRDefault="00FB43B4" w:rsidP="00FB43B4">
      <w:pPr>
        <w:pStyle w:val="Bijschrift"/>
        <w:jc w:val="right"/>
        <w:rPr>
          <w:b/>
          <w:bCs/>
          <w:i w:val="0"/>
          <w:iCs w:val="0"/>
        </w:rPr>
      </w:pPr>
      <w:bookmarkStart w:id="128" w:name="_Ref165019675"/>
      <w:r w:rsidRPr="00FB43B4">
        <w:rPr>
          <w:b/>
          <w:bCs/>
          <w:i w:val="0"/>
          <w:iCs w:val="0"/>
        </w:rPr>
        <w:t>(</w:t>
      </w:r>
      <w:r w:rsidRPr="00FB43B4">
        <w:rPr>
          <w:b/>
          <w:bCs/>
          <w:i w:val="0"/>
          <w:iCs w:val="0"/>
        </w:rPr>
        <w:fldChar w:fldCharType="begin"/>
      </w:r>
      <w:r w:rsidRPr="00FB43B4">
        <w:rPr>
          <w:b/>
          <w:bCs/>
          <w:i w:val="0"/>
          <w:iCs w:val="0"/>
        </w:rPr>
        <w:instrText xml:space="preserve"> SEQ ( \* ARABIC </w:instrText>
      </w:r>
      <w:r w:rsidRPr="00FB43B4">
        <w:rPr>
          <w:b/>
          <w:bCs/>
          <w:i w:val="0"/>
          <w:iCs w:val="0"/>
        </w:rPr>
        <w:fldChar w:fldCharType="separate"/>
      </w:r>
      <w:r w:rsidR="00221AAC">
        <w:rPr>
          <w:b/>
          <w:bCs/>
          <w:i w:val="0"/>
          <w:iCs w:val="0"/>
          <w:noProof/>
        </w:rPr>
        <w:t>28</w:t>
      </w:r>
      <w:r w:rsidRPr="00FB43B4">
        <w:rPr>
          <w:b/>
          <w:bCs/>
          <w:i w:val="0"/>
          <w:iCs w:val="0"/>
        </w:rPr>
        <w:fldChar w:fldCharType="end"/>
      </w:r>
      <w:r w:rsidRPr="00FB43B4">
        <w:rPr>
          <w:b/>
          <w:bCs/>
          <w:i w:val="0"/>
          <w:iCs w:val="0"/>
        </w:rPr>
        <w:t>)</w:t>
      </w:r>
      <w:bookmarkEnd w:id="128"/>
    </w:p>
    <w:p w14:paraId="1338F9FB" w14:textId="3B1CD895" w:rsidR="009529EC" w:rsidRPr="007C69CE" w:rsidRDefault="004B3D7F" w:rsidP="009529EC">
      <w:r>
        <w:t>Fouling</w:t>
      </w:r>
      <w:r w:rsidR="003B4C2B">
        <w:t xml:space="preserve"> properties</w:t>
      </w:r>
      <w:r w:rsidR="00001BA2">
        <w:t xml:space="preserve"> </w:t>
      </w:r>
      <w:r>
        <w:t xml:space="preserve">for the compound </w:t>
      </w:r>
      <w:r w:rsidR="00001BA2">
        <w:t>are</w:t>
      </w:r>
      <w:r w:rsidR="00494768">
        <w:t xml:space="preserve"> </w:t>
      </w:r>
      <w:r w:rsidR="00494768">
        <w:fldChar w:fldCharType="begin"/>
      </w:r>
      <w:r w:rsidR="00494768">
        <w:instrText xml:space="preserve"> ADDIN ZOTERO_ITEM CSL_CITATION {"citationID":"TJ4xaXt8","properties":{"formattedCitation":"(J. B. Burkhardt et al., 2022; Magnuson &amp; Speth, 2005)","plainCitation":"(J. B. Burkhardt et al., 2022; Magnuson &amp; Speth, 2005)","noteIndex":0},"citationItems":[{"id":63,"uris":["http://zotero.org/users/local/h6YJVYLe/items/4TAPAPZD"],"itemData":{"id":63,"type":"article-journal","abstract":"The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F."}],"issued":{"date-parts":[["2022",3]]}}},{"id":173,"uris":["http://zotero.org/users/local/h6YJVYLe/items/SRINA3JL"],"itemData":{"id":173,"type":"article-journal","container-title":"Environmental Science &amp; Technology","DOI":"10.1021/es0508018","ISSN":"0013-936X, 1520-5851","issue":"19","journalAbbreviation":"Environ. Sci. Technol.","language":"en","page":"7706-7711","source":"DOI.org (Crossref)","title":"Quantitative Structure−Property Relationships for Enhancing Predictions of Synthetic Organic Chemical Removal from Drinking Water by Granular Activated Carbon","volume":"39","author":[{"family":"Magnuson","given":"Matthew L."},{"family":"Speth","given":"Thomas F."}],"issued":{"date-parts":[["2005",10,1]]}}}],"schema":"https://github.com/citation-style-language/schema/raw/master/csl-citation.json"} </w:instrText>
      </w:r>
      <w:r w:rsidR="00494768">
        <w:fldChar w:fldCharType="separate"/>
      </w:r>
      <w:r w:rsidR="00494768" w:rsidRPr="00494768">
        <w:rPr>
          <w:rFonts w:cs="Arial"/>
        </w:rPr>
        <w:t>(J. B. Burkhardt et al., 2022; Magnuson &amp; Speth, 2005)</w:t>
      </w:r>
      <w:r w:rsidR="00494768">
        <w:fldChar w:fldCharType="end"/>
      </w:r>
      <w:r w:rsidR="009529EC" w:rsidRPr="007C69CE">
        <w:t>:</w:t>
      </w:r>
    </w:p>
    <w:tbl>
      <w:tblPr>
        <w:tblStyle w:val="Tabelrast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7088"/>
        <w:gridCol w:w="1922"/>
      </w:tblGrid>
      <w:tr w:rsidR="009529EC" w:rsidRPr="007C69CE" w14:paraId="04833921" w14:textId="77777777" w:rsidTr="00B66E8A">
        <w:tc>
          <w:tcPr>
            <w:tcW w:w="7088" w:type="dxa"/>
          </w:tcPr>
          <w:p w14:paraId="0BDABC5F" w14:textId="357E50E5" w:rsidR="009529EC" w:rsidRPr="007C69CE" w:rsidRDefault="00000000" w:rsidP="00F35CB0">
            <w:pPr>
              <w:pStyle w:val="Lijstalinea"/>
              <w:numPr>
                <w:ilvl w:val="0"/>
                <w:numId w:val="10"/>
              </w:numPr>
            </w:pPr>
            <m:oMath>
              <m:sSub>
                <m:sSubPr>
                  <m:ctrlPr>
                    <w:rPr>
                      <w:rFonts w:ascii="Cambria Math" w:hAnsi="Cambria Math"/>
                      <w:i/>
                    </w:rPr>
                  </m:ctrlPr>
                </m:sSubPr>
                <m:e>
                  <m:r>
                    <w:rPr>
                      <w:rFonts w:ascii="Cambria Math" w:hAnsi="Cambria Math"/>
                    </w:rPr>
                    <m:t>K</m:t>
                  </m:r>
                </m:e>
                <m:sub>
                  <m:r>
                    <w:rPr>
                      <w:rFonts w:ascii="Cambria Math" w:hAnsi="Cambria Math"/>
                    </w:rPr>
                    <m:t>ow</m:t>
                  </m:r>
                </m:sub>
              </m:sSub>
            </m:oMath>
            <w:r w:rsidR="009529EC" w:rsidRPr="007C69CE">
              <w:rPr>
                <w:rFonts w:eastAsiaTheme="minorEastAsia"/>
              </w:rPr>
              <w:t xml:space="preserve"> = </w:t>
            </w:r>
            <w:r w:rsidR="00853F33">
              <w:rPr>
                <w:rFonts w:eastAsiaTheme="minorEastAsia"/>
              </w:rPr>
              <w:t>octanol-water partition coefficient</w:t>
            </w:r>
          </w:p>
        </w:tc>
        <w:tc>
          <w:tcPr>
            <w:tcW w:w="1922" w:type="dxa"/>
          </w:tcPr>
          <w:p w14:paraId="6179461A" w14:textId="081095DA" w:rsidR="009529EC" w:rsidRPr="007C69CE" w:rsidRDefault="009529EC" w:rsidP="00F35CB0"/>
        </w:tc>
      </w:tr>
      <w:tr w:rsidR="009529EC" w:rsidRPr="007C69CE" w14:paraId="3062A610" w14:textId="77777777" w:rsidTr="00B66E8A">
        <w:tc>
          <w:tcPr>
            <w:tcW w:w="7088" w:type="dxa"/>
          </w:tcPr>
          <w:p w14:paraId="393346C2" w14:textId="602B5FF5" w:rsidR="009529EC" w:rsidRPr="007C69CE" w:rsidRDefault="00000000" w:rsidP="00F35CB0">
            <w:pPr>
              <w:pStyle w:val="Lijstalinea"/>
              <w:numPr>
                <w:ilvl w:val="0"/>
                <w:numId w:val="10"/>
              </w:numPr>
              <w:rPr>
                <w:rFonts w:eastAsia="Calibri" w:cs="Times New Roman"/>
              </w:rPr>
            </w:pPr>
            <m:oMath>
              <m:sSub>
                <m:sSubPr>
                  <m:ctrlPr>
                    <w:rPr>
                      <w:rFonts w:ascii="Cambria Math" w:hAnsi="Cambria Math"/>
                      <w:i/>
                    </w:rPr>
                  </m:ctrlPr>
                </m:sSubPr>
                <m:e>
                  <m:r>
                    <w:rPr>
                      <w:rFonts w:ascii="Cambria Math" w:hAnsi="Cambria Math"/>
                    </w:rPr>
                    <m:t>ϰ</m:t>
                  </m:r>
                </m:e>
                <m:sub>
                  <m:r>
                    <w:rPr>
                      <w:rFonts w:ascii="Cambria Math" w:hAnsi="Cambria Math"/>
                    </w:rPr>
                    <m:t>2</m:t>
                  </m:r>
                </m:sub>
              </m:sSub>
            </m:oMath>
            <w:r w:rsidR="009529EC" w:rsidRPr="007C69CE">
              <w:rPr>
                <w:rFonts w:eastAsiaTheme="minorEastAsia"/>
              </w:rPr>
              <w:t xml:space="preserve"> = </w:t>
            </w:r>
            <w:r w:rsidR="00B66E8A">
              <w:rPr>
                <w:rFonts w:eastAsiaTheme="minorEastAsia"/>
              </w:rPr>
              <w:t>second-order shape index</w:t>
            </w:r>
          </w:p>
        </w:tc>
        <w:tc>
          <w:tcPr>
            <w:tcW w:w="1922" w:type="dxa"/>
          </w:tcPr>
          <w:p w14:paraId="7F2E5AE9" w14:textId="7F518836" w:rsidR="009529EC" w:rsidRPr="007C69CE" w:rsidRDefault="009529EC" w:rsidP="00F35CB0"/>
        </w:tc>
      </w:tr>
      <w:tr w:rsidR="009529EC" w:rsidRPr="007C69CE" w14:paraId="37B63090" w14:textId="77777777" w:rsidTr="00B66E8A">
        <w:tc>
          <w:tcPr>
            <w:tcW w:w="7088" w:type="dxa"/>
          </w:tcPr>
          <w:p w14:paraId="538992BF" w14:textId="381EBAD1" w:rsidR="009529EC" w:rsidRPr="007C69CE" w:rsidRDefault="00000000" w:rsidP="00F35CB0">
            <w:pPr>
              <w:pStyle w:val="Lijstalinea"/>
              <w:numPr>
                <w:ilvl w:val="0"/>
                <w:numId w:val="10"/>
              </w:numPr>
            </w:pPr>
            <m:oMath>
              <m:sSub>
                <m:sSubPr>
                  <m:ctrlPr>
                    <w:rPr>
                      <w:rFonts w:ascii="Cambria Math" w:hAnsi="Cambria Math"/>
                      <w:i/>
                    </w:rPr>
                  </m:ctrlPr>
                </m:sSubPr>
                <m:e>
                  <m:r>
                    <w:rPr>
                      <w:rFonts w:ascii="Cambria Math" w:hAnsi="Cambria Math"/>
                    </w:rPr>
                    <m:t>N</m:t>
                  </m:r>
                </m:e>
                <m:sub>
                  <m:r>
                    <w:rPr>
                      <w:rFonts w:ascii="Cambria Math" w:hAnsi="Cambria Math"/>
                    </w:rPr>
                    <m:t>am</m:t>
                  </m:r>
                </m:sub>
              </m:sSub>
            </m:oMath>
            <w:r w:rsidR="009529EC" w:rsidRPr="007C69CE">
              <w:rPr>
                <w:rFonts w:eastAsiaTheme="minorEastAsia"/>
              </w:rPr>
              <w:t xml:space="preserve"> =</w:t>
            </w:r>
            <w:r w:rsidR="00B66E8A">
              <w:rPr>
                <w:rFonts w:eastAsiaTheme="minorEastAsia"/>
              </w:rPr>
              <w:t xml:space="preserve"> sum of number of primary and secondary amine groups</w:t>
            </w:r>
          </w:p>
        </w:tc>
        <w:tc>
          <w:tcPr>
            <w:tcW w:w="1922" w:type="dxa"/>
          </w:tcPr>
          <w:p w14:paraId="5FCF888B" w14:textId="75E36C69" w:rsidR="009529EC" w:rsidRPr="007C69CE" w:rsidRDefault="009529EC" w:rsidP="00F35CB0"/>
        </w:tc>
      </w:tr>
      <w:tr w:rsidR="00933B1E" w:rsidRPr="007C69CE" w14:paraId="24BC022A" w14:textId="77777777" w:rsidTr="00B66E8A">
        <w:tc>
          <w:tcPr>
            <w:tcW w:w="7088" w:type="dxa"/>
          </w:tcPr>
          <w:p w14:paraId="75370BDB" w14:textId="4F037EA9" w:rsidR="00933B1E" w:rsidRPr="00476313" w:rsidRDefault="00933B1E" w:rsidP="00F35CB0">
            <w:pPr>
              <w:pStyle w:val="Lijstalinea"/>
              <w:numPr>
                <w:ilvl w:val="0"/>
                <w:numId w:val="10"/>
              </w:numPr>
              <w:rPr>
                <w:rFonts w:eastAsia="Calibri" w:cs="Times New Roman"/>
              </w:rPr>
            </w:pPr>
            <m:oMath>
              <m:r>
                <w:rPr>
                  <w:rFonts w:ascii="Cambria Math" w:eastAsiaTheme="minorEastAsia" w:hAnsi="Cambria Math"/>
                </w:rPr>
                <m:t>α</m:t>
              </m:r>
            </m:oMath>
            <w:r w:rsidR="00853F33">
              <w:rPr>
                <w:rFonts w:eastAsia="Calibri" w:cs="Times New Roman"/>
              </w:rPr>
              <w:t xml:space="preserve"> = </w:t>
            </w:r>
            <w:r w:rsidR="00B66E8A">
              <w:rPr>
                <w:rFonts w:eastAsia="Calibri" w:cs="Times New Roman"/>
              </w:rPr>
              <w:t>molecular polarizability</w:t>
            </w:r>
          </w:p>
        </w:tc>
        <w:tc>
          <w:tcPr>
            <w:tcW w:w="1922" w:type="dxa"/>
          </w:tcPr>
          <w:p w14:paraId="5BCEB9D5" w14:textId="77777777" w:rsidR="00933B1E" w:rsidRPr="007C69CE" w:rsidRDefault="00933B1E" w:rsidP="00F35CB0"/>
        </w:tc>
      </w:tr>
      <w:tr w:rsidR="00933B1E" w:rsidRPr="007C69CE" w14:paraId="23161430" w14:textId="77777777" w:rsidTr="00B66E8A">
        <w:tc>
          <w:tcPr>
            <w:tcW w:w="7088" w:type="dxa"/>
          </w:tcPr>
          <w:p w14:paraId="5BABBA4E" w14:textId="636AFFC7" w:rsidR="00933B1E" w:rsidRPr="00476313" w:rsidRDefault="00000000" w:rsidP="00F35CB0">
            <w:pPr>
              <w:pStyle w:val="Lijstalinea"/>
              <w:numPr>
                <w:ilvl w:val="0"/>
                <w:numId w:val="10"/>
              </w:numPr>
              <w:rPr>
                <w:rFonts w:eastAsia="Calibri" w:cs="Times New Roman"/>
              </w:rPr>
            </w:pP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oMath>
            <w:r w:rsidR="00853F33">
              <w:rPr>
                <w:rFonts w:eastAsia="Calibri" w:cs="Times New Roman"/>
              </w:rPr>
              <w:t xml:space="preserve"> = </w:t>
            </w:r>
            <w:r w:rsidR="00B66E8A">
              <w:rPr>
                <w:rFonts w:eastAsia="Calibri" w:cs="Times New Roman"/>
              </w:rPr>
              <w:t>largest hybrid component of the dipole moment</w:t>
            </w:r>
            <w:r w:rsidR="00494768">
              <w:rPr>
                <w:rFonts w:eastAsia="Calibri" w:cs="Times New Roman"/>
              </w:rPr>
              <w:t xml:space="preserve"> perpendicular to the long molecular axis</w:t>
            </w:r>
          </w:p>
        </w:tc>
        <w:tc>
          <w:tcPr>
            <w:tcW w:w="1922" w:type="dxa"/>
          </w:tcPr>
          <w:p w14:paraId="66173340" w14:textId="77777777" w:rsidR="00933B1E" w:rsidRPr="007C69CE" w:rsidRDefault="00933B1E" w:rsidP="00F35CB0"/>
        </w:tc>
      </w:tr>
    </w:tbl>
    <w:p w14:paraId="072CCE13" w14:textId="77777777" w:rsidR="00FB43B4" w:rsidRDefault="00FB43B4" w:rsidP="001C33C1">
      <w:pPr>
        <w:jc w:val="both"/>
      </w:pPr>
    </w:p>
    <w:p w14:paraId="795797F8" w14:textId="025EB0D0" w:rsidR="00264523" w:rsidRDefault="00AB1AB9" w:rsidP="001C33C1">
      <w:pPr>
        <w:jc w:val="both"/>
      </w:pPr>
      <w:r>
        <w:fldChar w:fldCharType="begin"/>
      </w:r>
      <w:r w:rsidR="00321654">
        <w:instrText xml:space="preserve"> ADDIN ZOTERO_ITEM CSL_CITATION {"citationID":"uTwshgry","properties":{"formattedCitation":"(Jarvie et al., 2005)","plainCitation":"(Jarvie et al., 2005)","dontUpdate":true,"noteIndex":0},"citationItems":[{"id":160,"uris":["http://zotero.org/users/local/h6YJVYLe/items/PXBF55SJ"],"itemData":{"id":160,"type":"article-journal","abstract":"Granular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fldChar w:fldCharType="separate"/>
      </w:r>
      <w:r w:rsidRPr="00AB1AB9">
        <w:rPr>
          <w:rFonts w:cs="Arial"/>
        </w:rPr>
        <w:t>Jarvie et al., 2005</w:t>
      </w:r>
      <w:r>
        <w:fldChar w:fldCharType="end"/>
      </w:r>
      <w:r w:rsidR="00EF2607">
        <w:t>, reviewed how background organic matter (BOM)</w:t>
      </w:r>
      <w:r w:rsidR="005B51C6">
        <w:t xml:space="preserve"> present in </w:t>
      </w:r>
      <w:r w:rsidR="006570DC">
        <w:t xml:space="preserve">the water reduces the GAC capacity for SOCs. </w:t>
      </w:r>
      <w:r w:rsidR="00EF2607">
        <w:t>R</w:t>
      </w:r>
      <w:r w:rsidR="00EA1889">
        <w:t xml:space="preserve">eduction of </w:t>
      </w:r>
      <w:r w:rsidR="00264523">
        <w:t>the Freundlich capacity parameter K</w:t>
      </w:r>
      <w:r w:rsidR="00EF2607">
        <w:t xml:space="preserve"> is illustrated</w:t>
      </w:r>
      <w:r w:rsidR="00264523">
        <w:t xml:space="preserve"> both experimentally and modelled </w:t>
      </w:r>
      <w:r w:rsidR="00FD38E2">
        <w:t>by use of</w:t>
      </w:r>
      <w:r w:rsidR="00264523">
        <w:t xml:space="preserve"> equation </w:t>
      </w:r>
      <w:r w:rsidR="00264523" w:rsidRPr="00D9045C">
        <w:rPr>
          <w:b/>
          <w:bCs/>
        </w:rPr>
        <w:fldChar w:fldCharType="begin"/>
      </w:r>
      <w:r w:rsidR="00264523" w:rsidRPr="00D9045C">
        <w:rPr>
          <w:b/>
          <w:bCs/>
        </w:rPr>
        <w:instrText xml:space="preserve"> REF _Ref165015779 \h </w:instrText>
      </w:r>
      <w:r w:rsidR="00D9045C" w:rsidRPr="00D9045C">
        <w:rPr>
          <w:b/>
          <w:bCs/>
        </w:rPr>
        <w:instrText xml:space="preserve"> \* MERGEFORMAT </w:instrText>
      </w:r>
      <w:r w:rsidR="00264523" w:rsidRPr="00D9045C">
        <w:rPr>
          <w:b/>
          <w:bCs/>
        </w:rPr>
      </w:r>
      <w:r w:rsidR="00264523" w:rsidRPr="00D9045C">
        <w:rPr>
          <w:b/>
          <w:bCs/>
        </w:rPr>
        <w:fldChar w:fldCharType="separate"/>
      </w:r>
      <w:r w:rsidR="00221AAC" w:rsidRPr="004E142E">
        <w:rPr>
          <w:b/>
          <w:bCs/>
        </w:rPr>
        <w:t>(</w:t>
      </w:r>
      <w:r w:rsidR="00221AAC" w:rsidRPr="00221AAC">
        <w:rPr>
          <w:b/>
          <w:bCs/>
          <w:noProof/>
        </w:rPr>
        <w:t>25</w:t>
      </w:r>
      <w:r w:rsidR="00221AAC" w:rsidRPr="004E142E">
        <w:rPr>
          <w:b/>
          <w:bCs/>
        </w:rPr>
        <w:t>)</w:t>
      </w:r>
      <w:r w:rsidR="00264523" w:rsidRPr="00D9045C">
        <w:rPr>
          <w:b/>
          <w:bCs/>
        </w:rPr>
        <w:fldChar w:fldCharType="end"/>
      </w:r>
      <w:r w:rsidR="00264523">
        <w:t xml:space="preserve"> for </w:t>
      </w:r>
      <w:r w:rsidR="00EF2607">
        <w:t xml:space="preserve">the </w:t>
      </w:r>
      <w:r w:rsidR="00264523">
        <w:t>TCE</w:t>
      </w:r>
      <w:r w:rsidR="0090154F">
        <w:t xml:space="preserve"> compound</w:t>
      </w:r>
      <w:r w:rsidR="00264523">
        <w:t xml:space="preserve"> (</w:t>
      </w:r>
      <w:r w:rsidR="00692FE6" w:rsidRPr="00692FE6">
        <w:rPr>
          <w:b/>
          <w:bCs/>
        </w:rPr>
        <w:fldChar w:fldCharType="begin"/>
      </w:r>
      <w:r w:rsidR="00692FE6" w:rsidRPr="00692FE6">
        <w:rPr>
          <w:b/>
          <w:bCs/>
        </w:rPr>
        <w:instrText xml:space="preserve"> REF _Ref165022128 \h  \* MERGEFORMAT </w:instrText>
      </w:r>
      <w:r w:rsidR="00692FE6" w:rsidRPr="00692FE6">
        <w:rPr>
          <w:b/>
          <w:bCs/>
        </w:rPr>
      </w:r>
      <w:r w:rsidR="00692FE6" w:rsidRPr="00692FE6">
        <w:rPr>
          <w:b/>
          <w:bCs/>
        </w:rPr>
        <w:fldChar w:fldCharType="separate"/>
      </w:r>
      <w:r w:rsidR="00221AAC" w:rsidRPr="00692FE6">
        <w:rPr>
          <w:b/>
          <w:bCs/>
        </w:rPr>
        <w:t xml:space="preserve">Figure </w:t>
      </w:r>
      <w:r w:rsidR="00221AAC" w:rsidRPr="00221AAC">
        <w:rPr>
          <w:b/>
          <w:bCs/>
          <w:noProof/>
        </w:rPr>
        <w:t>27</w:t>
      </w:r>
      <w:r w:rsidR="00692FE6" w:rsidRPr="00692FE6">
        <w:rPr>
          <w:b/>
          <w:bCs/>
        </w:rPr>
        <w:fldChar w:fldCharType="end"/>
      </w:r>
      <w:r w:rsidR="00692FE6">
        <w:t>).</w:t>
      </w:r>
    </w:p>
    <w:p w14:paraId="7C143A2B" w14:textId="77777777" w:rsidR="00940156" w:rsidRDefault="00940156" w:rsidP="001C33C1">
      <w:pPr>
        <w:jc w:val="both"/>
      </w:pPr>
    </w:p>
    <w:p w14:paraId="35209EF1" w14:textId="77777777" w:rsidR="00264523" w:rsidRDefault="00264523" w:rsidP="00264523">
      <w:pPr>
        <w:keepNext/>
        <w:jc w:val="center"/>
      </w:pPr>
      <w:r w:rsidRPr="00264523">
        <w:rPr>
          <w:noProof/>
        </w:rPr>
        <w:drawing>
          <wp:inline distT="0" distB="0" distL="0" distR="0" wp14:anchorId="6C3D582B" wp14:editId="161263F2">
            <wp:extent cx="4178018" cy="2896820"/>
            <wp:effectExtent l="0" t="0" r="0" b="0"/>
            <wp:docPr id="527509098" name="Picture 1" descr="A graph of a riv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7509098" name="Picture 1" descr="A graph of a river&#10;&#10;Description automatically generated with medium confidence"/>
                    <pic:cNvPicPr/>
                  </pic:nvPicPr>
                  <pic:blipFill>
                    <a:blip r:embed="rId50"/>
                    <a:stretch>
                      <a:fillRect/>
                    </a:stretch>
                  </pic:blipFill>
                  <pic:spPr>
                    <a:xfrm>
                      <a:off x="0" y="0"/>
                      <a:ext cx="4190143" cy="2905227"/>
                    </a:xfrm>
                    <a:prstGeom prst="rect">
                      <a:avLst/>
                    </a:prstGeom>
                  </pic:spPr>
                </pic:pic>
              </a:graphicData>
            </a:graphic>
          </wp:inline>
        </w:drawing>
      </w:r>
    </w:p>
    <w:p w14:paraId="090FF7E0" w14:textId="2570A9FC" w:rsidR="00264523" w:rsidRPr="00692FE6" w:rsidRDefault="00264523" w:rsidP="00264523">
      <w:pPr>
        <w:pStyle w:val="Bijschrift"/>
        <w:jc w:val="center"/>
        <w:rPr>
          <w:b/>
          <w:bCs/>
          <w:i w:val="0"/>
          <w:iCs w:val="0"/>
        </w:rPr>
      </w:pPr>
      <w:bookmarkStart w:id="129" w:name="_Ref165022128"/>
      <w:r w:rsidRPr="00692FE6">
        <w:rPr>
          <w:b/>
          <w:bCs/>
          <w:i w:val="0"/>
          <w:iCs w:val="0"/>
        </w:rPr>
        <w:t xml:space="preserve">Figure </w:t>
      </w:r>
      <w:r w:rsidRPr="00692FE6">
        <w:rPr>
          <w:b/>
          <w:bCs/>
          <w:i w:val="0"/>
          <w:iCs w:val="0"/>
        </w:rPr>
        <w:fldChar w:fldCharType="begin"/>
      </w:r>
      <w:r w:rsidRPr="00692FE6">
        <w:rPr>
          <w:b/>
          <w:bCs/>
          <w:i w:val="0"/>
          <w:iCs w:val="0"/>
        </w:rPr>
        <w:instrText xml:space="preserve"> SEQ Figure \* ARABIC </w:instrText>
      </w:r>
      <w:r w:rsidRPr="00692FE6">
        <w:rPr>
          <w:b/>
          <w:bCs/>
          <w:i w:val="0"/>
          <w:iCs w:val="0"/>
        </w:rPr>
        <w:fldChar w:fldCharType="separate"/>
      </w:r>
      <w:r w:rsidR="00221AAC">
        <w:rPr>
          <w:b/>
          <w:bCs/>
          <w:i w:val="0"/>
          <w:iCs w:val="0"/>
          <w:noProof/>
        </w:rPr>
        <w:t>27</w:t>
      </w:r>
      <w:r w:rsidRPr="00692FE6">
        <w:rPr>
          <w:b/>
          <w:bCs/>
          <w:i w:val="0"/>
          <w:iCs w:val="0"/>
        </w:rPr>
        <w:fldChar w:fldCharType="end"/>
      </w:r>
      <w:bookmarkEnd w:id="129"/>
      <w:r w:rsidRPr="00692FE6">
        <w:rPr>
          <w:b/>
          <w:bCs/>
          <w:i w:val="0"/>
          <w:iCs w:val="0"/>
        </w:rPr>
        <w:t xml:space="preserve"> Reduction of Freundlich </w:t>
      </w:r>
      <w:r w:rsidR="00E12C69" w:rsidRPr="00692FE6">
        <w:rPr>
          <w:b/>
          <w:bCs/>
          <w:i w:val="0"/>
          <w:iCs w:val="0"/>
        </w:rPr>
        <w:t xml:space="preserve">K for TCE and for </w:t>
      </w:r>
      <w:r w:rsidR="003B4C2B">
        <w:rPr>
          <w:b/>
          <w:bCs/>
          <w:i w:val="0"/>
          <w:iCs w:val="0"/>
        </w:rPr>
        <w:t>various</w:t>
      </w:r>
      <w:r w:rsidR="00E12C69" w:rsidRPr="00692FE6">
        <w:rPr>
          <w:b/>
          <w:bCs/>
          <w:i w:val="0"/>
          <w:iCs w:val="0"/>
        </w:rPr>
        <w:t xml:space="preserve"> background waters </w:t>
      </w:r>
      <w:r w:rsidR="00E12C69" w:rsidRPr="00692FE6">
        <w:rPr>
          <w:b/>
          <w:bCs/>
          <w:i w:val="0"/>
          <w:iCs w:val="0"/>
        </w:rPr>
        <w:fldChar w:fldCharType="begin"/>
      </w:r>
      <w:r w:rsidR="00E12C69" w:rsidRPr="00692FE6">
        <w:rPr>
          <w:b/>
          <w:bCs/>
          <w:i w:val="0"/>
          <w:iCs w:val="0"/>
        </w:rPr>
        <w:instrText xml:space="preserve"> ADDIN ZOTERO_ITEM CSL_CITATION {"citationID":"YJgSXDe3","properties":{"formattedCitation":"(Jarvie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E12C69" w:rsidRPr="00692FE6">
        <w:rPr>
          <w:b/>
          <w:bCs/>
          <w:i w:val="0"/>
          <w:iCs w:val="0"/>
        </w:rPr>
        <w:fldChar w:fldCharType="separate"/>
      </w:r>
      <w:r w:rsidR="00E12C69" w:rsidRPr="00692FE6">
        <w:rPr>
          <w:rFonts w:cs="Arial"/>
          <w:b/>
          <w:bCs/>
          <w:i w:val="0"/>
          <w:iCs w:val="0"/>
        </w:rPr>
        <w:t>(Jarvie et al., 2005)</w:t>
      </w:r>
      <w:r w:rsidR="00E12C69" w:rsidRPr="00692FE6">
        <w:rPr>
          <w:b/>
          <w:bCs/>
          <w:i w:val="0"/>
          <w:iCs w:val="0"/>
        </w:rPr>
        <w:fldChar w:fldCharType="end"/>
      </w:r>
    </w:p>
    <w:p w14:paraId="2AEF25EB" w14:textId="77777777" w:rsidR="00FB48B2" w:rsidRDefault="00FB48B2" w:rsidP="001C33C1">
      <w:pPr>
        <w:jc w:val="both"/>
      </w:pPr>
    </w:p>
    <w:p w14:paraId="740FD154" w14:textId="60065187" w:rsidR="008205AB" w:rsidRDefault="003419C0" w:rsidP="001C33C1">
      <w:pPr>
        <w:jc w:val="both"/>
      </w:pPr>
      <w:r>
        <w:t xml:space="preserve">In the PSDM by USEPA code, parameters </w:t>
      </w:r>
      <m:oMath>
        <m:r>
          <w:rPr>
            <w:rFonts w:ascii="Cambria Math" w:hAnsi="Cambria Math"/>
          </w:rPr>
          <m:t>rk1</m:t>
        </m:r>
      </m:oMath>
      <w:r>
        <w:rPr>
          <w:rFonts w:eastAsiaTheme="minorEastAsia"/>
        </w:rPr>
        <w:t xml:space="preserve">, </w:t>
      </w:r>
      <m:oMath>
        <m:r>
          <w:rPr>
            <w:rFonts w:ascii="Cambria Math" w:hAnsi="Cambria Math"/>
          </w:rPr>
          <m:t>rk2</m:t>
        </m:r>
      </m:oMath>
      <w:r>
        <w:rPr>
          <w:rFonts w:eastAsiaTheme="minorEastAsia"/>
        </w:rPr>
        <w:t xml:space="preserve">, </w:t>
      </w:r>
      <m:oMath>
        <m:r>
          <w:rPr>
            <w:rFonts w:ascii="Cambria Math" w:hAnsi="Cambria Math"/>
          </w:rPr>
          <m:t>rk3</m:t>
        </m:r>
      </m:oMath>
      <w:r>
        <w:rPr>
          <w:rFonts w:eastAsiaTheme="minorEastAsia"/>
        </w:rPr>
        <w:t xml:space="preserve"> and </w:t>
      </w:r>
      <m:oMath>
        <m:r>
          <w:rPr>
            <w:rFonts w:ascii="Cambria Math" w:hAnsi="Cambria Math"/>
          </w:rPr>
          <m:t>rk4</m:t>
        </m:r>
      </m:oMath>
      <w:r>
        <w:rPr>
          <w:rFonts w:eastAsiaTheme="minorEastAsia"/>
        </w:rPr>
        <w:t xml:space="preserve"> </w:t>
      </w:r>
      <w:r w:rsidR="00507DF0">
        <w:rPr>
          <w:rFonts w:eastAsiaTheme="minorEastAsia"/>
        </w:rPr>
        <w:t xml:space="preserve">from equation </w:t>
      </w:r>
      <w:r w:rsidR="00507DF0" w:rsidRPr="00FD2A0F">
        <w:rPr>
          <w:rFonts w:eastAsiaTheme="minorEastAsia"/>
        </w:rPr>
        <w:fldChar w:fldCharType="begin"/>
      </w:r>
      <w:r w:rsidR="00507DF0" w:rsidRPr="00FD2A0F">
        <w:rPr>
          <w:rFonts w:eastAsiaTheme="minorEastAsia"/>
        </w:rPr>
        <w:instrText xml:space="preserve"> REF _Ref165015779 \h </w:instrText>
      </w:r>
      <w:r w:rsidR="00FD2A0F" w:rsidRPr="00FD2A0F">
        <w:rPr>
          <w:rFonts w:eastAsiaTheme="minorEastAsia"/>
        </w:rPr>
        <w:instrText xml:space="preserve"> \* MERGEFORMAT </w:instrText>
      </w:r>
      <w:r w:rsidR="00507DF0" w:rsidRPr="00FD2A0F">
        <w:rPr>
          <w:rFonts w:eastAsiaTheme="minorEastAsia"/>
        </w:rPr>
      </w:r>
      <w:r w:rsidR="00507DF0" w:rsidRPr="00FD2A0F">
        <w:rPr>
          <w:rFonts w:eastAsiaTheme="minorEastAsia"/>
        </w:rPr>
        <w:fldChar w:fldCharType="separate"/>
      </w:r>
      <w:r w:rsidR="00221AAC" w:rsidRPr="004E142E">
        <w:rPr>
          <w:b/>
          <w:bCs/>
        </w:rPr>
        <w:t>(</w:t>
      </w:r>
      <w:r w:rsidR="00221AAC" w:rsidRPr="00221AAC">
        <w:rPr>
          <w:b/>
          <w:bCs/>
          <w:noProof/>
        </w:rPr>
        <w:t>25</w:t>
      </w:r>
      <w:r w:rsidR="00221AAC" w:rsidRPr="004E142E">
        <w:rPr>
          <w:b/>
          <w:bCs/>
        </w:rPr>
        <w:t>)</w:t>
      </w:r>
      <w:r w:rsidR="00507DF0" w:rsidRPr="00FD2A0F">
        <w:rPr>
          <w:rFonts w:eastAsiaTheme="minorEastAsia"/>
        </w:rPr>
        <w:fldChar w:fldCharType="end"/>
      </w:r>
      <w:r w:rsidR="00507DF0" w:rsidRPr="00FD2A0F">
        <w:rPr>
          <w:rFonts w:eastAsiaTheme="minorEastAsia"/>
        </w:rPr>
        <w:t xml:space="preserve"> </w:t>
      </w:r>
      <w:r>
        <w:rPr>
          <w:rFonts w:eastAsiaTheme="minorEastAsia"/>
        </w:rPr>
        <w:t>were</w:t>
      </w:r>
      <w:r w:rsidR="00A22850">
        <w:rPr>
          <w:rFonts w:eastAsiaTheme="minorEastAsia"/>
        </w:rPr>
        <w:t xml:space="preserve"> calculated dependent on </w:t>
      </w:r>
      <w:r w:rsidR="009C0F2A">
        <w:rPr>
          <w:rFonts w:eastAsiaTheme="minorEastAsia"/>
        </w:rPr>
        <w:t xml:space="preserve">water-specific parameters a1 – a4 and compound-specific parameters </w:t>
      </w:r>
      <w:r w:rsidR="00507DF0">
        <w:rPr>
          <w:rFonts w:eastAsiaTheme="minorEastAsia"/>
        </w:rPr>
        <w:t>b1 and b2</w:t>
      </w:r>
      <w:r w:rsidR="00875E3E">
        <w:rPr>
          <w:rFonts w:eastAsiaTheme="minorEastAsia"/>
        </w:rPr>
        <w:t xml:space="preserve">. </w:t>
      </w:r>
      <w:r w:rsidR="00CA6A1C">
        <w:rPr>
          <w:rFonts w:eastAsiaTheme="minorEastAsia"/>
        </w:rPr>
        <w:t xml:space="preserve">The parameters a1 – a4 are empirically determined for different </w:t>
      </w:r>
      <w:r w:rsidR="00D7792B">
        <w:rPr>
          <w:rFonts w:eastAsiaTheme="minorEastAsia"/>
        </w:rPr>
        <w:t>background water</w:t>
      </w:r>
      <w:r w:rsidR="0088169B">
        <w:rPr>
          <w:rFonts w:eastAsiaTheme="minorEastAsia"/>
        </w:rPr>
        <w:t>s</w:t>
      </w:r>
      <w:r w:rsidR="00D7792B">
        <w:rPr>
          <w:rFonts w:eastAsiaTheme="minorEastAsia"/>
        </w:rPr>
        <w:t>.</w:t>
      </w:r>
      <w:r w:rsidR="00E840FB">
        <w:rPr>
          <w:rFonts w:eastAsiaTheme="minorEastAsia"/>
        </w:rPr>
        <w:t xml:space="preserve"> </w:t>
      </w:r>
      <w:r w:rsidR="00684854">
        <w:rPr>
          <w:rFonts w:eastAsiaTheme="minorEastAsia"/>
        </w:rPr>
        <w:t xml:space="preserve">An empirical correlation </w:t>
      </w:r>
      <w:r w:rsidR="00FB191D">
        <w:rPr>
          <w:rFonts w:eastAsiaTheme="minorEastAsia"/>
        </w:rPr>
        <w:t>can now be used to calculate t</w:t>
      </w:r>
      <w:r w:rsidR="00507DF0">
        <w:rPr>
          <w:rFonts w:eastAsiaTheme="minorEastAsia"/>
        </w:rPr>
        <w:t xml:space="preserve">he fraction </w:t>
      </w:r>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contaminant</m:t>
            </m:r>
          </m:sub>
        </m:sSub>
      </m:oMath>
      <w:r w:rsidR="00FB191D">
        <w:rPr>
          <w:rFonts w:eastAsiaTheme="minorEastAsia"/>
        </w:rPr>
        <w:t xml:space="preserve">, which </w:t>
      </w:r>
      <w:r w:rsidR="00DE2D9D">
        <w:rPr>
          <w:rFonts w:eastAsiaTheme="minorEastAsia"/>
        </w:rPr>
        <w:t xml:space="preserve">is defined as </w:t>
      </w:r>
      <w:r w:rsidR="00164A06">
        <w:rPr>
          <w:rFonts w:eastAsiaTheme="minorEastAsia"/>
        </w:rPr>
        <w:t>‘</w:t>
      </w:r>
      <w:r w:rsidR="00DE2D9D" w:rsidRPr="00164A06">
        <w:rPr>
          <w:rFonts w:eastAsiaTheme="minorEastAsia"/>
          <w:i/>
          <w:iCs/>
        </w:rPr>
        <w:t>k_mult_pd</w:t>
      </w:r>
      <w:r w:rsidR="00164A06">
        <w:rPr>
          <w:rFonts w:eastAsiaTheme="minorEastAsia"/>
          <w:i/>
          <w:iCs/>
        </w:rPr>
        <w:t>’</w:t>
      </w:r>
      <w:r w:rsidR="00164A06">
        <w:t>.</w:t>
      </w:r>
      <w:r w:rsidR="00FB48B2">
        <w:t xml:space="preserve"> This way, fouling can be simulated by reducing the Freundlich K parameter.</w:t>
      </w:r>
    </w:p>
    <w:p w14:paraId="7C8F9A3D" w14:textId="4D126C94" w:rsidR="006A2D66" w:rsidRDefault="006A2D66">
      <w:pPr>
        <w:spacing w:after="160" w:line="2" w:lineRule="auto"/>
      </w:pPr>
      <w:r>
        <w:br w:type="page"/>
      </w:r>
    </w:p>
    <w:p w14:paraId="08669E23" w14:textId="0D1E6DF8" w:rsidR="00BE1E7E" w:rsidRDefault="008205AB" w:rsidP="00362F44">
      <w:pPr>
        <w:jc w:val="both"/>
      </w:pPr>
      <w:r>
        <w:lastRenderedPageBreak/>
        <w:t xml:space="preserve">The fouling approach by USEPA was investigated by returning the </w:t>
      </w:r>
      <w:r w:rsidR="00154AAE">
        <w:t xml:space="preserve">fouling </w:t>
      </w:r>
      <w:r>
        <w:t>parameters</w:t>
      </w:r>
      <w:r w:rsidR="00154AAE">
        <w:t xml:space="preserve"> during the pilot simulation of compound PFHpA (</w:t>
      </w:r>
      <w:r w:rsidR="00154AAE" w:rsidRPr="00E05A08">
        <w:rPr>
          <w:b/>
          <w:bCs/>
        </w:rPr>
        <w:t xml:space="preserve">paragraph </w:t>
      </w:r>
      <w:r w:rsidR="00E05A08" w:rsidRPr="00E05A08">
        <w:rPr>
          <w:b/>
          <w:bCs/>
        </w:rPr>
        <w:fldChar w:fldCharType="begin"/>
      </w:r>
      <w:r w:rsidR="00E05A08" w:rsidRPr="00E05A08">
        <w:rPr>
          <w:b/>
          <w:bCs/>
        </w:rPr>
        <w:instrText xml:space="preserve"> REF _Ref165025908 \r \h </w:instrText>
      </w:r>
      <w:r w:rsidR="00E05A08">
        <w:rPr>
          <w:b/>
          <w:bCs/>
        </w:rPr>
        <w:instrText xml:space="preserve"> \* MERGEFORMAT </w:instrText>
      </w:r>
      <w:r w:rsidR="00E05A08" w:rsidRPr="00E05A08">
        <w:rPr>
          <w:b/>
          <w:bCs/>
        </w:rPr>
      </w:r>
      <w:r w:rsidR="00E05A08" w:rsidRPr="00E05A08">
        <w:rPr>
          <w:b/>
          <w:bCs/>
        </w:rPr>
        <w:fldChar w:fldCharType="separate"/>
      </w:r>
      <w:r w:rsidR="00221AAC">
        <w:rPr>
          <w:b/>
          <w:bCs/>
        </w:rPr>
        <w:t>5.3</w:t>
      </w:r>
      <w:r w:rsidR="00E05A08" w:rsidRPr="00E05A08">
        <w:rPr>
          <w:b/>
          <w:bCs/>
        </w:rPr>
        <w:fldChar w:fldCharType="end"/>
      </w:r>
      <w:r w:rsidR="00E05A08">
        <w:t>).</w:t>
      </w:r>
      <w:r w:rsidR="0079323D">
        <w:t xml:space="preserve"> </w:t>
      </w:r>
      <w:r w:rsidR="00D706EC">
        <w:t>P</w:t>
      </w:r>
      <w:r w:rsidR="00E05A08">
        <w:t xml:space="preserve">rinted </w:t>
      </w:r>
      <w:r w:rsidR="0079323D">
        <w:t xml:space="preserve">fouling parameters are shown </w:t>
      </w:r>
      <w:r w:rsidR="006111DD">
        <w:t xml:space="preserve">for organic-free water and NOM preloaded river water </w:t>
      </w:r>
      <w:r w:rsidR="00E05A08">
        <w:t>in</w:t>
      </w:r>
      <w:r w:rsidR="00945363">
        <w:rPr>
          <w:b/>
          <w:bCs/>
        </w:rPr>
        <w:t xml:space="preserve"> </w:t>
      </w:r>
      <w:r w:rsidR="00945363" w:rsidRPr="00945363">
        <w:rPr>
          <w:b/>
          <w:bCs/>
        </w:rPr>
        <w:fldChar w:fldCharType="begin"/>
      </w:r>
      <w:r w:rsidR="00945363" w:rsidRPr="00945363">
        <w:rPr>
          <w:b/>
          <w:bCs/>
        </w:rPr>
        <w:instrText xml:space="preserve"> REF _Ref167027694 \h  \* MERGEFORMAT </w:instrText>
      </w:r>
      <w:r w:rsidR="00945363" w:rsidRPr="00945363">
        <w:rPr>
          <w:b/>
          <w:bCs/>
        </w:rPr>
      </w:r>
      <w:r w:rsidR="00945363" w:rsidRPr="00945363">
        <w:rPr>
          <w:b/>
          <w:bCs/>
        </w:rPr>
        <w:fldChar w:fldCharType="separate"/>
      </w:r>
      <w:r w:rsidR="00221AAC" w:rsidRPr="008E776A">
        <w:rPr>
          <w:b/>
          <w:bCs/>
        </w:rPr>
        <w:t xml:space="preserve">Table </w:t>
      </w:r>
      <w:r w:rsidR="00221AAC" w:rsidRPr="00221AAC">
        <w:rPr>
          <w:b/>
          <w:bCs/>
          <w:noProof/>
        </w:rPr>
        <w:t>9</w:t>
      </w:r>
      <w:r w:rsidR="00945363" w:rsidRPr="00945363">
        <w:rPr>
          <w:b/>
          <w:bCs/>
        </w:rPr>
        <w:fldChar w:fldCharType="end"/>
      </w:r>
      <w:r w:rsidR="00FD2A0F">
        <w:t>.</w:t>
      </w:r>
      <w:r w:rsidR="00186746">
        <w:t xml:space="preserve"> Model equations</w:t>
      </w:r>
      <w:r w:rsidR="00592533">
        <w:t xml:space="preserve"> used to </w:t>
      </w:r>
      <w:r w:rsidR="00964CFF">
        <w:t>predict</w:t>
      </w:r>
      <w:r w:rsidR="00592533">
        <w:t xml:space="preserve"> the time-dependent Freundlich K </w:t>
      </w:r>
      <w:r w:rsidR="00966D6C">
        <w:t>parameter are also shown.</w:t>
      </w:r>
    </w:p>
    <w:p w14:paraId="19D0171C" w14:textId="77777777" w:rsidR="00362F44" w:rsidRDefault="00362F44" w:rsidP="00362F44">
      <w:pPr>
        <w:jc w:val="both"/>
      </w:pPr>
    </w:p>
    <w:p w14:paraId="632CEF0F" w14:textId="373A147C" w:rsidR="008E776A" w:rsidRPr="008E776A" w:rsidRDefault="008E776A" w:rsidP="008E776A">
      <w:pPr>
        <w:pStyle w:val="Bijschrift"/>
        <w:keepNext/>
        <w:jc w:val="center"/>
        <w:rPr>
          <w:b/>
          <w:bCs/>
          <w:i w:val="0"/>
          <w:iCs w:val="0"/>
        </w:rPr>
      </w:pPr>
      <w:bookmarkStart w:id="130" w:name="_Ref167027694"/>
      <w:r w:rsidRPr="008E776A">
        <w:rPr>
          <w:b/>
          <w:bCs/>
          <w:i w:val="0"/>
          <w:iCs w:val="0"/>
        </w:rPr>
        <w:t xml:space="preserve">Table </w:t>
      </w:r>
      <w:r w:rsidRPr="008E776A">
        <w:rPr>
          <w:b/>
          <w:bCs/>
          <w:i w:val="0"/>
          <w:iCs w:val="0"/>
        </w:rPr>
        <w:fldChar w:fldCharType="begin"/>
      </w:r>
      <w:r w:rsidRPr="008E776A">
        <w:rPr>
          <w:b/>
          <w:bCs/>
          <w:i w:val="0"/>
          <w:iCs w:val="0"/>
        </w:rPr>
        <w:instrText xml:space="preserve"> SEQ Table \* ARABIC </w:instrText>
      </w:r>
      <w:r w:rsidRPr="008E776A">
        <w:rPr>
          <w:b/>
          <w:bCs/>
          <w:i w:val="0"/>
          <w:iCs w:val="0"/>
        </w:rPr>
        <w:fldChar w:fldCharType="separate"/>
      </w:r>
      <w:r w:rsidR="00221AAC">
        <w:rPr>
          <w:b/>
          <w:bCs/>
          <w:i w:val="0"/>
          <w:iCs w:val="0"/>
          <w:noProof/>
        </w:rPr>
        <w:t>9</w:t>
      </w:r>
      <w:r w:rsidRPr="008E776A">
        <w:rPr>
          <w:b/>
          <w:bCs/>
          <w:i w:val="0"/>
          <w:iCs w:val="0"/>
        </w:rPr>
        <w:fldChar w:fldCharType="end"/>
      </w:r>
      <w:bookmarkEnd w:id="130"/>
      <w:r>
        <w:rPr>
          <w:b/>
          <w:bCs/>
          <w:i w:val="0"/>
          <w:iCs w:val="0"/>
        </w:rPr>
        <w:t xml:space="preserve"> USEPA fouling parameters and equations</w:t>
      </w:r>
      <w:r w:rsidR="001E0825">
        <w:rPr>
          <w:b/>
          <w:bCs/>
          <w:i w:val="0"/>
          <w:iCs w:val="0"/>
        </w:rPr>
        <w:t xml:space="preserve"> </w:t>
      </w:r>
      <w:r>
        <w:rPr>
          <w:b/>
          <w:bCs/>
          <w:i w:val="0"/>
          <w:iCs w:val="0"/>
        </w:rPr>
        <w:t>in Python</w:t>
      </w:r>
      <w:r w:rsidR="001E0825">
        <w:rPr>
          <w:b/>
          <w:bCs/>
          <w:i w:val="0"/>
          <w:iCs w:val="0"/>
        </w:rPr>
        <w:t xml:space="preserve"> </w:t>
      </w:r>
      <w:r w:rsidR="007B1B06">
        <w:rPr>
          <w:b/>
          <w:bCs/>
          <w:i w:val="0"/>
          <w:iCs w:val="0"/>
        </w:rPr>
        <w:t>for removal of PFHpA from ‘Rhine’ river water and organic-free water</w:t>
      </w:r>
      <w:r>
        <w:rPr>
          <w:b/>
          <w:bCs/>
          <w:i w:val="0"/>
          <w:iCs w:val="0"/>
        </w:rPr>
        <w:t xml:space="preserve"> </w:t>
      </w:r>
      <w:r w:rsidRPr="001E0825">
        <w:rPr>
          <w:b/>
          <w:bCs/>
          <w:i w:val="0"/>
          <w:iCs w:val="0"/>
        </w:rPr>
        <w:fldChar w:fldCharType="begin"/>
      </w:r>
      <w:r w:rsidRPr="001E0825">
        <w:rPr>
          <w:b/>
          <w:bCs/>
          <w:i w:val="0"/>
          <w:iCs w:val="0"/>
        </w:rPr>
        <w:instrText xml:space="preserve"> ADDIN ZOTERO_ITEM CSL_CITATION {"citationID":"CDYSF6Rn","properties":{"formattedCitation":"(J.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Pr="001E0825">
        <w:rPr>
          <w:b/>
          <w:bCs/>
          <w:i w:val="0"/>
          <w:iCs w:val="0"/>
        </w:rPr>
        <w:fldChar w:fldCharType="separate"/>
      </w:r>
      <w:r w:rsidRPr="001E0825">
        <w:rPr>
          <w:rFonts w:cs="Arial"/>
          <w:b/>
          <w:bCs/>
          <w:i w:val="0"/>
          <w:iCs w:val="0"/>
        </w:rPr>
        <w:t>(J. Burkhardt, 2020)</w:t>
      </w:r>
      <w:r w:rsidRPr="001E0825">
        <w:rPr>
          <w:b/>
          <w:bCs/>
          <w:i w:val="0"/>
          <w:iCs w:val="0"/>
        </w:rPr>
        <w:fldChar w:fldCharType="end"/>
      </w:r>
      <w:r w:rsidR="007560BA">
        <w:rPr>
          <w:b/>
          <w:bCs/>
          <w:i w:val="0"/>
          <w:iCs w:val="0"/>
        </w:rPr>
        <w:t xml:space="preserve">. </w:t>
      </w:r>
      <w:r w:rsidR="00372FC0">
        <w:rPr>
          <w:b/>
          <w:bCs/>
          <w:i w:val="0"/>
          <w:iCs w:val="0"/>
        </w:rPr>
        <w:t>Fouling is simulated by reducing Freundlich K.</w:t>
      </w:r>
      <w:r w:rsidR="003D7640">
        <w:rPr>
          <w:b/>
          <w:bCs/>
          <w:i w:val="0"/>
          <w:iCs w:val="0"/>
        </w:rPr>
        <w:t xml:space="preserve"> </w:t>
      </w:r>
      <w:r w:rsidR="00372FC0">
        <w:rPr>
          <w:b/>
          <w:bCs/>
          <w:i w:val="0"/>
          <w:iCs w:val="0"/>
        </w:rPr>
        <w:br/>
        <w:t>A</w:t>
      </w:r>
      <w:r w:rsidR="003D7640">
        <w:rPr>
          <w:b/>
          <w:bCs/>
          <w:i w:val="0"/>
          <w:iCs w:val="0"/>
        </w:rPr>
        <w:t>ll parameters are dimensionless</w:t>
      </w:r>
    </w:p>
    <w:tbl>
      <w:tblPr>
        <w:tblStyle w:val="Tabelraster"/>
        <w:tblW w:w="9072" w:type="dxa"/>
        <w:tblLook w:val="04A0" w:firstRow="1" w:lastRow="0" w:firstColumn="1" w:lastColumn="0" w:noHBand="0" w:noVBand="1"/>
      </w:tblPr>
      <w:tblGrid>
        <w:gridCol w:w="1394"/>
        <w:gridCol w:w="1441"/>
        <w:gridCol w:w="1843"/>
        <w:gridCol w:w="1985"/>
        <w:gridCol w:w="2409"/>
      </w:tblGrid>
      <w:tr w:rsidR="003D2953" w14:paraId="1A268480" w14:textId="77777777" w:rsidTr="000F5C3C">
        <w:tc>
          <w:tcPr>
            <w:tcW w:w="1394" w:type="dxa"/>
            <w:tcBorders>
              <w:top w:val="single" w:sz="4" w:space="0" w:color="auto"/>
              <w:left w:val="nil"/>
              <w:bottom w:val="single" w:sz="4" w:space="0" w:color="auto"/>
              <w:right w:val="nil"/>
            </w:tcBorders>
            <w:shd w:val="clear" w:color="auto" w:fill="B4C6E7" w:themeFill="accent5" w:themeFillTint="66"/>
          </w:tcPr>
          <w:p w14:paraId="097FDFF7" w14:textId="77777777" w:rsidR="003D2953" w:rsidRPr="00620539" w:rsidRDefault="003D2953" w:rsidP="00096324">
            <w:pPr>
              <w:rPr>
                <w:szCs w:val="20"/>
              </w:rPr>
            </w:pPr>
          </w:p>
        </w:tc>
        <w:tc>
          <w:tcPr>
            <w:tcW w:w="1441" w:type="dxa"/>
            <w:tcBorders>
              <w:top w:val="single" w:sz="4" w:space="0" w:color="auto"/>
              <w:left w:val="nil"/>
              <w:bottom w:val="single" w:sz="4" w:space="0" w:color="auto"/>
              <w:right w:val="nil"/>
            </w:tcBorders>
            <w:shd w:val="clear" w:color="auto" w:fill="B4C6E7" w:themeFill="accent5" w:themeFillTint="66"/>
            <w:vAlign w:val="center"/>
          </w:tcPr>
          <w:p w14:paraId="09BFAA8D" w14:textId="12996FF5" w:rsidR="003D2953" w:rsidRPr="00620539" w:rsidRDefault="003D2953" w:rsidP="00096324">
            <w:pPr>
              <w:rPr>
                <w:szCs w:val="20"/>
              </w:rPr>
            </w:pPr>
          </w:p>
        </w:tc>
        <w:tc>
          <w:tcPr>
            <w:tcW w:w="1843" w:type="dxa"/>
            <w:tcBorders>
              <w:top w:val="single" w:sz="4" w:space="0" w:color="auto"/>
              <w:left w:val="nil"/>
              <w:bottom w:val="single" w:sz="4" w:space="0" w:color="auto"/>
              <w:right w:val="nil"/>
            </w:tcBorders>
            <w:shd w:val="clear" w:color="auto" w:fill="B4C6E7" w:themeFill="accent5" w:themeFillTint="66"/>
          </w:tcPr>
          <w:p w14:paraId="18FE8FF5" w14:textId="1BE98DDF" w:rsidR="003D2953" w:rsidRDefault="003D2953" w:rsidP="00096324">
            <w:r>
              <w:rPr>
                <w:szCs w:val="20"/>
              </w:rPr>
              <w:t>Fouling</w:t>
            </w:r>
            <w:r w:rsidR="000F5C3C">
              <w:rPr>
                <w:szCs w:val="20"/>
              </w:rPr>
              <w:t xml:space="preserve"> (Rhine)</w:t>
            </w:r>
          </w:p>
        </w:tc>
        <w:tc>
          <w:tcPr>
            <w:tcW w:w="1985" w:type="dxa"/>
            <w:tcBorders>
              <w:top w:val="single" w:sz="4" w:space="0" w:color="auto"/>
              <w:left w:val="nil"/>
              <w:bottom w:val="single" w:sz="4" w:space="0" w:color="auto"/>
              <w:right w:val="nil"/>
            </w:tcBorders>
            <w:shd w:val="clear" w:color="auto" w:fill="B4C6E7" w:themeFill="accent5" w:themeFillTint="66"/>
            <w:vAlign w:val="center"/>
          </w:tcPr>
          <w:p w14:paraId="78E56E56" w14:textId="6A583C87" w:rsidR="003D2953" w:rsidRPr="009C6E1A" w:rsidRDefault="003D2953" w:rsidP="00096324">
            <w:pPr>
              <w:rPr>
                <w:sz w:val="18"/>
                <w:szCs w:val="20"/>
              </w:rPr>
            </w:pPr>
            <w:r>
              <w:t>Organic-free</w:t>
            </w:r>
          </w:p>
        </w:tc>
        <w:tc>
          <w:tcPr>
            <w:tcW w:w="2409" w:type="dxa"/>
            <w:tcBorders>
              <w:top w:val="single" w:sz="4" w:space="0" w:color="auto"/>
              <w:left w:val="nil"/>
              <w:bottom w:val="single" w:sz="4" w:space="0" w:color="auto"/>
              <w:right w:val="nil"/>
            </w:tcBorders>
            <w:shd w:val="clear" w:color="auto" w:fill="B4C6E7" w:themeFill="accent5" w:themeFillTint="66"/>
          </w:tcPr>
          <w:p w14:paraId="2996D2ED" w14:textId="629A9B1B" w:rsidR="003D2953" w:rsidRDefault="003D2953" w:rsidP="00096324">
            <w:r>
              <w:t>Equation</w:t>
            </w:r>
          </w:p>
        </w:tc>
      </w:tr>
      <w:tr w:rsidR="003D2953" w:rsidRPr="00EE0F40" w14:paraId="24F88378" w14:textId="77777777" w:rsidTr="000F5C3C">
        <w:tc>
          <w:tcPr>
            <w:tcW w:w="1394" w:type="dxa"/>
            <w:vMerge w:val="restart"/>
            <w:tcBorders>
              <w:top w:val="single" w:sz="4" w:space="0" w:color="auto"/>
              <w:left w:val="nil"/>
              <w:right w:val="single" w:sz="4" w:space="0" w:color="auto"/>
            </w:tcBorders>
            <w:shd w:val="clear" w:color="auto" w:fill="B4C6E7" w:themeFill="accent5" w:themeFillTint="66"/>
            <w:vAlign w:val="center"/>
          </w:tcPr>
          <w:p w14:paraId="52B5D108" w14:textId="1869812B" w:rsidR="003D2953" w:rsidRPr="00E321DB" w:rsidRDefault="003D2953" w:rsidP="00096324">
            <w:pPr>
              <w:rPr>
                <w:i/>
                <w:iCs/>
                <w:sz w:val="16"/>
                <w:szCs w:val="18"/>
              </w:rPr>
            </w:pPr>
            <w:r>
              <w:rPr>
                <w:i/>
                <w:iCs/>
                <w:sz w:val="16"/>
                <w:szCs w:val="18"/>
              </w:rPr>
              <w:t>Water-type parameter</w:t>
            </w:r>
          </w:p>
        </w:tc>
        <w:tc>
          <w:tcPr>
            <w:tcW w:w="1441" w:type="dxa"/>
            <w:tcBorders>
              <w:top w:val="single" w:sz="4" w:space="0" w:color="auto"/>
              <w:left w:val="single" w:sz="4" w:space="0" w:color="auto"/>
              <w:bottom w:val="nil"/>
              <w:right w:val="nil"/>
            </w:tcBorders>
          </w:tcPr>
          <w:p w14:paraId="2420F208" w14:textId="0F7E2B44" w:rsidR="003D2953" w:rsidRPr="00EE0F40" w:rsidRDefault="003D2953" w:rsidP="00096324">
            <w:pPr>
              <w:rPr>
                <w:sz w:val="16"/>
                <w:szCs w:val="18"/>
              </w:rPr>
            </w:pPr>
            <w:r>
              <w:rPr>
                <w:sz w:val="16"/>
                <w:szCs w:val="18"/>
              </w:rPr>
              <w:t>a1</w:t>
            </w:r>
          </w:p>
        </w:tc>
        <w:tc>
          <w:tcPr>
            <w:tcW w:w="1843" w:type="dxa"/>
            <w:tcBorders>
              <w:top w:val="single" w:sz="4" w:space="0" w:color="auto"/>
              <w:left w:val="nil"/>
              <w:bottom w:val="nil"/>
              <w:right w:val="nil"/>
            </w:tcBorders>
          </w:tcPr>
          <w:p w14:paraId="1EF1D362" w14:textId="564D0A8E" w:rsidR="003D2953" w:rsidRPr="00EE0F40" w:rsidRDefault="003D2953" w:rsidP="00096324">
            <w:pPr>
              <w:rPr>
                <w:sz w:val="16"/>
                <w:szCs w:val="18"/>
              </w:rPr>
            </w:pPr>
            <w:r>
              <w:rPr>
                <w:sz w:val="16"/>
                <w:szCs w:val="18"/>
              </w:rPr>
              <w:t>0.35</w:t>
            </w:r>
          </w:p>
        </w:tc>
        <w:tc>
          <w:tcPr>
            <w:tcW w:w="1985" w:type="dxa"/>
            <w:tcBorders>
              <w:top w:val="single" w:sz="4" w:space="0" w:color="auto"/>
              <w:left w:val="nil"/>
              <w:bottom w:val="nil"/>
              <w:right w:val="nil"/>
            </w:tcBorders>
          </w:tcPr>
          <w:p w14:paraId="3E470C1A" w14:textId="04A3838C" w:rsidR="003D2953" w:rsidRPr="00EE0F40" w:rsidRDefault="003D2953" w:rsidP="00096324">
            <w:pPr>
              <w:rPr>
                <w:sz w:val="16"/>
                <w:szCs w:val="18"/>
              </w:rPr>
            </w:pPr>
            <w:r>
              <w:rPr>
                <w:sz w:val="16"/>
                <w:szCs w:val="18"/>
              </w:rPr>
              <w:t>1</w:t>
            </w:r>
          </w:p>
        </w:tc>
        <w:tc>
          <w:tcPr>
            <w:tcW w:w="2409" w:type="dxa"/>
            <w:tcBorders>
              <w:top w:val="single" w:sz="4" w:space="0" w:color="auto"/>
              <w:left w:val="nil"/>
              <w:bottom w:val="nil"/>
              <w:right w:val="nil"/>
            </w:tcBorders>
          </w:tcPr>
          <w:p w14:paraId="386565A0" w14:textId="6F00775C" w:rsidR="003D2953" w:rsidRPr="00EE0F40" w:rsidRDefault="003D2953" w:rsidP="00096324">
            <w:pPr>
              <w:rPr>
                <w:sz w:val="16"/>
                <w:szCs w:val="18"/>
              </w:rPr>
            </w:pPr>
          </w:p>
        </w:tc>
      </w:tr>
      <w:tr w:rsidR="003D2953" w:rsidRPr="00EE0F40" w14:paraId="4742A3B9" w14:textId="77777777" w:rsidTr="000F5C3C">
        <w:tc>
          <w:tcPr>
            <w:tcW w:w="1394" w:type="dxa"/>
            <w:vMerge/>
            <w:tcBorders>
              <w:left w:val="nil"/>
              <w:right w:val="single" w:sz="4" w:space="0" w:color="auto"/>
            </w:tcBorders>
            <w:shd w:val="clear" w:color="auto" w:fill="B4C6E7" w:themeFill="accent5" w:themeFillTint="66"/>
          </w:tcPr>
          <w:p w14:paraId="6CD84BFD" w14:textId="77777777" w:rsidR="003D2953" w:rsidRPr="00EE0F40" w:rsidRDefault="003D2953" w:rsidP="00096324">
            <w:pPr>
              <w:rPr>
                <w:sz w:val="16"/>
                <w:szCs w:val="18"/>
              </w:rPr>
            </w:pPr>
          </w:p>
        </w:tc>
        <w:tc>
          <w:tcPr>
            <w:tcW w:w="1441" w:type="dxa"/>
            <w:tcBorders>
              <w:top w:val="nil"/>
              <w:left w:val="single" w:sz="4" w:space="0" w:color="auto"/>
              <w:bottom w:val="nil"/>
              <w:right w:val="nil"/>
            </w:tcBorders>
          </w:tcPr>
          <w:p w14:paraId="40E807FF" w14:textId="5AD224D3" w:rsidR="003D2953" w:rsidRPr="00EE0F40" w:rsidRDefault="003D2953" w:rsidP="00096324">
            <w:pPr>
              <w:rPr>
                <w:sz w:val="16"/>
                <w:szCs w:val="18"/>
              </w:rPr>
            </w:pPr>
            <w:r>
              <w:rPr>
                <w:sz w:val="16"/>
                <w:szCs w:val="18"/>
              </w:rPr>
              <w:t>a2</w:t>
            </w:r>
          </w:p>
        </w:tc>
        <w:tc>
          <w:tcPr>
            <w:tcW w:w="1843" w:type="dxa"/>
            <w:tcBorders>
              <w:top w:val="nil"/>
              <w:left w:val="nil"/>
              <w:bottom w:val="nil"/>
              <w:right w:val="nil"/>
            </w:tcBorders>
          </w:tcPr>
          <w:p w14:paraId="20878872" w14:textId="1B8919AF" w:rsidR="003D2953" w:rsidRPr="00EE0F40" w:rsidRDefault="003D2953" w:rsidP="00096324">
            <w:pPr>
              <w:rPr>
                <w:sz w:val="16"/>
                <w:szCs w:val="18"/>
              </w:rPr>
            </w:pPr>
            <w:r>
              <w:rPr>
                <w:sz w:val="16"/>
                <w:szCs w:val="18"/>
              </w:rPr>
              <w:t>-6.15 e-8</w:t>
            </w:r>
          </w:p>
        </w:tc>
        <w:tc>
          <w:tcPr>
            <w:tcW w:w="1985" w:type="dxa"/>
            <w:tcBorders>
              <w:top w:val="nil"/>
              <w:left w:val="nil"/>
              <w:bottom w:val="nil"/>
              <w:right w:val="nil"/>
            </w:tcBorders>
          </w:tcPr>
          <w:p w14:paraId="0A8A49D8" w14:textId="0FFA3262" w:rsidR="003D2953" w:rsidRPr="00EE0F40" w:rsidRDefault="003D2953" w:rsidP="00096324">
            <w:pPr>
              <w:rPr>
                <w:sz w:val="16"/>
                <w:szCs w:val="18"/>
              </w:rPr>
            </w:pPr>
            <w:r>
              <w:rPr>
                <w:sz w:val="16"/>
                <w:szCs w:val="18"/>
              </w:rPr>
              <w:t>0</w:t>
            </w:r>
          </w:p>
        </w:tc>
        <w:tc>
          <w:tcPr>
            <w:tcW w:w="2409" w:type="dxa"/>
            <w:tcBorders>
              <w:top w:val="nil"/>
              <w:left w:val="nil"/>
              <w:bottom w:val="nil"/>
              <w:right w:val="nil"/>
            </w:tcBorders>
          </w:tcPr>
          <w:p w14:paraId="0221017C" w14:textId="7FF008E4" w:rsidR="003D2953" w:rsidRPr="00EE0F40" w:rsidRDefault="003D2953" w:rsidP="00096324">
            <w:pPr>
              <w:rPr>
                <w:sz w:val="16"/>
                <w:szCs w:val="18"/>
              </w:rPr>
            </w:pPr>
          </w:p>
        </w:tc>
      </w:tr>
      <w:tr w:rsidR="003D2953" w:rsidRPr="00EE0F40" w14:paraId="45A62185" w14:textId="77777777" w:rsidTr="000F5C3C">
        <w:tc>
          <w:tcPr>
            <w:tcW w:w="1394" w:type="dxa"/>
            <w:vMerge/>
            <w:tcBorders>
              <w:left w:val="nil"/>
              <w:right w:val="single" w:sz="4" w:space="0" w:color="auto"/>
            </w:tcBorders>
            <w:shd w:val="clear" w:color="auto" w:fill="B4C6E7" w:themeFill="accent5" w:themeFillTint="66"/>
          </w:tcPr>
          <w:p w14:paraId="628FDA75" w14:textId="77777777" w:rsidR="003D2953" w:rsidRPr="00EE0F40" w:rsidRDefault="003D2953" w:rsidP="00096324">
            <w:pPr>
              <w:rPr>
                <w:sz w:val="16"/>
                <w:szCs w:val="18"/>
              </w:rPr>
            </w:pPr>
          </w:p>
        </w:tc>
        <w:tc>
          <w:tcPr>
            <w:tcW w:w="1441" w:type="dxa"/>
            <w:tcBorders>
              <w:top w:val="nil"/>
              <w:left w:val="single" w:sz="4" w:space="0" w:color="auto"/>
              <w:bottom w:val="nil"/>
              <w:right w:val="nil"/>
            </w:tcBorders>
          </w:tcPr>
          <w:p w14:paraId="43BC9AB6" w14:textId="3AAD34A5" w:rsidR="003D2953" w:rsidRPr="00EE0F40" w:rsidRDefault="003D2953" w:rsidP="00096324">
            <w:pPr>
              <w:rPr>
                <w:sz w:val="16"/>
                <w:szCs w:val="18"/>
              </w:rPr>
            </w:pPr>
            <w:r>
              <w:rPr>
                <w:sz w:val="16"/>
                <w:szCs w:val="18"/>
              </w:rPr>
              <w:t>a3</w:t>
            </w:r>
          </w:p>
        </w:tc>
        <w:tc>
          <w:tcPr>
            <w:tcW w:w="1843" w:type="dxa"/>
            <w:tcBorders>
              <w:top w:val="nil"/>
              <w:left w:val="nil"/>
              <w:bottom w:val="nil"/>
              <w:right w:val="nil"/>
            </w:tcBorders>
          </w:tcPr>
          <w:p w14:paraId="35881AA6" w14:textId="2C516F84" w:rsidR="003D2953" w:rsidRPr="00EE0F40" w:rsidRDefault="003D2953" w:rsidP="00096324">
            <w:pPr>
              <w:rPr>
                <w:sz w:val="16"/>
                <w:szCs w:val="18"/>
              </w:rPr>
            </w:pPr>
            <w:r>
              <w:rPr>
                <w:sz w:val="16"/>
                <w:szCs w:val="18"/>
              </w:rPr>
              <w:t>0.65</w:t>
            </w:r>
          </w:p>
        </w:tc>
        <w:tc>
          <w:tcPr>
            <w:tcW w:w="1985" w:type="dxa"/>
            <w:tcBorders>
              <w:top w:val="nil"/>
              <w:left w:val="nil"/>
              <w:bottom w:val="nil"/>
              <w:right w:val="nil"/>
            </w:tcBorders>
          </w:tcPr>
          <w:p w14:paraId="417326AD" w14:textId="0C6B86A3" w:rsidR="003D2953" w:rsidRPr="00EE0F40" w:rsidRDefault="003D2953" w:rsidP="00096324">
            <w:pPr>
              <w:rPr>
                <w:sz w:val="16"/>
                <w:szCs w:val="18"/>
              </w:rPr>
            </w:pPr>
            <w:r>
              <w:rPr>
                <w:sz w:val="16"/>
                <w:szCs w:val="18"/>
              </w:rPr>
              <w:t>0</w:t>
            </w:r>
          </w:p>
        </w:tc>
        <w:tc>
          <w:tcPr>
            <w:tcW w:w="2409" w:type="dxa"/>
            <w:tcBorders>
              <w:top w:val="nil"/>
              <w:left w:val="nil"/>
              <w:bottom w:val="nil"/>
              <w:right w:val="nil"/>
            </w:tcBorders>
          </w:tcPr>
          <w:p w14:paraId="776054E7" w14:textId="3692186D" w:rsidR="003D2953" w:rsidRPr="00EE0F40" w:rsidRDefault="003D2953" w:rsidP="00096324">
            <w:pPr>
              <w:rPr>
                <w:sz w:val="16"/>
                <w:szCs w:val="18"/>
              </w:rPr>
            </w:pPr>
          </w:p>
        </w:tc>
      </w:tr>
      <w:tr w:rsidR="003D2953" w:rsidRPr="00EE0F40" w14:paraId="7E2FE3B7" w14:textId="77777777" w:rsidTr="000F5C3C">
        <w:tc>
          <w:tcPr>
            <w:tcW w:w="1394" w:type="dxa"/>
            <w:vMerge/>
            <w:tcBorders>
              <w:left w:val="nil"/>
              <w:right w:val="single" w:sz="4" w:space="0" w:color="auto"/>
            </w:tcBorders>
            <w:shd w:val="clear" w:color="auto" w:fill="B4C6E7" w:themeFill="accent5" w:themeFillTint="66"/>
          </w:tcPr>
          <w:p w14:paraId="1160D20C" w14:textId="77777777" w:rsidR="003D2953" w:rsidRPr="00EE0F40" w:rsidRDefault="003D2953" w:rsidP="00096324">
            <w:pPr>
              <w:rPr>
                <w:sz w:val="16"/>
                <w:szCs w:val="18"/>
              </w:rPr>
            </w:pPr>
          </w:p>
        </w:tc>
        <w:tc>
          <w:tcPr>
            <w:tcW w:w="1441" w:type="dxa"/>
            <w:tcBorders>
              <w:top w:val="nil"/>
              <w:left w:val="single" w:sz="4" w:space="0" w:color="auto"/>
              <w:bottom w:val="single" w:sz="4" w:space="0" w:color="auto"/>
              <w:right w:val="nil"/>
            </w:tcBorders>
          </w:tcPr>
          <w:p w14:paraId="4A66CAF5" w14:textId="44C21000" w:rsidR="003D2953" w:rsidRPr="00EE0F40" w:rsidRDefault="003D2953" w:rsidP="00096324">
            <w:pPr>
              <w:rPr>
                <w:sz w:val="16"/>
                <w:szCs w:val="18"/>
              </w:rPr>
            </w:pPr>
            <w:r>
              <w:rPr>
                <w:sz w:val="16"/>
                <w:szCs w:val="18"/>
              </w:rPr>
              <w:t>a4</w:t>
            </w:r>
          </w:p>
        </w:tc>
        <w:tc>
          <w:tcPr>
            <w:tcW w:w="1843" w:type="dxa"/>
            <w:tcBorders>
              <w:top w:val="nil"/>
              <w:left w:val="nil"/>
              <w:bottom w:val="single" w:sz="4" w:space="0" w:color="auto"/>
              <w:right w:val="nil"/>
            </w:tcBorders>
          </w:tcPr>
          <w:p w14:paraId="64850679" w14:textId="2170A78D" w:rsidR="003D2953" w:rsidRPr="00EE0F40" w:rsidRDefault="003D2953" w:rsidP="00096324">
            <w:pPr>
              <w:rPr>
                <w:sz w:val="16"/>
                <w:szCs w:val="18"/>
              </w:rPr>
            </w:pPr>
            <w:r>
              <w:rPr>
                <w:sz w:val="16"/>
                <w:szCs w:val="18"/>
              </w:rPr>
              <w:t>-8.93 e-5</w:t>
            </w:r>
          </w:p>
        </w:tc>
        <w:tc>
          <w:tcPr>
            <w:tcW w:w="1985" w:type="dxa"/>
            <w:tcBorders>
              <w:top w:val="nil"/>
              <w:left w:val="nil"/>
              <w:bottom w:val="single" w:sz="4" w:space="0" w:color="auto"/>
              <w:right w:val="nil"/>
            </w:tcBorders>
          </w:tcPr>
          <w:p w14:paraId="5E563841" w14:textId="1418D510" w:rsidR="003D2953" w:rsidRPr="00EE0F40" w:rsidRDefault="003D2953" w:rsidP="00096324">
            <w:pPr>
              <w:rPr>
                <w:sz w:val="16"/>
                <w:szCs w:val="18"/>
              </w:rPr>
            </w:pPr>
            <w:r>
              <w:rPr>
                <w:sz w:val="16"/>
                <w:szCs w:val="18"/>
              </w:rPr>
              <w:t>0</w:t>
            </w:r>
          </w:p>
        </w:tc>
        <w:tc>
          <w:tcPr>
            <w:tcW w:w="2409" w:type="dxa"/>
            <w:tcBorders>
              <w:top w:val="nil"/>
              <w:left w:val="nil"/>
              <w:bottom w:val="single" w:sz="4" w:space="0" w:color="auto"/>
              <w:right w:val="nil"/>
            </w:tcBorders>
          </w:tcPr>
          <w:p w14:paraId="52A0CEF1" w14:textId="1DBFE258" w:rsidR="003D2953" w:rsidRPr="00EE0F40" w:rsidRDefault="003D2953" w:rsidP="00096324">
            <w:pPr>
              <w:rPr>
                <w:sz w:val="16"/>
                <w:szCs w:val="18"/>
              </w:rPr>
            </w:pPr>
          </w:p>
        </w:tc>
      </w:tr>
      <w:tr w:rsidR="003D2953" w:rsidRPr="00EE0F40" w14:paraId="3A58FB74" w14:textId="77777777" w:rsidTr="000F5C3C">
        <w:tc>
          <w:tcPr>
            <w:tcW w:w="1394" w:type="dxa"/>
            <w:vMerge w:val="restart"/>
            <w:tcBorders>
              <w:left w:val="nil"/>
              <w:right w:val="single" w:sz="4" w:space="0" w:color="auto"/>
            </w:tcBorders>
            <w:shd w:val="clear" w:color="auto" w:fill="B4C6E7" w:themeFill="accent5" w:themeFillTint="66"/>
            <w:vAlign w:val="center"/>
          </w:tcPr>
          <w:p w14:paraId="2540E49C" w14:textId="773FB2AC" w:rsidR="003D2953" w:rsidRPr="00115A06" w:rsidRDefault="003D2953" w:rsidP="00DF40D5">
            <w:pPr>
              <w:rPr>
                <w:i/>
                <w:iCs/>
                <w:sz w:val="16"/>
                <w:szCs w:val="18"/>
              </w:rPr>
            </w:pPr>
            <w:r w:rsidRPr="00115A06">
              <w:rPr>
                <w:i/>
                <w:iCs/>
                <w:sz w:val="16"/>
                <w:szCs w:val="18"/>
              </w:rPr>
              <w:t>Chemical-type parameter (PFHpA)</w:t>
            </w:r>
          </w:p>
        </w:tc>
        <w:tc>
          <w:tcPr>
            <w:tcW w:w="1441" w:type="dxa"/>
            <w:tcBorders>
              <w:top w:val="single" w:sz="4" w:space="0" w:color="auto"/>
              <w:left w:val="single" w:sz="4" w:space="0" w:color="auto"/>
              <w:bottom w:val="nil"/>
              <w:right w:val="nil"/>
            </w:tcBorders>
          </w:tcPr>
          <w:p w14:paraId="458F072B" w14:textId="365C744E" w:rsidR="003D2953" w:rsidRDefault="003D2953" w:rsidP="00096324">
            <w:pPr>
              <w:rPr>
                <w:sz w:val="16"/>
                <w:szCs w:val="18"/>
              </w:rPr>
            </w:pPr>
            <w:r>
              <w:rPr>
                <w:sz w:val="16"/>
                <w:szCs w:val="18"/>
              </w:rPr>
              <w:t>b1</w:t>
            </w:r>
          </w:p>
        </w:tc>
        <w:tc>
          <w:tcPr>
            <w:tcW w:w="1843" w:type="dxa"/>
            <w:tcBorders>
              <w:top w:val="single" w:sz="4" w:space="0" w:color="auto"/>
              <w:left w:val="nil"/>
              <w:bottom w:val="nil"/>
              <w:right w:val="nil"/>
            </w:tcBorders>
          </w:tcPr>
          <w:p w14:paraId="1B12D5F0" w14:textId="06322FB3" w:rsidR="003D2953" w:rsidRPr="00EE0F40" w:rsidRDefault="00017068" w:rsidP="00096324">
            <w:pPr>
              <w:rPr>
                <w:sz w:val="16"/>
                <w:szCs w:val="18"/>
              </w:rPr>
            </w:pPr>
            <w:r>
              <w:rPr>
                <w:sz w:val="16"/>
                <w:szCs w:val="18"/>
              </w:rPr>
              <w:t>0.44</w:t>
            </w:r>
          </w:p>
        </w:tc>
        <w:tc>
          <w:tcPr>
            <w:tcW w:w="1985" w:type="dxa"/>
            <w:tcBorders>
              <w:top w:val="single" w:sz="4" w:space="0" w:color="auto"/>
              <w:left w:val="nil"/>
              <w:bottom w:val="nil"/>
              <w:right w:val="nil"/>
            </w:tcBorders>
          </w:tcPr>
          <w:p w14:paraId="3CA61F72" w14:textId="17B282FC" w:rsidR="003D2953" w:rsidRPr="00EE0F40" w:rsidRDefault="003D2953" w:rsidP="00096324">
            <w:pPr>
              <w:rPr>
                <w:sz w:val="16"/>
                <w:szCs w:val="18"/>
              </w:rPr>
            </w:pPr>
            <w:r>
              <w:rPr>
                <w:sz w:val="16"/>
                <w:szCs w:val="18"/>
              </w:rPr>
              <w:t>1</w:t>
            </w:r>
          </w:p>
        </w:tc>
        <w:tc>
          <w:tcPr>
            <w:tcW w:w="2409" w:type="dxa"/>
            <w:tcBorders>
              <w:top w:val="single" w:sz="4" w:space="0" w:color="auto"/>
              <w:left w:val="nil"/>
              <w:bottom w:val="nil"/>
              <w:right w:val="nil"/>
            </w:tcBorders>
          </w:tcPr>
          <w:p w14:paraId="49436A7C" w14:textId="77777777" w:rsidR="003D2953" w:rsidRDefault="003D2953" w:rsidP="00096324">
            <w:pPr>
              <w:rPr>
                <w:sz w:val="16"/>
                <w:szCs w:val="18"/>
              </w:rPr>
            </w:pPr>
          </w:p>
        </w:tc>
      </w:tr>
      <w:tr w:rsidR="003D2953" w:rsidRPr="00EE0F40" w14:paraId="1C7ED37A" w14:textId="77777777" w:rsidTr="000F5C3C">
        <w:tc>
          <w:tcPr>
            <w:tcW w:w="1394" w:type="dxa"/>
            <w:vMerge/>
            <w:tcBorders>
              <w:left w:val="nil"/>
              <w:right w:val="single" w:sz="4" w:space="0" w:color="auto"/>
            </w:tcBorders>
            <w:shd w:val="clear" w:color="auto" w:fill="B4C6E7" w:themeFill="accent5" w:themeFillTint="66"/>
          </w:tcPr>
          <w:p w14:paraId="02B353E8" w14:textId="77777777" w:rsidR="003D2953" w:rsidRPr="00EE0F40" w:rsidRDefault="003D2953" w:rsidP="00096324">
            <w:pPr>
              <w:rPr>
                <w:sz w:val="16"/>
                <w:szCs w:val="18"/>
              </w:rPr>
            </w:pPr>
          </w:p>
        </w:tc>
        <w:tc>
          <w:tcPr>
            <w:tcW w:w="1441" w:type="dxa"/>
            <w:tcBorders>
              <w:top w:val="nil"/>
              <w:left w:val="single" w:sz="4" w:space="0" w:color="auto"/>
              <w:bottom w:val="single" w:sz="4" w:space="0" w:color="auto"/>
              <w:right w:val="nil"/>
            </w:tcBorders>
          </w:tcPr>
          <w:p w14:paraId="34A698B0" w14:textId="00E6F997" w:rsidR="003D2953" w:rsidRDefault="003D2953" w:rsidP="00096324">
            <w:pPr>
              <w:rPr>
                <w:sz w:val="16"/>
                <w:szCs w:val="18"/>
              </w:rPr>
            </w:pPr>
            <w:r>
              <w:rPr>
                <w:sz w:val="16"/>
                <w:szCs w:val="18"/>
              </w:rPr>
              <w:t>b2</w:t>
            </w:r>
          </w:p>
        </w:tc>
        <w:tc>
          <w:tcPr>
            <w:tcW w:w="1843" w:type="dxa"/>
            <w:tcBorders>
              <w:top w:val="nil"/>
              <w:left w:val="nil"/>
              <w:bottom w:val="single" w:sz="4" w:space="0" w:color="auto"/>
              <w:right w:val="nil"/>
            </w:tcBorders>
          </w:tcPr>
          <w:p w14:paraId="763C74A0" w14:textId="6E5AC64E" w:rsidR="003D2953" w:rsidRPr="00EE0F40" w:rsidRDefault="00017068" w:rsidP="00096324">
            <w:pPr>
              <w:rPr>
                <w:sz w:val="16"/>
                <w:szCs w:val="18"/>
              </w:rPr>
            </w:pPr>
            <w:r>
              <w:rPr>
                <w:sz w:val="16"/>
                <w:szCs w:val="18"/>
              </w:rPr>
              <w:t>0.36</w:t>
            </w:r>
          </w:p>
        </w:tc>
        <w:tc>
          <w:tcPr>
            <w:tcW w:w="1985" w:type="dxa"/>
            <w:tcBorders>
              <w:top w:val="nil"/>
              <w:left w:val="nil"/>
              <w:bottom w:val="single" w:sz="4" w:space="0" w:color="auto"/>
              <w:right w:val="nil"/>
            </w:tcBorders>
          </w:tcPr>
          <w:p w14:paraId="0853030F" w14:textId="3657AB8E" w:rsidR="003D2953" w:rsidRPr="00EE0F40" w:rsidRDefault="003D2953" w:rsidP="00096324">
            <w:pPr>
              <w:rPr>
                <w:sz w:val="16"/>
                <w:szCs w:val="18"/>
              </w:rPr>
            </w:pPr>
            <w:r>
              <w:rPr>
                <w:sz w:val="16"/>
                <w:szCs w:val="18"/>
              </w:rPr>
              <w:t>0</w:t>
            </w:r>
          </w:p>
        </w:tc>
        <w:tc>
          <w:tcPr>
            <w:tcW w:w="2409" w:type="dxa"/>
            <w:tcBorders>
              <w:top w:val="nil"/>
              <w:left w:val="nil"/>
              <w:bottom w:val="single" w:sz="4" w:space="0" w:color="auto"/>
              <w:right w:val="nil"/>
            </w:tcBorders>
          </w:tcPr>
          <w:p w14:paraId="350BB07F" w14:textId="77777777" w:rsidR="003D2953" w:rsidRDefault="003D2953" w:rsidP="00096324">
            <w:pPr>
              <w:rPr>
                <w:sz w:val="16"/>
                <w:szCs w:val="18"/>
              </w:rPr>
            </w:pPr>
          </w:p>
        </w:tc>
      </w:tr>
      <w:tr w:rsidR="003D2953" w:rsidRPr="00EE0F40" w14:paraId="559BDA15" w14:textId="77777777" w:rsidTr="000F5C3C">
        <w:tc>
          <w:tcPr>
            <w:tcW w:w="1394" w:type="dxa"/>
            <w:vMerge w:val="restart"/>
            <w:tcBorders>
              <w:left w:val="nil"/>
              <w:right w:val="single" w:sz="4" w:space="0" w:color="auto"/>
            </w:tcBorders>
            <w:shd w:val="clear" w:color="auto" w:fill="B4C6E7" w:themeFill="accent5" w:themeFillTint="66"/>
            <w:vAlign w:val="center"/>
          </w:tcPr>
          <w:p w14:paraId="6B0B29B4" w14:textId="7FE2265D" w:rsidR="003D2953" w:rsidRPr="00D205F6" w:rsidRDefault="003D2953" w:rsidP="00D205F6">
            <w:pPr>
              <w:rPr>
                <w:i/>
                <w:iCs/>
                <w:sz w:val="16"/>
                <w:szCs w:val="18"/>
              </w:rPr>
            </w:pPr>
            <w:r>
              <w:rPr>
                <w:i/>
                <w:iCs/>
                <w:sz w:val="16"/>
                <w:szCs w:val="18"/>
              </w:rPr>
              <w:t>Empirical parameters for K reduction</w:t>
            </w:r>
          </w:p>
        </w:tc>
        <w:tc>
          <w:tcPr>
            <w:tcW w:w="1441" w:type="dxa"/>
            <w:tcBorders>
              <w:top w:val="single" w:sz="4" w:space="0" w:color="auto"/>
              <w:left w:val="single" w:sz="4" w:space="0" w:color="auto"/>
              <w:bottom w:val="nil"/>
              <w:right w:val="nil"/>
            </w:tcBorders>
          </w:tcPr>
          <w:p w14:paraId="264BC412" w14:textId="66AD9D4F" w:rsidR="003D2953" w:rsidRDefault="003D2953" w:rsidP="00096324">
            <w:pPr>
              <w:rPr>
                <w:sz w:val="16"/>
                <w:szCs w:val="18"/>
              </w:rPr>
            </w:pPr>
            <w:r>
              <w:rPr>
                <w:sz w:val="16"/>
                <w:szCs w:val="18"/>
              </w:rPr>
              <w:t>rk1</w:t>
            </w:r>
          </w:p>
        </w:tc>
        <w:tc>
          <w:tcPr>
            <w:tcW w:w="1843" w:type="dxa"/>
            <w:tcBorders>
              <w:top w:val="single" w:sz="4" w:space="0" w:color="auto"/>
              <w:left w:val="nil"/>
              <w:bottom w:val="nil"/>
              <w:right w:val="nil"/>
            </w:tcBorders>
          </w:tcPr>
          <w:p w14:paraId="43ADACBF" w14:textId="3F4AEC17" w:rsidR="003D2953" w:rsidRPr="00EE0F40" w:rsidRDefault="00E607AE" w:rsidP="00096324">
            <w:pPr>
              <w:rPr>
                <w:sz w:val="16"/>
                <w:szCs w:val="18"/>
              </w:rPr>
            </w:pPr>
            <w:r>
              <w:rPr>
                <w:sz w:val="16"/>
                <w:szCs w:val="18"/>
              </w:rPr>
              <w:t>0.514</w:t>
            </w:r>
          </w:p>
        </w:tc>
        <w:tc>
          <w:tcPr>
            <w:tcW w:w="1985" w:type="dxa"/>
            <w:tcBorders>
              <w:top w:val="single" w:sz="4" w:space="0" w:color="auto"/>
              <w:left w:val="nil"/>
              <w:bottom w:val="nil"/>
              <w:right w:val="nil"/>
            </w:tcBorders>
          </w:tcPr>
          <w:p w14:paraId="78C8FCCA" w14:textId="5C5D2E4A" w:rsidR="003D2953" w:rsidRPr="00EE0F40" w:rsidRDefault="003D2953" w:rsidP="00096324">
            <w:pPr>
              <w:rPr>
                <w:sz w:val="16"/>
                <w:szCs w:val="18"/>
              </w:rPr>
            </w:pPr>
            <w:r>
              <w:rPr>
                <w:sz w:val="16"/>
                <w:szCs w:val="18"/>
              </w:rPr>
              <w:t>1</w:t>
            </w:r>
          </w:p>
        </w:tc>
        <w:tc>
          <w:tcPr>
            <w:tcW w:w="2409" w:type="dxa"/>
            <w:tcBorders>
              <w:top w:val="single" w:sz="4" w:space="0" w:color="auto"/>
              <w:left w:val="nil"/>
              <w:bottom w:val="nil"/>
              <w:right w:val="nil"/>
            </w:tcBorders>
          </w:tcPr>
          <w:p w14:paraId="22B6B072" w14:textId="50D7BCA8" w:rsidR="003D2953" w:rsidRDefault="00396686" w:rsidP="00096324">
            <w:pPr>
              <w:rPr>
                <w:sz w:val="16"/>
                <w:szCs w:val="18"/>
              </w:rPr>
            </w:pPr>
            <w:r>
              <w:rPr>
                <w:sz w:val="16"/>
                <w:szCs w:val="18"/>
              </w:rPr>
              <w:t>b1 * a1 + b2</w:t>
            </w:r>
          </w:p>
        </w:tc>
      </w:tr>
      <w:tr w:rsidR="003D2953" w:rsidRPr="00EE0F40" w14:paraId="7B258FD0" w14:textId="77777777" w:rsidTr="000F5C3C">
        <w:tc>
          <w:tcPr>
            <w:tcW w:w="1394" w:type="dxa"/>
            <w:vMerge/>
            <w:tcBorders>
              <w:left w:val="nil"/>
              <w:right w:val="single" w:sz="4" w:space="0" w:color="auto"/>
            </w:tcBorders>
            <w:shd w:val="clear" w:color="auto" w:fill="B4C6E7" w:themeFill="accent5" w:themeFillTint="66"/>
          </w:tcPr>
          <w:p w14:paraId="2D91ABCA" w14:textId="77777777" w:rsidR="003D2953" w:rsidRPr="00EE0F40" w:rsidRDefault="003D2953" w:rsidP="00096324">
            <w:pPr>
              <w:rPr>
                <w:sz w:val="16"/>
                <w:szCs w:val="18"/>
              </w:rPr>
            </w:pPr>
          </w:p>
        </w:tc>
        <w:tc>
          <w:tcPr>
            <w:tcW w:w="1441" w:type="dxa"/>
            <w:tcBorders>
              <w:top w:val="nil"/>
              <w:left w:val="single" w:sz="4" w:space="0" w:color="auto"/>
              <w:bottom w:val="nil"/>
              <w:right w:val="nil"/>
            </w:tcBorders>
          </w:tcPr>
          <w:p w14:paraId="48781E27" w14:textId="42987EDB" w:rsidR="003D2953" w:rsidRDefault="003D2953" w:rsidP="00096324">
            <w:pPr>
              <w:rPr>
                <w:sz w:val="16"/>
                <w:szCs w:val="18"/>
              </w:rPr>
            </w:pPr>
            <w:r>
              <w:rPr>
                <w:sz w:val="16"/>
                <w:szCs w:val="18"/>
              </w:rPr>
              <w:t>rk2</w:t>
            </w:r>
          </w:p>
        </w:tc>
        <w:tc>
          <w:tcPr>
            <w:tcW w:w="1843" w:type="dxa"/>
            <w:tcBorders>
              <w:top w:val="nil"/>
              <w:left w:val="nil"/>
              <w:bottom w:val="nil"/>
              <w:right w:val="nil"/>
            </w:tcBorders>
          </w:tcPr>
          <w:p w14:paraId="432999BB" w14:textId="416ED90D" w:rsidR="003D2953" w:rsidRPr="00EE0F40" w:rsidRDefault="00E607AE" w:rsidP="00096324">
            <w:pPr>
              <w:rPr>
                <w:sz w:val="16"/>
                <w:szCs w:val="18"/>
              </w:rPr>
            </w:pPr>
            <w:r>
              <w:rPr>
                <w:sz w:val="16"/>
                <w:szCs w:val="18"/>
              </w:rPr>
              <w:t>-2.706 e-8</w:t>
            </w:r>
          </w:p>
        </w:tc>
        <w:tc>
          <w:tcPr>
            <w:tcW w:w="1985" w:type="dxa"/>
            <w:tcBorders>
              <w:top w:val="nil"/>
              <w:left w:val="nil"/>
              <w:bottom w:val="nil"/>
              <w:right w:val="nil"/>
            </w:tcBorders>
          </w:tcPr>
          <w:p w14:paraId="2DFB736D" w14:textId="7DC5C690" w:rsidR="003D2953" w:rsidRPr="00EE0F40" w:rsidRDefault="003D2953" w:rsidP="00096324">
            <w:pPr>
              <w:rPr>
                <w:sz w:val="16"/>
                <w:szCs w:val="18"/>
              </w:rPr>
            </w:pPr>
            <w:r>
              <w:rPr>
                <w:sz w:val="16"/>
                <w:szCs w:val="18"/>
              </w:rPr>
              <w:t>0</w:t>
            </w:r>
          </w:p>
        </w:tc>
        <w:tc>
          <w:tcPr>
            <w:tcW w:w="2409" w:type="dxa"/>
            <w:tcBorders>
              <w:top w:val="nil"/>
              <w:left w:val="nil"/>
              <w:bottom w:val="nil"/>
              <w:right w:val="nil"/>
            </w:tcBorders>
          </w:tcPr>
          <w:p w14:paraId="523FF84D" w14:textId="751C3216" w:rsidR="003D2953" w:rsidRDefault="00A9518D" w:rsidP="00096324">
            <w:pPr>
              <w:rPr>
                <w:sz w:val="16"/>
                <w:szCs w:val="18"/>
              </w:rPr>
            </w:pPr>
            <w:r>
              <w:rPr>
                <w:sz w:val="16"/>
                <w:szCs w:val="18"/>
              </w:rPr>
              <w:t>b1 * a2</w:t>
            </w:r>
          </w:p>
        </w:tc>
      </w:tr>
      <w:tr w:rsidR="003D2953" w:rsidRPr="00EE0F40" w14:paraId="67B38070" w14:textId="77777777" w:rsidTr="000F5C3C">
        <w:tc>
          <w:tcPr>
            <w:tcW w:w="1394" w:type="dxa"/>
            <w:vMerge/>
            <w:tcBorders>
              <w:left w:val="nil"/>
              <w:right w:val="single" w:sz="4" w:space="0" w:color="auto"/>
            </w:tcBorders>
            <w:shd w:val="clear" w:color="auto" w:fill="B4C6E7" w:themeFill="accent5" w:themeFillTint="66"/>
          </w:tcPr>
          <w:p w14:paraId="6C0D1BAE" w14:textId="77777777" w:rsidR="003D2953" w:rsidRPr="00EE0F40" w:rsidRDefault="003D2953" w:rsidP="00096324">
            <w:pPr>
              <w:rPr>
                <w:sz w:val="16"/>
                <w:szCs w:val="18"/>
              </w:rPr>
            </w:pPr>
          </w:p>
        </w:tc>
        <w:tc>
          <w:tcPr>
            <w:tcW w:w="1441" w:type="dxa"/>
            <w:tcBorders>
              <w:top w:val="nil"/>
              <w:left w:val="single" w:sz="4" w:space="0" w:color="auto"/>
              <w:bottom w:val="nil"/>
              <w:right w:val="nil"/>
            </w:tcBorders>
          </w:tcPr>
          <w:p w14:paraId="4DEBD54D" w14:textId="2C2C84D8" w:rsidR="003D2953" w:rsidRDefault="003D2953" w:rsidP="00096324">
            <w:pPr>
              <w:rPr>
                <w:sz w:val="16"/>
                <w:szCs w:val="18"/>
              </w:rPr>
            </w:pPr>
            <w:r>
              <w:rPr>
                <w:sz w:val="16"/>
                <w:szCs w:val="18"/>
              </w:rPr>
              <w:t>rk3</w:t>
            </w:r>
          </w:p>
        </w:tc>
        <w:tc>
          <w:tcPr>
            <w:tcW w:w="1843" w:type="dxa"/>
            <w:tcBorders>
              <w:top w:val="nil"/>
              <w:left w:val="nil"/>
              <w:bottom w:val="nil"/>
              <w:right w:val="nil"/>
            </w:tcBorders>
          </w:tcPr>
          <w:p w14:paraId="6B62C4CF" w14:textId="7711FF37" w:rsidR="003D2953" w:rsidRPr="00EE0F40" w:rsidRDefault="00E607AE" w:rsidP="00096324">
            <w:pPr>
              <w:rPr>
                <w:sz w:val="16"/>
                <w:szCs w:val="18"/>
              </w:rPr>
            </w:pPr>
            <w:r>
              <w:rPr>
                <w:sz w:val="16"/>
                <w:szCs w:val="18"/>
              </w:rPr>
              <w:t>0.286</w:t>
            </w:r>
          </w:p>
        </w:tc>
        <w:tc>
          <w:tcPr>
            <w:tcW w:w="1985" w:type="dxa"/>
            <w:tcBorders>
              <w:top w:val="nil"/>
              <w:left w:val="nil"/>
              <w:bottom w:val="nil"/>
              <w:right w:val="nil"/>
            </w:tcBorders>
          </w:tcPr>
          <w:p w14:paraId="4725313C" w14:textId="275F81EB" w:rsidR="003D2953" w:rsidRPr="00EE0F40" w:rsidRDefault="003D2953" w:rsidP="00096324">
            <w:pPr>
              <w:rPr>
                <w:sz w:val="16"/>
                <w:szCs w:val="18"/>
              </w:rPr>
            </w:pPr>
            <w:r>
              <w:rPr>
                <w:sz w:val="16"/>
                <w:szCs w:val="18"/>
              </w:rPr>
              <w:t>0</w:t>
            </w:r>
          </w:p>
        </w:tc>
        <w:tc>
          <w:tcPr>
            <w:tcW w:w="2409" w:type="dxa"/>
            <w:tcBorders>
              <w:top w:val="nil"/>
              <w:left w:val="nil"/>
              <w:bottom w:val="nil"/>
              <w:right w:val="nil"/>
            </w:tcBorders>
          </w:tcPr>
          <w:p w14:paraId="10535368" w14:textId="6DF90676" w:rsidR="003D2953" w:rsidRDefault="00A9518D" w:rsidP="00096324">
            <w:pPr>
              <w:rPr>
                <w:sz w:val="16"/>
                <w:szCs w:val="18"/>
              </w:rPr>
            </w:pPr>
            <w:r>
              <w:rPr>
                <w:sz w:val="16"/>
                <w:szCs w:val="18"/>
              </w:rPr>
              <w:t>b1 * a3</w:t>
            </w:r>
          </w:p>
        </w:tc>
      </w:tr>
      <w:tr w:rsidR="003D2953" w:rsidRPr="00EE0F40" w14:paraId="141E5E1C" w14:textId="77777777" w:rsidTr="000F5C3C">
        <w:tc>
          <w:tcPr>
            <w:tcW w:w="1394" w:type="dxa"/>
            <w:vMerge/>
            <w:tcBorders>
              <w:left w:val="nil"/>
              <w:right w:val="single" w:sz="4" w:space="0" w:color="auto"/>
            </w:tcBorders>
            <w:shd w:val="clear" w:color="auto" w:fill="B4C6E7" w:themeFill="accent5" w:themeFillTint="66"/>
          </w:tcPr>
          <w:p w14:paraId="2471C4D4" w14:textId="77777777" w:rsidR="003D2953" w:rsidRPr="00EE0F40" w:rsidRDefault="003D2953" w:rsidP="00096324">
            <w:pPr>
              <w:rPr>
                <w:sz w:val="16"/>
                <w:szCs w:val="18"/>
              </w:rPr>
            </w:pPr>
          </w:p>
        </w:tc>
        <w:tc>
          <w:tcPr>
            <w:tcW w:w="1441" w:type="dxa"/>
            <w:tcBorders>
              <w:top w:val="nil"/>
              <w:left w:val="single" w:sz="4" w:space="0" w:color="auto"/>
              <w:bottom w:val="single" w:sz="4" w:space="0" w:color="auto"/>
              <w:right w:val="nil"/>
            </w:tcBorders>
          </w:tcPr>
          <w:p w14:paraId="3B98B4A9" w14:textId="5F6A3BFB" w:rsidR="003D2953" w:rsidRDefault="003D2953" w:rsidP="00096324">
            <w:pPr>
              <w:rPr>
                <w:sz w:val="16"/>
                <w:szCs w:val="18"/>
              </w:rPr>
            </w:pPr>
            <w:r>
              <w:rPr>
                <w:sz w:val="16"/>
                <w:szCs w:val="18"/>
              </w:rPr>
              <w:t>rk4</w:t>
            </w:r>
          </w:p>
        </w:tc>
        <w:tc>
          <w:tcPr>
            <w:tcW w:w="1843" w:type="dxa"/>
            <w:tcBorders>
              <w:top w:val="nil"/>
              <w:left w:val="nil"/>
              <w:bottom w:val="single" w:sz="4" w:space="0" w:color="auto"/>
              <w:right w:val="nil"/>
            </w:tcBorders>
          </w:tcPr>
          <w:p w14:paraId="6C578159" w14:textId="4E6E3CD2" w:rsidR="003D2953" w:rsidRPr="00EE0F40" w:rsidRDefault="00E607AE" w:rsidP="00096324">
            <w:pPr>
              <w:rPr>
                <w:sz w:val="16"/>
                <w:szCs w:val="18"/>
              </w:rPr>
            </w:pPr>
            <w:r>
              <w:rPr>
                <w:sz w:val="16"/>
                <w:szCs w:val="18"/>
              </w:rPr>
              <w:t>-0.39</w:t>
            </w:r>
            <w:r w:rsidR="00686959">
              <w:rPr>
                <w:sz w:val="16"/>
                <w:szCs w:val="18"/>
              </w:rPr>
              <w:t xml:space="preserve"> e-4</w:t>
            </w:r>
          </w:p>
        </w:tc>
        <w:tc>
          <w:tcPr>
            <w:tcW w:w="1985" w:type="dxa"/>
            <w:tcBorders>
              <w:top w:val="nil"/>
              <w:left w:val="nil"/>
              <w:bottom w:val="single" w:sz="4" w:space="0" w:color="auto"/>
              <w:right w:val="nil"/>
            </w:tcBorders>
          </w:tcPr>
          <w:p w14:paraId="740A17E2" w14:textId="1607D4BD" w:rsidR="003D2953" w:rsidRPr="00EE0F40" w:rsidRDefault="003D2953" w:rsidP="00096324">
            <w:pPr>
              <w:rPr>
                <w:sz w:val="16"/>
                <w:szCs w:val="18"/>
              </w:rPr>
            </w:pPr>
            <w:r>
              <w:rPr>
                <w:sz w:val="16"/>
                <w:szCs w:val="18"/>
              </w:rPr>
              <w:t>0</w:t>
            </w:r>
          </w:p>
        </w:tc>
        <w:tc>
          <w:tcPr>
            <w:tcW w:w="2409" w:type="dxa"/>
            <w:tcBorders>
              <w:top w:val="nil"/>
              <w:left w:val="nil"/>
              <w:bottom w:val="single" w:sz="4" w:space="0" w:color="auto"/>
              <w:right w:val="nil"/>
            </w:tcBorders>
          </w:tcPr>
          <w:p w14:paraId="26A1469B" w14:textId="2E5C7649" w:rsidR="003D2953" w:rsidRDefault="00A9518D" w:rsidP="00096324">
            <w:pPr>
              <w:rPr>
                <w:sz w:val="16"/>
                <w:szCs w:val="18"/>
              </w:rPr>
            </w:pPr>
            <w:r>
              <w:rPr>
                <w:sz w:val="16"/>
                <w:szCs w:val="18"/>
              </w:rPr>
              <w:t>b1 * a4</w:t>
            </w:r>
          </w:p>
        </w:tc>
      </w:tr>
      <w:tr w:rsidR="003D2953" w:rsidRPr="00EE0F40" w14:paraId="77A10C87" w14:textId="77777777" w:rsidTr="000F5C3C">
        <w:tc>
          <w:tcPr>
            <w:tcW w:w="1394" w:type="dxa"/>
            <w:tcBorders>
              <w:left w:val="nil"/>
              <w:right w:val="single" w:sz="4" w:space="0" w:color="auto"/>
            </w:tcBorders>
            <w:shd w:val="clear" w:color="auto" w:fill="B4C6E7" w:themeFill="accent5" w:themeFillTint="66"/>
            <w:vAlign w:val="center"/>
          </w:tcPr>
          <w:p w14:paraId="63623A19" w14:textId="2BCD7E72" w:rsidR="003D2953" w:rsidRPr="00DB0ED6" w:rsidRDefault="003D2953" w:rsidP="00DB0ED6">
            <w:pPr>
              <w:rPr>
                <w:i/>
                <w:iCs/>
                <w:sz w:val="16"/>
                <w:szCs w:val="18"/>
              </w:rPr>
            </w:pPr>
            <w:r>
              <w:rPr>
                <w:i/>
                <w:iCs/>
                <w:sz w:val="16"/>
                <w:szCs w:val="18"/>
              </w:rPr>
              <w:t xml:space="preserve">Array with </w:t>
            </w:r>
            <m:oMath>
              <m:sSub>
                <m:sSubPr>
                  <m:ctrlPr>
                    <w:rPr>
                      <w:rFonts w:ascii="Cambria Math" w:hAnsi="Cambria Math"/>
                      <w:i/>
                    </w:rPr>
                  </m:ctrlPr>
                </m:sSubPr>
                <m:e>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t</m:t>
                          </m:r>
                        </m:sub>
                      </m:sSub>
                    </m:num>
                    <m:den>
                      <m:sSub>
                        <m:sSubPr>
                          <m:ctrlPr>
                            <w:rPr>
                              <w:rFonts w:ascii="Cambria Math" w:hAnsi="Cambria Math"/>
                              <w:i/>
                            </w:rPr>
                          </m:ctrlPr>
                        </m:sSubPr>
                        <m:e>
                          <m:r>
                            <w:rPr>
                              <w:rFonts w:ascii="Cambria Math" w:hAnsi="Cambria Math"/>
                            </w:rPr>
                            <m:t>K</m:t>
                          </m:r>
                        </m:e>
                        <m:sub>
                          <m:r>
                            <w:rPr>
                              <w:rFonts w:ascii="Cambria Math" w:hAnsi="Cambria Math"/>
                            </w:rPr>
                            <m:t>0</m:t>
                          </m:r>
                        </m:sub>
                      </m:sSub>
                    </m:den>
                  </m:f>
                  <m:r>
                    <w:rPr>
                      <w:rFonts w:ascii="Cambria Math" w:hAnsi="Cambria Math"/>
                    </w:rPr>
                    <m:t>)</m:t>
                  </m:r>
                </m:e>
                <m:sub>
                  <m:r>
                    <w:rPr>
                      <w:rFonts w:ascii="Cambria Math" w:hAnsi="Cambria Math"/>
                    </w:rPr>
                    <m:t>PFHpA</m:t>
                  </m:r>
                </m:sub>
              </m:sSub>
            </m:oMath>
          </w:p>
        </w:tc>
        <w:tc>
          <w:tcPr>
            <w:tcW w:w="1441" w:type="dxa"/>
            <w:tcBorders>
              <w:top w:val="single" w:sz="4" w:space="0" w:color="auto"/>
              <w:left w:val="single" w:sz="4" w:space="0" w:color="auto"/>
              <w:bottom w:val="single" w:sz="4" w:space="0" w:color="auto"/>
              <w:right w:val="nil"/>
            </w:tcBorders>
          </w:tcPr>
          <w:p w14:paraId="4A5BBBB4" w14:textId="594D46D7" w:rsidR="003D2953" w:rsidRDefault="003D2953" w:rsidP="00096324">
            <w:pPr>
              <w:rPr>
                <w:sz w:val="16"/>
                <w:szCs w:val="18"/>
              </w:rPr>
            </w:pPr>
            <w:r>
              <w:rPr>
                <w:sz w:val="16"/>
                <w:szCs w:val="18"/>
              </w:rPr>
              <w:t>k_mult_pd</w:t>
            </w:r>
          </w:p>
        </w:tc>
        <w:tc>
          <w:tcPr>
            <w:tcW w:w="1843" w:type="dxa"/>
            <w:tcBorders>
              <w:top w:val="single" w:sz="4" w:space="0" w:color="auto"/>
              <w:left w:val="nil"/>
              <w:bottom w:val="single" w:sz="4" w:space="0" w:color="auto"/>
              <w:right w:val="nil"/>
            </w:tcBorders>
          </w:tcPr>
          <w:p w14:paraId="3C3CD470" w14:textId="05E4D7D0" w:rsidR="003D2953" w:rsidRPr="00EE0F40" w:rsidRDefault="00686959" w:rsidP="00096324">
            <w:pPr>
              <w:rPr>
                <w:sz w:val="16"/>
                <w:szCs w:val="18"/>
              </w:rPr>
            </w:pPr>
            <w:r>
              <w:rPr>
                <w:sz w:val="16"/>
                <w:szCs w:val="18"/>
              </w:rPr>
              <w:t>[0.796</w:t>
            </w:r>
            <w:r w:rsidR="00150EE3">
              <w:rPr>
                <w:sz w:val="16"/>
                <w:szCs w:val="18"/>
              </w:rPr>
              <w:t>, 0.739…</w:t>
            </w:r>
            <w:r>
              <w:rPr>
                <w:sz w:val="16"/>
                <w:szCs w:val="18"/>
              </w:rPr>
              <w:t>]</w:t>
            </w:r>
          </w:p>
        </w:tc>
        <w:tc>
          <w:tcPr>
            <w:tcW w:w="1985" w:type="dxa"/>
            <w:tcBorders>
              <w:top w:val="single" w:sz="4" w:space="0" w:color="auto"/>
              <w:left w:val="nil"/>
              <w:bottom w:val="single" w:sz="4" w:space="0" w:color="auto"/>
              <w:right w:val="nil"/>
            </w:tcBorders>
          </w:tcPr>
          <w:p w14:paraId="6A8E3E05" w14:textId="77777777" w:rsidR="003D2953" w:rsidRDefault="003D2953" w:rsidP="00096324">
            <w:pPr>
              <w:rPr>
                <w:sz w:val="16"/>
                <w:szCs w:val="18"/>
              </w:rPr>
            </w:pPr>
            <w:r>
              <w:rPr>
                <w:sz w:val="16"/>
                <w:szCs w:val="18"/>
              </w:rPr>
              <w:t>[1,1,1…]</w:t>
            </w:r>
          </w:p>
          <w:p w14:paraId="2233E131" w14:textId="77777777" w:rsidR="00E9726F" w:rsidRDefault="00E9726F" w:rsidP="00096324">
            <w:pPr>
              <w:rPr>
                <w:sz w:val="16"/>
                <w:szCs w:val="18"/>
              </w:rPr>
            </w:pPr>
          </w:p>
          <w:p w14:paraId="04AEA3AF" w14:textId="749FD756" w:rsidR="00E9726F" w:rsidRPr="00EE0F40" w:rsidRDefault="00E9726F" w:rsidP="00096324">
            <w:pPr>
              <w:rPr>
                <w:sz w:val="16"/>
                <w:szCs w:val="18"/>
              </w:rPr>
            </w:pPr>
          </w:p>
        </w:tc>
        <w:tc>
          <w:tcPr>
            <w:tcW w:w="2409" w:type="dxa"/>
            <w:tcBorders>
              <w:top w:val="single" w:sz="4" w:space="0" w:color="auto"/>
              <w:left w:val="nil"/>
              <w:bottom w:val="single" w:sz="4" w:space="0" w:color="auto"/>
              <w:right w:val="nil"/>
            </w:tcBorders>
          </w:tcPr>
          <w:p w14:paraId="772C4006" w14:textId="60E18412" w:rsidR="003D2953" w:rsidRDefault="00A9518D" w:rsidP="00096324">
            <w:pPr>
              <w:rPr>
                <w:sz w:val="16"/>
                <w:szCs w:val="18"/>
              </w:rPr>
            </w:pPr>
            <w:r>
              <w:rPr>
                <w:sz w:val="16"/>
                <w:szCs w:val="18"/>
              </w:rPr>
              <w:t>rk1 + rk2*t + rk3*exp(rk4*t)</w:t>
            </w:r>
          </w:p>
        </w:tc>
      </w:tr>
    </w:tbl>
    <w:p w14:paraId="5F703251" w14:textId="39D8084B" w:rsidR="00F113A5" w:rsidRDefault="00E44568" w:rsidP="009F381C">
      <w:pPr>
        <w:keepNext/>
        <w:jc w:val="center"/>
      </w:pPr>
      <w:r w:rsidRPr="00E44568">
        <w:rPr>
          <w:noProof/>
        </w:rPr>
        <w:drawing>
          <wp:inline distT="0" distB="0" distL="0" distR="0" wp14:anchorId="2FC2E7C9" wp14:editId="2FEF4C2D">
            <wp:extent cx="5923966" cy="2605363"/>
            <wp:effectExtent l="0" t="0" r="0" b="0"/>
            <wp:docPr id="725788747" name="Picture 8" descr="A graph of different colored lines&#10;&#10;Description automatically generated with medium confidence">
              <a:extLst xmlns:a="http://schemas.openxmlformats.org/drawingml/2006/main">
                <a:ext uri="{FF2B5EF4-FFF2-40B4-BE49-F238E27FC236}">
                  <a16:creationId xmlns:a16="http://schemas.microsoft.com/office/drawing/2014/main" id="{C4D9FCDB-79CD-8677-CAEB-3B09AA8954C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788747" name="Picture 8" descr="A graph of different colored lines&#10;&#10;Description automatically generated with medium confidence">
                      <a:extLst>
                        <a:ext uri="{FF2B5EF4-FFF2-40B4-BE49-F238E27FC236}">
                          <a16:creationId xmlns:a16="http://schemas.microsoft.com/office/drawing/2014/main" id="{C4D9FCDB-79CD-8677-CAEB-3B09AA8954CD}"/>
                        </a:ext>
                      </a:extLst>
                    </pic:cNvPr>
                    <pic:cNvPicPr>
                      <a:picLocks noChangeAspect="1"/>
                    </pic:cNvPicPr>
                  </pic:nvPicPr>
                  <pic:blipFill>
                    <a:blip r:embed="rId51"/>
                    <a:stretch>
                      <a:fillRect/>
                    </a:stretch>
                  </pic:blipFill>
                  <pic:spPr>
                    <a:xfrm>
                      <a:off x="0" y="0"/>
                      <a:ext cx="5936299" cy="2610787"/>
                    </a:xfrm>
                    <a:prstGeom prst="rect">
                      <a:avLst/>
                    </a:prstGeom>
                  </pic:spPr>
                </pic:pic>
              </a:graphicData>
            </a:graphic>
          </wp:inline>
        </w:drawing>
      </w:r>
    </w:p>
    <w:p w14:paraId="394C4A5C" w14:textId="035B7F55" w:rsidR="00DB22C1" w:rsidRPr="009F381C" w:rsidRDefault="00F113A5" w:rsidP="009F381C">
      <w:pPr>
        <w:pStyle w:val="Bijschrift"/>
        <w:jc w:val="center"/>
        <w:rPr>
          <w:b/>
          <w:bCs/>
          <w:i w:val="0"/>
          <w:iCs w:val="0"/>
        </w:rPr>
      </w:pPr>
      <w:bookmarkStart w:id="131" w:name="_Ref165044379"/>
      <w:r w:rsidRPr="009F381C">
        <w:rPr>
          <w:b/>
          <w:bCs/>
          <w:i w:val="0"/>
          <w:iCs w:val="0"/>
        </w:rPr>
        <w:t xml:space="preserve">Figure </w:t>
      </w:r>
      <w:r w:rsidRPr="009F381C">
        <w:rPr>
          <w:b/>
          <w:bCs/>
          <w:i w:val="0"/>
          <w:iCs w:val="0"/>
        </w:rPr>
        <w:fldChar w:fldCharType="begin"/>
      </w:r>
      <w:r w:rsidRPr="009F381C">
        <w:rPr>
          <w:b/>
          <w:bCs/>
          <w:i w:val="0"/>
          <w:iCs w:val="0"/>
        </w:rPr>
        <w:instrText xml:space="preserve"> SEQ Figure \* ARABIC </w:instrText>
      </w:r>
      <w:r w:rsidRPr="009F381C">
        <w:rPr>
          <w:b/>
          <w:bCs/>
          <w:i w:val="0"/>
          <w:iCs w:val="0"/>
        </w:rPr>
        <w:fldChar w:fldCharType="separate"/>
      </w:r>
      <w:r w:rsidR="00221AAC">
        <w:rPr>
          <w:b/>
          <w:bCs/>
          <w:i w:val="0"/>
          <w:iCs w:val="0"/>
          <w:noProof/>
        </w:rPr>
        <w:t>28</w:t>
      </w:r>
      <w:r w:rsidRPr="009F381C">
        <w:rPr>
          <w:b/>
          <w:bCs/>
          <w:i w:val="0"/>
          <w:iCs w:val="0"/>
        </w:rPr>
        <w:fldChar w:fldCharType="end"/>
      </w:r>
      <w:bookmarkEnd w:id="131"/>
      <w:r w:rsidRPr="009F381C">
        <w:rPr>
          <w:b/>
          <w:bCs/>
          <w:i w:val="0"/>
          <w:iCs w:val="0"/>
        </w:rPr>
        <w:t xml:space="preserve"> </w:t>
      </w:r>
      <w:r w:rsidR="009F381C">
        <w:rPr>
          <w:b/>
          <w:bCs/>
          <w:i w:val="0"/>
          <w:iCs w:val="0"/>
        </w:rPr>
        <w:t>Comparison</w:t>
      </w:r>
      <w:r w:rsidR="00312CE0">
        <w:rPr>
          <w:b/>
          <w:bCs/>
          <w:i w:val="0"/>
          <w:iCs w:val="0"/>
        </w:rPr>
        <w:t xml:space="preserve"> of fouling vs no fouling for </w:t>
      </w:r>
      <w:r w:rsidR="00312CE0" w:rsidRPr="009F381C">
        <w:rPr>
          <w:b/>
          <w:bCs/>
          <w:i w:val="0"/>
          <w:iCs w:val="0"/>
        </w:rPr>
        <w:t>fixed-bed adsorption of PFHpA</w:t>
      </w:r>
      <w:r w:rsidR="006F6A0A">
        <w:rPr>
          <w:b/>
          <w:bCs/>
          <w:i w:val="0"/>
          <w:iCs w:val="0"/>
        </w:rPr>
        <w:t>:</w:t>
      </w:r>
      <w:r w:rsidR="00312CE0" w:rsidRPr="009F381C">
        <w:rPr>
          <w:b/>
          <w:bCs/>
          <w:i w:val="0"/>
          <w:iCs w:val="0"/>
        </w:rPr>
        <w:br/>
      </w:r>
      <w:r w:rsidR="00191CD2">
        <w:rPr>
          <w:b/>
          <w:bCs/>
          <w:i w:val="0"/>
          <w:iCs w:val="0"/>
        </w:rPr>
        <w:t>(a) b</w:t>
      </w:r>
      <w:r w:rsidR="009F381C" w:rsidRPr="009F381C">
        <w:rPr>
          <w:b/>
          <w:bCs/>
          <w:i w:val="0"/>
          <w:iCs w:val="0"/>
        </w:rPr>
        <w:t>reakthrough curve model prediction</w:t>
      </w:r>
      <w:r w:rsidR="006F6A0A">
        <w:rPr>
          <w:b/>
          <w:bCs/>
          <w:i w:val="0"/>
          <w:iCs w:val="0"/>
        </w:rPr>
        <w:t>, (b) Freundlich K reduction</w:t>
      </w:r>
    </w:p>
    <w:p w14:paraId="6DE2DF7C" w14:textId="70EDD19F" w:rsidR="00940156" w:rsidRDefault="004414F2" w:rsidP="001C33C1">
      <w:pPr>
        <w:jc w:val="both"/>
      </w:pPr>
      <w:r w:rsidRPr="004414F2">
        <w:rPr>
          <w:b/>
          <w:bCs/>
        </w:rPr>
        <w:fldChar w:fldCharType="begin"/>
      </w:r>
      <w:r w:rsidRPr="004414F2">
        <w:rPr>
          <w:b/>
          <w:bCs/>
        </w:rPr>
        <w:instrText xml:space="preserve"> REF _Ref165044379 \h  \* MERGEFORMAT </w:instrText>
      </w:r>
      <w:r w:rsidRPr="004414F2">
        <w:rPr>
          <w:b/>
          <w:bCs/>
        </w:rPr>
      </w:r>
      <w:r w:rsidRPr="004414F2">
        <w:rPr>
          <w:b/>
          <w:bCs/>
        </w:rPr>
        <w:fldChar w:fldCharType="separate"/>
      </w:r>
      <w:r w:rsidR="00221AAC" w:rsidRPr="009F381C">
        <w:rPr>
          <w:b/>
          <w:bCs/>
        </w:rPr>
        <w:t xml:space="preserve">Figure </w:t>
      </w:r>
      <w:r w:rsidR="00221AAC" w:rsidRPr="00221AAC">
        <w:rPr>
          <w:b/>
          <w:bCs/>
          <w:noProof/>
        </w:rPr>
        <w:t>28</w:t>
      </w:r>
      <w:r w:rsidRPr="004414F2">
        <w:rPr>
          <w:b/>
          <w:bCs/>
        </w:rPr>
        <w:fldChar w:fldCharType="end"/>
      </w:r>
      <w:r w:rsidRPr="004414F2">
        <w:rPr>
          <w:b/>
          <w:bCs/>
        </w:rPr>
        <w:t>(a)</w:t>
      </w:r>
      <w:r>
        <w:t xml:space="preserve"> </w:t>
      </w:r>
      <w:r w:rsidR="0020060E">
        <w:t xml:space="preserve">indicated </w:t>
      </w:r>
      <w:r>
        <w:t xml:space="preserve">that influence </w:t>
      </w:r>
      <w:r w:rsidR="00EE7983">
        <w:t>of</w:t>
      </w:r>
      <w:r>
        <w:t xml:space="preserve"> fouling </w:t>
      </w:r>
      <w:r w:rsidR="0020060E">
        <w:t xml:space="preserve">was </w:t>
      </w:r>
      <w:r>
        <w:t xml:space="preserve">significant and so it is important to consider </w:t>
      </w:r>
      <w:r w:rsidR="00230D95">
        <w:t>this</w:t>
      </w:r>
      <w:r>
        <w:t xml:space="preserve"> during </w:t>
      </w:r>
      <w:r w:rsidR="00AB60E4">
        <w:t>adsorption</w:t>
      </w:r>
      <w:r>
        <w:t xml:space="preserve"> simulations. </w:t>
      </w:r>
      <w:r w:rsidR="008065A3">
        <w:t>First</w:t>
      </w:r>
      <w:r w:rsidR="00EE7983">
        <w:t xml:space="preserve"> breakthrough </w:t>
      </w:r>
      <w:r w:rsidR="00755656">
        <w:t>occurred</w:t>
      </w:r>
      <w:r w:rsidR="00EE7983">
        <w:t xml:space="preserve"> </w:t>
      </w:r>
      <w:r w:rsidR="008065A3">
        <w:t xml:space="preserve">almost 60 days earlier </w:t>
      </w:r>
      <w:r w:rsidR="00C93174">
        <w:t>when considering fouling.</w:t>
      </w:r>
      <w:r w:rsidR="000E3989">
        <w:t xml:space="preserve"> </w:t>
      </w:r>
      <w:r w:rsidR="001669B8" w:rsidRPr="001669B8">
        <w:rPr>
          <w:b/>
          <w:bCs/>
        </w:rPr>
        <w:fldChar w:fldCharType="begin"/>
      </w:r>
      <w:r w:rsidR="001669B8" w:rsidRPr="001669B8">
        <w:rPr>
          <w:b/>
          <w:bCs/>
        </w:rPr>
        <w:instrText xml:space="preserve"> REF _Ref165044379 \h  \* MERGEFORMAT </w:instrText>
      </w:r>
      <w:r w:rsidR="001669B8" w:rsidRPr="001669B8">
        <w:rPr>
          <w:b/>
          <w:bCs/>
        </w:rPr>
      </w:r>
      <w:r w:rsidR="001669B8" w:rsidRPr="001669B8">
        <w:rPr>
          <w:b/>
          <w:bCs/>
        </w:rPr>
        <w:fldChar w:fldCharType="separate"/>
      </w:r>
      <w:r w:rsidR="00221AAC" w:rsidRPr="009F381C">
        <w:rPr>
          <w:b/>
          <w:bCs/>
        </w:rPr>
        <w:t xml:space="preserve">Figure </w:t>
      </w:r>
      <w:r w:rsidR="00221AAC" w:rsidRPr="00221AAC">
        <w:rPr>
          <w:b/>
          <w:bCs/>
          <w:noProof/>
        </w:rPr>
        <w:t>28</w:t>
      </w:r>
      <w:r w:rsidR="001669B8" w:rsidRPr="001669B8">
        <w:rPr>
          <w:b/>
          <w:bCs/>
        </w:rPr>
        <w:fldChar w:fldCharType="end"/>
      </w:r>
      <w:r w:rsidR="001669B8" w:rsidRPr="001669B8">
        <w:rPr>
          <w:b/>
          <w:bCs/>
        </w:rPr>
        <w:t>(b)</w:t>
      </w:r>
      <w:r w:rsidR="001669B8">
        <w:t xml:space="preserve"> confirm</w:t>
      </w:r>
      <w:r w:rsidR="00230D95">
        <w:t>ed</w:t>
      </w:r>
      <w:r w:rsidR="001669B8">
        <w:t xml:space="preserve"> there is no </w:t>
      </w:r>
      <w:r w:rsidR="001473DD">
        <w:t>Freundlich K reduction for organic-free water</w:t>
      </w:r>
      <w:r w:rsidR="002B6A50">
        <w:t xml:space="preserve"> and clearly </w:t>
      </w:r>
      <w:r w:rsidR="00567166">
        <w:t>display</w:t>
      </w:r>
      <w:r w:rsidR="00230D95">
        <w:t>ed</w:t>
      </w:r>
      <w:r w:rsidR="0098725E">
        <w:t xml:space="preserve"> the</w:t>
      </w:r>
      <w:r w:rsidR="00237773">
        <w:t xml:space="preserve"> </w:t>
      </w:r>
      <w:r w:rsidR="00230D95">
        <w:t>declin</w:t>
      </w:r>
      <w:r w:rsidR="00E0470F">
        <w:t>ing</w:t>
      </w:r>
      <w:r w:rsidR="00230D95">
        <w:t xml:space="preserve"> orange curve</w:t>
      </w:r>
      <w:r w:rsidR="00B4463D">
        <w:t xml:space="preserve">. </w:t>
      </w:r>
      <w:r w:rsidR="007514EA">
        <w:t>R</w:t>
      </w:r>
      <w:r w:rsidR="00396EC5">
        <w:t>educed K ended up being</w:t>
      </w:r>
      <w:r w:rsidR="0098725E">
        <w:t xml:space="preserve"> </w:t>
      </w:r>
      <w:r w:rsidR="008138C4">
        <w:t xml:space="preserve">more than </w:t>
      </w:r>
      <w:r w:rsidR="0098725E">
        <w:t>half of the organic-free K</w:t>
      </w:r>
      <w:r w:rsidR="00567166">
        <w:t>.</w:t>
      </w:r>
      <w:r w:rsidR="0098725E">
        <w:t xml:space="preserve"> The </w:t>
      </w:r>
      <w:r w:rsidR="00237773">
        <w:t>f</w:t>
      </w:r>
      <w:r w:rsidR="006326C4">
        <w:t>unction</w:t>
      </w:r>
      <w:r w:rsidR="00567166">
        <w:t xml:space="preserve"> </w:t>
      </w:r>
      <w:r w:rsidR="006326C4">
        <w:t xml:space="preserve">has a very similar shape as the ‘Rhine River’ </w:t>
      </w:r>
      <w:r w:rsidR="00E214C9">
        <w:t>function</w:t>
      </w:r>
      <w:r w:rsidR="006326C4">
        <w:t xml:space="preserve"> in </w:t>
      </w:r>
      <w:r w:rsidR="006326C4" w:rsidRPr="006326C4">
        <w:rPr>
          <w:b/>
          <w:bCs/>
        </w:rPr>
        <w:fldChar w:fldCharType="begin"/>
      </w:r>
      <w:r w:rsidR="006326C4" w:rsidRPr="006326C4">
        <w:rPr>
          <w:b/>
          <w:bCs/>
        </w:rPr>
        <w:instrText xml:space="preserve"> REF _Ref165022128 \h  \* MERGEFORMAT </w:instrText>
      </w:r>
      <w:r w:rsidR="006326C4" w:rsidRPr="006326C4">
        <w:rPr>
          <w:b/>
          <w:bCs/>
        </w:rPr>
      </w:r>
      <w:r w:rsidR="006326C4" w:rsidRPr="006326C4">
        <w:rPr>
          <w:b/>
          <w:bCs/>
        </w:rPr>
        <w:fldChar w:fldCharType="separate"/>
      </w:r>
      <w:r w:rsidR="00221AAC" w:rsidRPr="00692FE6">
        <w:rPr>
          <w:b/>
          <w:bCs/>
        </w:rPr>
        <w:t xml:space="preserve">Figure </w:t>
      </w:r>
      <w:r w:rsidR="00221AAC" w:rsidRPr="00221AAC">
        <w:rPr>
          <w:b/>
          <w:bCs/>
          <w:noProof/>
        </w:rPr>
        <w:t>27</w:t>
      </w:r>
      <w:r w:rsidR="006326C4" w:rsidRPr="006326C4">
        <w:rPr>
          <w:b/>
          <w:bCs/>
        </w:rPr>
        <w:fldChar w:fldCharType="end"/>
      </w:r>
      <w:r w:rsidR="00E01159">
        <w:t xml:space="preserve">, where capacity reduction </w:t>
      </w:r>
      <w:r w:rsidR="007514EA">
        <w:t>was</w:t>
      </w:r>
      <w:r w:rsidR="00E01159">
        <w:t xml:space="preserve"> fastest</w:t>
      </w:r>
      <w:r w:rsidR="0071236F">
        <w:t xml:space="preserve"> </w:t>
      </w:r>
      <w:r w:rsidR="00396EC5">
        <w:t xml:space="preserve">in the first weeks of </w:t>
      </w:r>
      <w:r w:rsidR="007514EA">
        <w:t xml:space="preserve">the </w:t>
      </w:r>
      <w:r w:rsidR="00396EC5">
        <w:t>simulation</w:t>
      </w:r>
      <w:r w:rsidR="0071236F">
        <w:t>.</w:t>
      </w:r>
      <w:r w:rsidR="002B6D31">
        <w:t xml:space="preserve"> However, it</w:t>
      </w:r>
      <w:r w:rsidR="005F4BA0">
        <w:t xml:space="preserve"> was still unclear what</w:t>
      </w:r>
      <w:r w:rsidR="00400E2D">
        <w:t xml:space="preserve"> units the time axis of </w:t>
      </w:r>
      <w:r w:rsidR="00BA0EDD">
        <w:t>the obtained graph</w:t>
      </w:r>
      <w:r w:rsidR="00B06912">
        <w:t xml:space="preserve"> </w:t>
      </w:r>
      <w:r w:rsidR="00400E2D">
        <w:t>had</w:t>
      </w:r>
      <w:r w:rsidR="00CD59B3">
        <w:t xml:space="preserve">, as it was not </w:t>
      </w:r>
      <w:r w:rsidR="00362F44">
        <w:t>corresponding to 124 days</w:t>
      </w:r>
      <w:r w:rsidR="00E859C5">
        <w:t xml:space="preserve"> of simulation</w:t>
      </w:r>
      <w:r w:rsidR="00CD59B3">
        <w:t>.</w:t>
      </w:r>
      <w:r w:rsidR="00400E2D">
        <w:t xml:space="preserve"> </w:t>
      </w:r>
      <w:r w:rsidR="00362F44">
        <w:t xml:space="preserve">This issue was later investigated in paragraph </w:t>
      </w:r>
      <w:r w:rsidR="00457E8D" w:rsidRPr="00457E8D">
        <w:rPr>
          <w:b/>
          <w:bCs/>
        </w:rPr>
        <w:fldChar w:fldCharType="begin"/>
      </w:r>
      <w:r w:rsidR="00457E8D" w:rsidRPr="00457E8D">
        <w:rPr>
          <w:b/>
          <w:bCs/>
        </w:rPr>
        <w:instrText xml:space="preserve"> REF _Ref167264186 \r \h </w:instrText>
      </w:r>
      <w:r w:rsidR="00457E8D">
        <w:rPr>
          <w:b/>
          <w:bCs/>
        </w:rPr>
        <w:instrText xml:space="preserve"> \* MERGEFORMAT </w:instrText>
      </w:r>
      <w:r w:rsidR="00457E8D" w:rsidRPr="00457E8D">
        <w:rPr>
          <w:b/>
          <w:bCs/>
        </w:rPr>
      </w:r>
      <w:r w:rsidR="00457E8D" w:rsidRPr="00457E8D">
        <w:rPr>
          <w:b/>
          <w:bCs/>
        </w:rPr>
        <w:fldChar w:fldCharType="separate"/>
      </w:r>
      <w:r w:rsidR="00221AAC">
        <w:rPr>
          <w:b/>
          <w:bCs/>
        </w:rPr>
        <w:t>6.1.2</w:t>
      </w:r>
      <w:r w:rsidR="00457E8D" w:rsidRPr="00457E8D">
        <w:rPr>
          <w:b/>
          <w:bCs/>
        </w:rPr>
        <w:fldChar w:fldCharType="end"/>
      </w:r>
      <w:r w:rsidR="00495FA0">
        <w:t>.</w:t>
      </w:r>
    </w:p>
    <w:p w14:paraId="615415BC" w14:textId="77777777" w:rsidR="00940156" w:rsidRDefault="00940156">
      <w:pPr>
        <w:spacing w:after="160" w:line="2" w:lineRule="auto"/>
      </w:pPr>
      <w:r>
        <w:br w:type="page"/>
      </w:r>
    </w:p>
    <w:p w14:paraId="13BF4DAD" w14:textId="05030C0A" w:rsidR="00DB22C1" w:rsidRDefault="00FB41F5" w:rsidP="00FB41F5">
      <w:pPr>
        <w:pStyle w:val="Kop1"/>
      </w:pPr>
      <w:bookmarkStart w:id="132" w:name="_Toc167884307"/>
      <w:r>
        <w:lastRenderedPageBreak/>
        <w:t>Extending the PSDM by USEPA</w:t>
      </w:r>
      <w:r w:rsidR="000875F7">
        <w:t xml:space="preserve"> model</w:t>
      </w:r>
      <w:bookmarkEnd w:id="132"/>
    </w:p>
    <w:p w14:paraId="2F7C1D49" w14:textId="0529A849" w:rsidR="00DB22C1" w:rsidRDefault="00BC4A0A" w:rsidP="001C33C1">
      <w:pPr>
        <w:jc w:val="both"/>
      </w:pPr>
      <w:r>
        <w:t xml:space="preserve">In this chapter, </w:t>
      </w:r>
      <w:r w:rsidR="00CA45EB">
        <w:t xml:space="preserve">small extensions and </w:t>
      </w:r>
      <w:r w:rsidR="00937131">
        <w:t xml:space="preserve">alternatives </w:t>
      </w:r>
      <w:r w:rsidR="00207514">
        <w:t>were</w:t>
      </w:r>
      <w:r w:rsidR="00937131">
        <w:t xml:space="preserve"> added to the PSMD </w:t>
      </w:r>
      <w:r w:rsidR="00D36FE6">
        <w:t xml:space="preserve">by USEPA </w:t>
      </w:r>
      <w:r w:rsidR="00937131">
        <w:t xml:space="preserve">model </w:t>
      </w:r>
      <w:r w:rsidR="00BE48BD">
        <w:br/>
      </w:r>
      <w:r w:rsidR="00D30BB5">
        <w:fldChar w:fldCharType="begin"/>
      </w:r>
      <w:r w:rsidR="00D30BB5">
        <w:instrText xml:space="preserve"> ADDIN ZOTERO_ITEM CSL_CITATION {"citationID":"uOKRSTOq","properties":{"formattedCitation":"(J.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D30BB5">
        <w:fldChar w:fldCharType="separate"/>
      </w:r>
      <w:r w:rsidR="00D30BB5" w:rsidRPr="00D30BB5">
        <w:rPr>
          <w:rFonts w:cs="Arial"/>
        </w:rPr>
        <w:t>(J. Burkhardt, 2020)</w:t>
      </w:r>
      <w:r w:rsidR="00D30BB5">
        <w:fldChar w:fldCharType="end"/>
      </w:r>
      <w:r w:rsidR="00937131">
        <w:t>.</w:t>
      </w:r>
      <w:r w:rsidR="00497A79">
        <w:t xml:space="preserve"> Model input data used here </w:t>
      </w:r>
      <w:r w:rsidR="00455137">
        <w:t>were</w:t>
      </w:r>
      <w:r w:rsidR="00497A79">
        <w:t xml:space="preserve"> again derived from the PFAS </w:t>
      </w:r>
      <w:r w:rsidR="00455137">
        <w:t>paper</w:t>
      </w:r>
      <w:r w:rsidR="00600043">
        <w:t xml:space="preserve"> for PFHpA</w:t>
      </w:r>
      <w:r w:rsidR="00455137">
        <w:t xml:space="preserve"> </w:t>
      </w:r>
      <w:r w:rsidR="00455137">
        <w:fldChar w:fldCharType="begin"/>
      </w:r>
      <w:r w:rsidR="00455137">
        <w:instrText xml:space="preserve"> ADDIN ZOTERO_ITEM CSL_CITATION {"citationID":"g86X64y0","properties":{"formattedCitation":"(J.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455137">
        <w:fldChar w:fldCharType="separate"/>
      </w:r>
      <w:r w:rsidR="00455137" w:rsidRPr="00455137">
        <w:rPr>
          <w:rFonts w:cs="Arial"/>
        </w:rPr>
        <w:t>(J. B. Burkhardt et al., 2022)</w:t>
      </w:r>
      <w:r w:rsidR="00455137">
        <w:fldChar w:fldCharType="end"/>
      </w:r>
      <w:r w:rsidR="00872768">
        <w:t xml:space="preserve"> and from</w:t>
      </w:r>
      <w:r w:rsidR="00600043">
        <w:t xml:space="preserve"> </w:t>
      </w:r>
      <w:r w:rsidR="00325E4D">
        <w:t xml:space="preserve">USEPA’s </w:t>
      </w:r>
      <w:r w:rsidR="00600043">
        <w:t>GitHub</w:t>
      </w:r>
      <w:r w:rsidR="00872768">
        <w:t xml:space="preserve"> </w:t>
      </w:r>
      <w:r w:rsidR="00600043">
        <w:t xml:space="preserve">for </w:t>
      </w:r>
      <w:r w:rsidR="00872768">
        <w:t>the TCE</w:t>
      </w:r>
      <w:r w:rsidR="00BE48BD">
        <w:t xml:space="preserve"> example</w:t>
      </w:r>
      <w:r w:rsidR="005B0204">
        <w:t xml:space="preserve"> </w:t>
      </w:r>
      <w:r w:rsidR="005B0204">
        <w:fldChar w:fldCharType="begin"/>
      </w:r>
      <w:r w:rsidR="005B0204" w:rsidRPr="005B0204">
        <w:instrText xml:space="preserve"> ADDIN ZOTERO_ITEM CSL_CITATION {"citationID":"Gw8n1BhW","properties":{"formattedCitation":"(J.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005B0204">
        <w:fldChar w:fldCharType="separate"/>
      </w:r>
      <w:r w:rsidR="005B0204" w:rsidRPr="005B0204">
        <w:rPr>
          <w:rFonts w:cs="Arial"/>
        </w:rPr>
        <w:t>(J. Burkhardt, 2020)</w:t>
      </w:r>
      <w:r w:rsidR="005B0204">
        <w:fldChar w:fldCharType="end"/>
      </w:r>
      <w:r w:rsidR="00325E4D">
        <w:t>:</w:t>
      </w:r>
    </w:p>
    <w:p w14:paraId="1E5C7ADA" w14:textId="4ABFB24F" w:rsidR="00600043" w:rsidRPr="005B0204" w:rsidRDefault="00000000" w:rsidP="001C33C1">
      <w:pPr>
        <w:jc w:val="both"/>
      </w:pPr>
      <w:hyperlink r:id="rId52" w:history="1">
        <w:r w:rsidR="00600043" w:rsidRPr="005B0204">
          <w:rPr>
            <w:rStyle w:val="Hyperlink"/>
          </w:rPr>
          <w:t>https://github.com/USEPA/Water_Treatment_Models/tree/master/PSDM</w:t>
        </w:r>
      </w:hyperlink>
      <w:r w:rsidR="00600043" w:rsidRPr="005B0204">
        <w:t>.</w:t>
      </w:r>
    </w:p>
    <w:p w14:paraId="60E882E1" w14:textId="77777777" w:rsidR="00F165D5" w:rsidRPr="005B0204" w:rsidRDefault="00F165D5" w:rsidP="001C33C1">
      <w:pPr>
        <w:jc w:val="both"/>
      </w:pPr>
    </w:p>
    <w:p w14:paraId="216C3AD2" w14:textId="26902EFC" w:rsidR="00F165D5" w:rsidRDefault="00D24EC5" w:rsidP="00D30BB5">
      <w:pPr>
        <w:pStyle w:val="Kop2"/>
      </w:pPr>
      <w:bookmarkStart w:id="133" w:name="_Toc167884308"/>
      <w:r w:rsidRPr="00D24EC5">
        <w:t>Extending the USEP</w:t>
      </w:r>
      <w:r w:rsidR="00D30BB5">
        <w:t>A</w:t>
      </w:r>
      <w:r w:rsidRPr="00D24EC5">
        <w:t xml:space="preserve"> fouling a</w:t>
      </w:r>
      <w:r>
        <w:t>pproach</w:t>
      </w:r>
      <w:bookmarkEnd w:id="133"/>
    </w:p>
    <w:p w14:paraId="7FEB6CEF" w14:textId="45BC0BB9" w:rsidR="00AB5F71" w:rsidRDefault="00FA4078" w:rsidP="00FA4078">
      <w:pPr>
        <w:pStyle w:val="Kop3"/>
      </w:pPr>
      <w:r>
        <w:t>Implementing the QSPR fouling equations</w:t>
      </w:r>
    </w:p>
    <w:p w14:paraId="05DDC95B" w14:textId="6F159DE4" w:rsidR="00D30BB5" w:rsidRPr="00243DD1" w:rsidRDefault="00A76104" w:rsidP="00F86010">
      <w:pPr>
        <w:jc w:val="both"/>
      </w:pPr>
      <w:r>
        <w:t xml:space="preserve">In the PSDM model of USEPA, </w:t>
      </w:r>
      <w:r w:rsidR="00243DD1">
        <w:t xml:space="preserve">equations </w:t>
      </w:r>
      <w:r w:rsidR="00243DD1" w:rsidRPr="00243DD1">
        <w:rPr>
          <w:b/>
          <w:bCs/>
        </w:rPr>
        <w:fldChar w:fldCharType="begin"/>
      </w:r>
      <w:r w:rsidR="00243DD1" w:rsidRPr="00243DD1">
        <w:rPr>
          <w:b/>
          <w:bCs/>
        </w:rPr>
        <w:instrText xml:space="preserve"> REF _Ref165019667 \h  \* MERGEFORMAT </w:instrText>
      </w:r>
      <w:r w:rsidR="00243DD1" w:rsidRPr="00243DD1">
        <w:rPr>
          <w:b/>
          <w:bCs/>
        </w:rPr>
      </w:r>
      <w:r w:rsidR="00243DD1" w:rsidRPr="00243DD1">
        <w:rPr>
          <w:b/>
          <w:bCs/>
        </w:rPr>
        <w:fldChar w:fldCharType="separate"/>
      </w:r>
      <w:r w:rsidR="00221AAC" w:rsidRPr="00FB43B4">
        <w:rPr>
          <w:b/>
          <w:bCs/>
        </w:rPr>
        <w:t>(</w:t>
      </w:r>
      <w:r w:rsidR="00221AAC" w:rsidRPr="00221AAC">
        <w:rPr>
          <w:b/>
          <w:bCs/>
          <w:noProof/>
        </w:rPr>
        <w:t>27</w:t>
      </w:r>
      <w:r w:rsidR="00221AAC" w:rsidRPr="00FB43B4">
        <w:rPr>
          <w:b/>
          <w:bCs/>
        </w:rPr>
        <w:t>)</w:t>
      </w:r>
      <w:r w:rsidR="00243DD1" w:rsidRPr="00243DD1">
        <w:rPr>
          <w:b/>
          <w:bCs/>
        </w:rPr>
        <w:fldChar w:fldCharType="end"/>
      </w:r>
      <w:r w:rsidR="00243DD1">
        <w:t xml:space="preserve"> and </w:t>
      </w:r>
      <w:r w:rsidR="00243DD1" w:rsidRPr="00243DD1">
        <w:rPr>
          <w:b/>
          <w:bCs/>
        </w:rPr>
        <w:fldChar w:fldCharType="begin"/>
      </w:r>
      <w:r w:rsidR="00243DD1" w:rsidRPr="00243DD1">
        <w:rPr>
          <w:b/>
          <w:bCs/>
        </w:rPr>
        <w:instrText xml:space="preserve"> REF _Ref165019675 \h  \* MERGEFORMAT </w:instrText>
      </w:r>
      <w:r w:rsidR="00243DD1" w:rsidRPr="00243DD1">
        <w:rPr>
          <w:b/>
          <w:bCs/>
        </w:rPr>
      </w:r>
      <w:r w:rsidR="00243DD1" w:rsidRPr="00243DD1">
        <w:rPr>
          <w:b/>
          <w:bCs/>
        </w:rPr>
        <w:fldChar w:fldCharType="separate"/>
      </w:r>
      <w:r w:rsidR="00221AAC" w:rsidRPr="00FB43B4">
        <w:rPr>
          <w:b/>
          <w:bCs/>
        </w:rPr>
        <w:t>(</w:t>
      </w:r>
      <w:r w:rsidR="00221AAC" w:rsidRPr="00221AAC">
        <w:rPr>
          <w:b/>
          <w:bCs/>
          <w:noProof/>
        </w:rPr>
        <w:t>28</w:t>
      </w:r>
      <w:r w:rsidR="00221AAC" w:rsidRPr="00FB43B4">
        <w:rPr>
          <w:b/>
          <w:bCs/>
        </w:rPr>
        <w:t>)</w:t>
      </w:r>
      <w:r w:rsidR="00243DD1" w:rsidRPr="00243DD1">
        <w:rPr>
          <w:b/>
          <w:bCs/>
        </w:rPr>
        <w:fldChar w:fldCharType="end"/>
      </w:r>
      <w:r w:rsidR="00243DD1">
        <w:t xml:space="preserve"> were not included</w:t>
      </w:r>
      <w:r w:rsidR="00C544DE">
        <w:t xml:space="preserve"> in the code</w:t>
      </w:r>
      <w:r w:rsidR="00243DD1">
        <w:t xml:space="preserve">. </w:t>
      </w:r>
      <w:r w:rsidR="00C544DE">
        <w:t>T</w:t>
      </w:r>
      <w:r w:rsidR="00F86010">
        <w:t xml:space="preserve">hey were calculated </w:t>
      </w:r>
      <w:r w:rsidR="00FF70B9">
        <w:t>manually</w:t>
      </w:r>
      <w:r w:rsidR="00C544DE">
        <w:t xml:space="preserve"> </w:t>
      </w:r>
      <w:r w:rsidR="00C24E19">
        <w:t>in advance</w:t>
      </w:r>
      <w:r w:rsidR="00377585">
        <w:t xml:space="preserve"> and the values</w:t>
      </w:r>
      <w:r w:rsidR="00FF70B9">
        <w:t xml:space="preserve"> b1 and b2</w:t>
      </w:r>
      <w:r w:rsidR="00377585">
        <w:t xml:space="preserve"> were </w:t>
      </w:r>
      <w:r w:rsidR="00854B4E">
        <w:t xml:space="preserve">typed out for </w:t>
      </w:r>
      <w:r w:rsidR="00C948E3">
        <w:t>nine</w:t>
      </w:r>
      <w:r w:rsidR="00854B4E">
        <w:t xml:space="preserve"> group</w:t>
      </w:r>
      <w:r w:rsidR="00C948E3">
        <w:t>s</w:t>
      </w:r>
      <w:r w:rsidR="00C24E19">
        <w:t xml:space="preserve"> in the code</w:t>
      </w:r>
      <w:r w:rsidR="00854B4E">
        <w:t xml:space="preserve">, see </w:t>
      </w:r>
      <w:r w:rsidR="00854B4E" w:rsidRPr="00767F57">
        <w:rPr>
          <w:b/>
          <w:bCs/>
        </w:rPr>
        <w:fldChar w:fldCharType="begin"/>
      </w:r>
      <w:r w:rsidR="00854B4E" w:rsidRPr="00767F57">
        <w:rPr>
          <w:b/>
          <w:bCs/>
        </w:rPr>
        <w:instrText xml:space="preserve"> REF _Ref165048161 \h  \* MERGEFORMAT </w:instrText>
      </w:r>
      <w:r w:rsidR="00854B4E" w:rsidRPr="00767F57">
        <w:rPr>
          <w:b/>
          <w:bCs/>
        </w:rPr>
      </w:r>
      <w:r w:rsidR="00854B4E" w:rsidRPr="00767F57">
        <w:rPr>
          <w:b/>
          <w:bCs/>
        </w:rPr>
        <w:fldChar w:fldCharType="separate"/>
      </w:r>
      <w:r w:rsidR="00221AAC" w:rsidRPr="00CC5459">
        <w:rPr>
          <w:b/>
          <w:bCs/>
        </w:rPr>
        <w:t xml:space="preserve">Figure </w:t>
      </w:r>
      <w:r w:rsidR="00221AAC" w:rsidRPr="00221AAC">
        <w:rPr>
          <w:b/>
          <w:bCs/>
          <w:noProof/>
        </w:rPr>
        <w:t>29</w:t>
      </w:r>
      <w:r w:rsidR="00854B4E" w:rsidRPr="00767F57">
        <w:rPr>
          <w:b/>
          <w:bCs/>
        </w:rPr>
        <w:fldChar w:fldCharType="end"/>
      </w:r>
      <w:r w:rsidR="00335AE3">
        <w:t>.</w:t>
      </w:r>
      <w:r w:rsidR="00854B4E">
        <w:t xml:space="preserve"> </w:t>
      </w:r>
      <w:r w:rsidR="00B857BA">
        <w:t>Since t</w:t>
      </w:r>
      <w:r w:rsidR="005E0526">
        <w:t>he group of PFAS consist</w:t>
      </w:r>
      <w:r w:rsidR="00427D7A">
        <w:t>ed</w:t>
      </w:r>
      <w:r w:rsidR="005E0526">
        <w:t xml:space="preserve"> of many examples, that is a time-consuming effort.</w:t>
      </w:r>
    </w:p>
    <w:p w14:paraId="6E86DB98" w14:textId="77777777" w:rsidR="00D9045C" w:rsidRDefault="00D9045C" w:rsidP="00490650">
      <w:pPr>
        <w:jc w:val="both"/>
      </w:pPr>
    </w:p>
    <w:p w14:paraId="5AB78814" w14:textId="14367409" w:rsidR="00CC5459" w:rsidRDefault="00676FEE" w:rsidP="00CC5459">
      <w:pPr>
        <w:keepNext/>
        <w:jc w:val="center"/>
      </w:pPr>
      <w:r w:rsidRPr="00676FEE">
        <w:rPr>
          <w:noProof/>
        </w:rPr>
        <w:drawing>
          <wp:inline distT="0" distB="0" distL="0" distR="0" wp14:anchorId="080E4C06" wp14:editId="0CA60696">
            <wp:extent cx="3416199" cy="2005786"/>
            <wp:effectExtent l="0" t="0" r="0" b="0"/>
            <wp:docPr id="16" name="Picture 15" descr="A screenshot of a computer&#10;&#10;Description automatically generated">
              <a:extLst xmlns:a="http://schemas.openxmlformats.org/drawingml/2006/main">
                <a:ext uri="{FF2B5EF4-FFF2-40B4-BE49-F238E27FC236}">
                  <a16:creationId xmlns:a16="http://schemas.microsoft.com/office/drawing/2014/main" id="{C156A4C0-D449-8992-349F-598BDCA1855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5" descr="A screenshot of a computer&#10;&#10;Description automatically generated">
                      <a:extLst>
                        <a:ext uri="{FF2B5EF4-FFF2-40B4-BE49-F238E27FC236}">
                          <a16:creationId xmlns:a16="http://schemas.microsoft.com/office/drawing/2014/main" id="{C156A4C0-D449-8992-349F-598BDCA1855E}"/>
                        </a:ext>
                      </a:extLst>
                    </pic:cNvPr>
                    <pic:cNvPicPr>
                      <a:picLocks noChangeAspect="1"/>
                    </pic:cNvPicPr>
                  </pic:nvPicPr>
                  <pic:blipFill>
                    <a:blip r:embed="rId53"/>
                    <a:stretch>
                      <a:fillRect/>
                    </a:stretch>
                  </pic:blipFill>
                  <pic:spPr>
                    <a:xfrm>
                      <a:off x="0" y="0"/>
                      <a:ext cx="3432286" cy="2015231"/>
                    </a:xfrm>
                    <a:prstGeom prst="rect">
                      <a:avLst/>
                    </a:prstGeom>
                  </pic:spPr>
                </pic:pic>
              </a:graphicData>
            </a:graphic>
          </wp:inline>
        </w:drawing>
      </w:r>
    </w:p>
    <w:p w14:paraId="206877DD" w14:textId="30419353" w:rsidR="00CC5459" w:rsidRPr="00CC5459" w:rsidRDefault="00CC5459" w:rsidP="00CC5459">
      <w:pPr>
        <w:pStyle w:val="Bijschrift"/>
        <w:jc w:val="center"/>
        <w:rPr>
          <w:b/>
          <w:bCs/>
          <w:i w:val="0"/>
          <w:iCs w:val="0"/>
        </w:rPr>
      </w:pPr>
      <w:bookmarkStart w:id="134" w:name="_Ref165048161"/>
      <w:r w:rsidRPr="00CC5459">
        <w:rPr>
          <w:b/>
          <w:bCs/>
          <w:i w:val="0"/>
          <w:iCs w:val="0"/>
        </w:rPr>
        <w:t xml:space="preserve">Figure </w:t>
      </w:r>
      <w:r w:rsidRPr="00CC5459">
        <w:rPr>
          <w:b/>
          <w:bCs/>
          <w:i w:val="0"/>
          <w:iCs w:val="0"/>
        </w:rPr>
        <w:fldChar w:fldCharType="begin"/>
      </w:r>
      <w:r w:rsidRPr="00CC5459">
        <w:rPr>
          <w:b/>
          <w:bCs/>
          <w:i w:val="0"/>
          <w:iCs w:val="0"/>
        </w:rPr>
        <w:instrText xml:space="preserve"> SEQ Figure \* ARABIC </w:instrText>
      </w:r>
      <w:r w:rsidRPr="00CC5459">
        <w:rPr>
          <w:b/>
          <w:bCs/>
          <w:i w:val="0"/>
          <w:iCs w:val="0"/>
        </w:rPr>
        <w:fldChar w:fldCharType="separate"/>
      </w:r>
      <w:r w:rsidR="00221AAC">
        <w:rPr>
          <w:b/>
          <w:bCs/>
          <w:i w:val="0"/>
          <w:iCs w:val="0"/>
          <w:noProof/>
        </w:rPr>
        <w:t>29</w:t>
      </w:r>
      <w:r w:rsidRPr="00CC5459">
        <w:rPr>
          <w:b/>
          <w:bCs/>
          <w:i w:val="0"/>
          <w:iCs w:val="0"/>
        </w:rPr>
        <w:fldChar w:fldCharType="end"/>
      </w:r>
      <w:bookmarkEnd w:id="134"/>
      <w:r w:rsidRPr="00CC5459">
        <w:rPr>
          <w:b/>
          <w:bCs/>
          <w:i w:val="0"/>
          <w:iCs w:val="0"/>
        </w:rPr>
        <w:t xml:space="preserve"> Groups and subgroups of CECs with compound-specific parameters </w:t>
      </w:r>
      <w:r w:rsidR="00C00450">
        <w:rPr>
          <w:b/>
          <w:bCs/>
          <w:i w:val="0"/>
          <w:iCs w:val="0"/>
        </w:rPr>
        <w:t>b1</w:t>
      </w:r>
      <w:r w:rsidRPr="00CC5459">
        <w:rPr>
          <w:b/>
          <w:bCs/>
          <w:i w:val="0"/>
          <w:iCs w:val="0"/>
        </w:rPr>
        <w:t xml:space="preserve"> and b</w:t>
      </w:r>
      <w:r w:rsidR="00C00450">
        <w:rPr>
          <w:b/>
          <w:bCs/>
          <w:i w:val="0"/>
          <w:iCs w:val="0"/>
        </w:rPr>
        <w:t>2</w:t>
      </w:r>
      <w:r w:rsidRPr="00CC5459">
        <w:rPr>
          <w:b/>
          <w:bCs/>
          <w:i w:val="0"/>
          <w:iCs w:val="0"/>
        </w:rPr>
        <w:t xml:space="preserve"> </w:t>
      </w:r>
      <w:r>
        <w:rPr>
          <w:b/>
          <w:bCs/>
          <w:i w:val="0"/>
          <w:iCs w:val="0"/>
        </w:rPr>
        <w:br/>
      </w:r>
      <w:r w:rsidR="00C24E19">
        <w:rPr>
          <w:b/>
          <w:bCs/>
          <w:i w:val="0"/>
          <w:iCs w:val="0"/>
        </w:rPr>
        <w:t xml:space="preserve">that were manually inserted </w:t>
      </w:r>
      <w:r w:rsidRPr="00767F57">
        <w:rPr>
          <w:b/>
          <w:bCs/>
          <w:i w:val="0"/>
          <w:iCs w:val="0"/>
        </w:rPr>
        <w:fldChar w:fldCharType="begin"/>
      </w:r>
      <w:r w:rsidRPr="00767F57">
        <w:rPr>
          <w:b/>
          <w:bCs/>
          <w:i w:val="0"/>
          <w:iCs w:val="0"/>
        </w:rPr>
        <w:instrText xml:space="preserve"> ADDIN ZOTERO_ITEM CSL_CITATION {"citationID":"lxZ51EFa","properties":{"formattedCitation":"(J. Burkhardt, 2020)","plainCitation":"(J. Burkhardt, 2020)","noteIndex":0},"citationItems":[{"id":164,"uris":["http://zotero.org/users/local/h6YJVYLe/items/IB63P6FW"],"itemData":{"id":164,"type":"webpage","title":"Water_Treatment_Models/PSDM at master · USEPA/Water_Treatment_Models · GitHub","URL":"https://github.com/USEPA/Water_Treatment_Models/tree/master/PSDM","author":[{"family":"Burkhardt","given":"Jonathan"}],"accessed":{"date-parts":[["2024",4,18]]},"issued":{"date-parts":[["2020"]]}}}],"schema":"https://github.com/citation-style-language/schema/raw/master/csl-citation.json"} </w:instrText>
      </w:r>
      <w:r w:rsidRPr="00767F57">
        <w:rPr>
          <w:b/>
          <w:bCs/>
          <w:i w:val="0"/>
          <w:iCs w:val="0"/>
        </w:rPr>
        <w:fldChar w:fldCharType="separate"/>
      </w:r>
      <w:r w:rsidRPr="00767F57">
        <w:rPr>
          <w:rFonts w:cs="Arial"/>
          <w:b/>
          <w:bCs/>
          <w:i w:val="0"/>
          <w:iCs w:val="0"/>
        </w:rPr>
        <w:t>(J. Burkhardt, 2020)</w:t>
      </w:r>
      <w:r w:rsidRPr="00767F57">
        <w:rPr>
          <w:b/>
          <w:bCs/>
          <w:i w:val="0"/>
          <w:iCs w:val="0"/>
        </w:rPr>
        <w:fldChar w:fldCharType="end"/>
      </w:r>
      <w:r w:rsidR="00075486">
        <w:rPr>
          <w:b/>
          <w:bCs/>
          <w:i w:val="0"/>
          <w:iCs w:val="0"/>
        </w:rPr>
        <w:t>. Yellow = for the compound PFHpA</w:t>
      </w:r>
    </w:p>
    <w:p w14:paraId="4D61F2DA" w14:textId="5CFA7D3F" w:rsidR="00D336E7" w:rsidRDefault="00024651" w:rsidP="00797F49">
      <w:pPr>
        <w:jc w:val="both"/>
      </w:pPr>
      <w:r>
        <w:t xml:space="preserve">The aim of this section </w:t>
      </w:r>
      <w:r w:rsidR="00175E35">
        <w:t>was</w:t>
      </w:r>
      <w:r>
        <w:t xml:space="preserve"> to include equations </w:t>
      </w:r>
      <w:r w:rsidRPr="00243DD1">
        <w:rPr>
          <w:b/>
          <w:bCs/>
        </w:rPr>
        <w:fldChar w:fldCharType="begin"/>
      </w:r>
      <w:r w:rsidRPr="00243DD1">
        <w:rPr>
          <w:b/>
          <w:bCs/>
        </w:rPr>
        <w:instrText xml:space="preserve"> REF _Ref165019667 \h  \* MERGEFORMAT </w:instrText>
      </w:r>
      <w:r w:rsidRPr="00243DD1">
        <w:rPr>
          <w:b/>
          <w:bCs/>
        </w:rPr>
      </w:r>
      <w:r w:rsidRPr="00243DD1">
        <w:rPr>
          <w:b/>
          <w:bCs/>
        </w:rPr>
        <w:fldChar w:fldCharType="separate"/>
      </w:r>
      <w:r w:rsidR="00221AAC" w:rsidRPr="00FB43B4">
        <w:rPr>
          <w:b/>
          <w:bCs/>
        </w:rPr>
        <w:t>(</w:t>
      </w:r>
      <w:r w:rsidR="00221AAC" w:rsidRPr="00221AAC">
        <w:rPr>
          <w:b/>
          <w:bCs/>
          <w:noProof/>
        </w:rPr>
        <w:t>27</w:t>
      </w:r>
      <w:r w:rsidR="00221AAC" w:rsidRPr="00FB43B4">
        <w:rPr>
          <w:b/>
          <w:bCs/>
        </w:rPr>
        <w:t>)</w:t>
      </w:r>
      <w:r w:rsidRPr="00243DD1">
        <w:rPr>
          <w:b/>
          <w:bCs/>
        </w:rPr>
        <w:fldChar w:fldCharType="end"/>
      </w:r>
      <w:r>
        <w:t xml:space="preserve"> and </w:t>
      </w:r>
      <w:r w:rsidRPr="00243DD1">
        <w:rPr>
          <w:b/>
          <w:bCs/>
        </w:rPr>
        <w:fldChar w:fldCharType="begin"/>
      </w:r>
      <w:r w:rsidRPr="00243DD1">
        <w:rPr>
          <w:b/>
          <w:bCs/>
        </w:rPr>
        <w:instrText xml:space="preserve"> REF _Ref165019675 \h  \* MERGEFORMAT </w:instrText>
      </w:r>
      <w:r w:rsidRPr="00243DD1">
        <w:rPr>
          <w:b/>
          <w:bCs/>
        </w:rPr>
      </w:r>
      <w:r w:rsidRPr="00243DD1">
        <w:rPr>
          <w:b/>
          <w:bCs/>
        </w:rPr>
        <w:fldChar w:fldCharType="separate"/>
      </w:r>
      <w:r w:rsidR="00221AAC" w:rsidRPr="00FB43B4">
        <w:rPr>
          <w:b/>
          <w:bCs/>
        </w:rPr>
        <w:t>(</w:t>
      </w:r>
      <w:r w:rsidR="00221AAC" w:rsidRPr="00221AAC">
        <w:rPr>
          <w:b/>
          <w:bCs/>
          <w:noProof/>
        </w:rPr>
        <w:t>28</w:t>
      </w:r>
      <w:r w:rsidR="00221AAC" w:rsidRPr="00FB43B4">
        <w:rPr>
          <w:b/>
          <w:bCs/>
        </w:rPr>
        <w:t>)</w:t>
      </w:r>
      <w:r w:rsidRPr="00243DD1">
        <w:rPr>
          <w:b/>
          <w:bCs/>
        </w:rPr>
        <w:fldChar w:fldCharType="end"/>
      </w:r>
      <w:r>
        <w:t xml:space="preserve"> in the code</w:t>
      </w:r>
      <w:r w:rsidR="00C065D2">
        <w:t>,</w:t>
      </w:r>
      <w:r w:rsidR="00081B11">
        <w:t xml:space="preserve"> so b1 and b2 </w:t>
      </w:r>
      <w:r w:rsidR="00240CEA">
        <w:t>c</w:t>
      </w:r>
      <w:r w:rsidR="00175E35">
        <w:t>ould automatically</w:t>
      </w:r>
      <w:r w:rsidR="00240CEA">
        <w:t xml:space="preserve"> be calculated</w:t>
      </w:r>
      <w:r w:rsidR="002A7B98">
        <w:t xml:space="preserve"> for any compound, based on new input: fouling parameters </w:t>
      </w:r>
      <m:oMath>
        <m:sSub>
          <m:sSubPr>
            <m:ctrlPr>
              <w:rPr>
                <w:rFonts w:ascii="Cambria Math" w:hAnsi="Cambria Math"/>
                <w:i/>
              </w:rPr>
            </m:ctrlPr>
          </m:sSubPr>
          <m:e>
            <m:r>
              <w:rPr>
                <w:rFonts w:ascii="Cambria Math" w:hAnsi="Cambria Math"/>
              </w:rPr>
              <m:t>K</m:t>
            </m:r>
          </m:e>
          <m:sub>
            <m:r>
              <w:rPr>
                <w:rFonts w:ascii="Cambria Math" w:hAnsi="Cambria Math"/>
              </w:rPr>
              <m:t>ow</m:t>
            </m:r>
          </m:sub>
        </m:sSub>
      </m:oMath>
      <w:r w:rsidR="002A7B98">
        <w:rPr>
          <w:rFonts w:eastAsiaTheme="minorEastAsia"/>
        </w:rPr>
        <w:t xml:space="preserve">, </w:t>
      </w:r>
      <m:oMath>
        <m:sSub>
          <m:sSubPr>
            <m:ctrlPr>
              <w:rPr>
                <w:rFonts w:ascii="Cambria Math" w:hAnsi="Cambria Math"/>
                <w:i/>
              </w:rPr>
            </m:ctrlPr>
          </m:sSubPr>
          <m:e>
            <m:r>
              <w:rPr>
                <w:rFonts w:ascii="Cambria Math" w:hAnsi="Cambria Math"/>
              </w:rPr>
              <m:t>ϰ</m:t>
            </m:r>
          </m:e>
          <m:sub>
            <m:r>
              <w:rPr>
                <w:rFonts w:ascii="Cambria Math" w:hAnsi="Cambria Math"/>
              </w:rPr>
              <m:t>2</m:t>
            </m:r>
          </m:sub>
        </m:sSub>
      </m:oMath>
      <w:r w:rsidR="002A7B98">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am</m:t>
            </m:r>
          </m:sub>
        </m:sSub>
      </m:oMath>
      <w:r w:rsidR="002A7B98">
        <w:rPr>
          <w:rFonts w:eastAsiaTheme="minorEastAsia"/>
        </w:rPr>
        <w:t xml:space="preserve">, </w:t>
      </w:r>
      <m:oMath>
        <m:r>
          <w:rPr>
            <w:rFonts w:ascii="Cambria Math" w:eastAsiaTheme="minorEastAsia" w:hAnsi="Cambria Math"/>
          </w:rPr>
          <m:t>α</m:t>
        </m:r>
      </m:oMath>
      <w:r w:rsidR="002A7B98">
        <w:rPr>
          <w:rFonts w:eastAsiaTheme="minorEastAsia"/>
        </w:rPr>
        <w:t xml:space="preserve"> and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oMath>
      <w:r w:rsidR="002A7B98">
        <w:rPr>
          <w:rFonts w:eastAsiaTheme="minorEastAsia"/>
        </w:rPr>
        <w:t>.</w:t>
      </w:r>
      <w:r w:rsidR="00240CEA">
        <w:t xml:space="preserve"> </w:t>
      </w:r>
      <w:r w:rsidR="0023739C">
        <w:t xml:space="preserve">This way, </w:t>
      </w:r>
      <w:r w:rsidR="00615D44">
        <w:t>the compound d</w:t>
      </w:r>
      <w:r w:rsidR="00175E35">
        <w:t>id</w:t>
      </w:r>
      <w:r w:rsidR="000D5A26">
        <w:t xml:space="preserve"> no</w:t>
      </w:r>
      <w:r w:rsidR="00615D44">
        <w:t>t have to be assigned values of a</w:t>
      </w:r>
      <w:r w:rsidR="00D336E7">
        <w:t xml:space="preserve"> certain</w:t>
      </w:r>
      <w:r w:rsidR="00615D44">
        <w:t xml:space="preserve"> group.</w:t>
      </w:r>
      <w:r w:rsidR="0023739C">
        <w:t xml:space="preserve"> </w:t>
      </w:r>
    </w:p>
    <w:p w14:paraId="5CE0A9B1" w14:textId="77777777" w:rsidR="00D336E7" w:rsidRDefault="00D336E7" w:rsidP="00797F49">
      <w:pPr>
        <w:jc w:val="both"/>
      </w:pPr>
    </w:p>
    <w:p w14:paraId="2461B33E" w14:textId="71540A21" w:rsidR="00CC5459" w:rsidRDefault="00797F49" w:rsidP="00797F49">
      <w:pPr>
        <w:jc w:val="both"/>
      </w:pPr>
      <w:r>
        <w:t>The ‘</w:t>
      </w:r>
      <w:r w:rsidRPr="00797F49">
        <w:rPr>
          <w:i/>
          <w:iCs/>
        </w:rPr>
        <w:t>compound properties</w:t>
      </w:r>
      <w:r>
        <w:t xml:space="preserve">’ sheet in </w:t>
      </w:r>
      <w:r w:rsidR="00094B17">
        <w:rPr>
          <w:i/>
          <w:iCs/>
        </w:rPr>
        <w:t>Input</w:t>
      </w:r>
      <w:r w:rsidRPr="00425DE7">
        <w:rPr>
          <w:i/>
          <w:iCs/>
        </w:rPr>
        <w:t>_PFHpA.xlsx</w:t>
      </w:r>
      <w:r>
        <w:t xml:space="preserve"> was extended with</w:t>
      </w:r>
      <w:r w:rsidR="0023739C">
        <w:t xml:space="preserve"> these</w:t>
      </w:r>
      <w:r>
        <w:t xml:space="preserve"> compound-specific fouling properties.</w:t>
      </w:r>
      <w:r w:rsidR="002E648C">
        <w:t xml:space="preserve"> Then, the amount of equations in the model were extended by implementing the</w:t>
      </w:r>
      <w:r>
        <w:t xml:space="preserve"> QS</w:t>
      </w:r>
      <w:r w:rsidR="00EA36DB">
        <w:t xml:space="preserve">PR relationships, equations </w:t>
      </w:r>
      <w:r w:rsidR="00EA36DB" w:rsidRPr="00EA36DB">
        <w:fldChar w:fldCharType="begin"/>
      </w:r>
      <w:r w:rsidR="00EA36DB" w:rsidRPr="00EA36DB">
        <w:instrText xml:space="preserve"> REF _Ref165019667 \h  \* MERGEFORMAT </w:instrText>
      </w:r>
      <w:r w:rsidR="00EA36DB" w:rsidRPr="00EA36DB">
        <w:fldChar w:fldCharType="separate"/>
      </w:r>
      <w:r w:rsidR="00221AAC" w:rsidRPr="00FB43B4">
        <w:rPr>
          <w:b/>
          <w:bCs/>
        </w:rPr>
        <w:t>(</w:t>
      </w:r>
      <w:r w:rsidR="00221AAC" w:rsidRPr="00221AAC">
        <w:rPr>
          <w:b/>
          <w:bCs/>
          <w:noProof/>
        </w:rPr>
        <w:t>27</w:t>
      </w:r>
      <w:r w:rsidR="00221AAC" w:rsidRPr="00FB43B4">
        <w:rPr>
          <w:b/>
          <w:bCs/>
        </w:rPr>
        <w:t>)</w:t>
      </w:r>
      <w:r w:rsidR="00EA36DB" w:rsidRPr="00EA36DB">
        <w:fldChar w:fldCharType="end"/>
      </w:r>
      <w:r w:rsidR="00EA36DB">
        <w:t xml:space="preserve"> and </w:t>
      </w:r>
      <w:r w:rsidR="00EA36DB" w:rsidRPr="00EA36DB">
        <w:fldChar w:fldCharType="begin"/>
      </w:r>
      <w:r w:rsidR="00EA36DB" w:rsidRPr="00EA36DB">
        <w:instrText xml:space="preserve"> REF _Ref165019675 \h  \* MERGEFORMAT </w:instrText>
      </w:r>
      <w:r w:rsidR="00EA36DB" w:rsidRPr="00EA36DB">
        <w:fldChar w:fldCharType="separate"/>
      </w:r>
      <w:r w:rsidR="00221AAC" w:rsidRPr="00FB43B4">
        <w:rPr>
          <w:b/>
          <w:bCs/>
        </w:rPr>
        <w:t>(</w:t>
      </w:r>
      <w:r w:rsidR="00221AAC" w:rsidRPr="00221AAC">
        <w:rPr>
          <w:b/>
          <w:bCs/>
          <w:noProof/>
        </w:rPr>
        <w:t>28</w:t>
      </w:r>
      <w:r w:rsidR="00221AAC" w:rsidRPr="00FB43B4">
        <w:rPr>
          <w:b/>
          <w:bCs/>
        </w:rPr>
        <w:t>)</w:t>
      </w:r>
      <w:r w:rsidR="00EA36DB" w:rsidRPr="00EA36DB">
        <w:fldChar w:fldCharType="end"/>
      </w:r>
      <w:r w:rsidR="00D34789">
        <w:t>, that make use of these properties</w:t>
      </w:r>
      <w:r w:rsidR="00F863B7">
        <w:t>. The</w:t>
      </w:r>
      <w:r w:rsidR="00451726">
        <w:t xml:space="preserve"> extra</w:t>
      </w:r>
      <w:r w:rsidR="00F863B7">
        <w:t xml:space="preserve"> Excel data </w:t>
      </w:r>
      <w:r w:rsidR="00B945D9">
        <w:t>was</w:t>
      </w:r>
      <w:r w:rsidR="00F863B7">
        <w:t xml:space="preserve"> processed </w:t>
      </w:r>
      <w:r w:rsidR="006F1658">
        <w:t xml:space="preserve">through the </w:t>
      </w:r>
      <w:r w:rsidR="006F1658" w:rsidRPr="000C6F3E">
        <w:rPr>
          <w:i/>
          <w:iCs/>
        </w:rPr>
        <w:t>process_input_data</w:t>
      </w:r>
      <w:r w:rsidR="006F1658">
        <w:t xml:space="preserve"> function and </w:t>
      </w:r>
      <w:r w:rsidR="00391F59">
        <w:t xml:space="preserve">this way, </w:t>
      </w:r>
      <w:r w:rsidR="000C6F3E">
        <w:t xml:space="preserve">the </w:t>
      </w:r>
      <w:r w:rsidR="008E5730">
        <w:t>fouling</w:t>
      </w:r>
      <w:r w:rsidR="000C6F3E">
        <w:t xml:space="preserve"> parameters </w:t>
      </w:r>
      <w:r w:rsidR="00B945D9">
        <w:t>were</w:t>
      </w:r>
      <w:r w:rsidR="000C6F3E">
        <w:t xml:space="preserve"> introduced to the model.</w:t>
      </w:r>
      <w:r w:rsidR="00F502FB">
        <w:t xml:space="preserve"> Parameters b1 and b2 were calculated</w:t>
      </w:r>
      <w:r w:rsidR="00451726">
        <w:t xml:space="preserve"> for the </w:t>
      </w:r>
      <w:r w:rsidR="00BC7ED4">
        <w:t>respective</w:t>
      </w:r>
      <w:r w:rsidR="00451726">
        <w:t xml:space="preserve"> compound</w:t>
      </w:r>
      <w:r w:rsidR="00175E35">
        <w:t xml:space="preserve">, see </w:t>
      </w:r>
      <w:r w:rsidR="00175E35" w:rsidRPr="00BB1D84">
        <w:rPr>
          <w:b/>
          <w:bCs/>
        </w:rPr>
        <w:fldChar w:fldCharType="begin"/>
      </w:r>
      <w:r w:rsidR="00175E35" w:rsidRPr="00BB1D84">
        <w:rPr>
          <w:b/>
          <w:bCs/>
        </w:rPr>
        <w:instrText xml:space="preserve"> REF _Ref165052084 \h  \* MERGEFORMAT </w:instrText>
      </w:r>
      <w:r w:rsidR="00175E35" w:rsidRPr="00BB1D84">
        <w:rPr>
          <w:b/>
          <w:bCs/>
        </w:rPr>
      </w:r>
      <w:r w:rsidR="00175E35" w:rsidRPr="00BB1D84">
        <w:rPr>
          <w:b/>
          <w:bCs/>
        </w:rPr>
        <w:fldChar w:fldCharType="separate"/>
      </w:r>
      <w:r w:rsidR="00221AAC" w:rsidRPr="007523F7">
        <w:rPr>
          <w:b/>
          <w:bCs/>
        </w:rPr>
        <w:t xml:space="preserve">Figure </w:t>
      </w:r>
      <w:r w:rsidR="00221AAC" w:rsidRPr="00221AAC">
        <w:rPr>
          <w:b/>
          <w:bCs/>
          <w:noProof/>
        </w:rPr>
        <w:t>30</w:t>
      </w:r>
      <w:r w:rsidR="00175E35" w:rsidRPr="00BB1D84">
        <w:rPr>
          <w:b/>
          <w:bCs/>
        </w:rPr>
        <w:fldChar w:fldCharType="end"/>
      </w:r>
      <w:r w:rsidR="00451726">
        <w:t>.</w:t>
      </w:r>
      <w:r w:rsidR="00095EAF">
        <w:t xml:space="preserve"> The</w:t>
      </w:r>
      <w:r w:rsidR="00175E35">
        <w:t>se</w:t>
      </w:r>
      <w:r w:rsidR="00095EAF">
        <w:t xml:space="preserve"> parameters were then </w:t>
      </w:r>
      <w:r w:rsidR="002B17BC">
        <w:t xml:space="preserve">used in the simulation to predict fouling with the same approach. </w:t>
      </w:r>
      <w:r w:rsidR="00175E35">
        <w:t>D</w:t>
      </w:r>
      <w:r w:rsidR="002B17BC">
        <w:t xml:space="preserve">efault was still 1.0 and 0.0 for b1 and b2, respectively, and </w:t>
      </w:r>
      <w:r w:rsidR="004D6A24">
        <w:t>was used in case</w:t>
      </w:r>
      <w:r w:rsidR="002D42CA">
        <w:t xml:space="preserve"> </w:t>
      </w:r>
      <w:r w:rsidR="002D42CA" w:rsidRPr="002D42CA">
        <w:rPr>
          <w:i/>
          <w:iCs/>
        </w:rPr>
        <w:t>water_type</w:t>
      </w:r>
      <w:r w:rsidR="002D42CA">
        <w:t xml:space="preserve"> is </w:t>
      </w:r>
      <w:r w:rsidR="002D42CA" w:rsidRPr="002D42CA">
        <w:rPr>
          <w:i/>
          <w:iCs/>
        </w:rPr>
        <w:t>‘organic-free’</w:t>
      </w:r>
      <w:r w:rsidR="00D519CC">
        <w:t>.</w:t>
      </w:r>
      <w:r w:rsidR="002D42CA">
        <w:t xml:space="preserve"> </w:t>
      </w:r>
      <w:r w:rsidR="00175E35">
        <w:t xml:space="preserve">In that case, it was important </w:t>
      </w:r>
      <w:r w:rsidR="002D42CA" w:rsidRPr="00D136A2">
        <w:rPr>
          <w:i/>
          <w:iCs/>
        </w:rPr>
        <w:t>k_mult_pd</w:t>
      </w:r>
      <w:r w:rsidR="002D42CA">
        <w:t xml:space="preserve"> </w:t>
      </w:r>
      <w:r w:rsidR="00175E35">
        <w:t>remains</w:t>
      </w:r>
      <w:r w:rsidR="002D42CA">
        <w:t xml:space="preserve"> </w:t>
      </w:r>
      <w:r w:rsidR="00D136A2">
        <w:t>1</w:t>
      </w:r>
      <w:r w:rsidR="00540EC8">
        <w:t xml:space="preserve"> (see</w:t>
      </w:r>
      <w:r w:rsidR="00100596">
        <w:t xml:space="preserve"> </w:t>
      </w:r>
      <w:r w:rsidR="003C0181" w:rsidRPr="00540EC8">
        <w:rPr>
          <w:b/>
          <w:bCs/>
        </w:rPr>
        <w:fldChar w:fldCharType="begin"/>
      </w:r>
      <w:r w:rsidR="003C0181" w:rsidRPr="00540EC8">
        <w:rPr>
          <w:b/>
          <w:bCs/>
        </w:rPr>
        <w:instrText xml:space="preserve"> REF _Ref167027694 \h </w:instrText>
      </w:r>
      <w:r w:rsidR="00540EC8" w:rsidRPr="00540EC8">
        <w:rPr>
          <w:b/>
          <w:bCs/>
        </w:rPr>
        <w:instrText xml:space="preserve"> \* MERGEFORMAT </w:instrText>
      </w:r>
      <w:r w:rsidR="003C0181" w:rsidRPr="00540EC8">
        <w:rPr>
          <w:b/>
          <w:bCs/>
        </w:rPr>
      </w:r>
      <w:r w:rsidR="003C0181" w:rsidRPr="00540EC8">
        <w:rPr>
          <w:b/>
          <w:bCs/>
        </w:rPr>
        <w:fldChar w:fldCharType="separate"/>
      </w:r>
      <w:r w:rsidR="00221AAC" w:rsidRPr="008E776A">
        <w:rPr>
          <w:b/>
          <w:bCs/>
        </w:rPr>
        <w:t xml:space="preserve">Table </w:t>
      </w:r>
      <w:r w:rsidR="00221AAC" w:rsidRPr="00221AAC">
        <w:rPr>
          <w:b/>
          <w:bCs/>
          <w:noProof/>
        </w:rPr>
        <w:t>9</w:t>
      </w:r>
      <w:r w:rsidR="003C0181" w:rsidRPr="00540EC8">
        <w:rPr>
          <w:b/>
          <w:bCs/>
        </w:rPr>
        <w:fldChar w:fldCharType="end"/>
      </w:r>
      <w:r w:rsidR="00540EC8">
        <w:t>)</w:t>
      </w:r>
      <w:r w:rsidR="00A25998">
        <w:t>,</w:t>
      </w:r>
      <w:r w:rsidR="00D136A2">
        <w:t xml:space="preserve"> so there is no Freundlich K reduction</w:t>
      </w:r>
      <w:r w:rsidR="00236B04">
        <w:t xml:space="preserve"> </w:t>
      </w:r>
      <w:r w:rsidR="00175E35">
        <w:t>when free of NOM</w:t>
      </w:r>
      <w:r w:rsidR="00092ABA">
        <w:t>.</w:t>
      </w:r>
    </w:p>
    <w:p w14:paraId="78DF21C9" w14:textId="77777777" w:rsidR="001D6856" w:rsidRPr="00797F49" w:rsidRDefault="001D6856" w:rsidP="001D6856"/>
    <w:p w14:paraId="6C90B38D" w14:textId="3C879002" w:rsidR="00FA4078" w:rsidRDefault="00FA4078" w:rsidP="001D6856">
      <w:r>
        <w:br w:type="page"/>
      </w:r>
    </w:p>
    <w:p w14:paraId="2D5C9624" w14:textId="5AA82138" w:rsidR="00E14E21" w:rsidRDefault="00427D54" w:rsidP="00E14E21">
      <w:pPr>
        <w:keepNext/>
        <w:jc w:val="center"/>
      </w:pPr>
      <w:r w:rsidRPr="00427D54">
        <w:rPr>
          <w:noProof/>
        </w:rPr>
        <w:lastRenderedPageBreak/>
        <w:drawing>
          <wp:inline distT="0" distB="0" distL="0" distR="0" wp14:anchorId="7F0F3C74" wp14:editId="45D04A37">
            <wp:extent cx="4629229" cy="1413674"/>
            <wp:effectExtent l="0" t="0" r="0" b="0"/>
            <wp:docPr id="1112637606"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2637606" name="Picture 1" descr="A screenshot of a computer code&#10;&#10;Description automatically generated"/>
                    <pic:cNvPicPr/>
                  </pic:nvPicPr>
                  <pic:blipFill>
                    <a:blip r:embed="rId54"/>
                    <a:stretch>
                      <a:fillRect/>
                    </a:stretch>
                  </pic:blipFill>
                  <pic:spPr>
                    <a:xfrm>
                      <a:off x="0" y="0"/>
                      <a:ext cx="4667982" cy="1425508"/>
                    </a:xfrm>
                    <a:prstGeom prst="rect">
                      <a:avLst/>
                    </a:prstGeom>
                  </pic:spPr>
                </pic:pic>
              </a:graphicData>
            </a:graphic>
          </wp:inline>
        </w:drawing>
      </w:r>
    </w:p>
    <w:p w14:paraId="7EC1BB9A" w14:textId="18465163" w:rsidR="00706B9A" w:rsidRDefault="00E14E21" w:rsidP="00676FEE">
      <w:pPr>
        <w:pStyle w:val="Bijschrift"/>
        <w:jc w:val="center"/>
      </w:pPr>
      <w:bookmarkStart w:id="135" w:name="_Ref165052084"/>
      <w:r w:rsidRPr="007523F7">
        <w:rPr>
          <w:b/>
          <w:bCs/>
          <w:i w:val="0"/>
          <w:iCs w:val="0"/>
        </w:rPr>
        <w:t xml:space="preserve">Figure </w:t>
      </w:r>
      <w:r w:rsidRPr="007523F7">
        <w:rPr>
          <w:b/>
          <w:bCs/>
          <w:i w:val="0"/>
          <w:iCs w:val="0"/>
        </w:rPr>
        <w:fldChar w:fldCharType="begin"/>
      </w:r>
      <w:r w:rsidRPr="007523F7">
        <w:rPr>
          <w:b/>
          <w:bCs/>
          <w:i w:val="0"/>
          <w:iCs w:val="0"/>
        </w:rPr>
        <w:instrText xml:space="preserve"> SEQ Figure \* ARABIC </w:instrText>
      </w:r>
      <w:r w:rsidRPr="007523F7">
        <w:rPr>
          <w:b/>
          <w:bCs/>
          <w:i w:val="0"/>
          <w:iCs w:val="0"/>
        </w:rPr>
        <w:fldChar w:fldCharType="separate"/>
      </w:r>
      <w:r w:rsidR="00221AAC">
        <w:rPr>
          <w:b/>
          <w:bCs/>
          <w:i w:val="0"/>
          <w:iCs w:val="0"/>
          <w:noProof/>
        </w:rPr>
        <w:t>30</w:t>
      </w:r>
      <w:r w:rsidRPr="007523F7">
        <w:rPr>
          <w:b/>
          <w:bCs/>
          <w:i w:val="0"/>
          <w:iCs w:val="0"/>
        </w:rPr>
        <w:fldChar w:fldCharType="end"/>
      </w:r>
      <w:bookmarkEnd w:id="135"/>
      <w:r w:rsidRPr="007523F7">
        <w:rPr>
          <w:b/>
          <w:bCs/>
          <w:i w:val="0"/>
          <w:iCs w:val="0"/>
        </w:rPr>
        <w:t xml:space="preserve"> </w:t>
      </w:r>
      <w:r w:rsidR="00586E55" w:rsidRPr="007523F7">
        <w:rPr>
          <w:b/>
          <w:bCs/>
          <w:i w:val="0"/>
          <w:iCs w:val="0"/>
        </w:rPr>
        <w:t xml:space="preserve">Python code for </w:t>
      </w:r>
      <w:r w:rsidR="00612A03">
        <w:rPr>
          <w:b/>
          <w:bCs/>
          <w:i w:val="0"/>
          <w:iCs w:val="0"/>
        </w:rPr>
        <w:t>calculation of b1 and b2 through</w:t>
      </w:r>
      <w:r w:rsidR="00B110D6" w:rsidRPr="007523F7">
        <w:rPr>
          <w:b/>
          <w:bCs/>
          <w:i w:val="0"/>
          <w:iCs w:val="0"/>
        </w:rPr>
        <w:t xml:space="preserve"> QSPR</w:t>
      </w:r>
      <w:r w:rsidR="007523F7" w:rsidRPr="007523F7">
        <w:rPr>
          <w:b/>
          <w:bCs/>
          <w:i w:val="0"/>
          <w:iCs w:val="0"/>
        </w:rPr>
        <w:t>s</w:t>
      </w:r>
    </w:p>
    <w:p w14:paraId="698DBC4A" w14:textId="77777777" w:rsidR="001D6856" w:rsidRDefault="001D6856" w:rsidP="007B5889">
      <w:pPr>
        <w:jc w:val="both"/>
      </w:pPr>
    </w:p>
    <w:p w14:paraId="7C728A18" w14:textId="49AF9D1F" w:rsidR="00E16975" w:rsidRDefault="004B3D7F" w:rsidP="007B5889">
      <w:pPr>
        <w:jc w:val="both"/>
      </w:pPr>
      <w:r>
        <w:t>F</w:t>
      </w:r>
      <w:r w:rsidR="00CF2DBE">
        <w:t>ouling properties</w:t>
      </w:r>
      <w:r w:rsidR="00364900">
        <w:t xml:space="preserve"> of PFHpA</w:t>
      </w:r>
      <w:r w:rsidR="00CF2DBE">
        <w:t xml:space="preserve"> were found in the supplemental information of the PFAS article </w:t>
      </w:r>
      <w:r w:rsidR="00CF2DBE">
        <w:fldChar w:fldCharType="begin"/>
      </w:r>
      <w:r w:rsidR="00CF2DBE">
        <w:instrText xml:space="preserve"> ADDIN ZOTERO_ITEM CSL_CITATION {"citationID":"v7aELR5B","properties":{"formattedCitation":"(J.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CF2DBE">
        <w:fldChar w:fldCharType="separate"/>
      </w:r>
      <w:r w:rsidR="00CF2DBE" w:rsidRPr="00CF2DBE">
        <w:rPr>
          <w:rFonts w:cs="Arial"/>
        </w:rPr>
        <w:t>(J. B. Burkhardt et al., 2022)</w:t>
      </w:r>
      <w:r w:rsidR="00CF2DBE">
        <w:fldChar w:fldCharType="end"/>
      </w:r>
      <w:r w:rsidR="00B64B8A">
        <w:t>.</w:t>
      </w:r>
      <w:r w:rsidR="00CF2DBE">
        <w:t xml:space="preserve"> </w:t>
      </w:r>
      <w:r w:rsidR="00364900">
        <w:t>The calculation</w:t>
      </w:r>
      <w:r w:rsidR="00282949">
        <w:t xml:space="preserve"> resulted</w:t>
      </w:r>
      <w:r w:rsidR="00094B17">
        <w:t xml:space="preserve"> in</w:t>
      </w:r>
      <w:r w:rsidR="007B5889">
        <w:t xml:space="preserve"> </w:t>
      </w:r>
      <w:r w:rsidR="00D62FA1">
        <w:t>0.43565 and 0.360309</w:t>
      </w:r>
      <w:r w:rsidR="00D62F55">
        <w:t xml:space="preserve"> for b1 and b2</w:t>
      </w:r>
      <w:r w:rsidR="002A05F4">
        <w:t>,</w:t>
      </w:r>
      <w:r w:rsidR="00D62FA1">
        <w:t xml:space="preserve"> respectively</w:t>
      </w:r>
      <w:r w:rsidR="00C455EE">
        <w:t xml:space="preserve">. </w:t>
      </w:r>
      <w:r w:rsidR="00282949">
        <w:t>They</w:t>
      </w:r>
      <w:r w:rsidR="00C455EE">
        <w:t xml:space="preserve"> were close to </w:t>
      </w:r>
      <w:r w:rsidR="001942CF">
        <w:t>the values obtained by the reference paper</w:t>
      </w:r>
      <w:r w:rsidR="00D62FA1">
        <w:t xml:space="preserve"> </w:t>
      </w:r>
      <w:r w:rsidR="001942CF">
        <w:t xml:space="preserve">(0.44 and 0.36) that were </w:t>
      </w:r>
      <w:r w:rsidR="00364900">
        <w:t>separately calculated</w:t>
      </w:r>
      <w:r w:rsidR="001942CF">
        <w:t xml:space="preserve">, as in </w:t>
      </w:r>
      <w:r w:rsidR="00D7606F" w:rsidRPr="00D7606F">
        <w:rPr>
          <w:b/>
          <w:bCs/>
        </w:rPr>
        <w:fldChar w:fldCharType="begin"/>
      </w:r>
      <w:r w:rsidR="00D7606F" w:rsidRPr="00D7606F">
        <w:rPr>
          <w:b/>
          <w:bCs/>
        </w:rPr>
        <w:instrText xml:space="preserve"> REF _Ref165048161 \h  \* MERGEFORMAT </w:instrText>
      </w:r>
      <w:r w:rsidR="00D7606F" w:rsidRPr="00D7606F">
        <w:rPr>
          <w:b/>
          <w:bCs/>
        </w:rPr>
      </w:r>
      <w:r w:rsidR="00D7606F" w:rsidRPr="00D7606F">
        <w:rPr>
          <w:b/>
          <w:bCs/>
        </w:rPr>
        <w:fldChar w:fldCharType="separate"/>
      </w:r>
      <w:r w:rsidR="00221AAC" w:rsidRPr="00CC5459">
        <w:rPr>
          <w:b/>
          <w:bCs/>
        </w:rPr>
        <w:t xml:space="preserve">Figure </w:t>
      </w:r>
      <w:r w:rsidR="00221AAC" w:rsidRPr="00221AAC">
        <w:rPr>
          <w:b/>
          <w:bCs/>
          <w:noProof/>
        </w:rPr>
        <w:t>29</w:t>
      </w:r>
      <w:r w:rsidR="00D7606F" w:rsidRPr="00D7606F">
        <w:rPr>
          <w:b/>
          <w:bCs/>
        </w:rPr>
        <w:fldChar w:fldCharType="end"/>
      </w:r>
      <w:r w:rsidR="00D7606F" w:rsidRPr="00D7606F">
        <w:rPr>
          <w:b/>
          <w:bCs/>
        </w:rPr>
        <w:t>(yellow)</w:t>
      </w:r>
      <w:r w:rsidR="00D7606F">
        <w:t>.</w:t>
      </w:r>
      <w:r w:rsidR="00E04530">
        <w:t xml:space="preserve"> As the compound-specific fouling parameters</w:t>
      </w:r>
      <w:r w:rsidR="00282949">
        <w:t xml:space="preserve"> b1 and b2</w:t>
      </w:r>
      <w:r w:rsidR="00E04530">
        <w:t xml:space="preserve"> </w:t>
      </w:r>
      <w:r w:rsidR="006E6FD1">
        <w:t>remained almost the same, the</w:t>
      </w:r>
      <w:r w:rsidR="009E7567">
        <w:t xml:space="preserve"> BTC of PFHpA was</w:t>
      </w:r>
      <w:r w:rsidR="00ED3B10">
        <w:t xml:space="preserve"> also</w:t>
      </w:r>
      <w:r w:rsidR="009E7567">
        <w:t xml:space="preserve"> identical. </w:t>
      </w:r>
    </w:p>
    <w:p w14:paraId="238EF65C" w14:textId="77777777" w:rsidR="00E16975" w:rsidRDefault="00E16975" w:rsidP="007B5889">
      <w:pPr>
        <w:jc w:val="both"/>
      </w:pPr>
    </w:p>
    <w:p w14:paraId="065D2CB7" w14:textId="3F8FF6B3" w:rsidR="003F0B66" w:rsidRDefault="00B64B8A" w:rsidP="007B5889">
      <w:pPr>
        <w:jc w:val="both"/>
        <w:rPr>
          <w:rFonts w:eastAsiaTheme="minorEastAsia"/>
        </w:rPr>
      </w:pPr>
      <w:r>
        <w:t xml:space="preserve">The compound-specific fouling parameters b1 </w:t>
      </w:r>
      <w:r>
        <w:rPr>
          <w:rFonts w:eastAsiaTheme="minorEastAsia"/>
        </w:rPr>
        <w:t xml:space="preserve">and b2 </w:t>
      </w:r>
      <w:r w:rsidR="00C5280A">
        <w:rPr>
          <w:rFonts w:eastAsiaTheme="minorEastAsia"/>
        </w:rPr>
        <w:t xml:space="preserve">were thus successfully and automatically calculated </w:t>
      </w:r>
      <w:r w:rsidR="00AB2A42">
        <w:rPr>
          <w:rFonts w:eastAsiaTheme="minorEastAsia"/>
        </w:rPr>
        <w:t>by the added</w:t>
      </w:r>
      <w:r w:rsidR="00F4622A">
        <w:rPr>
          <w:rFonts w:eastAsiaTheme="minorEastAsia"/>
        </w:rPr>
        <w:t xml:space="preserve"> QSPR equations</w:t>
      </w:r>
      <w:r w:rsidR="00E16975">
        <w:rPr>
          <w:rFonts w:eastAsiaTheme="minorEastAsia"/>
        </w:rPr>
        <w:t>,</w:t>
      </w:r>
      <w:r w:rsidR="00C5280A">
        <w:rPr>
          <w:rFonts w:eastAsiaTheme="minorEastAsia"/>
        </w:rPr>
        <w:t xml:space="preserve"> instead of manually</w:t>
      </w:r>
      <w:r w:rsidR="00327C26">
        <w:rPr>
          <w:rFonts w:eastAsiaTheme="minorEastAsia"/>
        </w:rPr>
        <w:t xml:space="preserve"> calculating</w:t>
      </w:r>
      <w:r w:rsidR="00746802">
        <w:rPr>
          <w:rFonts w:eastAsiaTheme="minorEastAsia"/>
        </w:rPr>
        <w:t xml:space="preserve"> and inserting the</w:t>
      </w:r>
      <w:r w:rsidR="00694261">
        <w:rPr>
          <w:rFonts w:eastAsiaTheme="minorEastAsia"/>
        </w:rPr>
        <w:t>m</w:t>
      </w:r>
      <w:r w:rsidR="009C1A75">
        <w:rPr>
          <w:rFonts w:eastAsiaTheme="minorEastAsia"/>
        </w:rPr>
        <w:t xml:space="preserve"> for some groups</w:t>
      </w:r>
      <w:r w:rsidR="00C5280A">
        <w:rPr>
          <w:rFonts w:eastAsiaTheme="minorEastAsia"/>
        </w:rPr>
        <w:t>.</w:t>
      </w:r>
      <w:r w:rsidR="00705E55">
        <w:rPr>
          <w:rFonts w:eastAsiaTheme="minorEastAsia"/>
        </w:rPr>
        <w:t xml:space="preserve"> </w:t>
      </w:r>
      <w:r w:rsidR="007B4F45">
        <w:rPr>
          <w:rFonts w:eastAsiaTheme="minorEastAsia"/>
        </w:rPr>
        <w:t>By th</w:t>
      </w:r>
      <w:r w:rsidR="00AB2A42">
        <w:rPr>
          <w:rFonts w:eastAsiaTheme="minorEastAsia"/>
        </w:rPr>
        <w:t>is</w:t>
      </w:r>
      <w:r w:rsidR="007B4F45">
        <w:rPr>
          <w:rFonts w:eastAsiaTheme="minorEastAsia"/>
        </w:rPr>
        <w:t xml:space="preserve"> extension,</w:t>
      </w:r>
      <w:r w:rsidR="00141259">
        <w:rPr>
          <w:rFonts w:eastAsiaTheme="minorEastAsia"/>
        </w:rPr>
        <w:t xml:space="preserve"> new compounds d</w:t>
      </w:r>
      <w:r w:rsidR="00362064">
        <w:rPr>
          <w:rFonts w:eastAsiaTheme="minorEastAsia"/>
        </w:rPr>
        <w:t>id not</w:t>
      </w:r>
      <w:r w:rsidR="00141259">
        <w:rPr>
          <w:rFonts w:eastAsiaTheme="minorEastAsia"/>
        </w:rPr>
        <w:t xml:space="preserve"> have to be assigned a grou</w:t>
      </w:r>
      <w:r w:rsidR="00A630EE">
        <w:rPr>
          <w:rFonts w:eastAsiaTheme="minorEastAsia"/>
        </w:rPr>
        <w:t>p</w:t>
      </w:r>
      <w:r w:rsidR="008A74F5">
        <w:rPr>
          <w:rFonts w:eastAsiaTheme="minorEastAsia"/>
        </w:rPr>
        <w:t xml:space="preserve"> but their fouling parameters </w:t>
      </w:r>
      <m:oMath>
        <m:sSub>
          <m:sSubPr>
            <m:ctrlPr>
              <w:rPr>
                <w:rFonts w:ascii="Cambria Math" w:hAnsi="Cambria Math"/>
                <w:i/>
              </w:rPr>
            </m:ctrlPr>
          </m:sSubPr>
          <m:e>
            <m:r>
              <w:rPr>
                <w:rFonts w:ascii="Cambria Math" w:hAnsi="Cambria Math"/>
              </w:rPr>
              <m:t>K</m:t>
            </m:r>
          </m:e>
          <m:sub>
            <m:r>
              <w:rPr>
                <w:rFonts w:ascii="Cambria Math" w:hAnsi="Cambria Math"/>
              </w:rPr>
              <m:t>ow</m:t>
            </m:r>
          </m:sub>
        </m:sSub>
      </m:oMath>
      <w:r w:rsidR="008A74F5">
        <w:rPr>
          <w:rFonts w:eastAsiaTheme="minorEastAsia"/>
        </w:rPr>
        <w:t xml:space="preserve">, </w:t>
      </w:r>
      <m:oMath>
        <m:sSub>
          <m:sSubPr>
            <m:ctrlPr>
              <w:rPr>
                <w:rFonts w:ascii="Cambria Math" w:hAnsi="Cambria Math"/>
                <w:i/>
              </w:rPr>
            </m:ctrlPr>
          </m:sSubPr>
          <m:e>
            <m:r>
              <w:rPr>
                <w:rFonts w:ascii="Cambria Math" w:hAnsi="Cambria Math"/>
              </w:rPr>
              <m:t>ϰ</m:t>
            </m:r>
          </m:e>
          <m:sub>
            <m:r>
              <w:rPr>
                <w:rFonts w:ascii="Cambria Math" w:hAnsi="Cambria Math"/>
              </w:rPr>
              <m:t>2</m:t>
            </m:r>
          </m:sub>
        </m:sSub>
      </m:oMath>
      <w:r w:rsidR="008A74F5">
        <w:rPr>
          <w:rFonts w:eastAsiaTheme="minorEastAsia"/>
        </w:rPr>
        <w:t xml:space="preserve">, </w:t>
      </w:r>
      <m:oMath>
        <m:sSub>
          <m:sSubPr>
            <m:ctrlPr>
              <w:rPr>
                <w:rFonts w:ascii="Cambria Math" w:hAnsi="Cambria Math"/>
                <w:i/>
              </w:rPr>
            </m:ctrlPr>
          </m:sSubPr>
          <m:e>
            <m:r>
              <w:rPr>
                <w:rFonts w:ascii="Cambria Math" w:hAnsi="Cambria Math"/>
              </w:rPr>
              <m:t>N</m:t>
            </m:r>
          </m:e>
          <m:sub>
            <m:r>
              <w:rPr>
                <w:rFonts w:ascii="Cambria Math" w:hAnsi="Cambria Math"/>
              </w:rPr>
              <m:t>am</m:t>
            </m:r>
          </m:sub>
        </m:sSub>
      </m:oMath>
      <w:r w:rsidR="008A74F5">
        <w:rPr>
          <w:rFonts w:eastAsiaTheme="minorEastAsia"/>
        </w:rPr>
        <w:t xml:space="preserve">, </w:t>
      </w:r>
      <m:oMath>
        <m:r>
          <w:rPr>
            <w:rFonts w:ascii="Cambria Math" w:eastAsiaTheme="minorEastAsia" w:hAnsi="Cambria Math"/>
          </w:rPr>
          <m:t>α</m:t>
        </m:r>
      </m:oMath>
      <w:r w:rsidR="008A74F5">
        <w:rPr>
          <w:rFonts w:eastAsiaTheme="minorEastAsia"/>
        </w:rPr>
        <w:t xml:space="preserve">, </w:t>
      </w:r>
      <m:oMath>
        <m:sSub>
          <m:sSubPr>
            <m:ctrlPr>
              <w:rPr>
                <w:rFonts w:ascii="Cambria Math" w:eastAsiaTheme="minorEastAsia" w:hAnsi="Cambria Math"/>
                <w:i/>
              </w:rPr>
            </m:ctrlPr>
          </m:sSubPr>
          <m:e>
            <m:r>
              <w:rPr>
                <w:rFonts w:ascii="Cambria Math" w:eastAsiaTheme="minorEastAsia" w:hAnsi="Cambria Math"/>
              </w:rPr>
              <m:t>D</m:t>
            </m:r>
          </m:e>
          <m:sub>
            <m:r>
              <w:rPr>
                <w:rFonts w:ascii="Cambria Math" w:eastAsiaTheme="minorEastAsia" w:hAnsi="Cambria Math"/>
              </w:rPr>
              <m:t>z(hybrid)</m:t>
            </m:r>
          </m:sub>
        </m:sSub>
      </m:oMath>
      <w:r w:rsidR="008A74F5">
        <w:rPr>
          <w:rFonts w:eastAsiaTheme="minorEastAsia"/>
        </w:rPr>
        <w:t xml:space="preserve"> could be </w:t>
      </w:r>
      <w:r w:rsidR="00AB2A42">
        <w:rPr>
          <w:rFonts w:eastAsiaTheme="minorEastAsia"/>
        </w:rPr>
        <w:t>inserted in Excel for exact calculation</w:t>
      </w:r>
      <w:r w:rsidR="00E130D0">
        <w:rPr>
          <w:rFonts w:eastAsiaTheme="minorEastAsia"/>
        </w:rPr>
        <w:t xml:space="preserve"> of b1 and b2</w:t>
      </w:r>
      <w:r w:rsidR="00140C4F">
        <w:rPr>
          <w:rFonts w:eastAsiaTheme="minorEastAsia"/>
        </w:rPr>
        <w:t>.</w:t>
      </w:r>
      <w:r w:rsidR="00F2562F">
        <w:rPr>
          <w:rFonts w:eastAsiaTheme="minorEastAsia"/>
        </w:rPr>
        <w:t xml:space="preserve"> </w:t>
      </w:r>
      <w:r w:rsidR="003C783E">
        <w:rPr>
          <w:rFonts w:eastAsiaTheme="minorEastAsia"/>
        </w:rPr>
        <w:t>This gave the user more insights</w:t>
      </w:r>
      <w:r w:rsidR="002F3510">
        <w:rPr>
          <w:rFonts w:eastAsiaTheme="minorEastAsia"/>
        </w:rPr>
        <w:t xml:space="preserve"> </w:t>
      </w:r>
      <w:r w:rsidR="003C783E">
        <w:rPr>
          <w:rFonts w:eastAsiaTheme="minorEastAsia"/>
        </w:rPr>
        <w:t>about</w:t>
      </w:r>
      <w:r w:rsidR="002F3510">
        <w:rPr>
          <w:rFonts w:eastAsiaTheme="minorEastAsia"/>
        </w:rPr>
        <w:t xml:space="preserve"> the theory behind this</w:t>
      </w:r>
      <w:r w:rsidR="003C783E">
        <w:rPr>
          <w:rFonts w:eastAsiaTheme="minorEastAsia"/>
        </w:rPr>
        <w:t xml:space="preserve"> underlying</w:t>
      </w:r>
      <w:r w:rsidR="002F3510">
        <w:rPr>
          <w:rFonts w:eastAsiaTheme="minorEastAsia"/>
        </w:rPr>
        <w:t xml:space="preserve"> fouling approach</w:t>
      </w:r>
      <w:r w:rsidR="003C1E8F">
        <w:rPr>
          <w:rFonts w:eastAsiaTheme="minorEastAsia"/>
        </w:rPr>
        <w:t>.</w:t>
      </w:r>
      <w:r w:rsidR="00140C4F">
        <w:rPr>
          <w:rFonts w:eastAsiaTheme="minorEastAsia"/>
        </w:rPr>
        <w:t xml:space="preserve"> </w:t>
      </w:r>
      <w:r w:rsidR="00736BE2">
        <w:rPr>
          <w:rFonts w:eastAsiaTheme="minorEastAsia"/>
        </w:rPr>
        <w:t xml:space="preserve">Also, </w:t>
      </w:r>
      <w:r w:rsidR="0023031E">
        <w:rPr>
          <w:rFonts w:eastAsiaTheme="minorEastAsia"/>
        </w:rPr>
        <w:t xml:space="preserve">it allows to include </w:t>
      </w:r>
      <w:r w:rsidR="004826B1">
        <w:rPr>
          <w:rFonts w:eastAsiaTheme="minorEastAsia"/>
        </w:rPr>
        <w:t xml:space="preserve">rapid calculations for new compounds without </w:t>
      </w:r>
      <w:r w:rsidR="00BB50DA">
        <w:rPr>
          <w:rFonts w:eastAsiaTheme="minorEastAsia"/>
        </w:rPr>
        <w:t>assuming it follows a certain class.</w:t>
      </w:r>
      <w:r w:rsidR="00831588">
        <w:rPr>
          <w:rFonts w:eastAsiaTheme="minorEastAsia"/>
        </w:rPr>
        <w:t xml:space="preserve"> This results in a better approximation of the K reduction by NOM for the specific pollutant. However, </w:t>
      </w:r>
      <w:r w:rsidR="00B704CD">
        <w:rPr>
          <w:rFonts w:eastAsiaTheme="minorEastAsia"/>
        </w:rPr>
        <w:t xml:space="preserve">it is only worth the effort if fouling parameters </w:t>
      </w:r>
      <w:r w:rsidR="003231D9">
        <w:rPr>
          <w:rFonts w:eastAsiaTheme="minorEastAsia"/>
        </w:rPr>
        <w:t>are</w:t>
      </w:r>
      <w:r w:rsidR="00BD1C95">
        <w:rPr>
          <w:rFonts w:eastAsiaTheme="minorEastAsia"/>
        </w:rPr>
        <w:t xml:space="preserve"> readily available and reliable</w:t>
      </w:r>
      <w:r w:rsidR="003231D9">
        <w:rPr>
          <w:rFonts w:eastAsiaTheme="minorEastAsia"/>
        </w:rPr>
        <w:t>.</w:t>
      </w:r>
    </w:p>
    <w:p w14:paraId="496CACEC" w14:textId="77777777" w:rsidR="001D6856" w:rsidRDefault="001D6856" w:rsidP="007B5889">
      <w:pPr>
        <w:jc w:val="both"/>
        <w:rPr>
          <w:rFonts w:eastAsiaTheme="minorEastAsia"/>
        </w:rPr>
      </w:pPr>
    </w:p>
    <w:p w14:paraId="368E735F" w14:textId="77777777" w:rsidR="00FA4078" w:rsidRDefault="00FA4078" w:rsidP="007B5889">
      <w:pPr>
        <w:jc w:val="both"/>
        <w:rPr>
          <w:rFonts w:eastAsiaTheme="minorEastAsia"/>
        </w:rPr>
      </w:pPr>
    </w:p>
    <w:p w14:paraId="460EA1B7" w14:textId="15793918" w:rsidR="00FA4078" w:rsidRDefault="00BA0EDD" w:rsidP="00BA0EDD">
      <w:pPr>
        <w:pStyle w:val="Kop3"/>
        <w:rPr>
          <w:rFonts w:eastAsiaTheme="minorEastAsia"/>
        </w:rPr>
      </w:pPr>
      <w:bookmarkStart w:id="136" w:name="_Ref167264186"/>
      <w:r>
        <w:rPr>
          <w:rFonts w:eastAsiaTheme="minorEastAsia"/>
        </w:rPr>
        <w:t>Time axis adjustment of Freundlich K reduction graph</w:t>
      </w:r>
      <w:bookmarkEnd w:id="136"/>
    </w:p>
    <w:p w14:paraId="69ED2F27" w14:textId="5865EB60" w:rsidR="003231D9" w:rsidRDefault="00A0025B" w:rsidP="007B5889">
      <w:pPr>
        <w:jc w:val="both"/>
      </w:pPr>
      <w:r>
        <w:rPr>
          <w:rFonts w:eastAsiaTheme="minorEastAsia"/>
        </w:rPr>
        <w:t xml:space="preserve">This paragraph concerns about the time axis of the K reduction graph in </w:t>
      </w:r>
      <w:r w:rsidRPr="00145030">
        <w:rPr>
          <w:rFonts w:eastAsiaTheme="minorEastAsia"/>
          <w:b/>
          <w:bCs/>
        </w:rPr>
        <w:fldChar w:fldCharType="begin"/>
      </w:r>
      <w:r w:rsidRPr="00145030">
        <w:rPr>
          <w:rFonts w:eastAsiaTheme="minorEastAsia"/>
          <w:b/>
          <w:bCs/>
        </w:rPr>
        <w:instrText xml:space="preserve"> REF _Ref165044379 \h </w:instrText>
      </w:r>
      <w:r w:rsidR="00F441F2" w:rsidRPr="00145030">
        <w:rPr>
          <w:rFonts w:eastAsiaTheme="minorEastAsia"/>
          <w:b/>
          <w:bCs/>
        </w:rPr>
        <w:instrText xml:space="preserve"> \* MERGEFORMAT </w:instrText>
      </w:r>
      <w:r w:rsidRPr="00145030">
        <w:rPr>
          <w:rFonts w:eastAsiaTheme="minorEastAsia"/>
          <w:b/>
          <w:bCs/>
        </w:rPr>
      </w:r>
      <w:r w:rsidRPr="00145030">
        <w:rPr>
          <w:rFonts w:eastAsiaTheme="minorEastAsia"/>
          <w:b/>
          <w:bCs/>
        </w:rPr>
        <w:fldChar w:fldCharType="separate"/>
      </w:r>
      <w:r w:rsidR="00221AAC" w:rsidRPr="009F381C">
        <w:rPr>
          <w:b/>
          <w:bCs/>
        </w:rPr>
        <w:t xml:space="preserve">Figure </w:t>
      </w:r>
      <w:r w:rsidR="00221AAC" w:rsidRPr="00221AAC">
        <w:rPr>
          <w:b/>
          <w:bCs/>
          <w:noProof/>
        </w:rPr>
        <w:t>28</w:t>
      </w:r>
      <w:r w:rsidRPr="00145030">
        <w:rPr>
          <w:rFonts w:eastAsiaTheme="minorEastAsia"/>
          <w:b/>
          <w:bCs/>
        </w:rPr>
        <w:fldChar w:fldCharType="end"/>
      </w:r>
      <w:r w:rsidR="00F441F2" w:rsidRPr="00145030">
        <w:rPr>
          <w:rFonts w:eastAsiaTheme="minorEastAsia"/>
          <w:b/>
          <w:bCs/>
        </w:rPr>
        <w:t>(b)</w:t>
      </w:r>
      <w:r w:rsidR="00F441F2">
        <w:rPr>
          <w:rFonts w:eastAsiaTheme="minorEastAsia"/>
        </w:rPr>
        <w:t>.</w:t>
      </w:r>
      <w:r w:rsidR="00145030">
        <w:rPr>
          <w:rFonts w:eastAsiaTheme="minorEastAsia"/>
        </w:rPr>
        <w:t xml:space="preserve"> The question </w:t>
      </w:r>
      <w:r w:rsidR="00717548">
        <w:rPr>
          <w:rFonts w:eastAsiaTheme="minorEastAsia"/>
        </w:rPr>
        <w:t>arose whether this was corresponding to 124 days, as this is the length of the</w:t>
      </w:r>
      <w:r w:rsidR="00026ED1">
        <w:rPr>
          <w:rFonts w:eastAsiaTheme="minorEastAsia"/>
        </w:rPr>
        <w:t xml:space="preserve"> </w:t>
      </w:r>
      <w:r w:rsidR="00D159B9">
        <w:rPr>
          <w:rFonts w:eastAsiaTheme="minorEastAsia"/>
        </w:rPr>
        <w:t>pilot</w:t>
      </w:r>
      <w:r w:rsidR="00026ED1">
        <w:rPr>
          <w:rFonts w:eastAsiaTheme="minorEastAsia"/>
        </w:rPr>
        <w:t xml:space="preserve"> experiment.</w:t>
      </w:r>
      <w:r w:rsidR="001B0DA3">
        <w:rPr>
          <w:rFonts w:eastAsiaTheme="minorEastAsia"/>
        </w:rPr>
        <w:t xml:space="preserve"> After investigation of the code,</w:t>
      </w:r>
      <w:r w:rsidR="005E475A">
        <w:rPr>
          <w:rFonts w:eastAsiaTheme="minorEastAsia"/>
        </w:rPr>
        <w:t xml:space="preserve"> it turned out the PSDM model calculates in seconds. </w:t>
      </w:r>
      <w:r w:rsidR="00BF428F">
        <w:rPr>
          <w:rFonts w:eastAsiaTheme="minorEastAsia"/>
        </w:rPr>
        <w:t>The graph was</w:t>
      </w:r>
      <w:r w:rsidR="00BA7029">
        <w:rPr>
          <w:rFonts w:eastAsiaTheme="minorEastAsia"/>
        </w:rPr>
        <w:t xml:space="preserve"> made by plotting </w:t>
      </w:r>
      <w:r w:rsidR="00BA7029" w:rsidRPr="00BA7029">
        <w:rPr>
          <w:rFonts w:eastAsiaTheme="minorEastAsia"/>
          <w:i/>
          <w:iCs/>
        </w:rPr>
        <w:t>k_mult_pd</w:t>
      </w:r>
      <w:r w:rsidR="00BA7029">
        <w:rPr>
          <w:rFonts w:eastAsiaTheme="minorEastAsia"/>
        </w:rPr>
        <w:t xml:space="preserve"> for every second of</w:t>
      </w:r>
      <w:r w:rsidR="001D71DB">
        <w:rPr>
          <w:rFonts w:eastAsiaTheme="minorEastAsia"/>
        </w:rPr>
        <w:t xml:space="preserve"> the simulation. However, the simulation length</w:t>
      </w:r>
      <w:r w:rsidR="000108BE">
        <w:rPr>
          <w:rFonts w:eastAsiaTheme="minorEastAsia"/>
        </w:rPr>
        <w:t xml:space="preserve"> </w:t>
      </w:r>
      <w:r w:rsidR="008F53AA">
        <w:rPr>
          <w:rFonts w:eastAsiaTheme="minorEastAsia"/>
        </w:rPr>
        <w:t xml:space="preserve">is 2 880 000 seconds, which corresponds to 2000 days and this was the maximum amount of days possible in the PSDM model. </w:t>
      </w:r>
      <w:r w:rsidR="00427C51">
        <w:rPr>
          <w:rFonts w:eastAsiaTheme="minorEastAsia"/>
        </w:rPr>
        <w:t>The breakthrough curve (</w:t>
      </w:r>
      <w:r w:rsidR="00427C51" w:rsidRPr="00427C51">
        <w:rPr>
          <w:rFonts w:eastAsiaTheme="minorEastAsia"/>
          <w:b/>
          <w:bCs/>
        </w:rPr>
        <w:fldChar w:fldCharType="begin"/>
      </w:r>
      <w:r w:rsidR="00427C51" w:rsidRPr="00427C51">
        <w:rPr>
          <w:rFonts w:eastAsiaTheme="minorEastAsia"/>
          <w:b/>
          <w:bCs/>
        </w:rPr>
        <w:instrText xml:space="preserve"> REF _Ref165044379 \h  \* MERGEFORMAT </w:instrText>
      </w:r>
      <w:r w:rsidR="00427C51" w:rsidRPr="00427C51">
        <w:rPr>
          <w:rFonts w:eastAsiaTheme="minorEastAsia"/>
          <w:b/>
          <w:bCs/>
        </w:rPr>
      </w:r>
      <w:r w:rsidR="00427C51" w:rsidRPr="00427C51">
        <w:rPr>
          <w:rFonts w:eastAsiaTheme="minorEastAsia"/>
          <w:b/>
          <w:bCs/>
        </w:rPr>
        <w:fldChar w:fldCharType="separate"/>
      </w:r>
      <w:r w:rsidR="00221AAC" w:rsidRPr="009F381C">
        <w:rPr>
          <w:b/>
          <w:bCs/>
        </w:rPr>
        <w:t xml:space="preserve">Figure </w:t>
      </w:r>
      <w:r w:rsidR="00221AAC" w:rsidRPr="00221AAC">
        <w:rPr>
          <w:b/>
          <w:bCs/>
          <w:noProof/>
        </w:rPr>
        <w:t>28</w:t>
      </w:r>
      <w:r w:rsidR="00427C51" w:rsidRPr="00427C51">
        <w:rPr>
          <w:rFonts w:eastAsiaTheme="minorEastAsia"/>
          <w:b/>
          <w:bCs/>
        </w:rPr>
        <w:fldChar w:fldCharType="end"/>
      </w:r>
      <w:r w:rsidR="00427C51" w:rsidRPr="00427C51">
        <w:rPr>
          <w:rFonts w:eastAsiaTheme="minorEastAsia"/>
          <w:b/>
          <w:bCs/>
        </w:rPr>
        <w:t>(a)</w:t>
      </w:r>
      <w:r w:rsidR="00427C51">
        <w:rPr>
          <w:rFonts w:eastAsiaTheme="minorEastAsia"/>
        </w:rPr>
        <w:t xml:space="preserve">) was only plotted for 124 days because that was </w:t>
      </w:r>
      <w:r w:rsidR="00655330">
        <w:rPr>
          <w:rFonts w:eastAsiaTheme="minorEastAsia"/>
        </w:rPr>
        <w:t>commanded from the input Excel file (</w:t>
      </w:r>
      <w:r w:rsidR="00655330">
        <w:rPr>
          <w:i/>
          <w:iCs/>
        </w:rPr>
        <w:t>Input</w:t>
      </w:r>
      <w:r w:rsidR="00655330" w:rsidRPr="00425DE7">
        <w:rPr>
          <w:i/>
          <w:iCs/>
        </w:rPr>
        <w:t>_PFHpA.xlsx</w:t>
      </w:r>
      <w:r w:rsidR="00655330">
        <w:t xml:space="preserve">). The aim was now to plot the K reduction graph for 124 days as well, </w:t>
      </w:r>
      <w:r w:rsidR="003E6C89">
        <w:t xml:space="preserve">so </w:t>
      </w:r>
      <w:r w:rsidR="001B0BF6">
        <w:t>the time axis corresponds to the one of the breakthrough curve.</w:t>
      </w:r>
      <w:r w:rsidR="00D0523C">
        <w:t xml:space="preserve"> The K reduction graph with right time axis </w:t>
      </w:r>
      <w:r w:rsidR="00BA4692">
        <w:t>can be seen in Appendix A (</w:t>
      </w:r>
      <w:r w:rsidR="00BA4692" w:rsidRPr="00BA4692">
        <w:rPr>
          <w:b/>
          <w:bCs/>
        </w:rPr>
        <w:fldChar w:fldCharType="begin"/>
      </w:r>
      <w:r w:rsidR="00BA4692" w:rsidRPr="00BA4692">
        <w:rPr>
          <w:b/>
          <w:bCs/>
        </w:rPr>
        <w:instrText xml:space="preserve"> REF _Ref167277446 \h  \* MERGEFORMAT </w:instrText>
      </w:r>
      <w:r w:rsidR="00BA4692" w:rsidRPr="00BA4692">
        <w:rPr>
          <w:b/>
          <w:bCs/>
        </w:rPr>
      </w:r>
      <w:r w:rsidR="00BA4692" w:rsidRPr="00BA4692">
        <w:rPr>
          <w:b/>
          <w:bCs/>
        </w:rPr>
        <w:fldChar w:fldCharType="separate"/>
      </w:r>
      <w:r w:rsidR="00221AAC" w:rsidRPr="00BA4692">
        <w:rPr>
          <w:b/>
          <w:bCs/>
        </w:rPr>
        <w:t xml:space="preserve">Figure </w:t>
      </w:r>
      <w:r w:rsidR="00221AAC" w:rsidRPr="00221AAC">
        <w:rPr>
          <w:b/>
          <w:bCs/>
          <w:noProof/>
        </w:rPr>
        <w:t>43</w:t>
      </w:r>
      <w:r w:rsidR="00BA4692" w:rsidRPr="00BA4692">
        <w:rPr>
          <w:b/>
          <w:bCs/>
        </w:rPr>
        <w:fldChar w:fldCharType="end"/>
      </w:r>
      <w:r w:rsidR="00BA4692">
        <w:t>)</w:t>
      </w:r>
      <w:r w:rsidR="00D0523C">
        <w:t>.</w:t>
      </w:r>
    </w:p>
    <w:p w14:paraId="5781F2B2" w14:textId="77777777" w:rsidR="001D6856" w:rsidRDefault="001D6856" w:rsidP="007B5889">
      <w:pPr>
        <w:jc w:val="both"/>
      </w:pPr>
    </w:p>
    <w:p w14:paraId="5AF2032E" w14:textId="77777777" w:rsidR="00AF2A92" w:rsidRDefault="00AF2A92" w:rsidP="007B5889">
      <w:pPr>
        <w:jc w:val="both"/>
      </w:pPr>
    </w:p>
    <w:p w14:paraId="332D17D5" w14:textId="016712F8" w:rsidR="00AF2A92" w:rsidRDefault="00EE0BBB" w:rsidP="00EE0BBB">
      <w:pPr>
        <w:pStyle w:val="Kop3"/>
        <w:rPr>
          <w:rFonts w:eastAsiaTheme="minorEastAsia"/>
        </w:rPr>
      </w:pPr>
      <w:r>
        <w:rPr>
          <w:rFonts w:eastAsiaTheme="minorEastAsia"/>
        </w:rPr>
        <w:t>Measuring K reduction: preloading Freundlich isotherms</w:t>
      </w:r>
    </w:p>
    <w:p w14:paraId="39658866" w14:textId="405E7330" w:rsidR="006122D7" w:rsidRDefault="008F642D" w:rsidP="007B5889">
      <w:pPr>
        <w:jc w:val="both"/>
        <w:rPr>
          <w:rFonts w:eastAsiaTheme="minorEastAsia"/>
        </w:rPr>
      </w:pPr>
      <w:r>
        <w:rPr>
          <w:rFonts w:eastAsiaTheme="minorEastAsia"/>
        </w:rPr>
        <w:t xml:space="preserve">This paragraph relates to </w:t>
      </w:r>
      <w:r w:rsidR="00292982" w:rsidRPr="00292982">
        <w:rPr>
          <w:rFonts w:eastAsiaTheme="minorEastAsia"/>
          <w:b/>
          <w:bCs/>
        </w:rPr>
        <w:fldChar w:fldCharType="begin"/>
      </w:r>
      <w:r w:rsidR="00292982" w:rsidRPr="00292982">
        <w:rPr>
          <w:rFonts w:eastAsiaTheme="minorEastAsia"/>
          <w:b/>
          <w:bCs/>
        </w:rPr>
        <w:instrText xml:space="preserve"> REF _Ref165022128 \h  \* MERGEFORMAT </w:instrText>
      </w:r>
      <w:r w:rsidR="00292982" w:rsidRPr="00292982">
        <w:rPr>
          <w:rFonts w:eastAsiaTheme="minorEastAsia"/>
          <w:b/>
          <w:bCs/>
        </w:rPr>
      </w:r>
      <w:r w:rsidR="00292982" w:rsidRPr="00292982">
        <w:rPr>
          <w:rFonts w:eastAsiaTheme="minorEastAsia"/>
          <w:b/>
          <w:bCs/>
        </w:rPr>
        <w:fldChar w:fldCharType="separate"/>
      </w:r>
      <w:r w:rsidR="00221AAC" w:rsidRPr="00692FE6">
        <w:rPr>
          <w:b/>
          <w:bCs/>
        </w:rPr>
        <w:t xml:space="preserve">Figure </w:t>
      </w:r>
      <w:r w:rsidR="00221AAC" w:rsidRPr="00221AAC">
        <w:rPr>
          <w:b/>
          <w:bCs/>
          <w:noProof/>
        </w:rPr>
        <w:t>27</w:t>
      </w:r>
      <w:r w:rsidR="00292982" w:rsidRPr="00292982">
        <w:rPr>
          <w:rFonts w:eastAsiaTheme="minorEastAsia"/>
          <w:b/>
          <w:bCs/>
        </w:rPr>
        <w:fldChar w:fldCharType="end"/>
      </w:r>
      <w:r w:rsidR="00292982">
        <w:rPr>
          <w:rFonts w:eastAsiaTheme="minorEastAsia"/>
        </w:rPr>
        <w:t xml:space="preserve">, where the Freundlich K parameter was </w:t>
      </w:r>
      <w:r w:rsidR="00AA2ED7">
        <w:rPr>
          <w:rFonts w:eastAsiaTheme="minorEastAsia"/>
        </w:rPr>
        <w:t xml:space="preserve">plotted </w:t>
      </w:r>
      <w:r w:rsidR="00292982">
        <w:rPr>
          <w:rFonts w:eastAsiaTheme="minorEastAsia"/>
        </w:rPr>
        <w:t>as a function of preloading time</w:t>
      </w:r>
      <w:r w:rsidR="00A80E90">
        <w:rPr>
          <w:rFonts w:eastAsiaTheme="minorEastAsia"/>
        </w:rPr>
        <w:t>, with experimental data and the model fit</w:t>
      </w:r>
      <w:r w:rsidR="00292982">
        <w:rPr>
          <w:rFonts w:eastAsiaTheme="minorEastAsia"/>
        </w:rPr>
        <w:t>.</w:t>
      </w:r>
      <w:r w:rsidR="00A80E90">
        <w:rPr>
          <w:rFonts w:eastAsiaTheme="minorEastAsia"/>
        </w:rPr>
        <w:t xml:space="preserve"> It was unclear </w:t>
      </w:r>
      <w:r w:rsidR="0006383B">
        <w:rPr>
          <w:rFonts w:eastAsiaTheme="minorEastAsia"/>
        </w:rPr>
        <w:t>how the experimental data was obtained and this was further investigated</w:t>
      </w:r>
      <w:r w:rsidR="008A2DFE">
        <w:rPr>
          <w:rFonts w:eastAsiaTheme="minorEastAsia"/>
        </w:rPr>
        <w:t xml:space="preserve"> by reading the references mentioned in the graph. </w:t>
      </w:r>
      <w:r w:rsidR="009444F3">
        <w:rPr>
          <w:rFonts w:eastAsiaTheme="minorEastAsia"/>
        </w:rPr>
        <w:br/>
        <w:t>T</w:t>
      </w:r>
      <w:r w:rsidR="00BD1220">
        <w:rPr>
          <w:rFonts w:eastAsiaTheme="minorEastAsia"/>
        </w:rPr>
        <w:t>hese kind of experiments could potentially be useful when</w:t>
      </w:r>
      <w:r w:rsidR="00654BBB">
        <w:rPr>
          <w:rFonts w:eastAsiaTheme="minorEastAsia"/>
        </w:rPr>
        <w:t xml:space="preserve"> simulating</w:t>
      </w:r>
      <w:r w:rsidR="00BD1220">
        <w:rPr>
          <w:rFonts w:eastAsiaTheme="minorEastAsia"/>
        </w:rPr>
        <w:t xml:space="preserve"> GAC</w:t>
      </w:r>
      <w:r w:rsidR="00654BBB">
        <w:rPr>
          <w:rFonts w:eastAsiaTheme="minorEastAsia"/>
        </w:rPr>
        <w:t xml:space="preserve"> adsorption </w:t>
      </w:r>
      <w:r w:rsidR="00BD1220">
        <w:rPr>
          <w:rFonts w:eastAsiaTheme="minorEastAsia"/>
        </w:rPr>
        <w:t>and this could lead to a more reliable representation of</w:t>
      </w:r>
      <w:r w:rsidR="00654BBB">
        <w:rPr>
          <w:rFonts w:eastAsiaTheme="minorEastAsia"/>
        </w:rPr>
        <w:t xml:space="preserve"> fouling. </w:t>
      </w:r>
    </w:p>
    <w:p w14:paraId="1C62E998" w14:textId="2F48820A" w:rsidR="001D6856" w:rsidRDefault="001D6856" w:rsidP="001D6856">
      <w:r>
        <w:br w:type="page"/>
      </w:r>
    </w:p>
    <w:p w14:paraId="07DAA648" w14:textId="0B87B9DA" w:rsidR="00C43509" w:rsidRDefault="003326A1" w:rsidP="007B5889">
      <w:pPr>
        <w:jc w:val="both"/>
        <w:rPr>
          <w:rFonts w:eastAsiaTheme="minorEastAsia"/>
        </w:rPr>
      </w:pPr>
      <w:r>
        <w:rPr>
          <w:rFonts w:eastAsiaTheme="minorEastAsia"/>
        </w:rPr>
        <w:lastRenderedPageBreak/>
        <w:t xml:space="preserve">The American Water Works Association </w:t>
      </w:r>
      <w:r w:rsidR="00520D19">
        <w:rPr>
          <w:rFonts w:eastAsiaTheme="minorEastAsia"/>
        </w:rPr>
        <w:t>did research on the influence of background organic matter (BOM) on GAC adsorption already in 19</w:t>
      </w:r>
      <w:r w:rsidR="00D25861">
        <w:rPr>
          <w:rFonts w:eastAsiaTheme="minorEastAsia"/>
        </w:rPr>
        <w:t>89</w:t>
      </w:r>
      <w:r w:rsidR="00520D19">
        <w:rPr>
          <w:rFonts w:eastAsiaTheme="minorEastAsia"/>
        </w:rPr>
        <w:t xml:space="preserve">. </w:t>
      </w:r>
      <w:r w:rsidR="007B5405">
        <w:rPr>
          <w:rFonts w:eastAsiaTheme="minorEastAsia"/>
        </w:rPr>
        <w:t xml:space="preserve">The capacity of TCE was investigated, preloaded with organic matter. </w:t>
      </w:r>
      <w:r w:rsidR="00AD2824">
        <w:rPr>
          <w:rFonts w:eastAsiaTheme="minorEastAsia"/>
        </w:rPr>
        <w:t xml:space="preserve">This was done both </w:t>
      </w:r>
      <w:r w:rsidR="004B6388">
        <w:rPr>
          <w:rFonts w:eastAsiaTheme="minorEastAsia"/>
        </w:rPr>
        <w:t>with a TCE-spiked GAC column and a preloaded GAC column</w:t>
      </w:r>
      <w:r w:rsidR="00BD1220">
        <w:rPr>
          <w:rFonts w:eastAsiaTheme="minorEastAsia"/>
        </w:rPr>
        <w:t xml:space="preserve"> without TCE spiking. </w:t>
      </w:r>
      <w:r w:rsidR="0054577C">
        <w:rPr>
          <w:rFonts w:eastAsiaTheme="minorEastAsia"/>
        </w:rPr>
        <w:t xml:space="preserve">The influent was </w:t>
      </w:r>
      <w:r w:rsidR="0054577C" w:rsidRPr="0054577C">
        <w:rPr>
          <w:rFonts w:eastAsiaTheme="minorEastAsia"/>
          <w:i/>
          <w:iCs/>
        </w:rPr>
        <w:t>Rhine River</w:t>
      </w:r>
      <w:r w:rsidR="0054577C">
        <w:rPr>
          <w:rFonts w:eastAsiaTheme="minorEastAsia"/>
        </w:rPr>
        <w:t xml:space="preserve"> water</w:t>
      </w:r>
      <w:r w:rsidR="00686ABF">
        <w:rPr>
          <w:rFonts w:eastAsiaTheme="minorEastAsia"/>
        </w:rPr>
        <w:t>.</w:t>
      </w:r>
      <w:r w:rsidR="0054577C">
        <w:rPr>
          <w:rFonts w:eastAsiaTheme="minorEastAsia"/>
        </w:rPr>
        <w:t xml:space="preserve"> </w:t>
      </w:r>
      <w:r w:rsidR="006F4B8D">
        <w:rPr>
          <w:rFonts w:eastAsiaTheme="minorEastAsia"/>
        </w:rPr>
        <w:t xml:space="preserve">GAC was preloaded by accumulating NOM </w:t>
      </w:r>
      <w:r w:rsidR="00C4580C">
        <w:rPr>
          <w:rFonts w:eastAsiaTheme="minorEastAsia"/>
        </w:rPr>
        <w:t xml:space="preserve">for a certain time. This was called the ‘preloading time’. </w:t>
      </w:r>
      <w:r w:rsidR="00EC15F6">
        <w:rPr>
          <w:rFonts w:eastAsiaTheme="minorEastAsia"/>
        </w:rPr>
        <w:t>Samples were taken from the unspiked preloaded GAC column at different preloading times</w:t>
      </w:r>
      <w:r w:rsidR="005C1BDA">
        <w:rPr>
          <w:rFonts w:eastAsiaTheme="minorEastAsia"/>
        </w:rPr>
        <w:t xml:space="preserve"> (after 4, 10 and 25 weeks</w:t>
      </w:r>
      <w:r w:rsidR="00EC7D90">
        <w:rPr>
          <w:rFonts w:eastAsiaTheme="minorEastAsia"/>
        </w:rPr>
        <w:t xml:space="preserve"> of preloading)</w:t>
      </w:r>
      <w:r w:rsidR="00EC15F6">
        <w:rPr>
          <w:rFonts w:eastAsiaTheme="minorEastAsia"/>
        </w:rPr>
        <w:t>. These</w:t>
      </w:r>
      <w:r w:rsidR="005C1BDA">
        <w:rPr>
          <w:rFonts w:eastAsiaTheme="minorEastAsia"/>
        </w:rPr>
        <w:t xml:space="preserve"> unspiked</w:t>
      </w:r>
      <w:r w:rsidR="00EC15F6">
        <w:rPr>
          <w:rFonts w:eastAsiaTheme="minorEastAsia"/>
        </w:rPr>
        <w:t xml:space="preserve"> samples were then used to</w:t>
      </w:r>
      <w:r w:rsidR="002E5D02">
        <w:rPr>
          <w:rFonts w:eastAsiaTheme="minorEastAsia"/>
        </w:rPr>
        <w:t xml:space="preserve"> conduct a TCE isotherm</w:t>
      </w:r>
      <w:r w:rsidR="002813B0">
        <w:rPr>
          <w:rFonts w:eastAsiaTheme="minorEastAsia"/>
        </w:rPr>
        <w:t xml:space="preserve">. This way, the </w:t>
      </w:r>
      <w:r w:rsidR="00B657AF">
        <w:rPr>
          <w:rFonts w:eastAsiaTheme="minorEastAsia"/>
        </w:rPr>
        <w:t>‘</w:t>
      </w:r>
      <w:r w:rsidR="002813B0">
        <w:rPr>
          <w:rFonts w:eastAsiaTheme="minorEastAsia"/>
        </w:rPr>
        <w:t>prel</w:t>
      </w:r>
      <w:r w:rsidR="00B657AF">
        <w:rPr>
          <w:rFonts w:eastAsiaTheme="minorEastAsia"/>
        </w:rPr>
        <w:t>oading Freundlich isotherm’</w:t>
      </w:r>
      <w:r w:rsidR="00646008">
        <w:rPr>
          <w:rFonts w:eastAsiaTheme="minorEastAsia"/>
        </w:rPr>
        <w:t xml:space="preserve"> was obtained for different </w:t>
      </w:r>
      <w:r w:rsidR="008E102F">
        <w:rPr>
          <w:rFonts w:eastAsiaTheme="minorEastAsia"/>
        </w:rPr>
        <w:t>durations of preloading.</w:t>
      </w:r>
      <w:r w:rsidR="00C4580C">
        <w:rPr>
          <w:rFonts w:eastAsiaTheme="minorEastAsia"/>
        </w:rPr>
        <w:t xml:space="preserve"> </w:t>
      </w:r>
      <w:r w:rsidR="00224F19">
        <w:rPr>
          <w:rFonts w:eastAsiaTheme="minorEastAsia"/>
        </w:rPr>
        <w:t>The</w:t>
      </w:r>
      <w:r w:rsidR="00A5781C">
        <w:rPr>
          <w:rFonts w:eastAsiaTheme="minorEastAsia"/>
        </w:rPr>
        <w:t xml:space="preserve"> set-up of the Hockenheim pilot plant can be seen in</w:t>
      </w:r>
      <w:r w:rsidR="00F06EAE">
        <w:rPr>
          <w:rFonts w:eastAsiaTheme="minorEastAsia"/>
        </w:rPr>
        <w:t xml:space="preserve"> </w:t>
      </w:r>
      <w:r w:rsidR="00F06EAE" w:rsidRPr="00F06EAE">
        <w:rPr>
          <w:rFonts w:eastAsiaTheme="minorEastAsia"/>
          <w:b/>
          <w:bCs/>
        </w:rPr>
        <w:fldChar w:fldCharType="begin"/>
      </w:r>
      <w:r w:rsidR="00F06EAE" w:rsidRPr="00F06EAE">
        <w:rPr>
          <w:rFonts w:eastAsiaTheme="minorEastAsia"/>
          <w:b/>
          <w:bCs/>
        </w:rPr>
        <w:instrText xml:space="preserve"> REF _Ref167267701 \h  \* MERGEFORMAT </w:instrText>
      </w:r>
      <w:r w:rsidR="00F06EAE" w:rsidRPr="00F06EAE">
        <w:rPr>
          <w:rFonts w:eastAsiaTheme="minorEastAsia"/>
          <w:b/>
          <w:bCs/>
        </w:rPr>
      </w:r>
      <w:r w:rsidR="00F06EAE" w:rsidRPr="00F06EAE">
        <w:rPr>
          <w:rFonts w:eastAsiaTheme="minorEastAsia"/>
          <w:b/>
          <w:bCs/>
        </w:rPr>
        <w:fldChar w:fldCharType="separate"/>
      </w:r>
      <w:r w:rsidR="00221AAC" w:rsidRPr="00B63499">
        <w:rPr>
          <w:b/>
          <w:bCs/>
        </w:rPr>
        <w:t xml:space="preserve">Figure </w:t>
      </w:r>
      <w:r w:rsidR="00221AAC" w:rsidRPr="00221AAC">
        <w:rPr>
          <w:b/>
          <w:bCs/>
          <w:noProof/>
        </w:rPr>
        <w:t>31</w:t>
      </w:r>
      <w:r w:rsidR="00F06EAE" w:rsidRPr="00F06EAE">
        <w:rPr>
          <w:rFonts w:eastAsiaTheme="minorEastAsia"/>
          <w:b/>
          <w:bCs/>
        </w:rPr>
        <w:fldChar w:fldCharType="end"/>
      </w:r>
      <w:r w:rsidR="00A5781C">
        <w:rPr>
          <w:rFonts w:eastAsiaTheme="minorEastAsia"/>
        </w:rPr>
        <w:t xml:space="preserve"> </w:t>
      </w:r>
      <w:r w:rsidR="008F1E45">
        <w:rPr>
          <w:rFonts w:eastAsiaTheme="minorEastAsia"/>
        </w:rPr>
        <w:fldChar w:fldCharType="begin"/>
      </w:r>
      <w:r w:rsidR="008F1E45">
        <w:rPr>
          <w:rFonts w:eastAsiaTheme="minorEastAsia"/>
        </w:rPr>
        <w:instrText xml:space="preserve"> ADDIN ZOTERO_ITEM CSL_CITATION {"citationID":"KbPvNX5N","properties":{"formattedCitation":"(Summers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8F1E45">
        <w:rPr>
          <w:rFonts w:eastAsiaTheme="minorEastAsia"/>
        </w:rPr>
        <w:fldChar w:fldCharType="separate"/>
      </w:r>
      <w:r w:rsidR="008F1E45" w:rsidRPr="008F1E45">
        <w:rPr>
          <w:rFonts w:cs="Arial"/>
        </w:rPr>
        <w:t>(Summers et al., 1989)</w:t>
      </w:r>
      <w:r w:rsidR="008F1E45">
        <w:rPr>
          <w:rFonts w:eastAsiaTheme="minorEastAsia"/>
        </w:rPr>
        <w:fldChar w:fldCharType="end"/>
      </w:r>
      <w:r w:rsidR="008F1E45">
        <w:rPr>
          <w:rFonts w:eastAsiaTheme="minorEastAsia"/>
        </w:rPr>
        <w:t>.</w:t>
      </w:r>
    </w:p>
    <w:p w14:paraId="20846398" w14:textId="77777777" w:rsidR="001D6856" w:rsidRDefault="001D6856" w:rsidP="007B5889">
      <w:pPr>
        <w:jc w:val="both"/>
        <w:rPr>
          <w:rFonts w:eastAsiaTheme="minorEastAsia"/>
        </w:rPr>
      </w:pPr>
    </w:p>
    <w:p w14:paraId="5FC3A387" w14:textId="77777777" w:rsidR="001D6856" w:rsidRDefault="001D6856" w:rsidP="007B5889">
      <w:pPr>
        <w:jc w:val="both"/>
        <w:rPr>
          <w:rFonts w:eastAsiaTheme="minorEastAsia"/>
        </w:rPr>
      </w:pPr>
    </w:p>
    <w:p w14:paraId="4C6820BE" w14:textId="77777777" w:rsidR="002D5F34" w:rsidRDefault="002D5F34" w:rsidP="002D5F34">
      <w:pPr>
        <w:keepNext/>
        <w:jc w:val="center"/>
      </w:pPr>
      <w:r w:rsidRPr="002D5F34">
        <w:rPr>
          <w:rFonts w:eastAsiaTheme="minorEastAsia"/>
          <w:noProof/>
        </w:rPr>
        <w:drawing>
          <wp:inline distT="0" distB="0" distL="0" distR="0" wp14:anchorId="57EEA5B6" wp14:editId="73FC623A">
            <wp:extent cx="4384431" cy="2845992"/>
            <wp:effectExtent l="0" t="0" r="0" b="0"/>
            <wp:docPr id="624176627" name="Afbeelding 1" descr="Afbeelding met diagram, Plan, Technische tekening, schematisch&#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4176627" name="Afbeelding 1" descr="Afbeelding met diagram, Plan, Technische tekening, schematisch&#10;&#10;Automatisch gegenereerde beschrijving"/>
                    <pic:cNvPicPr/>
                  </pic:nvPicPr>
                  <pic:blipFill>
                    <a:blip r:embed="rId55"/>
                    <a:stretch>
                      <a:fillRect/>
                    </a:stretch>
                  </pic:blipFill>
                  <pic:spPr>
                    <a:xfrm>
                      <a:off x="0" y="0"/>
                      <a:ext cx="4401094" cy="2856808"/>
                    </a:xfrm>
                    <a:prstGeom prst="rect">
                      <a:avLst/>
                    </a:prstGeom>
                  </pic:spPr>
                </pic:pic>
              </a:graphicData>
            </a:graphic>
          </wp:inline>
        </w:drawing>
      </w:r>
    </w:p>
    <w:p w14:paraId="64AEE07C" w14:textId="678DA406" w:rsidR="006122D7" w:rsidRPr="00B63499" w:rsidRDefault="002D5F34" w:rsidP="002D5F34">
      <w:pPr>
        <w:pStyle w:val="Bijschrift"/>
        <w:jc w:val="center"/>
        <w:rPr>
          <w:rFonts w:eastAsiaTheme="minorEastAsia"/>
          <w:b/>
          <w:bCs/>
          <w:i w:val="0"/>
          <w:iCs w:val="0"/>
        </w:rPr>
      </w:pPr>
      <w:bookmarkStart w:id="137" w:name="_Ref167267701"/>
      <w:r w:rsidRPr="00B63499">
        <w:rPr>
          <w:b/>
          <w:bCs/>
          <w:i w:val="0"/>
          <w:iCs w:val="0"/>
        </w:rPr>
        <w:t xml:space="preserve">Figure </w:t>
      </w:r>
      <w:r w:rsidRPr="00B63499">
        <w:rPr>
          <w:b/>
          <w:bCs/>
          <w:i w:val="0"/>
          <w:iCs w:val="0"/>
        </w:rPr>
        <w:fldChar w:fldCharType="begin"/>
      </w:r>
      <w:r w:rsidRPr="00B63499">
        <w:rPr>
          <w:b/>
          <w:bCs/>
          <w:i w:val="0"/>
          <w:iCs w:val="0"/>
        </w:rPr>
        <w:instrText xml:space="preserve"> SEQ Figure \* ARABIC </w:instrText>
      </w:r>
      <w:r w:rsidRPr="00B63499">
        <w:rPr>
          <w:b/>
          <w:bCs/>
          <w:i w:val="0"/>
          <w:iCs w:val="0"/>
        </w:rPr>
        <w:fldChar w:fldCharType="separate"/>
      </w:r>
      <w:r w:rsidR="00221AAC">
        <w:rPr>
          <w:b/>
          <w:bCs/>
          <w:i w:val="0"/>
          <w:iCs w:val="0"/>
          <w:noProof/>
        </w:rPr>
        <w:t>31</w:t>
      </w:r>
      <w:r w:rsidRPr="00B63499">
        <w:rPr>
          <w:b/>
          <w:bCs/>
          <w:i w:val="0"/>
          <w:iCs w:val="0"/>
        </w:rPr>
        <w:fldChar w:fldCharType="end"/>
      </w:r>
      <w:bookmarkEnd w:id="137"/>
      <w:r w:rsidR="00891888" w:rsidRPr="00B63499">
        <w:rPr>
          <w:b/>
          <w:bCs/>
          <w:i w:val="0"/>
          <w:iCs w:val="0"/>
        </w:rPr>
        <w:t xml:space="preserve"> Diagram of the Hockenheim pilot plan</w:t>
      </w:r>
      <w:r w:rsidR="00B63499" w:rsidRPr="00B63499">
        <w:rPr>
          <w:b/>
          <w:bCs/>
          <w:i w:val="0"/>
          <w:iCs w:val="0"/>
        </w:rPr>
        <w:t xml:space="preserve">t to study the impact of OM in the </w:t>
      </w:r>
      <w:r w:rsidR="00B63499" w:rsidRPr="00B63499">
        <w:rPr>
          <w:b/>
          <w:bCs/>
          <w:i w:val="0"/>
          <w:iCs w:val="0"/>
        </w:rPr>
        <w:br/>
        <w:t>‘Rhine River’ on GAC adsorption of TCE</w:t>
      </w:r>
      <w:r w:rsidR="00B63499" w:rsidRPr="006F681C">
        <w:rPr>
          <w:b/>
          <w:bCs/>
          <w:i w:val="0"/>
          <w:iCs w:val="0"/>
        </w:rPr>
        <w:t xml:space="preserve"> </w:t>
      </w:r>
      <w:r w:rsidR="006F681C" w:rsidRPr="006F681C">
        <w:rPr>
          <w:b/>
          <w:bCs/>
          <w:i w:val="0"/>
          <w:iCs w:val="0"/>
        </w:rPr>
        <w:fldChar w:fldCharType="begin"/>
      </w:r>
      <w:r w:rsidR="006F681C" w:rsidRPr="006F681C">
        <w:rPr>
          <w:b/>
          <w:bCs/>
          <w:i w:val="0"/>
          <w:iCs w:val="0"/>
        </w:rPr>
        <w:instrText xml:space="preserve"> ADDIN ZOTERO_ITEM CSL_CITATION {"citationID":"elmhMvuO","properties":{"formattedCitation":"(Summers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6F681C" w:rsidRPr="006F681C">
        <w:rPr>
          <w:b/>
          <w:bCs/>
          <w:i w:val="0"/>
          <w:iCs w:val="0"/>
        </w:rPr>
        <w:fldChar w:fldCharType="separate"/>
      </w:r>
      <w:r w:rsidR="006F681C" w:rsidRPr="006F681C">
        <w:rPr>
          <w:rFonts w:cs="Arial"/>
          <w:b/>
          <w:bCs/>
          <w:i w:val="0"/>
          <w:iCs w:val="0"/>
        </w:rPr>
        <w:t>(Summers et al., 1989)</w:t>
      </w:r>
      <w:r w:rsidR="006F681C" w:rsidRPr="006F681C">
        <w:rPr>
          <w:b/>
          <w:bCs/>
          <w:i w:val="0"/>
          <w:iCs w:val="0"/>
        </w:rPr>
        <w:fldChar w:fldCharType="end"/>
      </w:r>
    </w:p>
    <w:p w14:paraId="1F198C60" w14:textId="77777777" w:rsidR="001D6856" w:rsidRDefault="001D6856" w:rsidP="007B5889">
      <w:pPr>
        <w:jc w:val="both"/>
        <w:rPr>
          <w:rFonts w:eastAsiaTheme="minorEastAsia"/>
        </w:rPr>
      </w:pPr>
    </w:p>
    <w:p w14:paraId="1761D72B" w14:textId="2CFB0094" w:rsidR="00E61E55" w:rsidRDefault="005D583B" w:rsidP="007B5889">
      <w:pPr>
        <w:jc w:val="both"/>
        <w:rPr>
          <w:rFonts w:eastAsiaTheme="minorEastAsia"/>
        </w:rPr>
      </w:pPr>
      <w:r>
        <w:rPr>
          <w:rFonts w:eastAsiaTheme="minorEastAsia"/>
        </w:rPr>
        <w:t xml:space="preserve">The </w:t>
      </w:r>
      <w:r w:rsidR="002B3CFD">
        <w:rPr>
          <w:rFonts w:eastAsiaTheme="minorEastAsia"/>
        </w:rPr>
        <w:t>resulting capacity</w:t>
      </w:r>
      <w:r w:rsidR="005E0CD7">
        <w:rPr>
          <w:rFonts w:eastAsiaTheme="minorEastAsia"/>
        </w:rPr>
        <w:t xml:space="preserve"> of preloaded GAC</w:t>
      </w:r>
      <w:r w:rsidR="002B3CFD">
        <w:rPr>
          <w:rFonts w:eastAsiaTheme="minorEastAsia"/>
        </w:rPr>
        <w:t xml:space="preserve"> for TCE of these unspiked samples</w:t>
      </w:r>
      <w:r w:rsidR="005E0CD7">
        <w:rPr>
          <w:rFonts w:eastAsiaTheme="minorEastAsia"/>
        </w:rPr>
        <w:t xml:space="preserve">, were very similar to capacities </w:t>
      </w:r>
      <w:r w:rsidR="00E07638">
        <w:rPr>
          <w:rFonts w:eastAsiaTheme="minorEastAsia"/>
        </w:rPr>
        <w:t>of TCE-spiked GAC columns. This way, it was concluded that preloading</w:t>
      </w:r>
      <w:r w:rsidR="00591674">
        <w:rPr>
          <w:rFonts w:eastAsiaTheme="minorEastAsia"/>
        </w:rPr>
        <w:t xml:space="preserve"> isotherms could be useful in better predicting GAC column adsorption</w:t>
      </w:r>
      <w:r w:rsidR="006800E0">
        <w:rPr>
          <w:rFonts w:eastAsiaTheme="minorEastAsia"/>
        </w:rPr>
        <w:t xml:space="preserve"> </w:t>
      </w:r>
      <w:r w:rsidR="006800E0">
        <w:rPr>
          <w:rFonts w:eastAsiaTheme="minorEastAsia"/>
        </w:rPr>
        <w:fldChar w:fldCharType="begin"/>
      </w:r>
      <w:r w:rsidR="006800E0">
        <w:rPr>
          <w:rFonts w:eastAsiaTheme="minorEastAsia"/>
        </w:rPr>
        <w:instrText xml:space="preserve"> ADDIN ZOTERO_ITEM CSL_CITATION {"citationID":"oWMPPA7t","properties":{"formattedCitation":"(Summers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6800E0">
        <w:rPr>
          <w:rFonts w:eastAsiaTheme="minorEastAsia"/>
        </w:rPr>
        <w:fldChar w:fldCharType="separate"/>
      </w:r>
      <w:r w:rsidR="006800E0" w:rsidRPr="006800E0">
        <w:rPr>
          <w:rFonts w:cs="Arial"/>
        </w:rPr>
        <w:t>(Summers et al., 1989)</w:t>
      </w:r>
      <w:r w:rsidR="006800E0">
        <w:rPr>
          <w:rFonts w:eastAsiaTheme="minorEastAsia"/>
        </w:rPr>
        <w:fldChar w:fldCharType="end"/>
      </w:r>
      <w:r w:rsidR="00591674">
        <w:rPr>
          <w:rFonts w:eastAsiaTheme="minorEastAsia"/>
        </w:rPr>
        <w:t>.</w:t>
      </w:r>
      <w:r w:rsidR="00E61E55">
        <w:rPr>
          <w:rFonts w:eastAsiaTheme="minorEastAsia"/>
        </w:rPr>
        <w:t xml:space="preserve"> </w:t>
      </w:r>
      <w:r w:rsidR="0071406C">
        <w:rPr>
          <w:rFonts w:eastAsiaTheme="minorEastAsia"/>
        </w:rPr>
        <w:t>The</w:t>
      </w:r>
      <w:r w:rsidR="001C3AE5">
        <w:rPr>
          <w:rFonts w:eastAsiaTheme="minorEastAsia"/>
        </w:rPr>
        <w:t xml:space="preserve"> three small-scale columns</w:t>
      </w:r>
      <w:r w:rsidR="0071406C">
        <w:rPr>
          <w:rFonts w:eastAsiaTheme="minorEastAsia"/>
        </w:rPr>
        <w:t xml:space="preserve"> in the Hockenheim pilot plant</w:t>
      </w:r>
      <w:r w:rsidR="001C3AE5">
        <w:rPr>
          <w:rFonts w:eastAsiaTheme="minorEastAsia"/>
        </w:rPr>
        <w:t xml:space="preserve"> </w:t>
      </w:r>
      <w:r w:rsidR="000B4BD6">
        <w:rPr>
          <w:rFonts w:eastAsiaTheme="minorEastAsia"/>
        </w:rPr>
        <w:t xml:space="preserve">were linked to the three ‘Rhine River’ datapoints </w:t>
      </w:r>
      <w:r w:rsidR="00A0701A">
        <w:rPr>
          <w:rFonts w:eastAsiaTheme="minorEastAsia"/>
        </w:rPr>
        <w:t xml:space="preserve">in </w:t>
      </w:r>
      <w:r w:rsidR="00D30588" w:rsidRPr="00E60186">
        <w:rPr>
          <w:rFonts w:eastAsiaTheme="minorEastAsia"/>
          <w:b/>
          <w:bCs/>
        </w:rPr>
        <w:fldChar w:fldCharType="begin"/>
      </w:r>
      <w:r w:rsidR="00D30588" w:rsidRPr="00E60186">
        <w:rPr>
          <w:rFonts w:eastAsiaTheme="minorEastAsia"/>
          <w:b/>
          <w:bCs/>
        </w:rPr>
        <w:instrText xml:space="preserve"> REF _Ref167269888 \h  \* MERGEFORMAT </w:instrText>
      </w:r>
      <w:r w:rsidR="00D30588" w:rsidRPr="00E60186">
        <w:rPr>
          <w:rFonts w:eastAsiaTheme="minorEastAsia"/>
          <w:b/>
          <w:bCs/>
        </w:rPr>
      </w:r>
      <w:r w:rsidR="00D30588" w:rsidRPr="00E60186">
        <w:rPr>
          <w:rFonts w:eastAsiaTheme="minorEastAsia"/>
          <w:b/>
          <w:bCs/>
        </w:rPr>
        <w:fldChar w:fldCharType="separate"/>
      </w:r>
      <w:r w:rsidR="00221AAC" w:rsidRPr="00174354">
        <w:rPr>
          <w:b/>
          <w:bCs/>
        </w:rPr>
        <w:t xml:space="preserve">Figure </w:t>
      </w:r>
      <w:r w:rsidR="00221AAC" w:rsidRPr="00221AAC">
        <w:rPr>
          <w:b/>
          <w:bCs/>
          <w:noProof/>
        </w:rPr>
        <w:t>33</w:t>
      </w:r>
      <w:r w:rsidR="00D30588" w:rsidRPr="00E60186">
        <w:rPr>
          <w:rFonts w:eastAsiaTheme="minorEastAsia"/>
          <w:b/>
          <w:bCs/>
        </w:rPr>
        <w:fldChar w:fldCharType="end"/>
      </w:r>
      <w:r w:rsidR="0071406C">
        <w:rPr>
          <w:rFonts w:eastAsiaTheme="minorEastAsia"/>
        </w:rPr>
        <w:t xml:space="preserve">, </w:t>
      </w:r>
      <w:r w:rsidR="00ED7CCB">
        <w:rPr>
          <w:rFonts w:eastAsiaTheme="minorEastAsia"/>
        </w:rPr>
        <w:t>where</w:t>
      </w:r>
      <w:r w:rsidR="0071406C">
        <w:rPr>
          <w:rFonts w:eastAsiaTheme="minorEastAsia"/>
        </w:rPr>
        <w:t xml:space="preserve"> </w:t>
      </w:r>
      <w:r w:rsidR="00ED7CCB">
        <w:rPr>
          <w:rFonts w:eastAsiaTheme="minorEastAsia"/>
        </w:rPr>
        <w:t>the Freundlich K parameter was seen for 4, 10 and 25 weeks of preloading</w:t>
      </w:r>
      <w:r w:rsidR="00A0701A">
        <w:rPr>
          <w:rFonts w:eastAsiaTheme="minorEastAsia"/>
        </w:rPr>
        <w:t>.</w:t>
      </w:r>
      <w:r w:rsidR="001C3AE5">
        <w:rPr>
          <w:rFonts w:eastAsiaTheme="minorEastAsia"/>
        </w:rPr>
        <w:t xml:space="preserve"> </w:t>
      </w:r>
    </w:p>
    <w:p w14:paraId="492F6F55" w14:textId="77777777" w:rsidR="00E61E55" w:rsidRDefault="00E61E55" w:rsidP="007B5889">
      <w:pPr>
        <w:jc w:val="both"/>
        <w:rPr>
          <w:rFonts w:eastAsiaTheme="minorEastAsia"/>
        </w:rPr>
      </w:pPr>
    </w:p>
    <w:p w14:paraId="6CA67D94" w14:textId="15A9F297" w:rsidR="006122D7" w:rsidRDefault="00877912" w:rsidP="007B5889">
      <w:pPr>
        <w:jc w:val="both"/>
        <w:rPr>
          <w:rFonts w:eastAsiaTheme="minorEastAsia"/>
        </w:rPr>
      </w:pPr>
      <w:r>
        <w:rPr>
          <w:rFonts w:eastAsiaTheme="minorEastAsia"/>
        </w:rPr>
        <w:t xml:space="preserve">How the Freundlich K parameter can be derived from a </w:t>
      </w:r>
      <w:r w:rsidR="003C6024">
        <w:rPr>
          <w:rFonts w:eastAsiaTheme="minorEastAsia"/>
        </w:rPr>
        <w:t xml:space="preserve">Freundlich </w:t>
      </w:r>
      <w:r>
        <w:rPr>
          <w:rFonts w:eastAsiaTheme="minorEastAsia"/>
        </w:rPr>
        <w:t xml:space="preserve">preloading isotherm is seen in </w:t>
      </w:r>
      <w:r w:rsidR="00E61E55">
        <w:rPr>
          <w:rFonts w:eastAsiaTheme="minorEastAsia"/>
        </w:rPr>
        <w:br/>
      </w:r>
      <w:r w:rsidR="00762F87" w:rsidRPr="00762F87">
        <w:rPr>
          <w:rFonts w:eastAsiaTheme="minorEastAsia"/>
          <w:b/>
          <w:bCs/>
        </w:rPr>
        <w:fldChar w:fldCharType="begin"/>
      </w:r>
      <w:r w:rsidR="00762F87" w:rsidRPr="00762F87">
        <w:rPr>
          <w:rFonts w:eastAsiaTheme="minorEastAsia"/>
          <w:b/>
          <w:bCs/>
        </w:rPr>
        <w:instrText xml:space="preserve"> REF _Ref167268905 \h  \* MERGEFORMAT </w:instrText>
      </w:r>
      <w:r w:rsidR="00762F87" w:rsidRPr="00762F87">
        <w:rPr>
          <w:rFonts w:eastAsiaTheme="minorEastAsia"/>
          <w:b/>
          <w:bCs/>
        </w:rPr>
      </w:r>
      <w:r w:rsidR="00762F87" w:rsidRPr="00762F87">
        <w:rPr>
          <w:rFonts w:eastAsiaTheme="minorEastAsia"/>
          <w:b/>
          <w:bCs/>
        </w:rPr>
        <w:fldChar w:fldCharType="separate"/>
      </w:r>
      <w:r w:rsidR="00221AAC" w:rsidRPr="002C2E3B">
        <w:rPr>
          <w:b/>
          <w:bCs/>
        </w:rPr>
        <w:t xml:space="preserve">Figure </w:t>
      </w:r>
      <w:r w:rsidR="00221AAC" w:rsidRPr="00221AAC">
        <w:rPr>
          <w:b/>
          <w:bCs/>
          <w:noProof/>
        </w:rPr>
        <w:t>32</w:t>
      </w:r>
      <w:r w:rsidR="00762F87" w:rsidRPr="00762F87">
        <w:rPr>
          <w:rFonts w:eastAsiaTheme="minorEastAsia"/>
          <w:b/>
          <w:bCs/>
        </w:rPr>
        <w:fldChar w:fldCharType="end"/>
      </w:r>
      <w:r w:rsidR="00762F87">
        <w:rPr>
          <w:rFonts w:eastAsiaTheme="minorEastAsia"/>
        </w:rPr>
        <w:t>.</w:t>
      </w:r>
      <w:r w:rsidR="00B5177C">
        <w:rPr>
          <w:rFonts w:eastAsiaTheme="minorEastAsia"/>
        </w:rPr>
        <w:t xml:space="preserve"> </w:t>
      </w:r>
      <w:r w:rsidR="003C6024">
        <w:rPr>
          <w:rFonts w:eastAsiaTheme="minorEastAsia"/>
        </w:rPr>
        <w:t>There, the TCE preloading isotherms shape in linear form (log-log scale) for different durations of preloading</w:t>
      </w:r>
      <w:r w:rsidR="000A66CA">
        <w:rPr>
          <w:rFonts w:eastAsiaTheme="minorEastAsia"/>
        </w:rPr>
        <w:t xml:space="preserve"> in Karlsruhe groundwater</w:t>
      </w:r>
      <w:r w:rsidR="003C6024">
        <w:rPr>
          <w:rFonts w:eastAsiaTheme="minorEastAsia"/>
        </w:rPr>
        <w:t>. In this scale, the y-intercept equals the Freundlich K, the slope of the isotherm equals 1/n. The TCE equilibrium isotherm was plotted for various preloading times (in weeks). The data and the fit indicate that adsorption isotherms of TCE on preloaded GAC produce more or less parallel lines to the original single solute isotherm. Thus, a higher preloading time could be approximated by reducing the Freundlich K of the isotherm</w:t>
      </w:r>
      <w:r w:rsidR="000145CE">
        <w:rPr>
          <w:rFonts w:eastAsiaTheme="minorEastAsia"/>
        </w:rPr>
        <w:t xml:space="preserve"> </w:t>
      </w:r>
      <w:r w:rsidR="000145CE">
        <w:rPr>
          <w:rFonts w:eastAsiaTheme="minorEastAsia"/>
        </w:rPr>
        <w:fldChar w:fldCharType="begin"/>
      </w:r>
      <w:r w:rsidR="000145CE">
        <w:rPr>
          <w:rFonts w:eastAsiaTheme="minorEastAsia"/>
        </w:rPr>
        <w:instrText xml:space="preserve"> ADDIN ZOTERO_ITEM CSL_CITATION {"citationID":"6BZvTOob","properties":{"formattedCitation":"(Jarvie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0145CE">
        <w:rPr>
          <w:rFonts w:eastAsiaTheme="minorEastAsia"/>
        </w:rPr>
        <w:fldChar w:fldCharType="separate"/>
      </w:r>
      <w:r w:rsidR="000145CE" w:rsidRPr="000145CE">
        <w:rPr>
          <w:rFonts w:cs="Arial"/>
        </w:rPr>
        <w:t>(Jarvie et al., 2005)</w:t>
      </w:r>
      <w:r w:rsidR="000145CE">
        <w:rPr>
          <w:rFonts w:eastAsiaTheme="minorEastAsia"/>
        </w:rPr>
        <w:fldChar w:fldCharType="end"/>
      </w:r>
      <w:r w:rsidR="003C6024">
        <w:rPr>
          <w:rFonts w:eastAsiaTheme="minorEastAsia"/>
        </w:rPr>
        <w:t>.</w:t>
      </w:r>
    </w:p>
    <w:p w14:paraId="6B43B393" w14:textId="322B023D" w:rsidR="001D6856" w:rsidRDefault="001D6856" w:rsidP="001D6856">
      <w:r>
        <w:br w:type="page"/>
      </w:r>
    </w:p>
    <w:p w14:paraId="10F08D12" w14:textId="77777777" w:rsidR="00F307FB" w:rsidRDefault="00F025D2" w:rsidP="00F307FB">
      <w:pPr>
        <w:keepNext/>
        <w:jc w:val="center"/>
      </w:pPr>
      <w:r w:rsidRPr="00F025D2">
        <w:rPr>
          <w:rFonts w:eastAsiaTheme="minorEastAsia"/>
          <w:noProof/>
        </w:rPr>
        <w:lastRenderedPageBreak/>
        <w:drawing>
          <wp:inline distT="0" distB="0" distL="0" distR="0" wp14:anchorId="7902C118" wp14:editId="258872AC">
            <wp:extent cx="5164015" cy="3530652"/>
            <wp:effectExtent l="0" t="0" r="0" b="0"/>
            <wp:docPr id="88054721"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4721" name="Afbeelding 1" descr="Afbeelding met tekst, schermopname, lijn, diagram&#10;&#10;Automatisch gegenereerde beschrijving"/>
                    <pic:cNvPicPr/>
                  </pic:nvPicPr>
                  <pic:blipFill>
                    <a:blip r:embed="rId56"/>
                    <a:stretch>
                      <a:fillRect/>
                    </a:stretch>
                  </pic:blipFill>
                  <pic:spPr>
                    <a:xfrm>
                      <a:off x="0" y="0"/>
                      <a:ext cx="5167714" cy="3533181"/>
                    </a:xfrm>
                    <a:prstGeom prst="rect">
                      <a:avLst/>
                    </a:prstGeom>
                  </pic:spPr>
                </pic:pic>
              </a:graphicData>
            </a:graphic>
          </wp:inline>
        </w:drawing>
      </w:r>
    </w:p>
    <w:p w14:paraId="1956B15E" w14:textId="55E840D1" w:rsidR="002C2E3B" w:rsidRDefault="00F307FB" w:rsidP="00B5177C">
      <w:pPr>
        <w:pStyle w:val="Bijschrift"/>
        <w:jc w:val="center"/>
        <w:rPr>
          <w:rFonts w:eastAsiaTheme="minorEastAsia"/>
        </w:rPr>
      </w:pPr>
      <w:bookmarkStart w:id="138" w:name="_Ref167268905"/>
      <w:r w:rsidRPr="002C2E3B">
        <w:rPr>
          <w:b/>
          <w:bCs/>
          <w:i w:val="0"/>
          <w:iCs w:val="0"/>
        </w:rPr>
        <w:t xml:space="preserve">Figure </w:t>
      </w:r>
      <w:r w:rsidRPr="002C2E3B">
        <w:rPr>
          <w:b/>
          <w:bCs/>
          <w:i w:val="0"/>
          <w:iCs w:val="0"/>
        </w:rPr>
        <w:fldChar w:fldCharType="begin"/>
      </w:r>
      <w:r w:rsidRPr="002C2E3B">
        <w:rPr>
          <w:b/>
          <w:bCs/>
          <w:i w:val="0"/>
          <w:iCs w:val="0"/>
        </w:rPr>
        <w:instrText xml:space="preserve"> SEQ Figure \* ARABIC </w:instrText>
      </w:r>
      <w:r w:rsidRPr="002C2E3B">
        <w:rPr>
          <w:b/>
          <w:bCs/>
          <w:i w:val="0"/>
          <w:iCs w:val="0"/>
        </w:rPr>
        <w:fldChar w:fldCharType="separate"/>
      </w:r>
      <w:r w:rsidR="00221AAC">
        <w:rPr>
          <w:b/>
          <w:bCs/>
          <w:i w:val="0"/>
          <w:iCs w:val="0"/>
          <w:noProof/>
        </w:rPr>
        <w:t>32</w:t>
      </w:r>
      <w:r w:rsidRPr="002C2E3B">
        <w:rPr>
          <w:b/>
          <w:bCs/>
          <w:i w:val="0"/>
          <w:iCs w:val="0"/>
        </w:rPr>
        <w:fldChar w:fldCharType="end"/>
      </w:r>
      <w:bookmarkEnd w:id="138"/>
      <w:r w:rsidRPr="002C2E3B">
        <w:rPr>
          <w:b/>
          <w:bCs/>
          <w:i w:val="0"/>
          <w:iCs w:val="0"/>
        </w:rPr>
        <w:t xml:space="preserve"> </w:t>
      </w:r>
      <w:r w:rsidR="00B5177C">
        <w:rPr>
          <w:b/>
          <w:bCs/>
          <w:i w:val="0"/>
          <w:iCs w:val="0"/>
        </w:rPr>
        <w:t xml:space="preserve">TCE </w:t>
      </w:r>
      <w:r w:rsidRPr="002C2E3B">
        <w:rPr>
          <w:b/>
          <w:bCs/>
          <w:i w:val="0"/>
          <w:iCs w:val="0"/>
        </w:rPr>
        <w:t>equilibrium isotherm</w:t>
      </w:r>
      <w:r w:rsidR="00B5177C">
        <w:rPr>
          <w:b/>
          <w:bCs/>
          <w:i w:val="0"/>
          <w:iCs w:val="0"/>
        </w:rPr>
        <w:t>s</w:t>
      </w:r>
      <w:r w:rsidRPr="002C2E3B">
        <w:rPr>
          <w:b/>
          <w:bCs/>
          <w:i w:val="0"/>
          <w:iCs w:val="0"/>
        </w:rPr>
        <w:t xml:space="preserve"> </w:t>
      </w:r>
      <w:r w:rsidR="00762F87">
        <w:rPr>
          <w:b/>
          <w:bCs/>
          <w:i w:val="0"/>
          <w:iCs w:val="0"/>
        </w:rPr>
        <w:t>for various</w:t>
      </w:r>
      <w:r w:rsidRPr="002C2E3B">
        <w:rPr>
          <w:b/>
          <w:bCs/>
          <w:i w:val="0"/>
          <w:iCs w:val="0"/>
        </w:rPr>
        <w:t xml:space="preserve"> </w:t>
      </w:r>
      <w:r w:rsidR="00792C0E" w:rsidRPr="002C2E3B">
        <w:rPr>
          <w:b/>
          <w:bCs/>
          <w:i w:val="0"/>
          <w:iCs w:val="0"/>
        </w:rPr>
        <w:t>exposure time</w:t>
      </w:r>
      <w:r w:rsidR="00762F87">
        <w:rPr>
          <w:b/>
          <w:bCs/>
          <w:i w:val="0"/>
          <w:iCs w:val="0"/>
        </w:rPr>
        <w:t>s</w:t>
      </w:r>
      <w:r w:rsidR="00792C0E" w:rsidRPr="002C2E3B">
        <w:rPr>
          <w:b/>
          <w:bCs/>
          <w:i w:val="0"/>
          <w:iCs w:val="0"/>
        </w:rPr>
        <w:t xml:space="preserve"> to </w:t>
      </w:r>
      <w:r w:rsidR="002C2E3B" w:rsidRPr="002C2E3B">
        <w:rPr>
          <w:b/>
          <w:bCs/>
          <w:i w:val="0"/>
          <w:iCs w:val="0"/>
        </w:rPr>
        <w:t>Karlsruhe groundwater</w:t>
      </w:r>
      <w:r w:rsidR="00B821C9">
        <w:rPr>
          <w:b/>
          <w:bCs/>
          <w:i w:val="0"/>
          <w:iCs w:val="0"/>
        </w:rPr>
        <w:t xml:space="preserve">. </w:t>
      </w:r>
      <w:r w:rsidR="00B5177C">
        <w:rPr>
          <w:b/>
          <w:bCs/>
          <w:i w:val="0"/>
          <w:iCs w:val="0"/>
        </w:rPr>
        <w:br/>
      </w:r>
      <w:r w:rsidR="00B821C9">
        <w:rPr>
          <w:b/>
          <w:bCs/>
          <w:i w:val="0"/>
          <w:iCs w:val="0"/>
        </w:rPr>
        <w:t>Broken line is fresh GAC</w:t>
      </w:r>
      <w:r w:rsidR="008258FB">
        <w:rPr>
          <w:b/>
          <w:bCs/>
          <w:i w:val="0"/>
          <w:iCs w:val="0"/>
        </w:rPr>
        <w:t xml:space="preserve"> isotherm. Others are preloading isotherms, all linearized</w:t>
      </w:r>
      <w:r w:rsidR="002C2E3B" w:rsidRPr="00B5177C">
        <w:rPr>
          <w:b/>
          <w:bCs/>
          <w:i w:val="0"/>
          <w:iCs w:val="0"/>
        </w:rPr>
        <w:t xml:space="preserve"> </w:t>
      </w:r>
      <w:r w:rsidR="008258FB" w:rsidRPr="00B5177C">
        <w:rPr>
          <w:b/>
          <w:bCs/>
          <w:i w:val="0"/>
          <w:iCs w:val="0"/>
        </w:rPr>
        <w:fldChar w:fldCharType="begin"/>
      </w:r>
      <w:r w:rsidR="008258FB" w:rsidRPr="00B5177C">
        <w:rPr>
          <w:b/>
          <w:bCs/>
          <w:i w:val="0"/>
          <w:iCs w:val="0"/>
        </w:rPr>
        <w:instrText xml:space="preserve"> ADDIN ZOTERO_ITEM CSL_CITATION {"citationID":"JmpS5Pks","properties":{"formattedCitation":"(Jarvie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008258FB" w:rsidRPr="00B5177C">
        <w:rPr>
          <w:b/>
          <w:bCs/>
          <w:i w:val="0"/>
          <w:iCs w:val="0"/>
        </w:rPr>
        <w:fldChar w:fldCharType="separate"/>
      </w:r>
      <w:r w:rsidR="008258FB" w:rsidRPr="00B5177C">
        <w:rPr>
          <w:rFonts w:cs="Arial"/>
          <w:b/>
          <w:bCs/>
          <w:i w:val="0"/>
          <w:iCs w:val="0"/>
        </w:rPr>
        <w:t>(Jarvie et al., 2005)</w:t>
      </w:r>
      <w:r w:rsidR="008258FB" w:rsidRPr="00B5177C">
        <w:rPr>
          <w:b/>
          <w:bCs/>
          <w:i w:val="0"/>
          <w:iCs w:val="0"/>
        </w:rPr>
        <w:fldChar w:fldCharType="end"/>
      </w:r>
    </w:p>
    <w:p w14:paraId="61D65EBB" w14:textId="77777777" w:rsidR="00576554" w:rsidRDefault="00576554" w:rsidP="007B5889">
      <w:pPr>
        <w:jc w:val="both"/>
        <w:rPr>
          <w:rFonts w:eastAsiaTheme="minorEastAsia"/>
        </w:rPr>
      </w:pPr>
    </w:p>
    <w:p w14:paraId="707F8FF1" w14:textId="0A64589B" w:rsidR="006122D7" w:rsidRDefault="008E3123" w:rsidP="007B5889">
      <w:pPr>
        <w:jc w:val="both"/>
        <w:rPr>
          <w:rFonts w:eastAsiaTheme="minorEastAsia"/>
        </w:rPr>
      </w:pPr>
      <w:r>
        <w:rPr>
          <w:rFonts w:eastAsiaTheme="minorEastAsia"/>
        </w:rPr>
        <w:t xml:space="preserve">Reduction of the Freundlich K parameter over time seemed to be a good approximation </w:t>
      </w:r>
      <w:r w:rsidR="00114370">
        <w:rPr>
          <w:rFonts w:eastAsiaTheme="minorEastAsia"/>
        </w:rPr>
        <w:t>for preloading isotherms of TCE</w:t>
      </w:r>
      <w:r w:rsidR="00D9527E">
        <w:rPr>
          <w:rFonts w:eastAsiaTheme="minorEastAsia"/>
        </w:rPr>
        <w:t>. Now,</w:t>
      </w:r>
      <w:r w:rsidR="00962DF8">
        <w:rPr>
          <w:rFonts w:eastAsiaTheme="minorEastAsia"/>
        </w:rPr>
        <w:t xml:space="preserve"> the question arose if it was possible to </w:t>
      </w:r>
      <w:r w:rsidR="008462D1">
        <w:rPr>
          <w:rFonts w:eastAsiaTheme="minorEastAsia"/>
        </w:rPr>
        <w:t xml:space="preserve">feed the PSDM model with </w:t>
      </w:r>
      <w:r w:rsidR="007F39FB">
        <w:rPr>
          <w:rFonts w:eastAsiaTheme="minorEastAsia"/>
        </w:rPr>
        <w:t xml:space="preserve">the </w:t>
      </w:r>
      <w:r w:rsidR="008462D1">
        <w:rPr>
          <w:rFonts w:eastAsiaTheme="minorEastAsia"/>
        </w:rPr>
        <w:t>K reduction function</w:t>
      </w:r>
      <w:r w:rsidR="007F39FB">
        <w:rPr>
          <w:rFonts w:eastAsiaTheme="minorEastAsia"/>
        </w:rPr>
        <w:t xml:space="preserve"> derived from experimental preloading isotherms</w:t>
      </w:r>
      <w:r w:rsidR="008462D1">
        <w:rPr>
          <w:rFonts w:eastAsiaTheme="minorEastAsia"/>
        </w:rPr>
        <w:t xml:space="preserve">. Instead of </w:t>
      </w:r>
      <w:r w:rsidR="007F39FB">
        <w:rPr>
          <w:rFonts w:eastAsiaTheme="minorEastAsia"/>
        </w:rPr>
        <w:t>predicting</w:t>
      </w:r>
      <w:r w:rsidR="008462D1">
        <w:rPr>
          <w:rFonts w:eastAsiaTheme="minorEastAsia"/>
        </w:rPr>
        <w:t xml:space="preserve"> the K reduction as a function of time, this information could also</w:t>
      </w:r>
      <w:r w:rsidR="006B3514">
        <w:rPr>
          <w:rFonts w:eastAsiaTheme="minorEastAsia"/>
        </w:rPr>
        <w:t xml:space="preserve"> directly</w:t>
      </w:r>
      <w:r w:rsidR="008462D1">
        <w:rPr>
          <w:rFonts w:eastAsiaTheme="minorEastAsia"/>
        </w:rPr>
        <w:t xml:space="preserve"> </w:t>
      </w:r>
      <w:r w:rsidR="00A830B8">
        <w:rPr>
          <w:rFonts w:eastAsiaTheme="minorEastAsia"/>
        </w:rPr>
        <w:t xml:space="preserve">be derived from </w:t>
      </w:r>
      <w:r w:rsidR="009B0E68">
        <w:rPr>
          <w:rFonts w:eastAsiaTheme="minorEastAsia"/>
        </w:rPr>
        <w:t>experiments</w:t>
      </w:r>
      <w:r w:rsidR="001D6856">
        <w:rPr>
          <w:rFonts w:eastAsiaTheme="minorEastAsia"/>
        </w:rPr>
        <w:t xml:space="preserve"> (</w:t>
      </w:r>
      <w:r w:rsidR="001D6856" w:rsidRPr="00E60186">
        <w:rPr>
          <w:rFonts w:eastAsiaTheme="minorEastAsia"/>
          <w:b/>
          <w:bCs/>
        </w:rPr>
        <w:fldChar w:fldCharType="begin"/>
      </w:r>
      <w:r w:rsidR="001D6856" w:rsidRPr="00E60186">
        <w:rPr>
          <w:rFonts w:eastAsiaTheme="minorEastAsia"/>
          <w:b/>
          <w:bCs/>
        </w:rPr>
        <w:instrText xml:space="preserve"> REF _Ref167269888 \h  \* MERGEFORMAT </w:instrText>
      </w:r>
      <w:r w:rsidR="001D6856" w:rsidRPr="00E60186">
        <w:rPr>
          <w:rFonts w:eastAsiaTheme="minorEastAsia"/>
          <w:b/>
          <w:bCs/>
        </w:rPr>
      </w:r>
      <w:r w:rsidR="001D6856" w:rsidRPr="00E60186">
        <w:rPr>
          <w:rFonts w:eastAsiaTheme="minorEastAsia"/>
          <w:b/>
          <w:bCs/>
        </w:rPr>
        <w:fldChar w:fldCharType="separate"/>
      </w:r>
      <w:r w:rsidR="00221AAC" w:rsidRPr="00174354">
        <w:rPr>
          <w:b/>
          <w:bCs/>
        </w:rPr>
        <w:t xml:space="preserve">Figure </w:t>
      </w:r>
      <w:r w:rsidR="00221AAC" w:rsidRPr="00221AAC">
        <w:rPr>
          <w:b/>
          <w:bCs/>
          <w:noProof/>
        </w:rPr>
        <w:t>33</w:t>
      </w:r>
      <w:r w:rsidR="001D6856" w:rsidRPr="00E60186">
        <w:rPr>
          <w:rFonts w:eastAsiaTheme="minorEastAsia"/>
          <w:b/>
          <w:bCs/>
        </w:rPr>
        <w:fldChar w:fldCharType="end"/>
      </w:r>
      <w:r w:rsidR="001D6856">
        <w:rPr>
          <w:rFonts w:eastAsiaTheme="minorEastAsia"/>
        </w:rPr>
        <w:t>)</w:t>
      </w:r>
      <w:r w:rsidR="006B3514">
        <w:rPr>
          <w:rFonts w:eastAsiaTheme="minorEastAsia"/>
        </w:rPr>
        <w:t xml:space="preserve"> </w:t>
      </w:r>
      <w:r w:rsidR="001D6856">
        <w:rPr>
          <w:rFonts w:eastAsiaTheme="minorEastAsia"/>
        </w:rPr>
        <w:t>for the specific adsorption case</w:t>
      </w:r>
      <w:r w:rsidR="00A830B8">
        <w:rPr>
          <w:rFonts w:eastAsiaTheme="minorEastAsia"/>
        </w:rPr>
        <w:t>.</w:t>
      </w:r>
      <w:r w:rsidR="00EF3BCC">
        <w:rPr>
          <w:rFonts w:eastAsiaTheme="minorEastAsia"/>
        </w:rPr>
        <w:t xml:space="preserve"> </w:t>
      </w:r>
    </w:p>
    <w:p w14:paraId="1F438DD1" w14:textId="77777777" w:rsidR="00F307FB" w:rsidRDefault="00F307FB" w:rsidP="007B5889">
      <w:pPr>
        <w:jc w:val="both"/>
        <w:rPr>
          <w:rFonts w:eastAsiaTheme="minorEastAsia"/>
        </w:rPr>
      </w:pPr>
    </w:p>
    <w:p w14:paraId="508CBA0C" w14:textId="77777777" w:rsidR="006547E4" w:rsidRDefault="006547E4" w:rsidP="006547E4">
      <w:pPr>
        <w:keepNext/>
        <w:jc w:val="center"/>
      </w:pPr>
      <w:r w:rsidRPr="006547E4">
        <w:rPr>
          <w:rFonts w:eastAsiaTheme="minorEastAsia"/>
          <w:noProof/>
        </w:rPr>
        <w:drawing>
          <wp:inline distT="0" distB="0" distL="0" distR="0" wp14:anchorId="22EDAE92" wp14:editId="470D62D6">
            <wp:extent cx="3897923" cy="2689221"/>
            <wp:effectExtent l="0" t="0" r="7620" b="0"/>
            <wp:docPr id="1862035245" name="Afbeelding 1" descr="Afbeelding met tekst, lijn, diagram, schermopname&#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2035245" name="Afbeelding 1" descr="Afbeelding met tekst, lijn, diagram, schermopname&#10;&#10;Automatisch gegenereerde beschrijving"/>
                    <pic:cNvPicPr/>
                  </pic:nvPicPr>
                  <pic:blipFill>
                    <a:blip r:embed="rId57"/>
                    <a:stretch>
                      <a:fillRect/>
                    </a:stretch>
                  </pic:blipFill>
                  <pic:spPr>
                    <a:xfrm>
                      <a:off x="0" y="0"/>
                      <a:ext cx="3902975" cy="2692706"/>
                    </a:xfrm>
                    <a:prstGeom prst="rect">
                      <a:avLst/>
                    </a:prstGeom>
                  </pic:spPr>
                </pic:pic>
              </a:graphicData>
            </a:graphic>
          </wp:inline>
        </w:drawing>
      </w:r>
    </w:p>
    <w:p w14:paraId="66E336B6" w14:textId="486521AF" w:rsidR="00737D3D" w:rsidRDefault="006547E4" w:rsidP="006547E4">
      <w:pPr>
        <w:pStyle w:val="Bijschrift"/>
        <w:jc w:val="center"/>
        <w:rPr>
          <w:b/>
          <w:bCs/>
          <w:i w:val="0"/>
          <w:iCs w:val="0"/>
        </w:rPr>
      </w:pPr>
      <w:bookmarkStart w:id="139" w:name="_Ref167269888"/>
      <w:r w:rsidRPr="00174354">
        <w:rPr>
          <w:b/>
          <w:bCs/>
          <w:i w:val="0"/>
          <w:iCs w:val="0"/>
        </w:rPr>
        <w:t xml:space="preserve">Figure </w:t>
      </w:r>
      <w:r w:rsidRPr="00174354">
        <w:rPr>
          <w:b/>
          <w:bCs/>
          <w:i w:val="0"/>
          <w:iCs w:val="0"/>
        </w:rPr>
        <w:fldChar w:fldCharType="begin"/>
      </w:r>
      <w:r w:rsidRPr="00174354">
        <w:rPr>
          <w:b/>
          <w:bCs/>
          <w:i w:val="0"/>
          <w:iCs w:val="0"/>
        </w:rPr>
        <w:instrText xml:space="preserve"> SEQ Figure \* ARABIC </w:instrText>
      </w:r>
      <w:r w:rsidRPr="00174354">
        <w:rPr>
          <w:b/>
          <w:bCs/>
          <w:i w:val="0"/>
          <w:iCs w:val="0"/>
        </w:rPr>
        <w:fldChar w:fldCharType="separate"/>
      </w:r>
      <w:r w:rsidR="00221AAC">
        <w:rPr>
          <w:b/>
          <w:bCs/>
          <w:i w:val="0"/>
          <w:iCs w:val="0"/>
          <w:noProof/>
        </w:rPr>
        <w:t>33</w:t>
      </w:r>
      <w:r w:rsidRPr="00174354">
        <w:rPr>
          <w:b/>
          <w:bCs/>
          <w:i w:val="0"/>
          <w:iCs w:val="0"/>
        </w:rPr>
        <w:fldChar w:fldCharType="end"/>
      </w:r>
      <w:bookmarkEnd w:id="139"/>
      <w:r w:rsidRPr="00174354">
        <w:rPr>
          <w:b/>
          <w:bCs/>
          <w:i w:val="0"/>
          <w:iCs w:val="0"/>
        </w:rPr>
        <w:t xml:space="preserve"> Reduction of Freundlich K for TCE and for various background waters </w:t>
      </w:r>
      <w:r w:rsidRPr="00174354">
        <w:rPr>
          <w:b/>
          <w:bCs/>
          <w:i w:val="0"/>
          <w:iCs w:val="0"/>
        </w:rPr>
        <w:fldChar w:fldCharType="begin"/>
      </w:r>
      <w:r w:rsidR="00321654">
        <w:rPr>
          <w:b/>
          <w:bCs/>
          <w:i w:val="0"/>
          <w:iCs w:val="0"/>
        </w:rPr>
        <w:instrText xml:space="preserve"> ADDIN ZOTERO_ITEM CSL_CITATION {"citationID":"kIClXc00","properties":{"formattedCitation":"(Jarvie et al., 2005)","plainCitation":"(Jarvie et al., 2005)","noteIndex":0},"citationItems":[{"id":160,"uris":["http://zotero.org/users/local/h6YJVYLe/items/PXBF55SJ"],"itemData":{"id":160,"type":"article-journal","abstract":"Granular activated carbon (GAC) adsorption is an effective treatment technology for the removal of synthetic organic chemicals (SOCs) from drinking water supplies. This treatment process can be expensive if not properly designed. Application of mathematical models is an attractive method to evaluate the impact of process variables on process design and performance. Practical guidelines were developed to select an appropriate model framework and to estimate site-speciﬁc model parameters to predict GAC adsorber performance. Pilot plant and ﬁeld-scale data from 11 different studies were utilized to investigate the effectiveness of this approach in predicting adsorber performance in the presence of background organic batter (BOM). These data represent surface and ground water sources from four different countries. The modeling approach was able to adequately describe ﬁxed-bed adsorber performance for the purpose of determining the carbon usage rate and process design variables. This approach is more accurate at predicting bed life in the presence of BOM than the current methods commonly used by practicing engineers.","container-title":"Water Research","DOI":"10.1016/j.watres.2005.04.023","ISSN":"00431354","issue":"11","journalAbbreviation":"Water Research","language":"en","license":"https://www.elsevier.com/tdm/userlicense/1.0/","page":"2407-2421","source":"DOI.org (Crossref)","title":"Simulating the performance of fixed-bed granular activated carbon adsorbers: Removal of synthetic organic chemicals in the presence of background organic matter","title-short":"Simulating the performance of fixed-bed granular activated carbon adsorbers","volume":"39","author":[{"family":"Jarvie","given":"Michelle Edith"},{"family":"Hand","given":"David W"},{"family":"Bhuvendralingam","given":"Shanmugalingam"},{"family":"Crittenden","given":"John C"},{"family":"Hokanson","given":"Dave R"}],"issued":{"date-parts":[["2005",6]]}}}],"schema":"https://github.com/citation-style-language/schema/raw/master/csl-citation.json"} </w:instrText>
      </w:r>
      <w:r w:rsidRPr="00174354">
        <w:rPr>
          <w:b/>
          <w:bCs/>
          <w:i w:val="0"/>
          <w:iCs w:val="0"/>
        </w:rPr>
        <w:fldChar w:fldCharType="separate"/>
      </w:r>
      <w:r w:rsidRPr="00174354">
        <w:rPr>
          <w:rFonts w:cs="Arial"/>
          <w:b/>
          <w:bCs/>
          <w:i w:val="0"/>
          <w:iCs w:val="0"/>
        </w:rPr>
        <w:t>(Jarvie et al., 2005)</w:t>
      </w:r>
      <w:r w:rsidRPr="00174354">
        <w:rPr>
          <w:b/>
          <w:bCs/>
          <w:i w:val="0"/>
          <w:iCs w:val="0"/>
        </w:rPr>
        <w:fldChar w:fldCharType="end"/>
      </w:r>
      <w:r w:rsidRPr="00174354">
        <w:rPr>
          <w:b/>
          <w:bCs/>
          <w:i w:val="0"/>
          <w:iCs w:val="0"/>
        </w:rPr>
        <w:br/>
      </w:r>
      <w:r w:rsidR="00174354" w:rsidRPr="00174354">
        <w:rPr>
          <w:b/>
          <w:bCs/>
          <w:i w:val="0"/>
          <w:iCs w:val="0"/>
        </w:rPr>
        <w:t>‘Rhine River’ data deviates from fit</w:t>
      </w:r>
    </w:p>
    <w:p w14:paraId="0E95E0F5" w14:textId="77777777" w:rsidR="00737D3D" w:rsidRPr="00737D3D" w:rsidRDefault="00737D3D" w:rsidP="00737D3D"/>
    <w:p w14:paraId="565BF38F" w14:textId="77777777" w:rsidR="00737D3D" w:rsidRPr="00856E97" w:rsidRDefault="00737D3D" w:rsidP="00856E97">
      <w:pPr>
        <w:rPr>
          <w:sz w:val="18"/>
          <w:szCs w:val="18"/>
        </w:rPr>
      </w:pPr>
      <w:r>
        <w:br w:type="page"/>
      </w:r>
    </w:p>
    <w:p w14:paraId="41D56CD1" w14:textId="65935752" w:rsidR="006122D7" w:rsidRDefault="00E60186" w:rsidP="00E60186">
      <w:pPr>
        <w:pStyle w:val="Kop3"/>
        <w:rPr>
          <w:rFonts w:eastAsiaTheme="minorEastAsia"/>
        </w:rPr>
      </w:pPr>
      <w:r>
        <w:rPr>
          <w:rFonts w:eastAsiaTheme="minorEastAsia"/>
        </w:rPr>
        <w:lastRenderedPageBreak/>
        <w:t xml:space="preserve">Implementing a K fitting tool </w:t>
      </w:r>
    </w:p>
    <w:p w14:paraId="600AA32C" w14:textId="0117EC8C" w:rsidR="006122D7" w:rsidRDefault="00A853F6" w:rsidP="00C33259">
      <w:pPr>
        <w:jc w:val="both"/>
        <w:rPr>
          <w:rFonts w:eastAsiaTheme="minorEastAsia"/>
        </w:rPr>
      </w:pPr>
      <w:r>
        <w:rPr>
          <w:rFonts w:eastAsiaTheme="minorEastAsia"/>
        </w:rPr>
        <w:t xml:space="preserve">In this paragraph, </w:t>
      </w:r>
      <w:r w:rsidR="004537FF">
        <w:rPr>
          <w:rFonts w:eastAsiaTheme="minorEastAsia"/>
        </w:rPr>
        <w:t xml:space="preserve">a K fitting tool was implemented in the PSDM model. Instead of </w:t>
      </w:r>
      <w:r w:rsidR="009A35F8">
        <w:rPr>
          <w:rFonts w:eastAsiaTheme="minorEastAsia"/>
        </w:rPr>
        <w:t>mathematically predicting</w:t>
      </w:r>
      <w:r w:rsidR="004537FF">
        <w:rPr>
          <w:rFonts w:eastAsiaTheme="minorEastAsia"/>
        </w:rPr>
        <w:t xml:space="preserve"> the K reduction function, </w:t>
      </w:r>
      <w:r w:rsidR="00E7022C">
        <w:rPr>
          <w:rFonts w:eastAsiaTheme="minorEastAsia"/>
        </w:rPr>
        <w:t xml:space="preserve">example data was given, a fit was made and </w:t>
      </w:r>
      <w:r w:rsidR="009A35F8">
        <w:rPr>
          <w:rFonts w:eastAsiaTheme="minorEastAsia"/>
        </w:rPr>
        <w:t>the fitting parameters</w:t>
      </w:r>
      <w:r w:rsidR="00E7022C">
        <w:rPr>
          <w:rFonts w:eastAsiaTheme="minorEastAsia"/>
        </w:rPr>
        <w:t xml:space="preserve"> </w:t>
      </w:r>
      <w:r w:rsidR="009A35F8">
        <w:rPr>
          <w:rFonts w:eastAsiaTheme="minorEastAsia"/>
        </w:rPr>
        <w:t>were</w:t>
      </w:r>
      <w:r w:rsidR="00E7022C">
        <w:rPr>
          <w:rFonts w:eastAsiaTheme="minorEastAsia"/>
        </w:rPr>
        <w:t xml:space="preserve"> fed to the model.</w:t>
      </w:r>
      <w:r w:rsidR="00C33259">
        <w:rPr>
          <w:rFonts w:eastAsiaTheme="minorEastAsia"/>
        </w:rPr>
        <w:t xml:space="preserve"> In </w:t>
      </w:r>
      <w:r w:rsidR="00C33259" w:rsidRPr="0011426C">
        <w:rPr>
          <w:rFonts w:eastAsiaTheme="minorEastAsia"/>
        </w:rPr>
        <w:t>equation</w:t>
      </w:r>
      <w:r w:rsidR="00C33259" w:rsidRPr="00C33259">
        <w:rPr>
          <w:rFonts w:eastAsiaTheme="minorEastAsia"/>
          <w:b/>
          <w:bCs/>
        </w:rPr>
        <w:t xml:space="preserve"> </w:t>
      </w:r>
      <w:r w:rsidR="00C33259" w:rsidRPr="00C33259">
        <w:rPr>
          <w:rFonts w:eastAsiaTheme="minorEastAsia"/>
        </w:rPr>
        <w:fldChar w:fldCharType="begin"/>
      </w:r>
      <w:r w:rsidR="00C33259" w:rsidRPr="00C33259">
        <w:rPr>
          <w:rFonts w:eastAsiaTheme="minorEastAsia"/>
        </w:rPr>
        <w:instrText xml:space="preserve"> REF _Ref167270355 \h  \* MERGEFORMAT </w:instrText>
      </w:r>
      <w:r w:rsidR="00C33259" w:rsidRPr="00C33259">
        <w:rPr>
          <w:rFonts w:eastAsiaTheme="minorEastAsia"/>
        </w:rPr>
      </w:r>
      <w:r w:rsidR="00C33259" w:rsidRPr="00C33259">
        <w:rPr>
          <w:rFonts w:eastAsiaTheme="minorEastAsia"/>
        </w:rPr>
        <w:fldChar w:fldCharType="separate"/>
      </w:r>
      <w:r w:rsidR="00221AAC" w:rsidRPr="00C33259">
        <w:rPr>
          <w:b/>
          <w:bCs/>
        </w:rPr>
        <w:t>(</w:t>
      </w:r>
      <w:r w:rsidR="00221AAC" w:rsidRPr="00221AAC">
        <w:rPr>
          <w:b/>
          <w:bCs/>
          <w:noProof/>
        </w:rPr>
        <w:t>29</w:t>
      </w:r>
      <w:r w:rsidR="00221AAC" w:rsidRPr="00C33259">
        <w:rPr>
          <w:b/>
          <w:bCs/>
        </w:rPr>
        <w:t>)</w:t>
      </w:r>
      <w:r w:rsidR="00C33259" w:rsidRPr="00C33259">
        <w:rPr>
          <w:rFonts w:eastAsiaTheme="minorEastAsia"/>
        </w:rPr>
        <w:fldChar w:fldCharType="end"/>
      </w:r>
      <w:r w:rsidR="0011426C">
        <w:rPr>
          <w:rFonts w:eastAsiaTheme="minorEastAsia"/>
        </w:rPr>
        <w:t xml:space="preserve">, the parameters rk1, rk2, rk3 and rk4 were no longer </w:t>
      </w:r>
      <w:r w:rsidR="00E91F40">
        <w:rPr>
          <w:rFonts w:eastAsiaTheme="minorEastAsia"/>
        </w:rPr>
        <w:t>theoretically estimated, but were fitting parameters coming from the curve fit onto the K reduction datapoints.</w:t>
      </w:r>
    </w:p>
    <w:p w14:paraId="189E89AF" w14:textId="77777777" w:rsidR="00C33259" w:rsidRDefault="00C33259" w:rsidP="007B5889">
      <w:pPr>
        <w:jc w:val="both"/>
        <w:rPr>
          <w:rFonts w:eastAsiaTheme="minorEastAsia"/>
        </w:rPr>
      </w:pPr>
    </w:p>
    <w:p w14:paraId="59D0C26C" w14:textId="7D12F2E1" w:rsidR="00C33259" w:rsidRPr="00C33259" w:rsidRDefault="00000000" w:rsidP="007B5889">
      <w:pPr>
        <w:jc w:val="both"/>
        <w:rPr>
          <w:rFonts w:eastAsiaTheme="minorEastAsia"/>
          <w:i/>
          <w:iCs/>
        </w:rPr>
      </w:pPr>
      <m:oMathPara>
        <m:oMath>
          <m:sSub>
            <m:sSubPr>
              <m:ctrlPr>
                <w:rPr>
                  <w:rFonts w:ascii="Cambria Math" w:hAnsi="Cambria Math"/>
                  <w:i/>
                  <w:szCs w:val="20"/>
                </w:rPr>
              </m:ctrlPr>
            </m:sSubPr>
            <m:e>
              <m:r>
                <w:rPr>
                  <w:rFonts w:ascii="Cambria Math" w:hAnsi="Cambria Math"/>
                  <w:szCs w:val="20"/>
                </w:rPr>
                <m:t>(</m:t>
              </m:r>
              <m:f>
                <m:fPr>
                  <m:ctrlPr>
                    <w:rPr>
                      <w:rFonts w:ascii="Cambria Math" w:hAnsi="Cambria Math"/>
                      <w:i/>
                      <w:szCs w:val="20"/>
                    </w:rPr>
                  </m:ctrlPr>
                </m:fPr>
                <m:num>
                  <m:sSub>
                    <m:sSubPr>
                      <m:ctrlPr>
                        <w:rPr>
                          <w:rFonts w:ascii="Cambria Math" w:hAnsi="Cambria Math"/>
                          <w:i/>
                          <w:szCs w:val="20"/>
                        </w:rPr>
                      </m:ctrlPr>
                    </m:sSubPr>
                    <m:e>
                      <m:r>
                        <w:rPr>
                          <w:rFonts w:ascii="Cambria Math" w:hAnsi="Cambria Math"/>
                          <w:szCs w:val="20"/>
                        </w:rPr>
                        <m:t>K</m:t>
                      </m:r>
                    </m:e>
                    <m:sub>
                      <m:r>
                        <w:rPr>
                          <w:rFonts w:ascii="Cambria Math" w:hAnsi="Cambria Math"/>
                          <w:szCs w:val="20"/>
                        </w:rPr>
                        <m:t>t</m:t>
                      </m:r>
                    </m:sub>
                  </m:sSub>
                </m:num>
                <m:den>
                  <m:sSub>
                    <m:sSubPr>
                      <m:ctrlPr>
                        <w:rPr>
                          <w:rFonts w:ascii="Cambria Math" w:hAnsi="Cambria Math"/>
                          <w:i/>
                          <w:szCs w:val="20"/>
                        </w:rPr>
                      </m:ctrlPr>
                    </m:sSubPr>
                    <m:e>
                      <m:r>
                        <w:rPr>
                          <w:rFonts w:ascii="Cambria Math" w:hAnsi="Cambria Math"/>
                          <w:szCs w:val="20"/>
                        </w:rPr>
                        <m:t>K</m:t>
                      </m:r>
                    </m:e>
                    <m:sub>
                      <m:r>
                        <w:rPr>
                          <w:rFonts w:ascii="Cambria Math" w:hAnsi="Cambria Math"/>
                          <w:szCs w:val="20"/>
                        </w:rPr>
                        <m:t>0</m:t>
                      </m:r>
                    </m:sub>
                  </m:sSub>
                </m:den>
              </m:f>
              <m:r>
                <w:rPr>
                  <w:rFonts w:ascii="Cambria Math" w:hAnsi="Cambria Math"/>
                  <w:szCs w:val="20"/>
                </w:rPr>
                <m:t>)</m:t>
              </m:r>
            </m:e>
            <m:sub>
              <m:r>
                <w:rPr>
                  <w:rFonts w:ascii="Cambria Math" w:hAnsi="Cambria Math"/>
                  <w:szCs w:val="20"/>
                </w:rPr>
                <m:t>PFHpA</m:t>
              </m:r>
            </m:sub>
          </m:sSub>
          <m:r>
            <w:rPr>
              <w:rFonts w:ascii="Cambria Math" w:hAnsi="Cambria Math"/>
              <w:szCs w:val="20"/>
            </w:rPr>
            <m:t>=rk1 + rk2*t + rk3*exp(rk4*t)</m:t>
          </m:r>
        </m:oMath>
      </m:oMathPara>
    </w:p>
    <w:p w14:paraId="36683928" w14:textId="3C1E08A8" w:rsidR="006122D7" w:rsidRDefault="00C33259" w:rsidP="00C33259">
      <w:pPr>
        <w:pStyle w:val="Bijschrift"/>
        <w:jc w:val="right"/>
        <w:rPr>
          <w:b/>
          <w:bCs/>
          <w:i w:val="0"/>
          <w:iCs w:val="0"/>
        </w:rPr>
      </w:pPr>
      <w:bookmarkStart w:id="140" w:name="_Ref167270355"/>
      <w:r w:rsidRPr="00C33259">
        <w:rPr>
          <w:b/>
          <w:bCs/>
          <w:i w:val="0"/>
          <w:iCs w:val="0"/>
        </w:rPr>
        <w:t>(</w:t>
      </w:r>
      <w:r w:rsidRPr="00C33259">
        <w:rPr>
          <w:b/>
          <w:bCs/>
          <w:i w:val="0"/>
          <w:iCs w:val="0"/>
        </w:rPr>
        <w:fldChar w:fldCharType="begin"/>
      </w:r>
      <w:r w:rsidRPr="00C33259">
        <w:rPr>
          <w:b/>
          <w:bCs/>
          <w:i w:val="0"/>
          <w:iCs w:val="0"/>
        </w:rPr>
        <w:instrText xml:space="preserve"> SEQ ( \* ARABIC </w:instrText>
      </w:r>
      <w:r w:rsidRPr="00C33259">
        <w:rPr>
          <w:b/>
          <w:bCs/>
          <w:i w:val="0"/>
          <w:iCs w:val="0"/>
        </w:rPr>
        <w:fldChar w:fldCharType="separate"/>
      </w:r>
      <w:r w:rsidR="00221AAC">
        <w:rPr>
          <w:b/>
          <w:bCs/>
          <w:i w:val="0"/>
          <w:iCs w:val="0"/>
          <w:noProof/>
        </w:rPr>
        <w:t>29</w:t>
      </w:r>
      <w:r w:rsidRPr="00C33259">
        <w:rPr>
          <w:b/>
          <w:bCs/>
          <w:i w:val="0"/>
          <w:iCs w:val="0"/>
        </w:rPr>
        <w:fldChar w:fldCharType="end"/>
      </w:r>
      <w:r w:rsidRPr="00C33259">
        <w:rPr>
          <w:b/>
          <w:bCs/>
          <w:i w:val="0"/>
          <w:iCs w:val="0"/>
        </w:rPr>
        <w:t>)</w:t>
      </w:r>
      <w:bookmarkEnd w:id="140"/>
    </w:p>
    <w:p w14:paraId="4CAE77B9" w14:textId="09F20B03" w:rsidR="008E08B4" w:rsidRDefault="009C69D8" w:rsidP="009C3F53">
      <w:pPr>
        <w:jc w:val="both"/>
        <w:rPr>
          <w:rFonts w:eastAsiaTheme="minorEastAsia"/>
        </w:rPr>
      </w:pPr>
      <w:r>
        <w:t xml:space="preserve">For the experimental K reduction curve, </w:t>
      </w:r>
      <w:r w:rsidR="000D4F73">
        <w:t xml:space="preserve">literature data was used, still from the PFHpA adsorption </w:t>
      </w:r>
      <w:r w:rsidR="000D4F73">
        <w:fldChar w:fldCharType="begin"/>
      </w:r>
      <w:r w:rsidR="000D4F73">
        <w:instrText xml:space="preserve"> ADDIN ZOTERO_ITEM CSL_CITATION {"citationID":"IV4dMowk","properties":{"formattedCitation":"(J.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0D4F73">
        <w:fldChar w:fldCharType="separate"/>
      </w:r>
      <w:r w:rsidR="000D4F73" w:rsidRPr="000D4F73">
        <w:rPr>
          <w:rFonts w:cs="Arial"/>
        </w:rPr>
        <w:t>(J. B. Burkhardt et al., 2022)</w:t>
      </w:r>
      <w:r w:rsidR="000D4F73">
        <w:fldChar w:fldCharType="end"/>
      </w:r>
      <w:r w:rsidR="00C91994">
        <w:t>. There was no experimental data regarding Freundlich preloading isotherms and Freundlich K reductions</w:t>
      </w:r>
      <w:r w:rsidR="00E767B1">
        <w:t>.</w:t>
      </w:r>
      <w:r w:rsidR="00C91994">
        <w:t xml:space="preserve"> </w:t>
      </w:r>
      <w:r w:rsidR="00E767B1">
        <w:t>The</w:t>
      </w:r>
      <w:r w:rsidR="00C91994">
        <w:t xml:space="preserve"> </w:t>
      </w:r>
      <w:r w:rsidR="003231CF">
        <w:t xml:space="preserve">mathematically </w:t>
      </w:r>
      <w:r w:rsidR="00C91994">
        <w:t xml:space="preserve">predicted </w:t>
      </w:r>
      <w:r w:rsidR="003231CF">
        <w:t>K reduction</w:t>
      </w:r>
      <w:r w:rsidR="00F21158">
        <w:t xml:space="preserve"> from the reference article</w:t>
      </w:r>
      <w:r w:rsidR="003231CF">
        <w:t xml:space="preserve"> was used for comparison.</w:t>
      </w:r>
      <w:r>
        <w:t xml:space="preserve"> </w:t>
      </w:r>
      <w:r w:rsidR="003231CF">
        <w:t>This way, it</w:t>
      </w:r>
      <w:r w:rsidR="00760E17">
        <w:t xml:space="preserve"> was checked if the K fitting tool worked properly and thus gave the same results as the original PFHpA simulation from the PFAS pilot</w:t>
      </w:r>
      <w:r w:rsidR="00EA1763">
        <w:t xml:space="preserve"> plant</w:t>
      </w:r>
      <w:r w:rsidR="005F66B9">
        <w:t xml:space="preserve"> (</w:t>
      </w:r>
      <w:r w:rsidR="005F66B9" w:rsidRPr="005F66B9">
        <w:rPr>
          <w:b/>
          <w:bCs/>
        </w:rPr>
        <w:fldChar w:fldCharType="begin"/>
      </w:r>
      <w:r w:rsidR="005F66B9" w:rsidRPr="005F66B9">
        <w:rPr>
          <w:b/>
          <w:bCs/>
        </w:rPr>
        <w:instrText xml:space="preserve"> REF _Ref165044379 \h  \* MERGEFORMAT </w:instrText>
      </w:r>
      <w:r w:rsidR="005F66B9" w:rsidRPr="005F66B9">
        <w:rPr>
          <w:b/>
          <w:bCs/>
        </w:rPr>
      </w:r>
      <w:r w:rsidR="005F66B9" w:rsidRPr="005F66B9">
        <w:rPr>
          <w:b/>
          <w:bCs/>
        </w:rPr>
        <w:fldChar w:fldCharType="separate"/>
      </w:r>
      <w:r w:rsidR="00221AAC" w:rsidRPr="009F381C">
        <w:rPr>
          <w:b/>
          <w:bCs/>
        </w:rPr>
        <w:t xml:space="preserve">Figure </w:t>
      </w:r>
      <w:r w:rsidR="00221AAC" w:rsidRPr="00221AAC">
        <w:rPr>
          <w:b/>
          <w:bCs/>
          <w:noProof/>
        </w:rPr>
        <w:t>28</w:t>
      </w:r>
      <w:r w:rsidR="005F66B9" w:rsidRPr="005F66B9">
        <w:rPr>
          <w:b/>
          <w:bCs/>
        </w:rPr>
        <w:fldChar w:fldCharType="end"/>
      </w:r>
      <w:r w:rsidR="005F66B9">
        <w:t>)</w:t>
      </w:r>
      <w:r w:rsidR="00760E17">
        <w:t xml:space="preserve">. </w:t>
      </w:r>
      <w:r w:rsidR="003231CF">
        <w:t>T</w:t>
      </w:r>
      <w:r w:rsidR="00760E17">
        <w:t xml:space="preserve">he fitted function </w:t>
      </w:r>
      <w:r w:rsidR="007551CD">
        <w:t>had still</w:t>
      </w:r>
      <w:r w:rsidR="00760E17">
        <w:t xml:space="preserve"> the same </w:t>
      </w:r>
      <w:r w:rsidR="007551CD">
        <w:t xml:space="preserve">values for parameters </w:t>
      </w:r>
      <w:r w:rsidR="007551CD">
        <w:rPr>
          <w:rFonts w:eastAsiaTheme="minorEastAsia"/>
        </w:rPr>
        <w:t>rk1, rk2, rk3 and rk4</w:t>
      </w:r>
      <w:r w:rsidR="008108F2">
        <w:rPr>
          <w:rFonts w:eastAsiaTheme="minorEastAsia"/>
        </w:rPr>
        <w:t xml:space="preserve"> as the ones </w:t>
      </w:r>
      <w:r w:rsidR="003231CF">
        <w:rPr>
          <w:rFonts w:eastAsiaTheme="minorEastAsia"/>
        </w:rPr>
        <w:t xml:space="preserve">predicted from the </w:t>
      </w:r>
      <w:r w:rsidR="00D851C4">
        <w:rPr>
          <w:rFonts w:eastAsiaTheme="minorEastAsia"/>
        </w:rPr>
        <w:t>PFHpA simulation</w:t>
      </w:r>
      <w:r w:rsidR="000E1018">
        <w:rPr>
          <w:rFonts w:eastAsiaTheme="minorEastAsia"/>
        </w:rPr>
        <w:t xml:space="preserve"> </w:t>
      </w:r>
      <w:r w:rsidR="00FF4501">
        <w:rPr>
          <w:rFonts w:eastAsiaTheme="minorEastAsia"/>
        </w:rPr>
        <w:t>(</w:t>
      </w:r>
      <w:r w:rsidR="00FF4501" w:rsidRPr="005F66B9">
        <w:rPr>
          <w:rFonts w:eastAsiaTheme="minorEastAsia"/>
          <w:b/>
          <w:bCs/>
        </w:rPr>
        <w:fldChar w:fldCharType="begin"/>
      </w:r>
      <w:r w:rsidR="00FF4501" w:rsidRPr="005F66B9">
        <w:rPr>
          <w:rFonts w:eastAsiaTheme="minorEastAsia"/>
          <w:b/>
          <w:bCs/>
        </w:rPr>
        <w:instrText xml:space="preserve"> REF _Ref167027694 \h </w:instrText>
      </w:r>
      <w:r w:rsidR="005F66B9" w:rsidRPr="005F66B9">
        <w:rPr>
          <w:rFonts w:eastAsiaTheme="minorEastAsia"/>
          <w:b/>
          <w:bCs/>
        </w:rPr>
        <w:instrText xml:space="preserve"> \* MERGEFORMAT </w:instrText>
      </w:r>
      <w:r w:rsidR="00FF4501" w:rsidRPr="005F66B9">
        <w:rPr>
          <w:rFonts w:eastAsiaTheme="minorEastAsia"/>
          <w:b/>
          <w:bCs/>
        </w:rPr>
      </w:r>
      <w:r w:rsidR="00FF4501" w:rsidRPr="005F66B9">
        <w:rPr>
          <w:rFonts w:eastAsiaTheme="minorEastAsia"/>
          <w:b/>
          <w:bCs/>
        </w:rPr>
        <w:fldChar w:fldCharType="separate"/>
      </w:r>
      <w:r w:rsidR="00221AAC" w:rsidRPr="008E776A">
        <w:rPr>
          <w:b/>
          <w:bCs/>
        </w:rPr>
        <w:t xml:space="preserve">Table </w:t>
      </w:r>
      <w:r w:rsidR="00221AAC" w:rsidRPr="00221AAC">
        <w:rPr>
          <w:b/>
          <w:bCs/>
          <w:noProof/>
        </w:rPr>
        <w:t>9</w:t>
      </w:r>
      <w:r w:rsidR="00FF4501" w:rsidRPr="005F66B9">
        <w:rPr>
          <w:rFonts w:eastAsiaTheme="minorEastAsia"/>
          <w:b/>
          <w:bCs/>
        </w:rPr>
        <w:fldChar w:fldCharType="end"/>
      </w:r>
      <w:r w:rsidR="00FF4501">
        <w:rPr>
          <w:rFonts w:eastAsiaTheme="minorEastAsia"/>
        </w:rPr>
        <w:t>)</w:t>
      </w:r>
      <w:r w:rsidR="007551CD">
        <w:rPr>
          <w:rFonts w:eastAsiaTheme="minorEastAsia"/>
        </w:rPr>
        <w:t>.</w:t>
      </w:r>
      <w:r w:rsidR="008108F2">
        <w:rPr>
          <w:rFonts w:eastAsiaTheme="minorEastAsia"/>
        </w:rPr>
        <w:t xml:space="preserve"> </w:t>
      </w:r>
      <w:r w:rsidR="00D851C4">
        <w:rPr>
          <w:rFonts w:eastAsiaTheme="minorEastAsia"/>
        </w:rPr>
        <w:t>The function</w:t>
      </w:r>
      <w:r w:rsidR="002243D3">
        <w:rPr>
          <w:rFonts w:eastAsiaTheme="minorEastAsia"/>
        </w:rPr>
        <w:t xml:space="preserve"> fitted onto the data </w:t>
      </w:r>
      <w:r w:rsidR="009D7472">
        <w:rPr>
          <w:rFonts w:eastAsiaTheme="minorEastAsia"/>
        </w:rPr>
        <w:t>(</w:t>
      </w:r>
      <w:r w:rsidR="009D7472" w:rsidRPr="009D7472">
        <w:rPr>
          <w:rFonts w:eastAsiaTheme="minorEastAsia"/>
          <w:b/>
          <w:bCs/>
        </w:rPr>
        <w:fldChar w:fldCharType="begin"/>
      </w:r>
      <w:r w:rsidR="009D7472" w:rsidRPr="009D7472">
        <w:rPr>
          <w:rFonts w:eastAsiaTheme="minorEastAsia"/>
          <w:b/>
          <w:bCs/>
        </w:rPr>
        <w:instrText xml:space="preserve"> REF _Ref167270993 \h  \* MERGEFORMAT </w:instrText>
      </w:r>
      <w:r w:rsidR="009D7472" w:rsidRPr="009D7472">
        <w:rPr>
          <w:rFonts w:eastAsiaTheme="minorEastAsia"/>
          <w:b/>
          <w:bCs/>
        </w:rPr>
      </w:r>
      <w:r w:rsidR="009D7472" w:rsidRPr="009D7472">
        <w:rPr>
          <w:rFonts w:eastAsiaTheme="minorEastAsia"/>
          <w:b/>
          <w:bCs/>
        </w:rPr>
        <w:fldChar w:fldCharType="separate"/>
      </w:r>
      <w:r w:rsidR="00221AAC" w:rsidRPr="009D7472">
        <w:rPr>
          <w:b/>
          <w:bCs/>
        </w:rPr>
        <w:t xml:space="preserve">Figure </w:t>
      </w:r>
      <w:r w:rsidR="00221AAC" w:rsidRPr="00221AAC">
        <w:rPr>
          <w:b/>
          <w:bCs/>
          <w:noProof/>
        </w:rPr>
        <w:t>34</w:t>
      </w:r>
      <w:r w:rsidR="009D7472" w:rsidRPr="009D7472">
        <w:rPr>
          <w:rFonts w:eastAsiaTheme="minorEastAsia"/>
          <w:b/>
          <w:bCs/>
        </w:rPr>
        <w:fldChar w:fldCharType="end"/>
      </w:r>
      <w:r w:rsidR="009D7472">
        <w:rPr>
          <w:rFonts w:eastAsiaTheme="minorEastAsia"/>
        </w:rPr>
        <w:t>).</w:t>
      </w:r>
    </w:p>
    <w:p w14:paraId="2D280134" w14:textId="77777777" w:rsidR="000F7E8E" w:rsidRDefault="000F7E8E" w:rsidP="009C3F53">
      <w:pPr>
        <w:jc w:val="both"/>
      </w:pPr>
    </w:p>
    <w:p w14:paraId="397EB436" w14:textId="247C35BC" w:rsidR="002243D3" w:rsidRDefault="00755819" w:rsidP="002243D3">
      <w:pPr>
        <w:keepNext/>
        <w:jc w:val="center"/>
      </w:pPr>
      <w:r w:rsidRPr="00755819">
        <w:rPr>
          <w:noProof/>
        </w:rPr>
        <w:drawing>
          <wp:inline distT="0" distB="0" distL="0" distR="0" wp14:anchorId="4C263275" wp14:editId="2050CC6D">
            <wp:extent cx="3938090" cy="2908162"/>
            <wp:effectExtent l="0" t="0" r="5715" b="6985"/>
            <wp:docPr id="1823051703" name="Picture 8" descr="A graph with numbers and a red line&#10;&#10;Description automatically generated">
              <a:extLst xmlns:a="http://schemas.openxmlformats.org/drawingml/2006/main">
                <a:ext uri="{FF2B5EF4-FFF2-40B4-BE49-F238E27FC236}">
                  <a16:creationId xmlns:a16="http://schemas.microsoft.com/office/drawing/2014/main" id="{DCF72A82-BF1C-61A3-EF80-C5386129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703" name="Picture 8" descr="A graph with numbers and a red line&#10;&#10;Description automatically generated">
                      <a:extLst>
                        <a:ext uri="{FF2B5EF4-FFF2-40B4-BE49-F238E27FC236}">
                          <a16:creationId xmlns:a16="http://schemas.microsoft.com/office/drawing/2014/main" id="{DCF72A82-BF1C-61A3-EF80-C538612997CA}"/>
                        </a:ext>
                      </a:extLst>
                    </pic:cNvPr>
                    <pic:cNvPicPr>
                      <a:picLocks noChangeAspect="1"/>
                    </pic:cNvPicPr>
                  </pic:nvPicPr>
                  <pic:blipFill>
                    <a:blip r:embed="rId58"/>
                    <a:stretch>
                      <a:fillRect/>
                    </a:stretch>
                  </pic:blipFill>
                  <pic:spPr>
                    <a:xfrm>
                      <a:off x="0" y="0"/>
                      <a:ext cx="3961946" cy="2925779"/>
                    </a:xfrm>
                    <a:prstGeom prst="rect">
                      <a:avLst/>
                    </a:prstGeom>
                  </pic:spPr>
                </pic:pic>
              </a:graphicData>
            </a:graphic>
          </wp:inline>
        </w:drawing>
      </w:r>
    </w:p>
    <w:p w14:paraId="7C22EE2E" w14:textId="39FCFBBF" w:rsidR="006122D7" w:rsidRPr="009D7472" w:rsidRDefault="002243D3" w:rsidP="002243D3">
      <w:pPr>
        <w:pStyle w:val="Bijschrift"/>
        <w:jc w:val="center"/>
        <w:rPr>
          <w:rFonts w:eastAsiaTheme="minorEastAsia"/>
          <w:b/>
          <w:bCs/>
          <w:i w:val="0"/>
          <w:iCs w:val="0"/>
        </w:rPr>
      </w:pPr>
      <w:bookmarkStart w:id="141" w:name="_Ref167270993"/>
      <w:r w:rsidRPr="009D7472">
        <w:rPr>
          <w:b/>
          <w:bCs/>
          <w:i w:val="0"/>
          <w:iCs w:val="0"/>
        </w:rPr>
        <w:t xml:space="preserve">Figure </w:t>
      </w:r>
      <w:r w:rsidRPr="009D7472">
        <w:rPr>
          <w:b/>
          <w:bCs/>
          <w:i w:val="0"/>
          <w:iCs w:val="0"/>
        </w:rPr>
        <w:fldChar w:fldCharType="begin"/>
      </w:r>
      <w:r w:rsidRPr="009D7472">
        <w:rPr>
          <w:b/>
          <w:bCs/>
          <w:i w:val="0"/>
          <w:iCs w:val="0"/>
        </w:rPr>
        <w:instrText xml:space="preserve"> SEQ Figure \* ARABIC </w:instrText>
      </w:r>
      <w:r w:rsidRPr="009D7472">
        <w:rPr>
          <w:b/>
          <w:bCs/>
          <w:i w:val="0"/>
          <w:iCs w:val="0"/>
        </w:rPr>
        <w:fldChar w:fldCharType="separate"/>
      </w:r>
      <w:r w:rsidR="00221AAC">
        <w:rPr>
          <w:b/>
          <w:bCs/>
          <w:i w:val="0"/>
          <w:iCs w:val="0"/>
          <w:noProof/>
        </w:rPr>
        <w:t>34</w:t>
      </w:r>
      <w:r w:rsidRPr="009D7472">
        <w:rPr>
          <w:b/>
          <w:bCs/>
          <w:i w:val="0"/>
          <w:iCs w:val="0"/>
        </w:rPr>
        <w:fldChar w:fldCharType="end"/>
      </w:r>
      <w:bookmarkEnd w:id="141"/>
      <w:r w:rsidRPr="009D7472">
        <w:rPr>
          <w:b/>
          <w:bCs/>
          <w:i w:val="0"/>
          <w:iCs w:val="0"/>
        </w:rPr>
        <w:t xml:space="preserve"> </w:t>
      </w:r>
      <w:r w:rsidR="000E1018" w:rsidRPr="000F486E">
        <w:rPr>
          <w:b/>
          <w:bCs/>
          <w:i w:val="0"/>
          <w:iCs w:val="0"/>
        </w:rPr>
        <w:t xml:space="preserve">K fitting tool where the K reduction function fits </w:t>
      </w:r>
      <w:r w:rsidR="000E1018">
        <w:rPr>
          <w:b/>
          <w:bCs/>
          <w:i w:val="0"/>
          <w:iCs w:val="0"/>
        </w:rPr>
        <w:t>the</w:t>
      </w:r>
      <w:r w:rsidR="000E1018" w:rsidRPr="000F486E">
        <w:rPr>
          <w:b/>
          <w:bCs/>
          <w:i w:val="0"/>
          <w:iCs w:val="0"/>
        </w:rPr>
        <w:t xml:space="preserve"> data</w:t>
      </w:r>
      <w:r w:rsidR="000E1018">
        <w:rPr>
          <w:b/>
          <w:bCs/>
          <w:i w:val="0"/>
          <w:iCs w:val="0"/>
        </w:rPr>
        <w:t xml:space="preserve"> </w:t>
      </w:r>
      <w:r w:rsidR="000E1018" w:rsidRPr="000F486E">
        <w:rPr>
          <w:b/>
          <w:bCs/>
          <w:i w:val="0"/>
          <w:iCs w:val="0"/>
        </w:rPr>
        <w:t>(demonstration)</w:t>
      </w:r>
      <w:r w:rsidR="000E1018">
        <w:rPr>
          <w:b/>
          <w:bCs/>
          <w:i w:val="0"/>
          <w:iCs w:val="0"/>
        </w:rPr>
        <w:t>.</w:t>
      </w:r>
      <w:r w:rsidR="000E1018">
        <w:rPr>
          <w:b/>
          <w:bCs/>
          <w:i w:val="0"/>
          <w:iCs w:val="0"/>
        </w:rPr>
        <w:br/>
        <w:t xml:space="preserve">Data derived from PFHpA pilot simulation for comparison </w:t>
      </w:r>
      <w:r w:rsidR="000E1018" w:rsidRPr="00EC5EE9">
        <w:rPr>
          <w:b/>
          <w:bCs/>
          <w:i w:val="0"/>
          <w:iCs w:val="0"/>
        </w:rPr>
        <w:fldChar w:fldCharType="begin"/>
      </w:r>
      <w:r w:rsidR="000E1018" w:rsidRPr="00EC5EE9">
        <w:rPr>
          <w:b/>
          <w:bCs/>
          <w:i w:val="0"/>
          <w:iCs w:val="0"/>
        </w:rPr>
        <w:instrText xml:space="preserve"> ADDIN ZOTERO_ITEM CSL_CITATION {"citationID":"uatBhOxn","properties":{"formattedCitation":"(J.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0E1018" w:rsidRPr="00EC5EE9">
        <w:rPr>
          <w:b/>
          <w:bCs/>
          <w:i w:val="0"/>
          <w:iCs w:val="0"/>
        </w:rPr>
        <w:fldChar w:fldCharType="separate"/>
      </w:r>
      <w:r w:rsidR="000E1018" w:rsidRPr="00EC5EE9">
        <w:rPr>
          <w:rFonts w:cs="Arial"/>
          <w:b/>
          <w:bCs/>
          <w:i w:val="0"/>
          <w:iCs w:val="0"/>
        </w:rPr>
        <w:t>(J. B. Burkhardt et al., 2022)</w:t>
      </w:r>
      <w:r w:rsidR="000E1018" w:rsidRPr="00EC5EE9">
        <w:rPr>
          <w:b/>
          <w:bCs/>
          <w:i w:val="0"/>
          <w:iCs w:val="0"/>
        </w:rPr>
        <w:fldChar w:fldCharType="end"/>
      </w:r>
    </w:p>
    <w:p w14:paraId="39BE34CF" w14:textId="55C75B1F" w:rsidR="00191822" w:rsidRDefault="00191822" w:rsidP="00B715F8">
      <w:pPr>
        <w:jc w:val="both"/>
      </w:pPr>
      <w:r>
        <w:t>This function</w:t>
      </w:r>
      <w:r w:rsidR="00643F2A">
        <w:t xml:space="preserve"> was fed to the PSDM model (</w:t>
      </w:r>
      <w:r w:rsidR="00643F2A" w:rsidRPr="008429BA">
        <w:rPr>
          <w:i/>
          <w:iCs/>
        </w:rPr>
        <w:t>psdm_kft.py</w:t>
      </w:r>
      <w:r w:rsidR="00643F2A">
        <w:t>)</w:t>
      </w:r>
      <w:r w:rsidR="008429BA">
        <w:t xml:space="preserve">. There, the parameters </w:t>
      </w:r>
      <w:r w:rsidR="008429BA">
        <w:rPr>
          <w:rFonts w:eastAsiaTheme="minorEastAsia"/>
        </w:rPr>
        <w:t xml:space="preserve">rk1, rk2, rk3 and rk4 </w:t>
      </w:r>
      <w:r w:rsidR="00D71CBF">
        <w:rPr>
          <w:rFonts w:eastAsiaTheme="minorEastAsia"/>
        </w:rPr>
        <w:t>from</w:t>
      </w:r>
      <w:r w:rsidR="008429BA">
        <w:t xml:space="preserve"> </w:t>
      </w:r>
      <w:r w:rsidR="008429BA" w:rsidRPr="00D71CBF">
        <w:rPr>
          <w:i/>
          <w:iCs/>
        </w:rPr>
        <w:t>k_mult_pd</w:t>
      </w:r>
      <w:r w:rsidR="00D71CBF">
        <w:t xml:space="preserve"> (</w:t>
      </w:r>
      <w:r w:rsidR="00D71CBF" w:rsidRPr="0011426C">
        <w:rPr>
          <w:rFonts w:eastAsiaTheme="minorEastAsia"/>
        </w:rPr>
        <w:t>equation</w:t>
      </w:r>
      <w:r w:rsidR="00D71CBF" w:rsidRPr="00C33259">
        <w:rPr>
          <w:rFonts w:eastAsiaTheme="minorEastAsia"/>
          <w:b/>
          <w:bCs/>
        </w:rPr>
        <w:t xml:space="preserve"> </w:t>
      </w:r>
      <w:r w:rsidR="00D71CBF" w:rsidRPr="00C33259">
        <w:rPr>
          <w:rFonts w:eastAsiaTheme="minorEastAsia"/>
        </w:rPr>
        <w:fldChar w:fldCharType="begin"/>
      </w:r>
      <w:r w:rsidR="00D71CBF" w:rsidRPr="00C33259">
        <w:rPr>
          <w:rFonts w:eastAsiaTheme="minorEastAsia"/>
        </w:rPr>
        <w:instrText xml:space="preserve"> REF _Ref167270355 \h  \* MERGEFORMAT </w:instrText>
      </w:r>
      <w:r w:rsidR="00D71CBF" w:rsidRPr="00C33259">
        <w:rPr>
          <w:rFonts w:eastAsiaTheme="minorEastAsia"/>
        </w:rPr>
      </w:r>
      <w:r w:rsidR="00D71CBF" w:rsidRPr="00C33259">
        <w:rPr>
          <w:rFonts w:eastAsiaTheme="minorEastAsia"/>
        </w:rPr>
        <w:fldChar w:fldCharType="separate"/>
      </w:r>
      <w:r w:rsidR="00221AAC" w:rsidRPr="00C33259">
        <w:rPr>
          <w:b/>
          <w:bCs/>
        </w:rPr>
        <w:t>(</w:t>
      </w:r>
      <w:r w:rsidR="00221AAC" w:rsidRPr="00221AAC">
        <w:rPr>
          <w:b/>
          <w:bCs/>
          <w:noProof/>
        </w:rPr>
        <w:t>29</w:t>
      </w:r>
      <w:r w:rsidR="00221AAC" w:rsidRPr="00C33259">
        <w:rPr>
          <w:b/>
          <w:bCs/>
        </w:rPr>
        <w:t>)</w:t>
      </w:r>
      <w:r w:rsidR="00D71CBF" w:rsidRPr="00C33259">
        <w:rPr>
          <w:rFonts w:eastAsiaTheme="minorEastAsia"/>
        </w:rPr>
        <w:fldChar w:fldCharType="end"/>
      </w:r>
      <w:r w:rsidR="00D71CBF">
        <w:rPr>
          <w:rFonts w:eastAsiaTheme="minorEastAsia"/>
        </w:rPr>
        <w:t xml:space="preserve">) </w:t>
      </w:r>
      <w:r w:rsidR="00D71CBF">
        <w:t>were replaced by the fitting parameters</w:t>
      </w:r>
      <w:r w:rsidR="008429BA">
        <w:t xml:space="preserve"> </w:t>
      </w:r>
      <w:r w:rsidR="00D71CBF">
        <w:t>from the K fitting tool.</w:t>
      </w:r>
    </w:p>
    <w:p w14:paraId="0D20994E" w14:textId="77777777" w:rsidR="00191822" w:rsidRDefault="00191822" w:rsidP="00B715F8">
      <w:pPr>
        <w:jc w:val="both"/>
      </w:pPr>
    </w:p>
    <w:p w14:paraId="63BCD061" w14:textId="72AAE1A4" w:rsidR="000F7E8E" w:rsidRDefault="00F44267" w:rsidP="00881F1A">
      <w:pPr>
        <w:jc w:val="both"/>
      </w:pPr>
      <w:r>
        <w:t xml:space="preserve">The result is a comparison </w:t>
      </w:r>
      <w:r w:rsidR="009C6EEC">
        <w:t xml:space="preserve">of the original simulation, from </w:t>
      </w:r>
      <w:r w:rsidR="003B4A26">
        <w:t xml:space="preserve">the </w:t>
      </w:r>
      <w:r w:rsidR="009C6EEC">
        <w:t>reference article, a simulation without fouling and a simulation where the K fitting tool was used</w:t>
      </w:r>
      <w:r w:rsidR="003B4A26">
        <w:t xml:space="preserve"> (see Appendix </w:t>
      </w:r>
      <w:r w:rsidR="00BA385C">
        <w:t xml:space="preserve">A, </w:t>
      </w:r>
      <w:r w:rsidR="00BA385C" w:rsidRPr="00BA385C">
        <w:rPr>
          <w:b/>
          <w:bCs/>
        </w:rPr>
        <w:fldChar w:fldCharType="begin"/>
      </w:r>
      <w:r w:rsidR="00BA385C" w:rsidRPr="00BA385C">
        <w:rPr>
          <w:b/>
          <w:bCs/>
        </w:rPr>
        <w:instrText xml:space="preserve"> REF _Ref167278024 \h  \* MERGEFORMAT </w:instrText>
      </w:r>
      <w:r w:rsidR="00BA385C" w:rsidRPr="00BA385C">
        <w:rPr>
          <w:b/>
          <w:bCs/>
        </w:rPr>
      </w:r>
      <w:r w:rsidR="00BA385C" w:rsidRPr="00BA385C">
        <w:rPr>
          <w:b/>
          <w:bCs/>
        </w:rPr>
        <w:fldChar w:fldCharType="separate"/>
      </w:r>
      <w:r w:rsidR="00221AAC" w:rsidRPr="0018137E">
        <w:rPr>
          <w:b/>
          <w:bCs/>
        </w:rPr>
        <w:t xml:space="preserve">Figure </w:t>
      </w:r>
      <w:r w:rsidR="00221AAC" w:rsidRPr="00221AAC">
        <w:rPr>
          <w:b/>
          <w:bCs/>
          <w:noProof/>
        </w:rPr>
        <w:t>45</w:t>
      </w:r>
      <w:r w:rsidR="00BA385C" w:rsidRPr="00BA385C">
        <w:rPr>
          <w:b/>
          <w:bCs/>
        </w:rPr>
        <w:fldChar w:fldCharType="end"/>
      </w:r>
      <w:r w:rsidR="003B4A26">
        <w:t>)</w:t>
      </w:r>
      <w:r w:rsidR="00BA385C">
        <w:t xml:space="preserve">. From this, it was concluded that the K fitting function with parameters </w:t>
      </w:r>
      <w:r w:rsidR="00BA385C">
        <w:rPr>
          <w:rFonts w:eastAsiaTheme="minorEastAsia"/>
        </w:rPr>
        <w:t xml:space="preserve">rk1, rk2, rk3 and rk4 was well implemented in the PSDM model, </w:t>
      </w:r>
      <w:r w:rsidR="009D3FFA">
        <w:rPr>
          <w:rFonts w:eastAsiaTheme="minorEastAsia"/>
        </w:rPr>
        <w:t xml:space="preserve">as the results were exactly the same as the reference article. This makes sense, because the parameters were </w:t>
      </w:r>
      <w:r w:rsidR="00BD05FF">
        <w:rPr>
          <w:rFonts w:eastAsiaTheme="minorEastAsia"/>
        </w:rPr>
        <w:t>made</w:t>
      </w:r>
      <w:r w:rsidR="009D3FFA">
        <w:rPr>
          <w:rFonts w:eastAsiaTheme="minorEastAsia"/>
        </w:rPr>
        <w:t xml:space="preserve"> to be equivalent to </w:t>
      </w:r>
      <w:r w:rsidR="007E731D">
        <w:rPr>
          <w:rFonts w:eastAsiaTheme="minorEastAsia"/>
        </w:rPr>
        <w:t xml:space="preserve">the ones calculated by the article simulation. </w:t>
      </w:r>
      <w:r w:rsidR="00BD05FF">
        <w:rPr>
          <w:rFonts w:eastAsiaTheme="minorEastAsia"/>
        </w:rPr>
        <w:br/>
      </w:r>
      <w:r w:rsidR="007E731D">
        <w:rPr>
          <w:rFonts w:eastAsiaTheme="minorEastAsia"/>
        </w:rPr>
        <w:t>It was</w:t>
      </w:r>
      <w:r w:rsidR="00AC4A2C">
        <w:rPr>
          <w:rFonts w:eastAsiaTheme="minorEastAsia"/>
        </w:rPr>
        <w:t xml:space="preserve"> interesting to have a working fitting tool for K reduction as function of time, as this allows to </w:t>
      </w:r>
      <w:r w:rsidR="002B3AA5">
        <w:rPr>
          <w:rFonts w:eastAsiaTheme="minorEastAsia"/>
        </w:rPr>
        <w:t xml:space="preserve">introduce experimental data regarding the reduction of Freundlich K. </w:t>
      </w:r>
      <w:r w:rsidR="009560BD">
        <w:rPr>
          <w:rFonts w:eastAsiaTheme="minorEastAsia"/>
        </w:rPr>
        <w:t xml:space="preserve">Also, with this tool, </w:t>
      </w:r>
      <w:r w:rsidR="008E08B4">
        <w:rPr>
          <w:rFonts w:eastAsiaTheme="minorEastAsia"/>
        </w:rPr>
        <w:t>some extra simulation tests could be conducted</w:t>
      </w:r>
      <w:r w:rsidR="00881F1A">
        <w:rPr>
          <w:rFonts w:eastAsiaTheme="minorEastAsia"/>
        </w:rPr>
        <w:t xml:space="preserve"> for analysis</w:t>
      </w:r>
      <w:r w:rsidR="008E08B4">
        <w:rPr>
          <w:rFonts w:eastAsiaTheme="minorEastAsia"/>
        </w:rPr>
        <w:t>.</w:t>
      </w:r>
      <w:r w:rsidR="000F7E8E">
        <w:br w:type="page"/>
      </w:r>
    </w:p>
    <w:p w14:paraId="140F3669" w14:textId="76E97788" w:rsidR="008E08B4" w:rsidRDefault="00C13E64" w:rsidP="00C13E64">
      <w:pPr>
        <w:pStyle w:val="Kop3"/>
      </w:pPr>
      <w:r>
        <w:lastRenderedPageBreak/>
        <w:t>Time-dependent vs constant Freundlich K reduction</w:t>
      </w:r>
    </w:p>
    <w:p w14:paraId="59E67C25" w14:textId="7B8BD395" w:rsidR="006565A3" w:rsidRDefault="00DA566F" w:rsidP="006565A3">
      <w:pPr>
        <w:jc w:val="both"/>
      </w:pPr>
      <w:r>
        <w:t xml:space="preserve">A dataset with constant </w:t>
      </w:r>
      <w:r w:rsidR="00C35787">
        <w:t>(</w:t>
      </w:r>
      <w:r>
        <w:t>reduced</w:t>
      </w:r>
      <w:r w:rsidR="00C35787">
        <w:t>)</w:t>
      </w:r>
      <w:r>
        <w:t xml:space="preserve"> K was given to the K fitting tool. Th</w:t>
      </w:r>
      <w:r w:rsidR="00372FBE">
        <w:t>is way, a comparison could be made between constant fouling and time-dependent fouling.</w:t>
      </w:r>
      <w:r w:rsidR="00DF64E2">
        <w:t xml:space="preserve"> </w:t>
      </w:r>
      <w:r w:rsidR="006565A3">
        <w:t>The resulting graphs for breakthrough and K reduction can be seen in A</w:t>
      </w:r>
      <w:r w:rsidR="00EA39A2">
        <w:t xml:space="preserve">ppendix A, </w:t>
      </w:r>
      <w:r w:rsidR="00EA39A2" w:rsidRPr="00EA39A2">
        <w:rPr>
          <w:b/>
          <w:bCs/>
        </w:rPr>
        <w:fldChar w:fldCharType="begin"/>
      </w:r>
      <w:r w:rsidR="00EA39A2" w:rsidRPr="00EA39A2">
        <w:rPr>
          <w:b/>
          <w:bCs/>
        </w:rPr>
        <w:instrText xml:space="preserve"> REF _Ref167279187 \h  \* MERGEFORMAT </w:instrText>
      </w:r>
      <w:r w:rsidR="00EA39A2" w:rsidRPr="00EA39A2">
        <w:rPr>
          <w:b/>
          <w:bCs/>
        </w:rPr>
      </w:r>
      <w:r w:rsidR="00EA39A2" w:rsidRPr="00EA39A2">
        <w:rPr>
          <w:b/>
          <w:bCs/>
        </w:rPr>
        <w:fldChar w:fldCharType="separate"/>
      </w:r>
      <w:r w:rsidR="00221AAC" w:rsidRPr="00C21B7C">
        <w:rPr>
          <w:b/>
          <w:bCs/>
        </w:rPr>
        <w:t xml:space="preserve">Figure </w:t>
      </w:r>
      <w:r w:rsidR="00221AAC" w:rsidRPr="00221AAC">
        <w:rPr>
          <w:b/>
          <w:bCs/>
          <w:noProof/>
        </w:rPr>
        <w:t>46</w:t>
      </w:r>
      <w:r w:rsidR="00EA39A2" w:rsidRPr="00EA39A2">
        <w:rPr>
          <w:b/>
          <w:bCs/>
        </w:rPr>
        <w:fldChar w:fldCharType="end"/>
      </w:r>
      <w:r w:rsidR="006565A3">
        <w:t>. The breakthrough curve</w:t>
      </w:r>
      <w:r w:rsidR="009A14F6">
        <w:t>s</w:t>
      </w:r>
      <w:r w:rsidR="006565A3">
        <w:t xml:space="preserve"> showed a</w:t>
      </w:r>
      <w:r w:rsidR="001E47D0">
        <w:t>n unexpected behaviour</w:t>
      </w:r>
      <w:r w:rsidR="001A1231">
        <w:t xml:space="preserve">. </w:t>
      </w:r>
      <w:r w:rsidR="008C4431">
        <w:t xml:space="preserve">One would indeed expect that the gradually </w:t>
      </w:r>
      <w:r w:rsidR="00376ECC">
        <w:t xml:space="preserve">reduced K reduction from the article simulation gives better performance in the beginning, as there is less K reduction. However, </w:t>
      </w:r>
      <w:r w:rsidR="00F10B0E">
        <w:t xml:space="preserve">after some time (when K reduction becomes almost equal as the constant </w:t>
      </w:r>
      <w:r w:rsidR="001E26E6">
        <w:t>reduced K</w:t>
      </w:r>
      <w:r w:rsidR="00F10B0E">
        <w:t xml:space="preserve">), </w:t>
      </w:r>
      <w:r w:rsidR="00AE65B4">
        <w:t xml:space="preserve">effluent concentrations are worse. When the bed is almost exhausted, effluent concentrations are </w:t>
      </w:r>
      <w:r w:rsidR="00E078CF">
        <w:t xml:space="preserve">suddenly </w:t>
      </w:r>
      <w:r w:rsidR="00AC2C55">
        <w:t>higher for the article curve</w:t>
      </w:r>
      <w:r w:rsidR="00E078CF">
        <w:t>.</w:t>
      </w:r>
    </w:p>
    <w:p w14:paraId="4243DBDE" w14:textId="77777777" w:rsidR="00232402" w:rsidRDefault="00232402" w:rsidP="006565A3">
      <w:pPr>
        <w:jc w:val="both"/>
      </w:pPr>
    </w:p>
    <w:p w14:paraId="31D5D676" w14:textId="26B50B72" w:rsidR="00033851" w:rsidRDefault="00232402" w:rsidP="006565A3">
      <w:pPr>
        <w:jc w:val="both"/>
      </w:pPr>
      <w:r>
        <w:t>To make this a bit more clear, the same plot</w:t>
      </w:r>
      <w:r w:rsidR="00E078CF">
        <w:t>s were</w:t>
      </w:r>
      <w:r>
        <w:t xml:space="preserve"> </w:t>
      </w:r>
      <w:r w:rsidR="00E078CF">
        <w:t>made</w:t>
      </w:r>
      <w:r w:rsidR="00EA39A2">
        <w:t xml:space="preserve"> for a constant influent concentration of PFHpA (see Appendix A, </w:t>
      </w:r>
      <w:r w:rsidR="00FF1123" w:rsidRPr="00FF1123">
        <w:rPr>
          <w:b/>
          <w:bCs/>
        </w:rPr>
        <w:fldChar w:fldCharType="begin"/>
      </w:r>
      <w:r w:rsidR="00FF1123" w:rsidRPr="00FF1123">
        <w:rPr>
          <w:b/>
          <w:bCs/>
        </w:rPr>
        <w:instrText xml:space="preserve"> REF _Ref167279652 \h  \* MERGEFORMAT </w:instrText>
      </w:r>
      <w:r w:rsidR="00FF1123" w:rsidRPr="00FF1123">
        <w:rPr>
          <w:b/>
          <w:bCs/>
        </w:rPr>
      </w:r>
      <w:r w:rsidR="00FF1123" w:rsidRPr="00FF1123">
        <w:rPr>
          <w:b/>
          <w:bCs/>
        </w:rPr>
        <w:fldChar w:fldCharType="separate"/>
      </w:r>
      <w:r w:rsidR="00221AAC" w:rsidRPr="002E2A89">
        <w:rPr>
          <w:b/>
          <w:bCs/>
        </w:rPr>
        <w:t xml:space="preserve">Figure </w:t>
      </w:r>
      <w:r w:rsidR="00221AAC" w:rsidRPr="00221AAC">
        <w:rPr>
          <w:b/>
          <w:bCs/>
          <w:noProof/>
        </w:rPr>
        <w:t>47</w:t>
      </w:r>
      <w:r w:rsidR="00FF1123" w:rsidRPr="00FF1123">
        <w:rPr>
          <w:b/>
          <w:bCs/>
        </w:rPr>
        <w:fldChar w:fldCharType="end"/>
      </w:r>
      <w:r w:rsidR="00FF1123">
        <w:t>).</w:t>
      </w:r>
      <w:r>
        <w:t xml:space="preserve"> </w:t>
      </w:r>
      <w:r w:rsidR="004C2C35">
        <w:t xml:space="preserve">There, the same behaviour was </w:t>
      </w:r>
      <w:r w:rsidR="00E078CF">
        <w:t>observed</w:t>
      </w:r>
      <w:r w:rsidR="004C2C35">
        <w:t xml:space="preserve">. </w:t>
      </w:r>
      <w:r w:rsidR="00E90DB3">
        <w:t xml:space="preserve">Effluent concentrations were even higher than influent concentrations at a certain point. </w:t>
      </w:r>
      <w:r w:rsidR="00E35DD1">
        <w:t>This</w:t>
      </w:r>
      <w:r w:rsidR="00E90DB3">
        <w:t xml:space="preserve"> </w:t>
      </w:r>
      <w:r w:rsidR="00E90DB3" w:rsidRPr="00E90DB3">
        <w:rPr>
          <w:i/>
          <w:iCs/>
        </w:rPr>
        <w:t>PSDM-article</w:t>
      </w:r>
      <w:r w:rsidR="00E90DB3">
        <w:t xml:space="preserve"> curve </w:t>
      </w:r>
      <w:r w:rsidR="00E35DD1">
        <w:t>was</w:t>
      </w:r>
      <w:r w:rsidR="00F11F68">
        <w:t xml:space="preserve"> checked</w:t>
      </w:r>
      <w:r w:rsidR="00F05541">
        <w:t xml:space="preserve"> again</w:t>
      </w:r>
      <w:r w:rsidR="00F11F68">
        <w:t xml:space="preserve"> for mistakes but seemed to be the true result</w:t>
      </w:r>
      <w:r w:rsidR="00F05541">
        <w:t xml:space="preserve"> when only changing the influent concentration</w:t>
      </w:r>
      <w:r w:rsidR="00351C60">
        <w:t xml:space="preserve"> to constant</w:t>
      </w:r>
      <w:r w:rsidR="00F05541">
        <w:t>.</w:t>
      </w:r>
      <w:r w:rsidR="00033851">
        <w:t xml:space="preserve"> Also, as the K fitting tool worked well for the</w:t>
      </w:r>
      <w:r w:rsidR="006333E0">
        <w:t xml:space="preserve"> original PFHpA simulation and only </w:t>
      </w:r>
      <w:r w:rsidR="0087490E">
        <w:rPr>
          <w:rFonts w:eastAsiaTheme="minorEastAsia"/>
        </w:rPr>
        <w:t xml:space="preserve">rk1, rk2, rk3 and rk4 </w:t>
      </w:r>
      <w:r w:rsidR="006333E0">
        <w:t>were replaced by</w:t>
      </w:r>
      <w:r w:rsidR="0087490E">
        <w:t xml:space="preserve"> the</w:t>
      </w:r>
      <w:r w:rsidR="006333E0">
        <w:t xml:space="preserve"> fitting parameters, </w:t>
      </w:r>
      <w:r w:rsidR="0087490E">
        <w:t>there seemed to be no reason the K fitting tool had false predictions at this point.</w:t>
      </w:r>
      <w:r w:rsidR="00351C60">
        <w:t xml:space="preserve"> </w:t>
      </w:r>
    </w:p>
    <w:p w14:paraId="0D7259C5" w14:textId="77777777" w:rsidR="00CB31DF" w:rsidRDefault="00CB31DF" w:rsidP="006565A3">
      <w:pPr>
        <w:jc w:val="both"/>
      </w:pPr>
    </w:p>
    <w:p w14:paraId="1ED0F3C0" w14:textId="701CF3DE" w:rsidR="00CB31DF" w:rsidRDefault="00DA33FF" w:rsidP="006565A3">
      <w:pPr>
        <w:jc w:val="both"/>
      </w:pPr>
      <w:r>
        <w:t xml:space="preserve">An explanation for this could be the following. When having a time-dependent </w:t>
      </w:r>
      <w:r w:rsidR="00F66E6B">
        <w:t xml:space="preserve">Freundlich </w:t>
      </w:r>
      <w:r>
        <w:t xml:space="preserve">K </w:t>
      </w:r>
      <w:r w:rsidR="00F66E6B">
        <w:t>reduction, this means that K is reducing over time and does not have a constant reduced K. Mainly in the beginning, K reduces and this means that the Freundlich isotherm is moving lower. Thus,</w:t>
      </w:r>
      <w:r w:rsidR="0038778D">
        <w:t xml:space="preserve"> adsorption capacity is lower. There can be less compound adsorbed and stored in the GAC.</w:t>
      </w:r>
      <w:r w:rsidR="00EF3A24">
        <w:t xml:space="preserve"> Because capacity is lower than previously,</w:t>
      </w:r>
      <w:r w:rsidR="00300B5F">
        <w:t xml:space="preserve"> </w:t>
      </w:r>
      <w:r w:rsidR="00FA7C2D">
        <w:t>some of the adsorbed compounds cannot be stored anymore</w:t>
      </w:r>
      <w:r w:rsidR="00A86999">
        <w:t xml:space="preserve"> in the solid phase</w:t>
      </w:r>
      <w:r w:rsidR="00FA7C2D">
        <w:t xml:space="preserve"> and following the mass balance, they</w:t>
      </w:r>
      <w:r w:rsidR="00A86999">
        <w:t xml:space="preserve"> need to be somewhere back in the liquid phase. This idea results in </w:t>
      </w:r>
      <w:r w:rsidR="004E2D9F">
        <w:t>the fact that these compounds end up in the liquid when K is reducing, and together with the influent concentration, this leads to even higher solute effluent concentrations than in the influent.</w:t>
      </w:r>
    </w:p>
    <w:p w14:paraId="2B5A9DF7" w14:textId="77777777" w:rsidR="00351C60" w:rsidRPr="00351C60" w:rsidRDefault="00351C60" w:rsidP="006565A3">
      <w:pPr>
        <w:jc w:val="both"/>
      </w:pPr>
    </w:p>
    <w:p w14:paraId="4BF070FA" w14:textId="78663E8D" w:rsidR="00D522BF" w:rsidRDefault="004E2D9F" w:rsidP="006565A3">
      <w:pPr>
        <w:jc w:val="both"/>
      </w:pPr>
      <w:r>
        <w:t xml:space="preserve">It is important to </w:t>
      </w:r>
      <w:r w:rsidR="00EA2E3D">
        <w:t xml:space="preserve">investigate further the difference between time-dependent and constant Freundlich K reduction and the question might rise if the assumption of reduced Freundlich K is </w:t>
      </w:r>
      <w:r w:rsidR="00334404">
        <w:t>accurate</w:t>
      </w:r>
      <w:r w:rsidR="000D464E">
        <w:t xml:space="preserve"> enough to </w:t>
      </w:r>
      <w:r w:rsidR="00334404">
        <w:t>simulate fouling in reality.</w:t>
      </w:r>
    </w:p>
    <w:p w14:paraId="29742629" w14:textId="77777777" w:rsidR="00D522BF" w:rsidRDefault="00D522BF" w:rsidP="006565A3">
      <w:pPr>
        <w:jc w:val="both"/>
      </w:pPr>
    </w:p>
    <w:p w14:paraId="6512275C" w14:textId="0D3737B1" w:rsidR="00D522BF" w:rsidRDefault="000D40EB" w:rsidP="000D40EB">
      <w:pPr>
        <w:pStyle w:val="Kop3"/>
      </w:pPr>
      <w:r>
        <w:t>Optimizing the K reduction curve</w:t>
      </w:r>
    </w:p>
    <w:p w14:paraId="46FE241A" w14:textId="01B555A1" w:rsidR="00D522BF" w:rsidRDefault="001D5EBE" w:rsidP="001D5EBE">
      <w:pPr>
        <w:jc w:val="both"/>
      </w:pPr>
      <w:r>
        <w:t xml:space="preserve">The advantage of the K fitting tool, next to using experimental data, is that any function can be used </w:t>
      </w:r>
      <w:r w:rsidR="006F0DE7">
        <w:t xml:space="preserve">for the fitting curve. If K reduction data has a different shape, the empirical equation (equation </w:t>
      </w:r>
      <w:r w:rsidR="006F0DE7" w:rsidRPr="006F0DE7">
        <w:rPr>
          <w:b/>
          <w:bCs/>
        </w:rPr>
        <w:fldChar w:fldCharType="begin"/>
      </w:r>
      <w:r w:rsidR="006F0DE7" w:rsidRPr="006F0DE7">
        <w:rPr>
          <w:b/>
          <w:bCs/>
        </w:rPr>
        <w:instrText xml:space="preserve"> REF _Ref167270355 \h  \* MERGEFORMAT </w:instrText>
      </w:r>
      <w:r w:rsidR="006F0DE7" w:rsidRPr="006F0DE7">
        <w:rPr>
          <w:b/>
          <w:bCs/>
        </w:rPr>
      </w:r>
      <w:r w:rsidR="006F0DE7" w:rsidRPr="006F0DE7">
        <w:rPr>
          <w:b/>
          <w:bCs/>
        </w:rPr>
        <w:fldChar w:fldCharType="separate"/>
      </w:r>
      <w:r w:rsidR="00221AAC" w:rsidRPr="00C33259">
        <w:rPr>
          <w:b/>
          <w:bCs/>
        </w:rPr>
        <w:t>(</w:t>
      </w:r>
      <w:r w:rsidR="00221AAC" w:rsidRPr="00221AAC">
        <w:rPr>
          <w:b/>
          <w:bCs/>
          <w:noProof/>
        </w:rPr>
        <w:t>29</w:t>
      </w:r>
      <w:r w:rsidR="00221AAC" w:rsidRPr="00C33259">
        <w:rPr>
          <w:b/>
          <w:bCs/>
        </w:rPr>
        <w:t>)</w:t>
      </w:r>
      <w:r w:rsidR="006F0DE7" w:rsidRPr="006F0DE7">
        <w:rPr>
          <w:b/>
          <w:bCs/>
        </w:rPr>
        <w:fldChar w:fldCharType="end"/>
      </w:r>
      <w:r w:rsidR="006F0DE7">
        <w:t>)</w:t>
      </w:r>
      <w:r w:rsidR="00D45DDF">
        <w:t xml:space="preserve"> or its parameters</w:t>
      </w:r>
      <w:r w:rsidR="006F0DE7">
        <w:t xml:space="preserve"> can be adjusted to optimize the fit. </w:t>
      </w:r>
      <w:r w:rsidR="00090F54">
        <w:t xml:space="preserve">In </w:t>
      </w:r>
      <w:r w:rsidR="00090F54" w:rsidRPr="00090F54">
        <w:rPr>
          <w:b/>
          <w:bCs/>
        </w:rPr>
        <w:fldChar w:fldCharType="begin"/>
      </w:r>
      <w:r w:rsidR="00090F54" w:rsidRPr="00090F54">
        <w:rPr>
          <w:b/>
          <w:bCs/>
        </w:rPr>
        <w:instrText xml:space="preserve"> REF _Ref167269888 \h  \* MERGEFORMAT </w:instrText>
      </w:r>
      <w:r w:rsidR="00090F54" w:rsidRPr="00090F54">
        <w:rPr>
          <w:b/>
          <w:bCs/>
        </w:rPr>
      </w:r>
      <w:r w:rsidR="00090F54" w:rsidRPr="00090F54">
        <w:rPr>
          <w:b/>
          <w:bCs/>
        </w:rPr>
        <w:fldChar w:fldCharType="separate"/>
      </w:r>
      <w:r w:rsidR="00221AAC" w:rsidRPr="00174354">
        <w:rPr>
          <w:b/>
          <w:bCs/>
        </w:rPr>
        <w:t xml:space="preserve">Figure </w:t>
      </w:r>
      <w:r w:rsidR="00221AAC" w:rsidRPr="00221AAC">
        <w:rPr>
          <w:b/>
          <w:bCs/>
          <w:noProof/>
        </w:rPr>
        <w:t>33</w:t>
      </w:r>
      <w:r w:rsidR="00090F54" w:rsidRPr="00090F54">
        <w:rPr>
          <w:b/>
          <w:bCs/>
        </w:rPr>
        <w:fldChar w:fldCharType="end"/>
      </w:r>
      <w:r w:rsidR="00090F54">
        <w:t>, it can be seen that the experimental data does not always fit well with the</w:t>
      </w:r>
      <w:r w:rsidR="00135A6A">
        <w:t xml:space="preserve"> model. There is a sudden increase that is not </w:t>
      </w:r>
      <w:r w:rsidR="000B6164">
        <w:t xml:space="preserve">picked up by the model. </w:t>
      </w:r>
      <w:r w:rsidR="00763C1C">
        <w:t>In this paragraph</w:t>
      </w:r>
      <w:r w:rsidR="00AD1DFF">
        <w:t>,</w:t>
      </w:r>
      <w:r w:rsidR="00763C1C">
        <w:t xml:space="preserve"> the </w:t>
      </w:r>
      <w:r w:rsidR="004C4D89">
        <w:t xml:space="preserve">K fitting curve is optimized so it includes the sudden increase, as far as necessary. This means that the PFHpA simulation lasted only 17 weeks (124 days/7) and thus not covers the whole ‘Rhine River’ function form </w:t>
      </w:r>
      <w:r w:rsidR="004C4D89" w:rsidRPr="00090F54">
        <w:rPr>
          <w:b/>
          <w:bCs/>
        </w:rPr>
        <w:fldChar w:fldCharType="begin"/>
      </w:r>
      <w:r w:rsidR="004C4D89" w:rsidRPr="00090F54">
        <w:rPr>
          <w:b/>
          <w:bCs/>
        </w:rPr>
        <w:instrText xml:space="preserve"> REF _Ref167269888 \h  \* MERGEFORMAT </w:instrText>
      </w:r>
      <w:r w:rsidR="004C4D89" w:rsidRPr="00090F54">
        <w:rPr>
          <w:b/>
          <w:bCs/>
        </w:rPr>
      </w:r>
      <w:r w:rsidR="004C4D89" w:rsidRPr="00090F54">
        <w:rPr>
          <w:b/>
          <w:bCs/>
        </w:rPr>
        <w:fldChar w:fldCharType="separate"/>
      </w:r>
      <w:r w:rsidR="00221AAC" w:rsidRPr="00174354">
        <w:rPr>
          <w:b/>
          <w:bCs/>
        </w:rPr>
        <w:t xml:space="preserve">Figure </w:t>
      </w:r>
      <w:r w:rsidR="00221AAC" w:rsidRPr="00221AAC">
        <w:rPr>
          <w:b/>
          <w:bCs/>
          <w:noProof/>
        </w:rPr>
        <w:t>33</w:t>
      </w:r>
      <w:r w:rsidR="004C4D89" w:rsidRPr="00090F54">
        <w:rPr>
          <w:b/>
          <w:bCs/>
        </w:rPr>
        <w:fldChar w:fldCharType="end"/>
      </w:r>
      <w:r w:rsidR="00C17F7F">
        <w:t>.</w:t>
      </w:r>
      <w:r w:rsidR="00701848">
        <w:t xml:space="preserve"> Data was invented so there was a sudden increase in K in the end. The K fitting tool worked well and did include the increase in the end (see Appendix A, </w:t>
      </w:r>
      <w:r w:rsidR="00701848" w:rsidRPr="00701848">
        <w:rPr>
          <w:b/>
          <w:bCs/>
        </w:rPr>
        <w:fldChar w:fldCharType="begin"/>
      </w:r>
      <w:r w:rsidR="00701848" w:rsidRPr="00701848">
        <w:rPr>
          <w:b/>
          <w:bCs/>
        </w:rPr>
        <w:instrText xml:space="preserve"> REF _Ref167726023 \h  \* MERGEFORMAT </w:instrText>
      </w:r>
      <w:r w:rsidR="00701848" w:rsidRPr="00701848">
        <w:rPr>
          <w:b/>
          <w:bCs/>
        </w:rPr>
      </w:r>
      <w:r w:rsidR="00701848" w:rsidRPr="00701848">
        <w:rPr>
          <w:b/>
          <w:bCs/>
        </w:rPr>
        <w:fldChar w:fldCharType="separate"/>
      </w:r>
      <w:r w:rsidR="00221AAC" w:rsidRPr="00EB0CD4">
        <w:rPr>
          <w:b/>
          <w:bCs/>
        </w:rPr>
        <w:t xml:space="preserve">Figure </w:t>
      </w:r>
      <w:r w:rsidR="00221AAC" w:rsidRPr="00221AAC">
        <w:rPr>
          <w:b/>
          <w:bCs/>
          <w:noProof/>
        </w:rPr>
        <w:t>48</w:t>
      </w:r>
      <w:r w:rsidR="00701848" w:rsidRPr="00701848">
        <w:rPr>
          <w:b/>
          <w:bCs/>
        </w:rPr>
        <w:fldChar w:fldCharType="end"/>
      </w:r>
      <w:r w:rsidR="00701848">
        <w:t>).</w:t>
      </w:r>
    </w:p>
    <w:p w14:paraId="77E29A5F" w14:textId="77777777" w:rsidR="008735EB" w:rsidRDefault="008735EB" w:rsidP="001D5EBE">
      <w:pPr>
        <w:jc w:val="both"/>
      </w:pPr>
    </w:p>
    <w:p w14:paraId="50CE7D05" w14:textId="4CE9DDBB" w:rsidR="00AD1DFF" w:rsidRDefault="008735EB" w:rsidP="001D5EBE">
      <w:pPr>
        <w:jc w:val="both"/>
      </w:pPr>
      <w:r>
        <w:t xml:space="preserve">The simulation can again be compared with the reference article simulation for PFHpA in </w:t>
      </w:r>
      <w:r w:rsidR="00242DAC" w:rsidRPr="00242DAC">
        <w:rPr>
          <w:b/>
          <w:bCs/>
        </w:rPr>
        <w:fldChar w:fldCharType="begin"/>
      </w:r>
      <w:r w:rsidR="00242DAC" w:rsidRPr="00242DAC">
        <w:rPr>
          <w:b/>
          <w:bCs/>
        </w:rPr>
        <w:instrText xml:space="preserve"> REF _Ref167726247 \h  \* MERGEFORMAT </w:instrText>
      </w:r>
      <w:r w:rsidR="00242DAC" w:rsidRPr="00242DAC">
        <w:rPr>
          <w:b/>
          <w:bCs/>
        </w:rPr>
      </w:r>
      <w:r w:rsidR="00242DAC" w:rsidRPr="00242DAC">
        <w:rPr>
          <w:b/>
          <w:bCs/>
        </w:rPr>
        <w:fldChar w:fldCharType="separate"/>
      </w:r>
      <w:r w:rsidR="00221AAC" w:rsidRPr="00242DAC">
        <w:rPr>
          <w:b/>
          <w:bCs/>
        </w:rPr>
        <w:t xml:space="preserve">Figure </w:t>
      </w:r>
      <w:r w:rsidR="00221AAC" w:rsidRPr="00221AAC">
        <w:rPr>
          <w:b/>
          <w:bCs/>
          <w:noProof/>
        </w:rPr>
        <w:t>49</w:t>
      </w:r>
      <w:r w:rsidR="00242DAC" w:rsidRPr="00242DAC">
        <w:rPr>
          <w:b/>
          <w:bCs/>
        </w:rPr>
        <w:fldChar w:fldCharType="end"/>
      </w:r>
      <w:r w:rsidR="00242DAC">
        <w:t>.</w:t>
      </w:r>
      <w:r w:rsidR="008761CD">
        <w:br/>
        <w:t>There, the breakthrough curve moved to the right from the moment that K</w:t>
      </w:r>
      <w:r w:rsidR="006272A2">
        <w:t>/K</w:t>
      </w:r>
      <w:r w:rsidR="006272A2" w:rsidRPr="006272A2">
        <w:rPr>
          <w:vertAlign w:val="subscript"/>
        </w:rPr>
        <w:t>0</w:t>
      </w:r>
      <w:r w:rsidR="008761CD">
        <w:t xml:space="preserve"> starts to increase, relatively to the article simulation.</w:t>
      </w:r>
      <w:r w:rsidR="00974A4C">
        <w:t xml:space="preserve"> This makes sense, as an increased K</w:t>
      </w:r>
      <w:r w:rsidR="006272A2">
        <w:t>/K</w:t>
      </w:r>
      <w:r w:rsidR="006272A2" w:rsidRPr="006272A2">
        <w:rPr>
          <w:vertAlign w:val="subscript"/>
        </w:rPr>
        <w:t>0</w:t>
      </w:r>
      <w:r w:rsidR="00974A4C">
        <w:t xml:space="preserve"> means that there is less fouling and thus better adsorption. </w:t>
      </w:r>
      <w:r w:rsidR="00F35E31">
        <w:t xml:space="preserve">The same was done but with constant influent concentration of PFHpA </w:t>
      </w:r>
      <w:r w:rsidR="00FD6640">
        <w:br/>
      </w:r>
      <w:r w:rsidR="005D322B">
        <w:t>(</w:t>
      </w:r>
      <w:r w:rsidR="00FD6640">
        <w:t xml:space="preserve">see Appendix A, </w:t>
      </w:r>
      <w:r w:rsidR="00B61EEB" w:rsidRPr="00B61EEB">
        <w:rPr>
          <w:b/>
          <w:bCs/>
        </w:rPr>
        <w:fldChar w:fldCharType="begin"/>
      </w:r>
      <w:r w:rsidR="00B61EEB" w:rsidRPr="00B61EEB">
        <w:rPr>
          <w:b/>
          <w:bCs/>
        </w:rPr>
        <w:instrText xml:space="preserve"> REF _Ref167726603 \h  \* MERGEFORMAT </w:instrText>
      </w:r>
      <w:r w:rsidR="00B61EEB" w:rsidRPr="00B61EEB">
        <w:rPr>
          <w:b/>
          <w:bCs/>
        </w:rPr>
      </w:r>
      <w:r w:rsidR="00B61EEB" w:rsidRPr="00B61EEB">
        <w:rPr>
          <w:b/>
          <w:bCs/>
        </w:rPr>
        <w:fldChar w:fldCharType="separate"/>
      </w:r>
      <w:r w:rsidR="00221AAC" w:rsidRPr="00F35E31">
        <w:rPr>
          <w:b/>
          <w:bCs/>
        </w:rPr>
        <w:t xml:space="preserve">Figure </w:t>
      </w:r>
      <w:r w:rsidR="00221AAC" w:rsidRPr="00221AAC">
        <w:rPr>
          <w:b/>
          <w:bCs/>
          <w:noProof/>
        </w:rPr>
        <w:t>50</w:t>
      </w:r>
      <w:r w:rsidR="00B61EEB" w:rsidRPr="00B61EEB">
        <w:rPr>
          <w:b/>
          <w:bCs/>
        </w:rPr>
        <w:fldChar w:fldCharType="end"/>
      </w:r>
      <w:r w:rsidR="005D322B">
        <w:t>) and this</w:t>
      </w:r>
      <w:r w:rsidR="00FD6640">
        <w:t xml:space="preserve"> resulted in similar </w:t>
      </w:r>
      <w:r w:rsidR="003A3DAB">
        <w:t>conclusions.</w:t>
      </w:r>
    </w:p>
    <w:p w14:paraId="23C739A3" w14:textId="77777777" w:rsidR="00AD1DFF" w:rsidRDefault="00AD1DFF" w:rsidP="00881F1A">
      <w:r>
        <w:br w:type="page"/>
      </w:r>
    </w:p>
    <w:p w14:paraId="3C3E68D7" w14:textId="5A25584A" w:rsidR="00441F99" w:rsidRDefault="00BE2D36" w:rsidP="00BE2D36">
      <w:pPr>
        <w:pStyle w:val="Kop3"/>
      </w:pPr>
      <w:r>
        <w:lastRenderedPageBreak/>
        <w:t>Sudden increase of the K reduction curve</w:t>
      </w:r>
    </w:p>
    <w:p w14:paraId="5251A7CA" w14:textId="1F8BCA45" w:rsidR="00D93C3E" w:rsidRPr="00D455A8" w:rsidRDefault="0028730F" w:rsidP="0028730F">
      <w:pPr>
        <w:jc w:val="both"/>
      </w:pPr>
      <w:r>
        <w:t xml:space="preserve">In this paragraph, it is investigated where the sudden increase in the experimental data from </w:t>
      </w:r>
      <w:r w:rsidRPr="0028730F">
        <w:rPr>
          <w:b/>
          <w:bCs/>
        </w:rPr>
        <w:fldChar w:fldCharType="begin"/>
      </w:r>
      <w:r w:rsidRPr="0028730F">
        <w:rPr>
          <w:b/>
          <w:bCs/>
        </w:rPr>
        <w:instrText xml:space="preserve"> REF _Ref167269888 \h  \* MERGEFORMAT </w:instrText>
      </w:r>
      <w:r w:rsidRPr="0028730F">
        <w:rPr>
          <w:b/>
          <w:bCs/>
        </w:rPr>
      </w:r>
      <w:r w:rsidRPr="0028730F">
        <w:rPr>
          <w:b/>
          <w:bCs/>
        </w:rPr>
        <w:fldChar w:fldCharType="separate"/>
      </w:r>
      <w:r w:rsidR="00221AAC" w:rsidRPr="00174354">
        <w:rPr>
          <w:b/>
          <w:bCs/>
        </w:rPr>
        <w:t xml:space="preserve">Figure </w:t>
      </w:r>
      <w:r w:rsidR="00221AAC" w:rsidRPr="00221AAC">
        <w:rPr>
          <w:b/>
          <w:bCs/>
          <w:noProof/>
        </w:rPr>
        <w:t>33</w:t>
      </w:r>
      <w:r w:rsidRPr="0028730F">
        <w:rPr>
          <w:b/>
          <w:bCs/>
        </w:rPr>
        <w:fldChar w:fldCharType="end"/>
      </w:r>
      <w:r>
        <w:t xml:space="preserve"> came from. </w:t>
      </w:r>
      <w:r w:rsidR="003208CA">
        <w:t xml:space="preserve">There are several references mentioned in that graph. Without having access to all of them, </w:t>
      </w:r>
      <w:r w:rsidR="008F112F">
        <w:t>a graph was found (</w:t>
      </w:r>
      <w:r w:rsidR="006D50D5" w:rsidRPr="006D50D5">
        <w:rPr>
          <w:b/>
          <w:bCs/>
        </w:rPr>
        <w:fldChar w:fldCharType="begin"/>
      </w:r>
      <w:r w:rsidR="006D50D5" w:rsidRPr="006D50D5">
        <w:rPr>
          <w:b/>
          <w:bCs/>
        </w:rPr>
        <w:instrText xml:space="preserve"> REF _Ref167729431 \h  \* MERGEFORMAT </w:instrText>
      </w:r>
      <w:r w:rsidR="006D50D5" w:rsidRPr="006D50D5">
        <w:rPr>
          <w:b/>
          <w:bCs/>
        </w:rPr>
      </w:r>
      <w:r w:rsidR="006D50D5" w:rsidRPr="006D50D5">
        <w:rPr>
          <w:b/>
          <w:bCs/>
        </w:rPr>
        <w:fldChar w:fldCharType="separate"/>
      </w:r>
      <w:r w:rsidR="00221AAC" w:rsidRPr="006C4479">
        <w:rPr>
          <w:b/>
          <w:bCs/>
        </w:rPr>
        <w:t xml:space="preserve">Figure </w:t>
      </w:r>
      <w:r w:rsidR="00221AAC" w:rsidRPr="00221AAC">
        <w:rPr>
          <w:b/>
          <w:bCs/>
          <w:noProof/>
        </w:rPr>
        <w:t>35</w:t>
      </w:r>
      <w:r w:rsidR="006D50D5" w:rsidRPr="006D50D5">
        <w:rPr>
          <w:b/>
          <w:bCs/>
        </w:rPr>
        <w:fldChar w:fldCharType="end"/>
      </w:r>
      <w:r w:rsidR="008F112F">
        <w:t>) that seemed to give more clarity about the peak</w:t>
      </w:r>
      <w:r w:rsidR="003145A0">
        <w:t xml:space="preserve"> </w:t>
      </w:r>
      <w:r w:rsidR="003145A0">
        <w:fldChar w:fldCharType="begin"/>
      </w:r>
      <w:r w:rsidR="003145A0">
        <w:instrText xml:space="preserve"> ADDIN ZOTERO_ITEM CSL_CITATION {"citationID":"AnfHNggt","properties":{"formattedCitation":"(Summers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3145A0">
        <w:fldChar w:fldCharType="separate"/>
      </w:r>
      <w:r w:rsidR="003145A0" w:rsidRPr="003145A0">
        <w:rPr>
          <w:rFonts w:cs="Arial"/>
        </w:rPr>
        <w:t>(Summers et al., 1989)</w:t>
      </w:r>
      <w:r w:rsidR="003145A0">
        <w:fldChar w:fldCharType="end"/>
      </w:r>
      <w:r w:rsidR="008F112F">
        <w:t>.</w:t>
      </w:r>
      <w:r w:rsidR="006D50D5">
        <w:t xml:space="preserve"> The </w:t>
      </w:r>
      <w:r w:rsidR="002F74A8">
        <w:t>figure</w:t>
      </w:r>
      <w:r w:rsidR="006D50D5">
        <w:t xml:space="preserve"> explains reduction in adsorption capacity, but </w:t>
      </w:r>
      <w:r w:rsidR="00667793">
        <w:t xml:space="preserve">here 0 is equal to no capacity </w:t>
      </w:r>
      <w:r w:rsidR="00293D12">
        <w:t xml:space="preserve">reduction, so the graphs </w:t>
      </w:r>
      <w:r w:rsidR="00D455A8">
        <w:t xml:space="preserve">is inverted compared to </w:t>
      </w:r>
      <w:r w:rsidR="00D455A8" w:rsidRPr="0028730F">
        <w:rPr>
          <w:b/>
          <w:bCs/>
        </w:rPr>
        <w:fldChar w:fldCharType="begin"/>
      </w:r>
      <w:r w:rsidR="00D455A8" w:rsidRPr="0028730F">
        <w:rPr>
          <w:b/>
          <w:bCs/>
        </w:rPr>
        <w:instrText xml:space="preserve"> REF _Ref167269888 \h  \* MERGEFORMAT </w:instrText>
      </w:r>
      <w:r w:rsidR="00D455A8" w:rsidRPr="0028730F">
        <w:rPr>
          <w:b/>
          <w:bCs/>
        </w:rPr>
      </w:r>
      <w:r w:rsidR="00D455A8" w:rsidRPr="0028730F">
        <w:rPr>
          <w:b/>
          <w:bCs/>
        </w:rPr>
        <w:fldChar w:fldCharType="separate"/>
      </w:r>
      <w:r w:rsidR="00221AAC" w:rsidRPr="00174354">
        <w:rPr>
          <w:b/>
          <w:bCs/>
        </w:rPr>
        <w:t xml:space="preserve">Figure </w:t>
      </w:r>
      <w:r w:rsidR="00221AAC" w:rsidRPr="00221AAC">
        <w:rPr>
          <w:b/>
          <w:bCs/>
          <w:noProof/>
        </w:rPr>
        <w:t>33</w:t>
      </w:r>
      <w:r w:rsidR="00D455A8" w:rsidRPr="0028730F">
        <w:rPr>
          <w:b/>
          <w:bCs/>
        </w:rPr>
        <w:fldChar w:fldCharType="end"/>
      </w:r>
      <w:r w:rsidR="00D455A8">
        <w:t>.</w:t>
      </w:r>
      <w:r w:rsidR="00156AE3">
        <w:t xml:space="preserve"> The curves in the graph are different for</w:t>
      </w:r>
      <w:r w:rsidR="005A468F">
        <w:t xml:space="preserve"> samples taken at</w:t>
      </w:r>
      <w:r w:rsidR="00156AE3">
        <w:t xml:space="preserve"> different </w:t>
      </w:r>
      <w:r w:rsidR="005A468F">
        <w:t>depths in the GAC bed.</w:t>
      </w:r>
      <w:r w:rsidR="00417FE6">
        <w:t xml:space="preserve"> </w:t>
      </w:r>
      <w:r w:rsidR="00E178B8">
        <w:t xml:space="preserve">The peak can be observed after 10 weeks in the </w:t>
      </w:r>
      <w:r w:rsidR="00730413">
        <w:t>curve derived from the sample taken at 0.28 m column depth</w:t>
      </w:r>
      <w:r w:rsidR="00A83F50">
        <w:t xml:space="preserve"> (orange circle)</w:t>
      </w:r>
      <w:r w:rsidR="00730413">
        <w:t>.</w:t>
      </w:r>
    </w:p>
    <w:p w14:paraId="388835B7" w14:textId="77777777" w:rsidR="008F112F" w:rsidRDefault="008F112F" w:rsidP="0028730F">
      <w:pPr>
        <w:jc w:val="both"/>
      </w:pPr>
    </w:p>
    <w:p w14:paraId="06772EF6" w14:textId="14110C5D" w:rsidR="008F112F" w:rsidRDefault="00A83F50" w:rsidP="00A83F50">
      <w:pPr>
        <w:keepNext/>
        <w:jc w:val="center"/>
      </w:pPr>
      <w:r w:rsidRPr="00A83F50">
        <w:rPr>
          <w:noProof/>
        </w:rPr>
        <w:drawing>
          <wp:inline distT="0" distB="0" distL="0" distR="0" wp14:anchorId="6D13FE5C" wp14:editId="4B74A7BD">
            <wp:extent cx="5727700" cy="3813175"/>
            <wp:effectExtent l="0" t="0" r="6350" b="0"/>
            <wp:docPr id="1082681311" name="Picture 14" descr="A graph with numbers and lines&#10;&#10;Description automatically generated">
              <a:extLst xmlns:a="http://schemas.openxmlformats.org/drawingml/2006/main">
                <a:ext uri="{FF2B5EF4-FFF2-40B4-BE49-F238E27FC236}">
                  <a16:creationId xmlns:a16="http://schemas.microsoft.com/office/drawing/2014/main" id="{4770A656-2589-C719-9D82-FD4C5B11066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2681311" name="Picture 14" descr="A graph with numbers and lines&#10;&#10;Description automatically generated">
                      <a:extLst>
                        <a:ext uri="{FF2B5EF4-FFF2-40B4-BE49-F238E27FC236}">
                          <a16:creationId xmlns:a16="http://schemas.microsoft.com/office/drawing/2014/main" id="{4770A656-2589-C719-9D82-FD4C5B11066A}"/>
                        </a:ext>
                      </a:extLst>
                    </pic:cNvPr>
                    <pic:cNvPicPr>
                      <a:picLocks noChangeAspect="1"/>
                    </pic:cNvPicPr>
                  </pic:nvPicPr>
                  <pic:blipFill>
                    <a:blip r:embed="rId59"/>
                    <a:stretch>
                      <a:fillRect/>
                    </a:stretch>
                  </pic:blipFill>
                  <pic:spPr>
                    <a:xfrm>
                      <a:off x="0" y="0"/>
                      <a:ext cx="5727700" cy="3813175"/>
                    </a:xfrm>
                    <a:prstGeom prst="rect">
                      <a:avLst/>
                    </a:prstGeom>
                  </pic:spPr>
                </pic:pic>
              </a:graphicData>
            </a:graphic>
          </wp:inline>
        </w:drawing>
      </w:r>
    </w:p>
    <w:p w14:paraId="7048256C" w14:textId="5D749220" w:rsidR="008F112F" w:rsidRPr="006C4479" w:rsidRDefault="008F112F" w:rsidP="006C4479">
      <w:pPr>
        <w:pStyle w:val="Bijschrift"/>
        <w:jc w:val="center"/>
        <w:rPr>
          <w:b/>
          <w:bCs/>
          <w:i w:val="0"/>
          <w:iCs w:val="0"/>
        </w:rPr>
      </w:pPr>
      <w:bookmarkStart w:id="142" w:name="_Ref167729431"/>
      <w:r w:rsidRPr="006C4479">
        <w:rPr>
          <w:b/>
          <w:bCs/>
          <w:i w:val="0"/>
          <w:iCs w:val="0"/>
        </w:rPr>
        <w:t xml:space="preserve">Figure </w:t>
      </w:r>
      <w:r w:rsidRPr="006C4479">
        <w:rPr>
          <w:b/>
          <w:bCs/>
          <w:i w:val="0"/>
          <w:iCs w:val="0"/>
        </w:rPr>
        <w:fldChar w:fldCharType="begin"/>
      </w:r>
      <w:r w:rsidRPr="006C4479">
        <w:rPr>
          <w:b/>
          <w:bCs/>
          <w:i w:val="0"/>
          <w:iCs w:val="0"/>
        </w:rPr>
        <w:instrText xml:space="preserve"> SEQ Figure \* ARABIC </w:instrText>
      </w:r>
      <w:r w:rsidRPr="006C4479">
        <w:rPr>
          <w:b/>
          <w:bCs/>
          <w:i w:val="0"/>
          <w:iCs w:val="0"/>
        </w:rPr>
        <w:fldChar w:fldCharType="separate"/>
      </w:r>
      <w:r w:rsidR="00221AAC">
        <w:rPr>
          <w:b/>
          <w:bCs/>
          <w:i w:val="0"/>
          <w:iCs w:val="0"/>
          <w:noProof/>
        </w:rPr>
        <w:t>35</w:t>
      </w:r>
      <w:r w:rsidRPr="006C4479">
        <w:rPr>
          <w:b/>
          <w:bCs/>
          <w:i w:val="0"/>
          <w:iCs w:val="0"/>
        </w:rPr>
        <w:fldChar w:fldCharType="end"/>
      </w:r>
      <w:bookmarkEnd w:id="142"/>
      <w:r w:rsidRPr="006C4479">
        <w:rPr>
          <w:b/>
          <w:bCs/>
          <w:i w:val="0"/>
          <w:iCs w:val="0"/>
        </w:rPr>
        <w:t xml:space="preserve"> </w:t>
      </w:r>
      <w:r w:rsidR="000153AA" w:rsidRPr="006C4479">
        <w:rPr>
          <w:b/>
          <w:bCs/>
          <w:i w:val="0"/>
          <w:iCs w:val="0"/>
        </w:rPr>
        <w:t xml:space="preserve">Relative adsorption capacity reduction for TCE </w:t>
      </w:r>
      <w:r w:rsidR="00983E8D" w:rsidRPr="006C4479">
        <w:rPr>
          <w:b/>
          <w:bCs/>
          <w:i w:val="0"/>
          <w:iCs w:val="0"/>
        </w:rPr>
        <w:t>as a function of preloading time.</w:t>
      </w:r>
      <w:r w:rsidR="001C68F8" w:rsidRPr="006C4479">
        <w:rPr>
          <w:b/>
          <w:bCs/>
          <w:i w:val="0"/>
          <w:iCs w:val="0"/>
        </w:rPr>
        <w:t>, calculated at different bed depth</w:t>
      </w:r>
      <w:r w:rsidR="001C68F8" w:rsidRPr="006D50D5">
        <w:rPr>
          <w:b/>
          <w:bCs/>
          <w:i w:val="0"/>
          <w:iCs w:val="0"/>
        </w:rPr>
        <w:t>s</w:t>
      </w:r>
      <w:r w:rsidR="006C4479" w:rsidRPr="006D50D5">
        <w:rPr>
          <w:b/>
          <w:bCs/>
          <w:i w:val="0"/>
          <w:iCs w:val="0"/>
        </w:rPr>
        <w:t xml:space="preserve"> </w:t>
      </w:r>
      <w:r w:rsidR="006C4479" w:rsidRPr="006D50D5">
        <w:rPr>
          <w:b/>
          <w:bCs/>
          <w:i w:val="0"/>
          <w:iCs w:val="0"/>
        </w:rPr>
        <w:fldChar w:fldCharType="begin"/>
      </w:r>
      <w:r w:rsidR="006C4479" w:rsidRPr="006D50D5">
        <w:rPr>
          <w:b/>
          <w:bCs/>
          <w:i w:val="0"/>
          <w:iCs w:val="0"/>
        </w:rPr>
        <w:instrText xml:space="preserve"> ADDIN ZOTERO_ITEM CSL_CITATION {"citationID":"AgPkLexG","properties":{"formattedCitation":"(Summers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6C4479" w:rsidRPr="006D50D5">
        <w:rPr>
          <w:b/>
          <w:bCs/>
          <w:i w:val="0"/>
          <w:iCs w:val="0"/>
        </w:rPr>
        <w:fldChar w:fldCharType="separate"/>
      </w:r>
      <w:r w:rsidR="006C4479" w:rsidRPr="006D50D5">
        <w:rPr>
          <w:rFonts w:cs="Arial"/>
          <w:b/>
          <w:bCs/>
          <w:i w:val="0"/>
          <w:iCs w:val="0"/>
        </w:rPr>
        <w:t>(Summers et al., 1989)</w:t>
      </w:r>
      <w:r w:rsidR="006C4479" w:rsidRPr="006D50D5">
        <w:rPr>
          <w:b/>
          <w:bCs/>
          <w:i w:val="0"/>
          <w:iCs w:val="0"/>
        </w:rPr>
        <w:fldChar w:fldCharType="end"/>
      </w:r>
    </w:p>
    <w:p w14:paraId="2F80313C" w14:textId="35548D16" w:rsidR="003208CA" w:rsidRPr="00B90278" w:rsidRDefault="008E65B0" w:rsidP="0028730F">
      <w:pPr>
        <w:jc w:val="both"/>
      </w:pPr>
      <w:r>
        <w:t xml:space="preserve">From this information, it can be derived that </w:t>
      </w:r>
      <w:r w:rsidR="006235F8">
        <w:t>fouling does not occur uniformly over the column depth. The influence of fouling increases with decreasing column depth</w:t>
      </w:r>
      <w:r w:rsidR="003420CB">
        <w:t xml:space="preserve">. This correlation may be explained by the fact that NOM is more retained at the top of the column, where the influent comes in, than at the bottom. </w:t>
      </w:r>
      <w:r w:rsidR="00BE2346">
        <w:t>This way, organic matter is not equally distributed over the column. The fact that there is a sudden improvement in adsorption capacity</w:t>
      </w:r>
      <w:r w:rsidR="00B90278">
        <w:t xml:space="preserve"> (or improvement in Freundlich K in </w:t>
      </w:r>
      <w:r w:rsidR="00B90278" w:rsidRPr="0028730F">
        <w:rPr>
          <w:b/>
          <w:bCs/>
        </w:rPr>
        <w:fldChar w:fldCharType="begin"/>
      </w:r>
      <w:r w:rsidR="00B90278" w:rsidRPr="0028730F">
        <w:rPr>
          <w:b/>
          <w:bCs/>
        </w:rPr>
        <w:instrText xml:space="preserve"> REF _Ref167269888 \h  \* MERGEFORMAT </w:instrText>
      </w:r>
      <w:r w:rsidR="00B90278" w:rsidRPr="0028730F">
        <w:rPr>
          <w:b/>
          <w:bCs/>
        </w:rPr>
      </w:r>
      <w:r w:rsidR="00B90278" w:rsidRPr="0028730F">
        <w:rPr>
          <w:b/>
          <w:bCs/>
        </w:rPr>
        <w:fldChar w:fldCharType="separate"/>
      </w:r>
      <w:r w:rsidR="00221AAC" w:rsidRPr="00174354">
        <w:rPr>
          <w:b/>
          <w:bCs/>
        </w:rPr>
        <w:t xml:space="preserve">Figure </w:t>
      </w:r>
      <w:r w:rsidR="00221AAC" w:rsidRPr="00221AAC">
        <w:rPr>
          <w:b/>
          <w:bCs/>
          <w:noProof/>
        </w:rPr>
        <w:t>33</w:t>
      </w:r>
      <w:r w:rsidR="00B90278" w:rsidRPr="0028730F">
        <w:rPr>
          <w:b/>
          <w:bCs/>
        </w:rPr>
        <w:fldChar w:fldCharType="end"/>
      </w:r>
      <w:r w:rsidR="00B90278">
        <w:t xml:space="preserve">), may be explained by the following. </w:t>
      </w:r>
      <w:r w:rsidR="0054266E">
        <w:t>NOM could first accumulate at the top of the column, but after some time, the organic matter might better distribute over the column depth. The flow brings OM downwards and therefore,</w:t>
      </w:r>
      <w:r w:rsidR="00C3613A">
        <w:t xml:space="preserve"> the amount could reduce a little bit at the top</w:t>
      </w:r>
      <w:r w:rsidR="007106DE">
        <w:t xml:space="preserve">, leading to less fouling. However, </w:t>
      </w:r>
      <w:r w:rsidR="00C645D0">
        <w:t>this explanation might be incorrect as this is a guess based upon th</w:t>
      </w:r>
      <w:r w:rsidR="00041213">
        <w:t>is one graph</w:t>
      </w:r>
      <w:r w:rsidR="00DC18BF">
        <w:t xml:space="preserve"> (</w:t>
      </w:r>
      <w:r w:rsidR="00DC18BF" w:rsidRPr="00DC18BF">
        <w:rPr>
          <w:b/>
          <w:bCs/>
        </w:rPr>
        <w:fldChar w:fldCharType="begin"/>
      </w:r>
      <w:r w:rsidR="00DC18BF" w:rsidRPr="00DC18BF">
        <w:rPr>
          <w:b/>
          <w:bCs/>
        </w:rPr>
        <w:instrText xml:space="preserve"> REF _Ref167729431 \h  \* MERGEFORMAT </w:instrText>
      </w:r>
      <w:r w:rsidR="00DC18BF" w:rsidRPr="00DC18BF">
        <w:rPr>
          <w:b/>
          <w:bCs/>
        </w:rPr>
      </w:r>
      <w:r w:rsidR="00DC18BF" w:rsidRPr="00DC18BF">
        <w:rPr>
          <w:b/>
          <w:bCs/>
        </w:rPr>
        <w:fldChar w:fldCharType="separate"/>
      </w:r>
      <w:r w:rsidR="00221AAC" w:rsidRPr="006C4479">
        <w:rPr>
          <w:b/>
          <w:bCs/>
        </w:rPr>
        <w:t xml:space="preserve">Figure </w:t>
      </w:r>
      <w:r w:rsidR="00221AAC" w:rsidRPr="00221AAC">
        <w:rPr>
          <w:b/>
          <w:bCs/>
          <w:noProof/>
        </w:rPr>
        <w:t>35</w:t>
      </w:r>
      <w:r w:rsidR="00DC18BF" w:rsidRPr="00DC18BF">
        <w:rPr>
          <w:b/>
          <w:bCs/>
        </w:rPr>
        <w:fldChar w:fldCharType="end"/>
      </w:r>
      <w:r w:rsidR="00DC18BF">
        <w:t>)</w:t>
      </w:r>
      <w:r w:rsidR="00C645D0">
        <w:t xml:space="preserve">. The article </w:t>
      </w:r>
      <w:r w:rsidR="00DC18BF">
        <w:t xml:space="preserve">itself </w:t>
      </w:r>
      <w:r w:rsidR="00DC18BF">
        <w:fldChar w:fldCharType="begin"/>
      </w:r>
      <w:r w:rsidR="00DC18BF">
        <w:instrText xml:space="preserve"> ADDIN ZOTERO_ITEM CSL_CITATION {"citationID":"Ex4RS6D9","properties":{"formattedCitation":"(Summers et al., 1989)","plainCitation":"(Summers et al., 1989)","noteIndex":0},"citationItems":[{"id":177,"uris":["http://zotero.org/users/local/h6YJVYLe/items/FQ9VBRNN"],"itemData":{"id":177,"type":"article-journal","abstract":"Background organic matter in the Rhine River significantly affected the behavior of trichloroethene (TCE) and 1,2,4-trichlorobenzene (TCB) in granular activated carbon (GAC) columns. The GAC column adsorption capacity for TCE was found to be more than 50 percent less than that found in batch adsorption experiments. The capacity for TCE of GAC preloaded with organic matter was found to be very similar to that of a TCE-spiked GAC column, suggesting that the preloading isotherm approach can be useful in predicting GAC column capacity. Because of long-term reductions in adsorption capacity, the breakthrough of TCE in a full-scale column is not well predicted by the direct scaleup approach. Complete removal of TCB, presumably by biodegradation, was found after 40 days of operation.","container-title":"Journal AWWA","DOI":"10.1002/j.1551-8833.1989.tb03207.x","ISSN":"1551-8833","issue":"5","language":"en","license":"© 1989 American Water Works Association","note":"_eprint: https://onlinelibrary.wiley.com/doi/pdf/10.1002/j.1551-8833.1989.tb03207.x","page":"66-74","source":"Wiley Online Library","title":"The Influence of Background Organic Matter on GAC Adsorption","volume":"81","author":[{"family":"Summers","given":"R. Scott"},{"family":"Haist","given":"Brigitte"},{"family":"Koehler","given":"Johannes"},{"family":"Ritz","given":"Jurgen"},{"family":"Zimmer","given":"Gerhard"},{"family":"Sontheimer","given":"Heinrich"}],"issued":{"date-parts":[["1989"]]}}}],"schema":"https://github.com/citation-style-language/schema/raw/master/csl-citation.json"} </w:instrText>
      </w:r>
      <w:r w:rsidR="00DC18BF">
        <w:fldChar w:fldCharType="separate"/>
      </w:r>
      <w:r w:rsidR="00DC18BF" w:rsidRPr="00B271C2">
        <w:rPr>
          <w:rFonts w:cs="Arial"/>
        </w:rPr>
        <w:t>(Summers et al., 1989)</w:t>
      </w:r>
      <w:r w:rsidR="00DC18BF">
        <w:fldChar w:fldCharType="end"/>
      </w:r>
      <w:r w:rsidR="00DC18BF">
        <w:t xml:space="preserve"> </w:t>
      </w:r>
      <w:r w:rsidR="00C645D0">
        <w:t>does not</w:t>
      </w:r>
      <w:r w:rsidR="00174E86">
        <w:t xml:space="preserve"> </w:t>
      </w:r>
      <w:r w:rsidR="00DC18BF">
        <w:t>comment</w:t>
      </w:r>
      <w:r w:rsidR="00B271C2">
        <w:t xml:space="preserve"> on this phenomenon</w:t>
      </w:r>
      <w:r w:rsidR="000D30A4">
        <w:t>.</w:t>
      </w:r>
      <w:r w:rsidR="00501524">
        <w:t xml:space="preserve"> In the PSDM model, fouling is assumed to be uniform over the column depth. Thus, a question might </w:t>
      </w:r>
      <w:r w:rsidR="00C01260">
        <w:t>come up if this uniform K reduction approach is representative for fouling</w:t>
      </w:r>
      <w:r w:rsidR="00501524">
        <w:t>.</w:t>
      </w:r>
      <w:r w:rsidR="00C01260">
        <w:t xml:space="preserve"> A depth-dependent approach might be more accurate but also more complex.</w:t>
      </w:r>
      <w:r w:rsidR="004659B0">
        <w:t xml:space="preserve"> Also, measuring preloading isotherms</w:t>
      </w:r>
      <w:r w:rsidR="006844FA">
        <w:t xml:space="preserve"> as a function of depth </w:t>
      </w:r>
      <w:r w:rsidR="00CB31B4">
        <w:t>requires more effort again</w:t>
      </w:r>
      <w:r w:rsidR="006844FA">
        <w:t>. However, it might be worth the effort for further research.</w:t>
      </w:r>
    </w:p>
    <w:p w14:paraId="17BC6799" w14:textId="003D5029" w:rsidR="00BE2D36" w:rsidRPr="00BE2D36" w:rsidRDefault="00BE2D36" w:rsidP="00BE2D36">
      <w:pPr>
        <w:pStyle w:val="Kop3"/>
      </w:pPr>
      <w:r>
        <w:lastRenderedPageBreak/>
        <w:t>Conclusions K reduction curve and K fitting tool</w:t>
      </w:r>
    </w:p>
    <w:p w14:paraId="0F6DDF39" w14:textId="1C915291" w:rsidR="0033192D" w:rsidRDefault="008A5C8E" w:rsidP="001D5EBE">
      <w:pPr>
        <w:jc w:val="both"/>
      </w:pPr>
      <w:r>
        <w:t xml:space="preserve">Preloading isotherms </w:t>
      </w:r>
      <w:r w:rsidR="0033192D">
        <w:t>sho</w:t>
      </w:r>
      <w:r>
        <w:t>w</w:t>
      </w:r>
      <w:r w:rsidR="0033192D">
        <w:t>ed</w:t>
      </w:r>
      <w:r>
        <w:t xml:space="preserve"> why reduction in the Freundlich K parameter can be a good approximation </w:t>
      </w:r>
      <w:r w:rsidR="0033192D">
        <w:t>for</w:t>
      </w:r>
      <w:r>
        <w:t xml:space="preserve"> </w:t>
      </w:r>
      <w:r w:rsidR="0033192D">
        <w:t>representing</w:t>
      </w:r>
      <w:r>
        <w:t xml:space="preserve"> fouling in the PSDM model.</w:t>
      </w:r>
      <w:r w:rsidR="003F2D6A">
        <w:t xml:space="preserve"> A K reduction curve was already implemented. However, the reduction was calculated based upon QSPR equations and empirical equations for certain groups of compounds and background waters. </w:t>
      </w:r>
      <w:r w:rsidR="001D7EF0">
        <w:t xml:space="preserve">Preloading isotherms can experimentally </w:t>
      </w:r>
      <w:r w:rsidR="00BE7D59">
        <w:t xml:space="preserve">be </w:t>
      </w:r>
      <w:r w:rsidR="001D7EF0">
        <w:t>determined for a specific adsorption case and data for the reduction of Freundlich K over time can be fed to the model.</w:t>
      </w:r>
      <w:r w:rsidR="003763AC">
        <w:t xml:space="preserve"> </w:t>
      </w:r>
      <w:r w:rsidR="0006492C">
        <w:t>And</w:t>
      </w:r>
      <w:r w:rsidR="0006492C" w:rsidRPr="0006492C">
        <w:t xml:space="preserve"> as data is getting more important in the water treatment sector, the measurement of preloading isotherms could be highly recommended considering the importance of fouling in GAC adsorption. </w:t>
      </w:r>
      <w:r w:rsidR="003763AC">
        <w:t xml:space="preserve">The K fitting tool </w:t>
      </w:r>
      <w:r w:rsidR="004A1712">
        <w:t>was successfully implemented and returned automatically the results for breakthrough.</w:t>
      </w:r>
      <w:r w:rsidR="00C60F58">
        <w:t xml:space="preserve"> This way,</w:t>
      </w:r>
      <w:r w:rsidR="0033192D">
        <w:t xml:space="preserve"> it was demonstrated how</w:t>
      </w:r>
      <w:r w:rsidR="00C60F58">
        <w:t xml:space="preserve"> the simulation </w:t>
      </w:r>
      <w:r w:rsidR="0033192D">
        <w:t>could be more</w:t>
      </w:r>
      <w:r w:rsidR="00C60F58">
        <w:t xml:space="preserve"> accurate with </w:t>
      </w:r>
      <w:r w:rsidR="0033192D">
        <w:t>extra</w:t>
      </w:r>
      <w:r w:rsidR="00C60F58">
        <w:t xml:space="preserve"> experimental data</w:t>
      </w:r>
      <w:r w:rsidR="00FB3197">
        <w:t xml:space="preserve"> for the specific case</w:t>
      </w:r>
      <w:r w:rsidR="00C60F58">
        <w:t>. However, measuring preloading isotherms</w:t>
      </w:r>
      <w:r w:rsidR="0033192D">
        <w:t xml:space="preserve"> </w:t>
      </w:r>
      <w:r w:rsidR="007F7604">
        <w:t>can be very time-</w:t>
      </w:r>
      <w:r w:rsidR="0033192D">
        <w:t>consuming</w:t>
      </w:r>
      <w:r w:rsidR="00FB3197">
        <w:t xml:space="preserve"> and complicated</w:t>
      </w:r>
      <w:r w:rsidR="0033192D">
        <w:t>.</w:t>
      </w:r>
    </w:p>
    <w:p w14:paraId="37EE96D4" w14:textId="77777777" w:rsidR="0033192D" w:rsidRDefault="0033192D" w:rsidP="001D5EBE">
      <w:pPr>
        <w:jc w:val="both"/>
      </w:pPr>
    </w:p>
    <w:p w14:paraId="44345210" w14:textId="20B30F3A" w:rsidR="00C01260" w:rsidRDefault="00BE7D59" w:rsidP="001D5EBE">
      <w:pPr>
        <w:jc w:val="both"/>
      </w:pPr>
      <w:r>
        <w:t>The K fitting tool allowed to have more control over the influence of NOM preloading in the model. Also, as the curve c</w:t>
      </w:r>
      <w:r w:rsidR="00970BF1">
        <w:t>ould</w:t>
      </w:r>
      <w:r>
        <w:t xml:space="preserve"> take any shape, there </w:t>
      </w:r>
      <w:r w:rsidR="00970BF1">
        <w:t>could be</w:t>
      </w:r>
      <w:r>
        <w:t xml:space="preserve"> experimented with fouling.</w:t>
      </w:r>
      <w:r w:rsidR="00970BF1">
        <w:t xml:space="preserve"> This way, the difference between a time-dependent and constant fouling approach</w:t>
      </w:r>
      <w:r w:rsidR="008F66A0">
        <w:t>, but also the complexity related to it,</w:t>
      </w:r>
      <w:r w:rsidR="00970BF1">
        <w:t xml:space="preserve"> was clear.</w:t>
      </w:r>
      <w:r w:rsidR="005D7B2E">
        <w:t xml:space="preserve"> </w:t>
      </w:r>
      <w:r w:rsidR="009C6A9B">
        <w:t>This difference indicated that a dynamic fouling approach might be worth including.</w:t>
      </w:r>
      <w:r w:rsidR="00082ECE">
        <w:t xml:space="preserve"> It was also demonstrated how the function parameters could change so it fits better to example data.</w:t>
      </w:r>
      <w:r w:rsidR="009A49E4">
        <w:t xml:space="preserve"> The K fitting tool could help finetuning fouling behaviour in the model in practice.</w:t>
      </w:r>
      <w:r w:rsidR="00082ECE">
        <w:t xml:space="preserve"> For example, an increase in the K reduction curve </w:t>
      </w:r>
      <w:r w:rsidR="00F869B7">
        <w:t>was successfully</w:t>
      </w:r>
      <w:r w:rsidR="00082ECE">
        <w:t xml:space="preserve"> included. Finally, it was investigated where this increase came from</w:t>
      </w:r>
      <w:r w:rsidR="00015F82">
        <w:t>.</w:t>
      </w:r>
      <w:r w:rsidR="00082ECE">
        <w:t xml:space="preserve"> </w:t>
      </w:r>
      <w:r w:rsidR="00015F82">
        <w:t>Although it is uncertain</w:t>
      </w:r>
      <w:r w:rsidR="00F32A40">
        <w:t xml:space="preserve">, it might </w:t>
      </w:r>
      <w:r w:rsidR="00015F82">
        <w:t>be due to</w:t>
      </w:r>
      <w:r w:rsidR="00F32A40">
        <w:t xml:space="preserve"> the movement of NOM through the column. This raises the question </w:t>
      </w:r>
      <w:r w:rsidR="007223F1">
        <w:t>of whether</w:t>
      </w:r>
      <w:r w:rsidR="00F32A40">
        <w:t xml:space="preserve"> a depth-dependent fouling approach could be relevant</w:t>
      </w:r>
      <w:r w:rsidR="006D5B81">
        <w:t xml:space="preserve">. </w:t>
      </w:r>
    </w:p>
    <w:p w14:paraId="776AB107" w14:textId="77777777" w:rsidR="0084685B" w:rsidRDefault="0084685B" w:rsidP="001D5EBE">
      <w:pPr>
        <w:jc w:val="both"/>
      </w:pPr>
    </w:p>
    <w:p w14:paraId="1925013D" w14:textId="22BEDA81" w:rsidR="0084685B" w:rsidRDefault="0084685B" w:rsidP="001D5EBE">
      <w:pPr>
        <w:jc w:val="both"/>
      </w:pPr>
      <w:r>
        <w:t xml:space="preserve">It is not very straightforward if the current USEPA fouling approach is </w:t>
      </w:r>
      <w:r w:rsidR="00280483">
        <w:t xml:space="preserve">a good approximation of reality. During </w:t>
      </w:r>
      <w:r w:rsidR="006E3A8F">
        <w:t xml:space="preserve">investigation, some thoughts came up. For example, </w:t>
      </w:r>
      <w:r w:rsidR="003155CF">
        <w:t xml:space="preserve">if K is decreasing, previously adsorbed </w:t>
      </w:r>
      <w:r w:rsidR="00CC620E">
        <w:t>solutes might need to desorb according to the mass balance and decreasing capacity, leading to effluent concentrations that were temporarily higher than influent concentrations. Also, it was seen that fouling depended on column-depth.</w:t>
      </w:r>
      <w:r w:rsidR="005B5D36">
        <w:t xml:space="preserve"> NOM accumulates first at the top of the fresh carbon bed and only after weeks of adsorption gets better distributed.</w:t>
      </w:r>
      <w:r w:rsidR="00CC620E">
        <w:t xml:space="preserve"> </w:t>
      </w:r>
      <w:r w:rsidR="007667A4">
        <w:t xml:space="preserve">However, the current fouling approach assumes that fouling occurs uniform over column-depth and </w:t>
      </w:r>
      <w:r w:rsidR="0047039E">
        <w:t>that NOM distributes equally.</w:t>
      </w:r>
      <w:r w:rsidR="007667A4">
        <w:t xml:space="preserve"> </w:t>
      </w:r>
    </w:p>
    <w:p w14:paraId="0CF05121" w14:textId="77777777" w:rsidR="00C01260" w:rsidRDefault="00C01260" w:rsidP="001D5EBE">
      <w:pPr>
        <w:jc w:val="both"/>
      </w:pPr>
    </w:p>
    <w:p w14:paraId="5D141189" w14:textId="77777777" w:rsidR="001D7C96" w:rsidRDefault="001D7C96" w:rsidP="001D5EBE">
      <w:pPr>
        <w:jc w:val="both"/>
      </w:pPr>
    </w:p>
    <w:p w14:paraId="257870CC" w14:textId="77777777" w:rsidR="00FC543E" w:rsidRDefault="00FC543E" w:rsidP="001D5EBE">
      <w:pPr>
        <w:jc w:val="both"/>
      </w:pPr>
    </w:p>
    <w:p w14:paraId="088A5B8C" w14:textId="3C694F9C" w:rsidR="009B6C0C" w:rsidRDefault="009B6C0C" w:rsidP="006565A3">
      <w:pPr>
        <w:spacing w:after="160" w:line="2" w:lineRule="auto"/>
        <w:jc w:val="both"/>
      </w:pPr>
      <w:r>
        <w:br w:type="page"/>
      </w:r>
    </w:p>
    <w:p w14:paraId="04BEA9B1" w14:textId="5DE92C56" w:rsidR="00D24EC5" w:rsidRDefault="00D24EC5" w:rsidP="00D30BB5">
      <w:pPr>
        <w:pStyle w:val="Kop2"/>
      </w:pPr>
      <w:bookmarkStart w:id="143" w:name="_Toc167884309"/>
      <w:r>
        <w:lastRenderedPageBreak/>
        <w:t>Alternative fouling approach</w:t>
      </w:r>
      <w:bookmarkEnd w:id="143"/>
    </w:p>
    <w:p w14:paraId="4B728FE8" w14:textId="7F4181E3" w:rsidR="00694261" w:rsidRDefault="00A47308" w:rsidP="00A47308">
      <w:pPr>
        <w:jc w:val="both"/>
      </w:pPr>
      <w:r>
        <w:t xml:space="preserve">The fouling approach applied in the PSDM by USEPA model was based upon the reduction of the Freundlich capacity parameter K. </w:t>
      </w:r>
      <w:r w:rsidR="00B76DF6">
        <w:t>This is a</w:t>
      </w:r>
      <w:r w:rsidR="00187AA5">
        <w:t xml:space="preserve"> good approach, as it is based on experimental equations, but also needs </w:t>
      </w:r>
      <w:r w:rsidR="005D13C4">
        <w:t>time and effort. The parameters used in the fouling</w:t>
      </w:r>
      <w:r w:rsidR="00A70C24">
        <w:t xml:space="preserve"> </w:t>
      </w:r>
      <w:r w:rsidR="005D13C4">
        <w:t>equations</w:t>
      </w:r>
      <w:r w:rsidR="00C47CCF">
        <w:t xml:space="preserve"> have some uncertainty and</w:t>
      </w:r>
      <w:r w:rsidR="008E3109">
        <w:t xml:space="preserve"> are </w:t>
      </w:r>
      <w:r w:rsidR="00CD0B61">
        <w:t xml:space="preserve">now </w:t>
      </w:r>
      <w:r w:rsidR="008E3109">
        <w:t>only available for certain</w:t>
      </w:r>
      <w:r w:rsidR="002B36FB">
        <w:t xml:space="preserve"> (groups of)</w:t>
      </w:r>
      <w:r w:rsidR="008E3109">
        <w:t xml:space="preserve"> compound</w:t>
      </w:r>
      <w:r w:rsidR="00F41A85">
        <w:t>s.</w:t>
      </w:r>
    </w:p>
    <w:p w14:paraId="0D15326C" w14:textId="77777777" w:rsidR="00694261" w:rsidRDefault="00694261" w:rsidP="00A47308">
      <w:pPr>
        <w:jc w:val="both"/>
      </w:pPr>
    </w:p>
    <w:p w14:paraId="524BAAE9" w14:textId="0AF2F6A3" w:rsidR="00CA7DA3" w:rsidRDefault="00257CA1" w:rsidP="00A47308">
      <w:pPr>
        <w:jc w:val="both"/>
      </w:pPr>
      <w:r>
        <w:t>An alternative fouling approach in this thesis was adopted by reducing the carbon bed weight instead of the Freundlich</w:t>
      </w:r>
      <w:r w:rsidR="00CF0998">
        <w:t xml:space="preserve"> parameter.</w:t>
      </w:r>
      <w:r>
        <w:t xml:space="preserve"> </w:t>
      </w:r>
      <w:r w:rsidR="001F14FE">
        <w:t xml:space="preserve">In fact, </w:t>
      </w:r>
      <w:r w:rsidR="00255209">
        <w:t xml:space="preserve">NOM preloading reduces the amount of carbon available for </w:t>
      </w:r>
      <w:r w:rsidR="00E21F86">
        <w:t>OMPs to adsorb onto</w:t>
      </w:r>
      <w:r w:rsidR="00255209">
        <w:t>. It is th</w:t>
      </w:r>
      <w:r w:rsidR="00BC0290">
        <w:t>u</w:t>
      </w:r>
      <w:r w:rsidR="00255209">
        <w:t xml:space="preserve">s a </w:t>
      </w:r>
      <w:r w:rsidR="00E21F86">
        <w:t xml:space="preserve">more simple idea </w:t>
      </w:r>
      <w:r w:rsidR="00BC0290">
        <w:t>to reduce</w:t>
      </w:r>
      <w:r w:rsidR="00991F74">
        <w:t xml:space="preserve"> the carbon weight by adjusting one parameter.</w:t>
      </w:r>
      <w:r w:rsidR="00CA7DA3">
        <w:t xml:space="preserve"> </w:t>
      </w:r>
    </w:p>
    <w:p w14:paraId="5B59624E" w14:textId="0074AA31" w:rsidR="00991F74" w:rsidRDefault="005565AF" w:rsidP="00A47308">
      <w:pPr>
        <w:jc w:val="both"/>
        <w:rPr>
          <w:rFonts w:eastAsiaTheme="minorEastAsia"/>
        </w:rPr>
      </w:pPr>
      <w:r>
        <w:t xml:space="preserve">Equation </w:t>
      </w:r>
      <w:r w:rsidRPr="0017573A">
        <w:rPr>
          <w:b/>
          <w:bCs/>
        </w:rPr>
        <w:fldChar w:fldCharType="begin"/>
      </w:r>
      <w:r w:rsidRPr="0017573A">
        <w:rPr>
          <w:b/>
          <w:bCs/>
        </w:rPr>
        <w:instrText xml:space="preserve"> REF _Ref165115318 \h </w:instrText>
      </w:r>
      <w:r w:rsidR="0017573A" w:rsidRPr="0017573A">
        <w:rPr>
          <w:b/>
          <w:bCs/>
        </w:rPr>
        <w:instrText xml:space="preserve"> \* MERGEFORMAT </w:instrText>
      </w:r>
      <w:r w:rsidRPr="0017573A">
        <w:rPr>
          <w:b/>
          <w:bCs/>
        </w:rPr>
      </w:r>
      <w:r w:rsidRPr="0017573A">
        <w:rPr>
          <w:b/>
          <w:bCs/>
        </w:rPr>
        <w:fldChar w:fldCharType="separate"/>
      </w:r>
      <w:r w:rsidR="00221AAC" w:rsidRPr="005565AF">
        <w:rPr>
          <w:b/>
          <w:bCs/>
        </w:rPr>
        <w:t>(</w:t>
      </w:r>
      <w:r w:rsidR="00221AAC" w:rsidRPr="00221AAC">
        <w:rPr>
          <w:b/>
          <w:bCs/>
          <w:noProof/>
        </w:rPr>
        <w:t>30</w:t>
      </w:r>
      <w:r w:rsidR="00221AAC" w:rsidRPr="005565AF">
        <w:rPr>
          <w:b/>
          <w:bCs/>
        </w:rPr>
        <w:t>)</w:t>
      </w:r>
      <w:r w:rsidRPr="0017573A">
        <w:rPr>
          <w:b/>
          <w:bCs/>
        </w:rPr>
        <w:fldChar w:fldCharType="end"/>
      </w:r>
      <w:r>
        <w:t xml:space="preserve"> was </w:t>
      </w:r>
      <w:r w:rsidR="001E5ADB">
        <w:t xml:space="preserve">added to </w:t>
      </w:r>
      <w:r w:rsidR="001E5ADB" w:rsidRPr="001E5ADB">
        <w:rPr>
          <w:i/>
          <w:iCs/>
        </w:rPr>
        <w:t>psdm.py</w:t>
      </w:r>
      <w:r w:rsidR="001E5ADB">
        <w:t xml:space="preserve"> in the initialization function of the </w:t>
      </w:r>
      <w:r w:rsidR="001E5ADB" w:rsidRPr="001E5ADB">
        <w:rPr>
          <w:i/>
          <w:iCs/>
        </w:rPr>
        <w:t>PSDM</w:t>
      </w:r>
      <w:r w:rsidR="001E5ADB">
        <w:t xml:space="preserve"> class, so an additional parameter </w:t>
      </w:r>
      <m:oMath>
        <m:r>
          <w:rPr>
            <w:rFonts w:ascii="Cambria Math" w:hAnsi="Cambria Math"/>
          </w:rPr>
          <m:t>Reduced bed weight</m:t>
        </m:r>
      </m:oMath>
      <w:r w:rsidR="001E5ADB">
        <w:rPr>
          <w:rFonts w:eastAsiaTheme="minorEastAsia"/>
        </w:rPr>
        <w:t xml:space="preserve"> could be calculated. </w:t>
      </w:r>
    </w:p>
    <w:p w14:paraId="04FB89C8" w14:textId="77777777" w:rsidR="001E5ADB" w:rsidRDefault="001E5ADB" w:rsidP="00A47308">
      <w:pPr>
        <w:jc w:val="both"/>
      </w:pPr>
    </w:p>
    <w:p w14:paraId="6C214298" w14:textId="6B4CBC82" w:rsidR="00991F74" w:rsidRDefault="00DE1171" w:rsidP="00A47308">
      <w:pPr>
        <w:jc w:val="both"/>
      </w:pPr>
      <m:oMathPara>
        <m:oMath>
          <m:r>
            <w:rPr>
              <w:rFonts w:ascii="Cambria Math" w:hAnsi="Cambria Math"/>
            </w:rPr>
            <m:t>Reduced bed weight=original bed weight*(1-</m:t>
          </m:r>
          <m:d>
            <m:dPr>
              <m:ctrlPr>
                <w:rPr>
                  <w:rFonts w:ascii="Cambria Math" w:hAnsi="Cambria Math"/>
                  <w:i/>
                </w:rPr>
              </m:ctrlPr>
            </m:dPr>
            <m:e>
              <m:f>
                <m:fPr>
                  <m:ctrlPr>
                    <w:rPr>
                      <w:rFonts w:ascii="Cambria Math" w:hAnsi="Cambria Math"/>
                      <w:i/>
                    </w:rPr>
                  </m:ctrlPr>
                </m:fPr>
                <m:num>
                  <m:r>
                    <w:rPr>
                      <w:rFonts w:ascii="Cambria Math" w:hAnsi="Cambria Math"/>
                    </w:rPr>
                    <m:t>α</m:t>
                  </m:r>
                </m:num>
                <m:den>
                  <m:r>
                    <w:rPr>
                      <w:rFonts w:ascii="Cambria Math" w:hAnsi="Cambria Math"/>
                    </w:rPr>
                    <m:t>100</m:t>
                  </m:r>
                </m:den>
              </m:f>
            </m:e>
          </m:d>
          <m:r>
            <w:rPr>
              <w:rFonts w:ascii="Cambria Math" w:hAnsi="Cambria Math"/>
            </w:rPr>
            <m:t>)</m:t>
          </m:r>
        </m:oMath>
      </m:oMathPara>
    </w:p>
    <w:p w14:paraId="22606F41" w14:textId="78FB6150" w:rsidR="00DE1171" w:rsidRPr="005565AF" w:rsidRDefault="005565AF" w:rsidP="005565AF">
      <w:pPr>
        <w:pStyle w:val="Bijschrift"/>
        <w:jc w:val="right"/>
        <w:rPr>
          <w:b/>
          <w:bCs/>
          <w:i w:val="0"/>
          <w:iCs w:val="0"/>
        </w:rPr>
      </w:pPr>
      <w:bookmarkStart w:id="144" w:name="_Ref165115318"/>
      <w:r w:rsidRPr="005565AF">
        <w:rPr>
          <w:b/>
          <w:bCs/>
          <w:i w:val="0"/>
          <w:iCs w:val="0"/>
        </w:rPr>
        <w:t>(</w:t>
      </w:r>
      <w:r w:rsidRPr="005565AF">
        <w:rPr>
          <w:b/>
          <w:bCs/>
          <w:i w:val="0"/>
          <w:iCs w:val="0"/>
        </w:rPr>
        <w:fldChar w:fldCharType="begin"/>
      </w:r>
      <w:r w:rsidRPr="005565AF">
        <w:rPr>
          <w:b/>
          <w:bCs/>
          <w:i w:val="0"/>
          <w:iCs w:val="0"/>
        </w:rPr>
        <w:instrText xml:space="preserve"> SEQ ( \* ARABIC </w:instrText>
      </w:r>
      <w:r w:rsidRPr="005565AF">
        <w:rPr>
          <w:b/>
          <w:bCs/>
          <w:i w:val="0"/>
          <w:iCs w:val="0"/>
        </w:rPr>
        <w:fldChar w:fldCharType="separate"/>
      </w:r>
      <w:r w:rsidR="00221AAC">
        <w:rPr>
          <w:b/>
          <w:bCs/>
          <w:i w:val="0"/>
          <w:iCs w:val="0"/>
          <w:noProof/>
        </w:rPr>
        <w:t>30</w:t>
      </w:r>
      <w:r w:rsidRPr="005565AF">
        <w:rPr>
          <w:b/>
          <w:bCs/>
          <w:i w:val="0"/>
          <w:iCs w:val="0"/>
        </w:rPr>
        <w:fldChar w:fldCharType="end"/>
      </w:r>
      <w:r w:rsidRPr="005565AF">
        <w:rPr>
          <w:b/>
          <w:bCs/>
          <w:i w:val="0"/>
          <w:iCs w:val="0"/>
        </w:rPr>
        <w:t>)</w:t>
      </w:r>
      <w:bookmarkEnd w:id="144"/>
    </w:p>
    <w:p w14:paraId="392EE0C9" w14:textId="77777777" w:rsidR="0017573A" w:rsidRDefault="0017573A" w:rsidP="0017573A">
      <w:pPr>
        <w:keepNext/>
        <w:jc w:val="center"/>
      </w:pPr>
      <w:r w:rsidRPr="0017573A">
        <w:rPr>
          <w:noProof/>
        </w:rPr>
        <w:drawing>
          <wp:inline distT="0" distB="0" distL="0" distR="0" wp14:anchorId="7C032053" wp14:editId="5DCFE224">
            <wp:extent cx="2494483" cy="744712"/>
            <wp:effectExtent l="0" t="0" r="1270" b="0"/>
            <wp:docPr id="1200122132" name="Picture 1" descr="A white background with red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0122132" name="Picture 1" descr="A white background with red text&#10;&#10;Description automatically generated"/>
                    <pic:cNvPicPr/>
                  </pic:nvPicPr>
                  <pic:blipFill>
                    <a:blip r:embed="rId60"/>
                    <a:stretch>
                      <a:fillRect/>
                    </a:stretch>
                  </pic:blipFill>
                  <pic:spPr>
                    <a:xfrm>
                      <a:off x="0" y="0"/>
                      <a:ext cx="2525880" cy="754085"/>
                    </a:xfrm>
                    <a:prstGeom prst="rect">
                      <a:avLst/>
                    </a:prstGeom>
                  </pic:spPr>
                </pic:pic>
              </a:graphicData>
            </a:graphic>
          </wp:inline>
        </w:drawing>
      </w:r>
    </w:p>
    <w:p w14:paraId="7D4F17C3" w14:textId="79DA6E0F" w:rsidR="005565AF" w:rsidRPr="004A448A" w:rsidRDefault="0017573A" w:rsidP="0017573A">
      <w:pPr>
        <w:pStyle w:val="Bijschrift"/>
        <w:jc w:val="center"/>
        <w:rPr>
          <w:b/>
          <w:bCs/>
          <w:i w:val="0"/>
          <w:iCs w:val="0"/>
        </w:rPr>
      </w:pPr>
      <w:bookmarkStart w:id="145" w:name="_Ref165115536"/>
      <w:r w:rsidRPr="004A448A">
        <w:rPr>
          <w:b/>
          <w:bCs/>
          <w:i w:val="0"/>
          <w:iCs w:val="0"/>
        </w:rPr>
        <w:t xml:space="preserve">Figure </w:t>
      </w:r>
      <w:r w:rsidRPr="004A448A">
        <w:rPr>
          <w:b/>
          <w:bCs/>
          <w:i w:val="0"/>
          <w:iCs w:val="0"/>
        </w:rPr>
        <w:fldChar w:fldCharType="begin"/>
      </w:r>
      <w:r w:rsidRPr="004A448A">
        <w:rPr>
          <w:b/>
          <w:bCs/>
          <w:i w:val="0"/>
          <w:iCs w:val="0"/>
        </w:rPr>
        <w:instrText xml:space="preserve"> SEQ Figure \* ARABIC </w:instrText>
      </w:r>
      <w:r w:rsidRPr="004A448A">
        <w:rPr>
          <w:b/>
          <w:bCs/>
          <w:i w:val="0"/>
          <w:iCs w:val="0"/>
        </w:rPr>
        <w:fldChar w:fldCharType="separate"/>
      </w:r>
      <w:r w:rsidR="00221AAC">
        <w:rPr>
          <w:b/>
          <w:bCs/>
          <w:i w:val="0"/>
          <w:iCs w:val="0"/>
          <w:noProof/>
        </w:rPr>
        <w:t>36</w:t>
      </w:r>
      <w:r w:rsidRPr="004A448A">
        <w:rPr>
          <w:b/>
          <w:bCs/>
          <w:i w:val="0"/>
          <w:iCs w:val="0"/>
        </w:rPr>
        <w:fldChar w:fldCharType="end"/>
      </w:r>
      <w:bookmarkEnd w:id="145"/>
      <w:r w:rsidRPr="004A448A">
        <w:rPr>
          <w:b/>
          <w:bCs/>
          <w:i w:val="0"/>
          <w:iCs w:val="0"/>
        </w:rPr>
        <w:t xml:space="preserve"> </w:t>
      </w:r>
      <w:r w:rsidR="004A448A" w:rsidRPr="004A448A">
        <w:rPr>
          <w:b/>
          <w:bCs/>
          <w:i w:val="0"/>
          <w:iCs w:val="0"/>
        </w:rPr>
        <w:t xml:space="preserve">Input </w:t>
      </w:r>
      <w:r w:rsidR="00A61BAB">
        <w:rPr>
          <w:b/>
          <w:bCs/>
          <w:i w:val="0"/>
          <w:iCs w:val="0"/>
        </w:rPr>
        <w:t>required</w:t>
      </w:r>
      <w:r w:rsidR="004A448A" w:rsidRPr="004A448A">
        <w:rPr>
          <w:b/>
          <w:bCs/>
          <w:i w:val="0"/>
          <w:iCs w:val="0"/>
        </w:rPr>
        <w:t xml:space="preserve"> for original and alternative fouling calculation</w:t>
      </w:r>
    </w:p>
    <w:p w14:paraId="791D07EB" w14:textId="77777777" w:rsidR="004C44C0" w:rsidRDefault="004C44C0" w:rsidP="004C44C0"/>
    <w:p w14:paraId="2E5F5772" w14:textId="7A485EAA" w:rsidR="009D3BA9" w:rsidRDefault="004A448A" w:rsidP="00A47308">
      <w:pPr>
        <w:jc w:val="both"/>
      </w:pPr>
      <w:r w:rsidRPr="009C4A1C">
        <w:rPr>
          <w:b/>
          <w:bCs/>
        </w:rPr>
        <w:fldChar w:fldCharType="begin"/>
      </w:r>
      <w:r w:rsidRPr="009C4A1C">
        <w:rPr>
          <w:b/>
          <w:bCs/>
        </w:rPr>
        <w:instrText xml:space="preserve"> REF _Ref165115536 \h </w:instrText>
      </w:r>
      <w:r w:rsidR="009C4A1C" w:rsidRPr="009C4A1C">
        <w:rPr>
          <w:b/>
          <w:bCs/>
        </w:rPr>
        <w:instrText xml:space="preserve"> \* MERGEFORMAT </w:instrText>
      </w:r>
      <w:r w:rsidRPr="009C4A1C">
        <w:rPr>
          <w:b/>
          <w:bCs/>
        </w:rPr>
      </w:r>
      <w:r w:rsidRPr="009C4A1C">
        <w:rPr>
          <w:b/>
          <w:bCs/>
        </w:rPr>
        <w:fldChar w:fldCharType="separate"/>
      </w:r>
      <w:r w:rsidR="00221AAC" w:rsidRPr="004A448A">
        <w:rPr>
          <w:b/>
          <w:bCs/>
        </w:rPr>
        <w:t xml:space="preserve">Figure </w:t>
      </w:r>
      <w:r w:rsidR="00221AAC" w:rsidRPr="00221AAC">
        <w:rPr>
          <w:b/>
          <w:bCs/>
          <w:noProof/>
        </w:rPr>
        <w:t>36</w:t>
      </w:r>
      <w:r w:rsidRPr="009C4A1C">
        <w:rPr>
          <w:b/>
          <w:bCs/>
        </w:rPr>
        <w:fldChar w:fldCharType="end"/>
      </w:r>
      <w:r>
        <w:t xml:space="preserve"> shows </w:t>
      </w:r>
      <w:r w:rsidR="007F46E6">
        <w:t xml:space="preserve">example input </w:t>
      </w:r>
      <w:r w:rsidR="0024135F">
        <w:t xml:space="preserve">data in the </w:t>
      </w:r>
      <w:r w:rsidR="0024135F" w:rsidRPr="00144C07">
        <w:rPr>
          <w:i/>
          <w:iCs/>
        </w:rPr>
        <w:t>Notebook</w:t>
      </w:r>
      <w:r w:rsidR="0024135F">
        <w:t xml:space="preserve"> for BTC prediction with fouling calculation. </w:t>
      </w:r>
      <w:r w:rsidR="00335E54">
        <w:t xml:space="preserve">The number, e.g. 15, was </w:t>
      </w:r>
      <w:r w:rsidR="00DA1BC1">
        <w:t>extracted from the string and</w:t>
      </w:r>
      <w:r w:rsidR="007B00E3">
        <w:t xml:space="preserve"> </w:t>
      </w:r>
      <w:r w:rsidR="009C4A1C">
        <w:t xml:space="preserve">defined as </w:t>
      </w:r>
      <m:oMath>
        <m:r>
          <w:rPr>
            <w:rFonts w:ascii="Cambria Math" w:hAnsi="Cambria Math"/>
          </w:rPr>
          <m:t>α</m:t>
        </m:r>
      </m:oMath>
      <w:r w:rsidR="009C4A1C">
        <w:rPr>
          <w:rFonts w:eastAsiaTheme="minorEastAsia"/>
        </w:rPr>
        <w:t xml:space="preserve"> in the equation above.</w:t>
      </w:r>
      <w:r w:rsidR="009C4A1C">
        <w:t xml:space="preserve"> </w:t>
      </w:r>
      <w:r w:rsidR="00870CD1">
        <w:t xml:space="preserve">The </w:t>
      </w:r>
      <w:r w:rsidR="00870CD1" w:rsidRPr="00870CD1">
        <w:rPr>
          <w:i/>
          <w:iCs/>
        </w:rPr>
        <w:t>run_psdm_kfit</w:t>
      </w:r>
      <w:r w:rsidR="00870CD1">
        <w:t xml:space="preserve"> function was executed for different </w:t>
      </w:r>
      <w:r w:rsidR="00870CD1" w:rsidRPr="0028533E">
        <w:rPr>
          <w:i/>
          <w:iCs/>
        </w:rPr>
        <w:t>columns</w:t>
      </w:r>
      <w:r w:rsidR="00396EC5">
        <w:t>: a column considering</w:t>
      </w:r>
      <w:r w:rsidR="00755656">
        <w:t xml:space="preserve"> no fouling, a column</w:t>
      </w:r>
      <w:r w:rsidR="00741C86">
        <w:t xml:space="preserve"> using the original fouling approach</w:t>
      </w:r>
      <w:r w:rsidR="006B2D5A">
        <w:t xml:space="preserve"> and a column using the alternative fouling approach. For all</w:t>
      </w:r>
      <w:r w:rsidR="0028533E">
        <w:t xml:space="preserve"> of them</w:t>
      </w:r>
      <w:r w:rsidR="006B2D5A">
        <w:t xml:space="preserve">, the example of PFHpA </w:t>
      </w:r>
      <w:r w:rsidR="00EA35F3">
        <w:t>from the pilot</w:t>
      </w:r>
      <w:r w:rsidR="006B2D5A">
        <w:t xml:space="preserve"> </w:t>
      </w:r>
      <w:r w:rsidR="00EA35F3">
        <w:t xml:space="preserve">PFAS study </w:t>
      </w:r>
      <w:r w:rsidR="0056481C">
        <w:fldChar w:fldCharType="begin"/>
      </w:r>
      <w:r w:rsidR="0056481C">
        <w:instrText xml:space="preserve"> ADDIN ZOTERO_ITEM CSL_CITATION {"citationID":"ysyhGC4p","properties":{"formattedCitation":"(J.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56481C">
        <w:fldChar w:fldCharType="separate"/>
      </w:r>
      <w:r w:rsidR="0056481C" w:rsidRPr="0056481C">
        <w:rPr>
          <w:rFonts w:cs="Arial"/>
        </w:rPr>
        <w:t>(J. B. Burkhardt et al., 2022)</w:t>
      </w:r>
      <w:r w:rsidR="0056481C">
        <w:fldChar w:fldCharType="end"/>
      </w:r>
      <w:r w:rsidR="007B5FBB">
        <w:t xml:space="preserve"> was used.</w:t>
      </w:r>
      <w:r w:rsidR="00401818">
        <w:t xml:space="preserve"> </w:t>
      </w:r>
      <w:r w:rsidR="003A49EC">
        <w:t xml:space="preserve">Further, </w:t>
      </w:r>
      <w:r w:rsidR="002B36FB">
        <w:t>code was</w:t>
      </w:r>
      <w:r w:rsidR="003A49EC">
        <w:t xml:space="preserve"> added </w:t>
      </w:r>
      <w:r w:rsidR="0028533E">
        <w:t>to</w:t>
      </w:r>
      <w:r w:rsidR="003A49EC">
        <w:t xml:space="preserve"> the </w:t>
      </w:r>
      <w:r w:rsidR="00E864BF" w:rsidRPr="00144C07">
        <w:rPr>
          <w:i/>
          <w:iCs/>
        </w:rPr>
        <w:t>Notebook</w:t>
      </w:r>
      <w:r w:rsidR="003A49EC">
        <w:t xml:space="preserve"> to automatically display </w:t>
      </w:r>
      <w:r w:rsidR="004B5516">
        <w:t xml:space="preserve">a graph showing the </w:t>
      </w:r>
      <w:r w:rsidR="00AC58A2">
        <w:t>BTC</w:t>
      </w:r>
      <w:r w:rsidR="004B5516">
        <w:t xml:space="preserve"> and a graph showing</w:t>
      </w:r>
      <w:r w:rsidR="008C12B8">
        <w:t xml:space="preserve"> the Freundlich K parameter as function of time for each of the columns</w:t>
      </w:r>
      <w:r w:rsidR="0037639A">
        <w:t xml:space="preserve"> (</w:t>
      </w:r>
      <w:r w:rsidR="0037639A" w:rsidRPr="0037639A">
        <w:rPr>
          <w:b/>
          <w:bCs/>
        </w:rPr>
        <w:fldChar w:fldCharType="begin"/>
      </w:r>
      <w:r w:rsidR="0037639A" w:rsidRPr="0037639A">
        <w:rPr>
          <w:b/>
          <w:bCs/>
        </w:rPr>
        <w:instrText xml:space="preserve"> REF _Ref165117016 \h  \* MERGEFORMAT </w:instrText>
      </w:r>
      <w:r w:rsidR="0037639A" w:rsidRPr="0037639A">
        <w:rPr>
          <w:b/>
          <w:bCs/>
        </w:rPr>
      </w:r>
      <w:r w:rsidR="0037639A" w:rsidRPr="0037639A">
        <w:rPr>
          <w:b/>
          <w:bCs/>
        </w:rPr>
        <w:fldChar w:fldCharType="separate"/>
      </w:r>
      <w:r w:rsidR="00221AAC" w:rsidRPr="0037639A">
        <w:rPr>
          <w:b/>
          <w:bCs/>
        </w:rPr>
        <w:t xml:space="preserve">Figure </w:t>
      </w:r>
      <w:r w:rsidR="00221AAC" w:rsidRPr="00221AAC">
        <w:rPr>
          <w:b/>
          <w:bCs/>
          <w:noProof/>
        </w:rPr>
        <w:t>37</w:t>
      </w:r>
      <w:r w:rsidR="0037639A" w:rsidRPr="0037639A">
        <w:rPr>
          <w:b/>
          <w:bCs/>
        </w:rPr>
        <w:fldChar w:fldCharType="end"/>
      </w:r>
      <w:r w:rsidR="0037639A">
        <w:t>)</w:t>
      </w:r>
      <w:r w:rsidR="008C12B8">
        <w:t>.</w:t>
      </w:r>
      <w:r w:rsidR="002B36FB">
        <w:t xml:space="preserve"> </w:t>
      </w:r>
    </w:p>
    <w:p w14:paraId="1AFCB77F" w14:textId="77777777" w:rsidR="009D3BA9" w:rsidRDefault="009D3BA9" w:rsidP="00A47308">
      <w:pPr>
        <w:jc w:val="both"/>
      </w:pPr>
    </w:p>
    <w:p w14:paraId="328A727C" w14:textId="50419ADB" w:rsidR="001E5ADB" w:rsidRDefault="00A82A2B" w:rsidP="00A47308">
      <w:pPr>
        <w:jc w:val="both"/>
      </w:pPr>
      <w:r>
        <w:t xml:space="preserve">It can be seen from </w:t>
      </w:r>
      <w:r w:rsidRPr="00A82A2B">
        <w:rPr>
          <w:b/>
          <w:bCs/>
        </w:rPr>
        <w:fldChar w:fldCharType="begin"/>
      </w:r>
      <w:r w:rsidRPr="00A82A2B">
        <w:rPr>
          <w:b/>
          <w:bCs/>
        </w:rPr>
        <w:instrText xml:space="preserve"> REF _Ref165117016 \h  \* MERGEFORMAT </w:instrText>
      </w:r>
      <w:r w:rsidRPr="00A82A2B">
        <w:rPr>
          <w:b/>
          <w:bCs/>
        </w:rPr>
      </w:r>
      <w:r w:rsidRPr="00A82A2B">
        <w:rPr>
          <w:b/>
          <w:bCs/>
        </w:rPr>
        <w:fldChar w:fldCharType="separate"/>
      </w:r>
      <w:r w:rsidR="00221AAC" w:rsidRPr="0037639A">
        <w:rPr>
          <w:b/>
          <w:bCs/>
        </w:rPr>
        <w:t xml:space="preserve">Figure </w:t>
      </w:r>
      <w:r w:rsidR="00221AAC" w:rsidRPr="00221AAC">
        <w:rPr>
          <w:b/>
          <w:bCs/>
          <w:noProof/>
        </w:rPr>
        <w:t>37</w:t>
      </w:r>
      <w:r w:rsidRPr="00A82A2B">
        <w:rPr>
          <w:b/>
          <w:bCs/>
        </w:rPr>
        <w:fldChar w:fldCharType="end"/>
      </w:r>
      <w:r w:rsidRPr="00A82A2B">
        <w:rPr>
          <w:b/>
          <w:bCs/>
        </w:rPr>
        <w:t>(a)</w:t>
      </w:r>
      <w:r>
        <w:t xml:space="preserve"> that the alternative fouling method, by </w:t>
      </w:r>
      <w:r w:rsidR="007A3B2A">
        <w:t xml:space="preserve">carbon weight reduction, indeed moved the BTC towards the left. Thus, </w:t>
      </w:r>
      <w:r w:rsidR="006A6A1D">
        <w:t>breakthrough occurred earlier as less carbon was available due to NOM preloading. However, 15%</w:t>
      </w:r>
      <w:r w:rsidR="004C44C0">
        <w:t xml:space="preserve"> weight reduction</w:t>
      </w:r>
      <w:r w:rsidR="006A6A1D">
        <w:t xml:space="preserve"> seemed </w:t>
      </w:r>
      <w:r w:rsidR="004C44C0">
        <w:t>to be insufficient</w:t>
      </w:r>
      <w:r w:rsidR="006A6A1D">
        <w:t xml:space="preserve"> to </w:t>
      </w:r>
      <w:r w:rsidR="00B1001F">
        <w:t xml:space="preserve">fit the </w:t>
      </w:r>
      <w:r w:rsidR="00025622">
        <w:t>‘</w:t>
      </w:r>
      <w:r w:rsidR="00025622" w:rsidRPr="00025622">
        <w:rPr>
          <w:i/>
          <w:iCs/>
        </w:rPr>
        <w:t>foulin</w:t>
      </w:r>
      <w:r w:rsidR="00025622">
        <w:rPr>
          <w:i/>
          <w:iCs/>
        </w:rPr>
        <w:t>g (Rhine)</w:t>
      </w:r>
      <w:r w:rsidR="00025622">
        <w:t>’</w:t>
      </w:r>
      <w:r w:rsidR="00B1001F">
        <w:t xml:space="preserve"> curve, which perfectly fitted experimental data</w:t>
      </w:r>
      <w:r w:rsidR="00025622">
        <w:t xml:space="preserve"> (</w:t>
      </w:r>
      <w:r w:rsidR="00025622" w:rsidRPr="00025622">
        <w:rPr>
          <w:b/>
          <w:bCs/>
        </w:rPr>
        <w:fldChar w:fldCharType="begin"/>
      </w:r>
      <w:r w:rsidR="00025622" w:rsidRPr="00025622">
        <w:rPr>
          <w:b/>
          <w:bCs/>
        </w:rPr>
        <w:instrText xml:space="preserve"> REF _Ref164952649 \h  \* MERGEFORMAT </w:instrText>
      </w:r>
      <w:r w:rsidR="00025622" w:rsidRPr="00025622">
        <w:rPr>
          <w:b/>
          <w:bCs/>
        </w:rPr>
      </w:r>
      <w:r w:rsidR="00025622" w:rsidRPr="00025622">
        <w:rPr>
          <w:b/>
          <w:bCs/>
        </w:rPr>
        <w:fldChar w:fldCharType="separate"/>
      </w:r>
      <w:r w:rsidR="00221AAC" w:rsidRPr="00404B56">
        <w:rPr>
          <w:b/>
          <w:bCs/>
        </w:rPr>
        <w:t xml:space="preserve">Figure </w:t>
      </w:r>
      <w:r w:rsidR="00221AAC" w:rsidRPr="00221AAC">
        <w:rPr>
          <w:b/>
          <w:bCs/>
          <w:noProof/>
        </w:rPr>
        <w:t>25</w:t>
      </w:r>
      <w:r w:rsidR="00025622" w:rsidRPr="00025622">
        <w:rPr>
          <w:b/>
          <w:bCs/>
        </w:rPr>
        <w:fldChar w:fldCharType="end"/>
      </w:r>
      <w:r w:rsidR="00025622">
        <w:t>)</w:t>
      </w:r>
      <w:r w:rsidR="00B1001F">
        <w:t>.</w:t>
      </w:r>
    </w:p>
    <w:p w14:paraId="58550C42" w14:textId="77777777" w:rsidR="00DC25BE" w:rsidRDefault="00DC25BE" w:rsidP="00A47308">
      <w:pPr>
        <w:jc w:val="both"/>
      </w:pPr>
    </w:p>
    <w:p w14:paraId="4C899DB8" w14:textId="61038F87" w:rsidR="00DC25BE" w:rsidRDefault="00DC25BE" w:rsidP="00DC25BE">
      <w:pPr>
        <w:jc w:val="both"/>
      </w:pPr>
      <w:r w:rsidRPr="00107C11">
        <w:rPr>
          <w:b/>
          <w:bCs/>
        </w:rPr>
        <w:fldChar w:fldCharType="begin"/>
      </w:r>
      <w:r w:rsidRPr="00107C11">
        <w:rPr>
          <w:b/>
          <w:bCs/>
        </w:rPr>
        <w:instrText xml:space="preserve"> REF _Ref165117016 \h  \* MERGEFORMAT </w:instrText>
      </w:r>
      <w:r w:rsidRPr="00107C11">
        <w:rPr>
          <w:b/>
          <w:bCs/>
        </w:rPr>
      </w:r>
      <w:r w:rsidRPr="00107C11">
        <w:rPr>
          <w:b/>
          <w:bCs/>
        </w:rPr>
        <w:fldChar w:fldCharType="separate"/>
      </w:r>
      <w:r w:rsidR="00221AAC" w:rsidRPr="0037639A">
        <w:rPr>
          <w:b/>
          <w:bCs/>
        </w:rPr>
        <w:t xml:space="preserve">Figure </w:t>
      </w:r>
      <w:r w:rsidR="00221AAC" w:rsidRPr="00221AAC">
        <w:rPr>
          <w:b/>
          <w:bCs/>
          <w:noProof/>
        </w:rPr>
        <w:t>37</w:t>
      </w:r>
      <w:r w:rsidRPr="00107C11">
        <w:rPr>
          <w:b/>
          <w:bCs/>
        </w:rPr>
        <w:fldChar w:fldCharType="end"/>
      </w:r>
      <w:r w:rsidRPr="00107C11">
        <w:rPr>
          <w:b/>
          <w:bCs/>
        </w:rPr>
        <w:t>(b)</w:t>
      </w:r>
      <w:r>
        <w:t xml:space="preserve"> clearly confirms that there was no Freundlich K reduction for the </w:t>
      </w:r>
      <w:r w:rsidRPr="00107C11">
        <w:rPr>
          <w:i/>
          <w:iCs/>
        </w:rPr>
        <w:t>No fouling</w:t>
      </w:r>
      <w:r>
        <w:t xml:space="preserve"> or </w:t>
      </w:r>
      <w:r w:rsidRPr="00107C11">
        <w:rPr>
          <w:i/>
          <w:iCs/>
        </w:rPr>
        <w:t>Fouling alternative</w:t>
      </w:r>
      <w:r>
        <w:t xml:space="preserve"> curves. This to be sure that the alternative fouling method was purely based on carbon mass reduction. As this reduction was not sufficient, parameter </w:t>
      </w:r>
      <m:oMath>
        <m:r>
          <w:rPr>
            <w:rFonts w:ascii="Cambria Math" w:hAnsi="Cambria Math"/>
          </w:rPr>
          <m:t>α</m:t>
        </m:r>
      </m:oMath>
      <w:r>
        <w:rPr>
          <w:rFonts w:eastAsiaTheme="minorEastAsia"/>
        </w:rPr>
        <w:t xml:space="preserve"> was calibrated onto experimental effluent data, which was earlier well-fitted by the </w:t>
      </w:r>
      <w:r>
        <w:t>‘</w:t>
      </w:r>
      <w:r w:rsidRPr="00025622">
        <w:rPr>
          <w:i/>
          <w:iCs/>
        </w:rPr>
        <w:t>foulin</w:t>
      </w:r>
      <w:r>
        <w:rPr>
          <w:i/>
          <w:iCs/>
        </w:rPr>
        <w:t>g (Rhine)</w:t>
      </w:r>
      <w:r>
        <w:t xml:space="preserve">’ curve. The result is shown in </w:t>
      </w:r>
      <w:r w:rsidRPr="002B6553">
        <w:rPr>
          <w:b/>
          <w:bCs/>
        </w:rPr>
        <w:fldChar w:fldCharType="begin"/>
      </w:r>
      <w:r w:rsidRPr="002B6553">
        <w:rPr>
          <w:b/>
          <w:bCs/>
        </w:rPr>
        <w:instrText xml:space="preserve"> REF _Ref165118609 \h  \* MERGEFORMAT </w:instrText>
      </w:r>
      <w:r w:rsidRPr="002B6553">
        <w:rPr>
          <w:b/>
          <w:bCs/>
        </w:rPr>
      </w:r>
      <w:r w:rsidRPr="002B6553">
        <w:rPr>
          <w:b/>
          <w:bCs/>
        </w:rPr>
        <w:fldChar w:fldCharType="separate"/>
      </w:r>
      <w:r w:rsidR="00221AAC" w:rsidRPr="0071121D">
        <w:rPr>
          <w:b/>
          <w:bCs/>
        </w:rPr>
        <w:t xml:space="preserve">Figure </w:t>
      </w:r>
      <w:r w:rsidR="00221AAC" w:rsidRPr="00221AAC">
        <w:rPr>
          <w:b/>
          <w:bCs/>
          <w:noProof/>
        </w:rPr>
        <w:t>38</w:t>
      </w:r>
      <w:r w:rsidRPr="002B6553">
        <w:rPr>
          <w:b/>
          <w:bCs/>
        </w:rPr>
        <w:fldChar w:fldCharType="end"/>
      </w:r>
      <w:r>
        <w:t>.</w:t>
      </w:r>
    </w:p>
    <w:p w14:paraId="6F272A2B" w14:textId="77777777" w:rsidR="00DC25BE" w:rsidRDefault="00DC25BE" w:rsidP="00A47308">
      <w:pPr>
        <w:jc w:val="both"/>
      </w:pPr>
    </w:p>
    <w:p w14:paraId="2534C763" w14:textId="74D1D6C3" w:rsidR="004C44C0" w:rsidRDefault="004C44C0" w:rsidP="009D3BA9">
      <w:r>
        <w:br w:type="page"/>
      </w:r>
    </w:p>
    <w:p w14:paraId="1C7E8734" w14:textId="77777777" w:rsidR="00EA17F6" w:rsidRDefault="00EA17F6" w:rsidP="00EA17F6">
      <w:pPr>
        <w:keepNext/>
        <w:jc w:val="both"/>
      </w:pPr>
      <w:r w:rsidRPr="00EA17F6">
        <w:rPr>
          <w:noProof/>
        </w:rPr>
        <w:lastRenderedPageBreak/>
        <w:drawing>
          <wp:inline distT="0" distB="0" distL="0" distR="0" wp14:anchorId="7B754552" wp14:editId="0071EA12">
            <wp:extent cx="5727700" cy="2595880"/>
            <wp:effectExtent l="0" t="0" r="6350" b="0"/>
            <wp:docPr id="11" name="Picture 10" descr="A comparison of graphs with different colored lines&#10;&#10;Description automatically generated">
              <a:extLst xmlns:a="http://schemas.openxmlformats.org/drawingml/2006/main">
                <a:ext uri="{FF2B5EF4-FFF2-40B4-BE49-F238E27FC236}">
                  <a16:creationId xmlns:a16="http://schemas.microsoft.com/office/drawing/2014/main" id="{2DFCA8BF-37B3-78DB-2BE1-682141D015BB}"/>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0" descr="A comparison of graphs with different colored lines&#10;&#10;Description automatically generated">
                      <a:extLst>
                        <a:ext uri="{FF2B5EF4-FFF2-40B4-BE49-F238E27FC236}">
                          <a16:creationId xmlns:a16="http://schemas.microsoft.com/office/drawing/2014/main" id="{2DFCA8BF-37B3-78DB-2BE1-682141D015BB}"/>
                        </a:ext>
                      </a:extLst>
                    </pic:cNvPr>
                    <pic:cNvPicPr>
                      <a:picLocks noChangeAspect="1"/>
                    </pic:cNvPicPr>
                  </pic:nvPicPr>
                  <pic:blipFill>
                    <a:blip r:embed="rId61"/>
                    <a:stretch>
                      <a:fillRect/>
                    </a:stretch>
                  </pic:blipFill>
                  <pic:spPr>
                    <a:xfrm>
                      <a:off x="0" y="0"/>
                      <a:ext cx="5727700" cy="2595880"/>
                    </a:xfrm>
                    <a:prstGeom prst="rect">
                      <a:avLst/>
                    </a:prstGeom>
                  </pic:spPr>
                </pic:pic>
              </a:graphicData>
            </a:graphic>
          </wp:inline>
        </w:drawing>
      </w:r>
    </w:p>
    <w:p w14:paraId="777703F6" w14:textId="49C054DE" w:rsidR="00914A6D" w:rsidRPr="0037639A" w:rsidRDefault="00EA17F6" w:rsidP="00914A6D">
      <w:pPr>
        <w:pStyle w:val="Bijschrift"/>
        <w:jc w:val="center"/>
        <w:rPr>
          <w:b/>
          <w:bCs/>
          <w:i w:val="0"/>
          <w:iCs w:val="0"/>
        </w:rPr>
      </w:pPr>
      <w:bookmarkStart w:id="146" w:name="_Ref165117016"/>
      <w:r w:rsidRPr="0037639A">
        <w:rPr>
          <w:b/>
          <w:bCs/>
          <w:i w:val="0"/>
          <w:iCs w:val="0"/>
        </w:rPr>
        <w:t xml:space="preserve">Figure </w:t>
      </w:r>
      <w:r w:rsidRPr="0037639A">
        <w:rPr>
          <w:b/>
          <w:bCs/>
          <w:i w:val="0"/>
          <w:iCs w:val="0"/>
        </w:rPr>
        <w:fldChar w:fldCharType="begin"/>
      </w:r>
      <w:r w:rsidRPr="0037639A">
        <w:rPr>
          <w:b/>
          <w:bCs/>
          <w:i w:val="0"/>
          <w:iCs w:val="0"/>
        </w:rPr>
        <w:instrText xml:space="preserve"> SEQ Figure \* ARABIC </w:instrText>
      </w:r>
      <w:r w:rsidRPr="0037639A">
        <w:rPr>
          <w:b/>
          <w:bCs/>
          <w:i w:val="0"/>
          <w:iCs w:val="0"/>
        </w:rPr>
        <w:fldChar w:fldCharType="separate"/>
      </w:r>
      <w:r w:rsidR="00221AAC">
        <w:rPr>
          <w:b/>
          <w:bCs/>
          <w:i w:val="0"/>
          <w:iCs w:val="0"/>
          <w:noProof/>
        </w:rPr>
        <w:t>37</w:t>
      </w:r>
      <w:r w:rsidRPr="0037639A">
        <w:rPr>
          <w:b/>
          <w:bCs/>
          <w:i w:val="0"/>
          <w:iCs w:val="0"/>
        </w:rPr>
        <w:fldChar w:fldCharType="end"/>
      </w:r>
      <w:bookmarkEnd w:id="146"/>
      <w:r w:rsidR="00914A6D" w:rsidRPr="0037639A">
        <w:rPr>
          <w:b/>
          <w:bCs/>
          <w:i w:val="0"/>
          <w:iCs w:val="0"/>
        </w:rPr>
        <w:t xml:space="preserve"> Comparison of original fouling (K reduction), alternative fouling (</w:t>
      </w:r>
      <w:r w:rsidR="003D5D81" w:rsidRPr="00E87867">
        <w:rPr>
          <w:rFonts w:ascii="Cambria Math" w:eastAsiaTheme="minorEastAsia" w:hAnsi="Cambria Math"/>
          <w:b/>
          <w:bCs/>
          <w:i w:val="0"/>
        </w:rPr>
        <w:t>15%</w:t>
      </w:r>
      <w:r w:rsidR="003D5D81">
        <w:rPr>
          <w:rFonts w:ascii="Cambria Math" w:eastAsiaTheme="minorEastAsia" w:hAnsi="Cambria Math"/>
          <w:b/>
          <w:bCs/>
          <w:i w:val="0"/>
        </w:rPr>
        <w:t xml:space="preserve"> </w:t>
      </w:r>
      <w:r w:rsidR="00914A6D" w:rsidRPr="0037639A">
        <w:rPr>
          <w:b/>
          <w:bCs/>
          <w:i w:val="0"/>
          <w:iCs w:val="0"/>
        </w:rPr>
        <w:t>carbon weight reduction</w:t>
      </w:r>
      <w:r w:rsidR="003D5D81">
        <w:rPr>
          <w:b/>
          <w:bCs/>
          <w:i w:val="0"/>
          <w:iCs w:val="0"/>
        </w:rPr>
        <w:t>)</w:t>
      </w:r>
      <w:r w:rsidR="003D5D81">
        <w:rPr>
          <w:b/>
          <w:bCs/>
          <w:i w:val="0"/>
          <w:iCs w:val="0"/>
        </w:rPr>
        <w:br/>
      </w:r>
      <w:r w:rsidR="00914A6D" w:rsidRPr="0037639A">
        <w:rPr>
          <w:b/>
          <w:bCs/>
          <w:i w:val="0"/>
          <w:iCs w:val="0"/>
        </w:rPr>
        <w:t>and no fouling for fixed-bed adsorption of PFHpA:</w:t>
      </w:r>
      <w:r w:rsidR="00E87867">
        <w:rPr>
          <w:b/>
          <w:bCs/>
          <w:i w:val="0"/>
          <w:iCs w:val="0"/>
        </w:rPr>
        <w:t xml:space="preserve"> </w:t>
      </w:r>
      <w:r w:rsidR="00914A6D" w:rsidRPr="0037639A">
        <w:rPr>
          <w:b/>
          <w:bCs/>
          <w:i w:val="0"/>
          <w:iCs w:val="0"/>
        </w:rPr>
        <w:t xml:space="preserve">(a) breakthrough curve model prediction, </w:t>
      </w:r>
      <w:r w:rsidR="00E87867">
        <w:rPr>
          <w:b/>
          <w:bCs/>
          <w:i w:val="0"/>
          <w:iCs w:val="0"/>
        </w:rPr>
        <w:br/>
      </w:r>
      <w:r w:rsidR="00914A6D" w:rsidRPr="0037639A">
        <w:rPr>
          <w:b/>
          <w:bCs/>
          <w:i w:val="0"/>
          <w:iCs w:val="0"/>
        </w:rPr>
        <w:t>(b) Freundlich K reduction</w:t>
      </w:r>
    </w:p>
    <w:p w14:paraId="434C19B9" w14:textId="77777777" w:rsidR="00916EB8" w:rsidRDefault="00916EB8" w:rsidP="00107C11">
      <w:pPr>
        <w:jc w:val="both"/>
      </w:pPr>
    </w:p>
    <w:p w14:paraId="4DFE7ECC" w14:textId="77777777" w:rsidR="00DC25BE" w:rsidRDefault="00DC25BE" w:rsidP="00107C11">
      <w:pPr>
        <w:jc w:val="both"/>
      </w:pPr>
    </w:p>
    <w:p w14:paraId="11398048" w14:textId="77777777" w:rsidR="000778C9" w:rsidRDefault="000778C9" w:rsidP="000778C9">
      <w:pPr>
        <w:keepNext/>
        <w:jc w:val="center"/>
      </w:pPr>
      <w:r w:rsidRPr="000778C9">
        <w:rPr>
          <w:noProof/>
        </w:rPr>
        <w:drawing>
          <wp:inline distT="0" distB="0" distL="0" distR="0" wp14:anchorId="6113A165" wp14:editId="316FF45E">
            <wp:extent cx="3862426" cy="3349163"/>
            <wp:effectExtent l="0" t="0" r="5080" b="3810"/>
            <wp:docPr id="1773704569" name="Picture 1" descr="A graph of a number of day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3704569" name="Picture 1" descr="A graph of a number of days&#10;&#10;Description automatically generated"/>
                    <pic:cNvPicPr/>
                  </pic:nvPicPr>
                  <pic:blipFill>
                    <a:blip r:embed="rId62"/>
                    <a:stretch>
                      <a:fillRect/>
                    </a:stretch>
                  </pic:blipFill>
                  <pic:spPr>
                    <a:xfrm>
                      <a:off x="0" y="0"/>
                      <a:ext cx="3867731" cy="3353763"/>
                    </a:xfrm>
                    <a:prstGeom prst="rect">
                      <a:avLst/>
                    </a:prstGeom>
                  </pic:spPr>
                </pic:pic>
              </a:graphicData>
            </a:graphic>
          </wp:inline>
        </w:drawing>
      </w:r>
    </w:p>
    <w:p w14:paraId="2B512058" w14:textId="12B70ED8" w:rsidR="00916EB8" w:rsidRPr="0071121D" w:rsidRDefault="000778C9" w:rsidP="000778C9">
      <w:pPr>
        <w:pStyle w:val="Bijschrift"/>
        <w:jc w:val="center"/>
        <w:rPr>
          <w:b/>
          <w:bCs/>
          <w:i w:val="0"/>
          <w:iCs w:val="0"/>
        </w:rPr>
      </w:pPr>
      <w:bookmarkStart w:id="147" w:name="_Ref165118609"/>
      <w:r w:rsidRPr="0071121D">
        <w:rPr>
          <w:b/>
          <w:bCs/>
          <w:i w:val="0"/>
          <w:iCs w:val="0"/>
        </w:rPr>
        <w:t xml:space="preserve">Figure </w:t>
      </w:r>
      <w:r w:rsidRPr="0071121D">
        <w:rPr>
          <w:b/>
          <w:bCs/>
          <w:i w:val="0"/>
          <w:iCs w:val="0"/>
        </w:rPr>
        <w:fldChar w:fldCharType="begin"/>
      </w:r>
      <w:r w:rsidRPr="0071121D">
        <w:rPr>
          <w:b/>
          <w:bCs/>
          <w:i w:val="0"/>
          <w:iCs w:val="0"/>
        </w:rPr>
        <w:instrText xml:space="preserve"> SEQ Figure \* ARABIC </w:instrText>
      </w:r>
      <w:r w:rsidRPr="0071121D">
        <w:rPr>
          <w:b/>
          <w:bCs/>
          <w:i w:val="0"/>
          <w:iCs w:val="0"/>
        </w:rPr>
        <w:fldChar w:fldCharType="separate"/>
      </w:r>
      <w:r w:rsidR="00221AAC">
        <w:rPr>
          <w:b/>
          <w:bCs/>
          <w:i w:val="0"/>
          <w:iCs w:val="0"/>
          <w:noProof/>
        </w:rPr>
        <w:t>38</w:t>
      </w:r>
      <w:r w:rsidRPr="0071121D">
        <w:rPr>
          <w:b/>
          <w:bCs/>
          <w:i w:val="0"/>
          <w:iCs w:val="0"/>
        </w:rPr>
        <w:fldChar w:fldCharType="end"/>
      </w:r>
      <w:bookmarkEnd w:id="147"/>
      <w:r w:rsidRPr="0071121D">
        <w:rPr>
          <w:b/>
          <w:bCs/>
          <w:i w:val="0"/>
          <w:iCs w:val="0"/>
        </w:rPr>
        <w:t xml:space="preserve"> </w:t>
      </w:r>
      <w:r w:rsidR="00E87867" w:rsidRPr="0071121D">
        <w:rPr>
          <w:b/>
          <w:bCs/>
          <w:i w:val="0"/>
          <w:iCs w:val="0"/>
        </w:rPr>
        <w:t>BTC model predictions for various fouling approaches</w:t>
      </w:r>
      <w:r w:rsidR="0065528E" w:rsidRPr="0071121D">
        <w:rPr>
          <w:b/>
          <w:bCs/>
          <w:i w:val="0"/>
          <w:iCs w:val="0"/>
        </w:rPr>
        <w:t>;</w:t>
      </w:r>
      <w:r w:rsidR="0065528E" w:rsidRPr="0071121D">
        <w:rPr>
          <w:b/>
          <w:bCs/>
          <w:i w:val="0"/>
          <w:iCs w:val="0"/>
        </w:rPr>
        <w:br/>
        <w:t xml:space="preserve">No fouling, </w:t>
      </w:r>
      <w:r w:rsidR="0071121D" w:rsidRPr="0071121D">
        <w:rPr>
          <w:b/>
          <w:bCs/>
          <w:i w:val="0"/>
          <w:iCs w:val="0"/>
        </w:rPr>
        <w:t>K-reduction</w:t>
      </w:r>
      <w:r w:rsidR="00AC13BB">
        <w:rPr>
          <w:b/>
          <w:bCs/>
          <w:i w:val="0"/>
          <w:iCs w:val="0"/>
        </w:rPr>
        <w:t xml:space="preserve"> (t)</w:t>
      </w:r>
      <w:r w:rsidR="0071121D" w:rsidRPr="0071121D">
        <w:rPr>
          <w:b/>
          <w:bCs/>
          <w:i w:val="0"/>
          <w:iCs w:val="0"/>
        </w:rPr>
        <w:t xml:space="preserve"> and carbon weight reduction (50%)</w:t>
      </w:r>
    </w:p>
    <w:p w14:paraId="029C1853" w14:textId="6FEB21FA" w:rsidR="009C7637" w:rsidRDefault="002B6553" w:rsidP="00D52622">
      <w:pPr>
        <w:jc w:val="both"/>
      </w:pPr>
      <w:r>
        <w:t xml:space="preserve">It can be seen that </w:t>
      </w:r>
      <w:r w:rsidR="00FC385A">
        <w:t>reducing the amount of carbon with 50% resulted in a good fit</w:t>
      </w:r>
      <w:r w:rsidR="00131180">
        <w:t xml:space="preserve">. </w:t>
      </w:r>
      <w:r w:rsidR="00943BE7">
        <w:t xml:space="preserve">This </w:t>
      </w:r>
      <w:r w:rsidR="00783674">
        <w:t>leads to the conclusion</w:t>
      </w:r>
      <w:r w:rsidR="00131180">
        <w:t xml:space="preserve"> that the </w:t>
      </w:r>
      <w:r w:rsidR="00783674">
        <w:t>impact</w:t>
      </w:r>
      <w:r w:rsidR="00131180">
        <w:t xml:space="preserve"> of NOM</w:t>
      </w:r>
      <w:r w:rsidR="002048AC">
        <w:t xml:space="preserve"> </w:t>
      </w:r>
      <w:r w:rsidR="00762A01">
        <w:t>on</w:t>
      </w:r>
      <w:r w:rsidR="002048AC">
        <w:t xml:space="preserve"> PFHpA adsorption </w:t>
      </w:r>
      <w:r w:rsidR="00762A01">
        <w:t>from raw river water</w:t>
      </w:r>
      <w:r w:rsidR="00943BE7">
        <w:t xml:space="preserve"> </w:t>
      </w:r>
      <w:r w:rsidR="00943BE7">
        <w:fldChar w:fldCharType="begin"/>
      </w:r>
      <w:r w:rsidR="00943BE7">
        <w:instrText xml:space="preserve"> ADDIN ZOTERO_ITEM CSL_CITATION {"citationID":"N8djHNKB","properties":{"formattedCitation":"(J.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943BE7">
        <w:fldChar w:fldCharType="separate"/>
      </w:r>
      <w:r w:rsidR="00943BE7" w:rsidRPr="00943BE7">
        <w:rPr>
          <w:rFonts w:cs="Arial"/>
        </w:rPr>
        <w:t>(J. B. Burkhardt et al., 2022)</w:t>
      </w:r>
      <w:r w:rsidR="00943BE7">
        <w:fldChar w:fldCharType="end"/>
      </w:r>
      <w:r w:rsidR="002048AC">
        <w:t xml:space="preserve"> </w:t>
      </w:r>
      <w:r w:rsidR="00104751">
        <w:t>was high and approximately halved the amount of carbon available for adsorption.</w:t>
      </w:r>
      <w:r w:rsidR="009C7637">
        <w:t xml:space="preserve"> A carbon weight reduction of 70% was also tested and can be seen in </w:t>
      </w:r>
      <w:r w:rsidR="009C7637" w:rsidRPr="009C7637">
        <w:rPr>
          <w:b/>
          <w:bCs/>
        </w:rPr>
        <w:fldChar w:fldCharType="begin"/>
      </w:r>
      <w:r w:rsidR="009C7637" w:rsidRPr="009C7637">
        <w:rPr>
          <w:b/>
          <w:bCs/>
        </w:rPr>
        <w:instrText xml:space="preserve"> REF _Ref167794723 \h  \* MERGEFORMAT </w:instrText>
      </w:r>
      <w:r w:rsidR="009C7637" w:rsidRPr="009C7637">
        <w:rPr>
          <w:b/>
          <w:bCs/>
        </w:rPr>
      </w:r>
      <w:r w:rsidR="009C7637" w:rsidRPr="009C7637">
        <w:rPr>
          <w:b/>
          <w:bCs/>
        </w:rPr>
        <w:fldChar w:fldCharType="separate"/>
      </w:r>
      <w:r w:rsidR="00221AAC" w:rsidRPr="009C7637">
        <w:rPr>
          <w:b/>
          <w:bCs/>
        </w:rPr>
        <w:t xml:space="preserve">Figure </w:t>
      </w:r>
      <w:r w:rsidR="00221AAC" w:rsidRPr="00221AAC">
        <w:rPr>
          <w:b/>
          <w:bCs/>
          <w:noProof/>
        </w:rPr>
        <w:t>39</w:t>
      </w:r>
      <w:r w:rsidR="009C7637" w:rsidRPr="009C7637">
        <w:rPr>
          <w:b/>
          <w:bCs/>
        </w:rPr>
        <w:fldChar w:fldCharType="end"/>
      </w:r>
      <w:r w:rsidR="009C7637">
        <w:t xml:space="preserve">. </w:t>
      </w:r>
      <w:r w:rsidR="00350A80">
        <w:t xml:space="preserve">It was confirmed that with that much weight reduction, breakthrough </w:t>
      </w:r>
      <w:r w:rsidR="00AB06DE">
        <w:t>occurred much faster</w:t>
      </w:r>
      <w:r w:rsidR="008415CE">
        <w:t>.</w:t>
      </w:r>
    </w:p>
    <w:p w14:paraId="20FB4C27" w14:textId="12A943D6" w:rsidR="00D52622" w:rsidRDefault="00FA477D" w:rsidP="00D52622">
      <w:pPr>
        <w:jc w:val="both"/>
      </w:pPr>
      <w:r>
        <w:t xml:space="preserve"> </w:t>
      </w:r>
      <w:r w:rsidR="00D52622">
        <w:br w:type="page"/>
      </w:r>
    </w:p>
    <w:p w14:paraId="5584EC6F" w14:textId="77777777" w:rsidR="009C7637" w:rsidRDefault="009C7637" w:rsidP="009C7637">
      <w:pPr>
        <w:keepNext/>
        <w:jc w:val="center"/>
      </w:pPr>
      <w:r w:rsidRPr="009C7637">
        <w:rPr>
          <w:noProof/>
        </w:rPr>
        <w:lastRenderedPageBreak/>
        <w:drawing>
          <wp:inline distT="0" distB="0" distL="0" distR="0" wp14:anchorId="59CDAC66" wp14:editId="53D15ECD">
            <wp:extent cx="3762042" cy="3174796"/>
            <wp:effectExtent l="0" t="0" r="0" b="6985"/>
            <wp:docPr id="73389196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3891967" name="Picture 1" descr="A graph of different colored lines&#10;&#10;Description automatically generated"/>
                    <pic:cNvPicPr/>
                  </pic:nvPicPr>
                  <pic:blipFill>
                    <a:blip r:embed="rId63"/>
                    <a:stretch>
                      <a:fillRect/>
                    </a:stretch>
                  </pic:blipFill>
                  <pic:spPr>
                    <a:xfrm>
                      <a:off x="0" y="0"/>
                      <a:ext cx="3770825" cy="3182208"/>
                    </a:xfrm>
                    <a:prstGeom prst="rect">
                      <a:avLst/>
                    </a:prstGeom>
                  </pic:spPr>
                </pic:pic>
              </a:graphicData>
            </a:graphic>
          </wp:inline>
        </w:drawing>
      </w:r>
    </w:p>
    <w:p w14:paraId="24EEDA2D" w14:textId="68FFE886" w:rsidR="00595B3C" w:rsidRPr="009C7637" w:rsidRDefault="009C7637" w:rsidP="009C7637">
      <w:pPr>
        <w:pStyle w:val="Bijschrift"/>
        <w:jc w:val="center"/>
        <w:rPr>
          <w:b/>
          <w:bCs/>
          <w:i w:val="0"/>
          <w:iCs w:val="0"/>
        </w:rPr>
      </w:pPr>
      <w:bookmarkStart w:id="148" w:name="_Ref167794723"/>
      <w:r w:rsidRPr="009C7637">
        <w:rPr>
          <w:b/>
          <w:bCs/>
          <w:i w:val="0"/>
          <w:iCs w:val="0"/>
        </w:rPr>
        <w:t xml:space="preserve">Figure </w:t>
      </w:r>
      <w:r w:rsidRPr="009C7637">
        <w:rPr>
          <w:b/>
          <w:bCs/>
          <w:i w:val="0"/>
          <w:iCs w:val="0"/>
        </w:rPr>
        <w:fldChar w:fldCharType="begin"/>
      </w:r>
      <w:r w:rsidRPr="009C7637">
        <w:rPr>
          <w:b/>
          <w:bCs/>
          <w:i w:val="0"/>
          <w:iCs w:val="0"/>
        </w:rPr>
        <w:instrText xml:space="preserve"> SEQ Figure \* ARABIC </w:instrText>
      </w:r>
      <w:r w:rsidRPr="009C7637">
        <w:rPr>
          <w:b/>
          <w:bCs/>
          <w:i w:val="0"/>
          <w:iCs w:val="0"/>
        </w:rPr>
        <w:fldChar w:fldCharType="separate"/>
      </w:r>
      <w:r w:rsidR="00221AAC">
        <w:rPr>
          <w:b/>
          <w:bCs/>
          <w:i w:val="0"/>
          <w:iCs w:val="0"/>
          <w:noProof/>
        </w:rPr>
        <w:t>39</w:t>
      </w:r>
      <w:r w:rsidRPr="009C7637">
        <w:rPr>
          <w:b/>
          <w:bCs/>
          <w:i w:val="0"/>
          <w:iCs w:val="0"/>
        </w:rPr>
        <w:fldChar w:fldCharType="end"/>
      </w:r>
      <w:bookmarkEnd w:id="148"/>
      <w:r w:rsidRPr="009C7637">
        <w:rPr>
          <w:b/>
          <w:bCs/>
          <w:i w:val="0"/>
          <w:iCs w:val="0"/>
        </w:rPr>
        <w:t xml:space="preserve"> BTC model predictions for various fouling approaches;</w:t>
      </w:r>
      <w:r w:rsidRPr="009C7637">
        <w:rPr>
          <w:b/>
          <w:bCs/>
          <w:i w:val="0"/>
          <w:iCs w:val="0"/>
        </w:rPr>
        <w:br/>
        <w:t>No fouling, K-reduction (t) and carbon weight reduction (70%)</w:t>
      </w:r>
    </w:p>
    <w:p w14:paraId="0491C4B5" w14:textId="673405E1" w:rsidR="009C7637" w:rsidRDefault="009C7637" w:rsidP="00107C11">
      <w:pPr>
        <w:jc w:val="both"/>
      </w:pPr>
      <w:r>
        <w:t>Advantages of the alternative method are that the amount of fouling parameters is reduced and the approach is simplified. Disadvantages are that this is less theoretically grounded and capacity reduction by NOM is hard to estimate in terms of weight.</w:t>
      </w:r>
    </w:p>
    <w:p w14:paraId="1216572B" w14:textId="77777777" w:rsidR="009C7637" w:rsidRDefault="009C7637" w:rsidP="00107C11">
      <w:pPr>
        <w:jc w:val="both"/>
      </w:pPr>
    </w:p>
    <w:p w14:paraId="073F2597" w14:textId="27DBF284" w:rsidR="00D52622" w:rsidRDefault="00D7324C" w:rsidP="00107C11">
      <w:pPr>
        <w:jc w:val="both"/>
      </w:pPr>
      <w:r>
        <w:t xml:space="preserve">It also must be noted that the alternative fouling approach presented here </w:t>
      </w:r>
      <w:r w:rsidR="007673F4">
        <w:t>was</w:t>
      </w:r>
      <w:r>
        <w:t xml:space="preserve"> not time-dependent. </w:t>
      </w:r>
      <w:r w:rsidR="00551FD6">
        <w:t>The carbon bed weight</w:t>
      </w:r>
      <w:r w:rsidR="00850D56">
        <w:t xml:space="preserve"> initially</w:t>
      </w:r>
      <w:r w:rsidR="00551FD6">
        <w:t xml:space="preserve"> </w:t>
      </w:r>
      <w:r w:rsidR="005D7C93">
        <w:t xml:space="preserve">was fixed </w:t>
      </w:r>
      <w:r w:rsidR="004B1207">
        <w:t>to a lower value and ke</w:t>
      </w:r>
      <w:r w:rsidR="005D7C93">
        <w:t>pt</w:t>
      </w:r>
      <w:r w:rsidR="004B1207">
        <w:t xml:space="preserve"> </w:t>
      </w:r>
      <w:r w:rsidR="00024FBD">
        <w:t>constant</w:t>
      </w:r>
      <w:r w:rsidR="004B1207">
        <w:t xml:space="preserve"> during the simulation</w:t>
      </w:r>
      <w:r w:rsidR="001D0934">
        <w:t>, no matter how</w:t>
      </w:r>
      <w:r w:rsidR="00B81730">
        <w:t xml:space="preserve"> long NOM has been building up</w:t>
      </w:r>
      <w:r w:rsidR="004B1207">
        <w:t>.</w:t>
      </w:r>
    </w:p>
    <w:p w14:paraId="19836913" w14:textId="77777777" w:rsidR="006A11B7" w:rsidRDefault="006A11B7" w:rsidP="00107C11">
      <w:pPr>
        <w:jc w:val="both"/>
      </w:pPr>
    </w:p>
    <w:p w14:paraId="228384AE" w14:textId="772DD3E1" w:rsidR="002C2987" w:rsidRDefault="00544D2A" w:rsidP="00107C11">
      <w:pPr>
        <w:jc w:val="both"/>
      </w:pPr>
      <w:r>
        <w:t xml:space="preserve">Finally, a comparison is made with the </w:t>
      </w:r>
      <w:r w:rsidR="001D4379">
        <w:t xml:space="preserve">K fitting tool included, where Freundlich K was also fixed. The fixed, reduced K was chosen to have the same reduction as the weight reduction to make comparison possible. The </w:t>
      </w:r>
      <w:r w:rsidR="009906A6">
        <w:t>breakthrough curves can be compared in</w:t>
      </w:r>
      <w:r w:rsidR="003F494D">
        <w:t xml:space="preserve"> Appendix A,</w:t>
      </w:r>
      <w:r w:rsidR="009906A6">
        <w:t xml:space="preserve"> </w:t>
      </w:r>
      <w:r w:rsidR="009906A6" w:rsidRPr="009906A6">
        <w:rPr>
          <w:b/>
          <w:bCs/>
        </w:rPr>
        <w:fldChar w:fldCharType="begin"/>
      </w:r>
      <w:r w:rsidR="009906A6" w:rsidRPr="009906A6">
        <w:rPr>
          <w:b/>
          <w:bCs/>
        </w:rPr>
        <w:instrText xml:space="preserve"> REF _Ref167796098 \h  \* MERGEFORMAT </w:instrText>
      </w:r>
      <w:r w:rsidR="009906A6" w:rsidRPr="009906A6">
        <w:rPr>
          <w:b/>
          <w:bCs/>
        </w:rPr>
      </w:r>
      <w:r w:rsidR="009906A6" w:rsidRPr="009906A6">
        <w:rPr>
          <w:b/>
          <w:bCs/>
        </w:rPr>
        <w:fldChar w:fldCharType="separate"/>
      </w:r>
      <w:r w:rsidR="00221AAC" w:rsidRPr="00544D2A">
        <w:rPr>
          <w:b/>
          <w:bCs/>
        </w:rPr>
        <w:t xml:space="preserve">Figure </w:t>
      </w:r>
      <w:r w:rsidR="00221AAC" w:rsidRPr="00221AAC">
        <w:rPr>
          <w:b/>
          <w:bCs/>
          <w:noProof/>
        </w:rPr>
        <w:t>51</w:t>
      </w:r>
      <w:r w:rsidR="009906A6" w:rsidRPr="009906A6">
        <w:rPr>
          <w:b/>
          <w:bCs/>
        </w:rPr>
        <w:fldChar w:fldCharType="end"/>
      </w:r>
      <w:r w:rsidR="009906A6">
        <w:t>.</w:t>
      </w:r>
      <w:r w:rsidR="00CF6B86">
        <w:t xml:space="preserve"> Relatively to the organic-free curve, </w:t>
      </w:r>
      <w:r w:rsidR="005402A8">
        <w:t xml:space="preserve">the fouling approaches gave more or less the same prediction with breakthrough after approximately 20 days. </w:t>
      </w:r>
      <w:r w:rsidR="00C80C49">
        <w:t xml:space="preserve">However, although the same </w:t>
      </w:r>
      <w:r w:rsidR="00D1157D">
        <w:t xml:space="preserve">constant </w:t>
      </w:r>
      <w:r w:rsidR="00C80C49">
        <w:t>reduction was applied for K as for carbon weight</w:t>
      </w:r>
      <w:r w:rsidR="00D1157D">
        <w:t xml:space="preserve"> from the beginning</w:t>
      </w:r>
      <w:r w:rsidR="00C80C49">
        <w:t>, the BTCs were not identical. The reduced K predicted</w:t>
      </w:r>
      <w:r w:rsidR="00173C73">
        <w:t xml:space="preserve"> first</w:t>
      </w:r>
      <w:r w:rsidR="00C80C49">
        <w:t xml:space="preserve"> </w:t>
      </w:r>
      <w:r w:rsidR="00173C73">
        <w:t xml:space="preserve">breakthrough a bit earlier. </w:t>
      </w:r>
      <w:r w:rsidR="00862703">
        <w:t xml:space="preserve">The K reduction column does have its full volume, but the capacity is halved. </w:t>
      </w:r>
      <w:r w:rsidR="006F2BD1">
        <w:t>The s</w:t>
      </w:r>
      <w:r w:rsidR="00D1157D">
        <w:t xml:space="preserve">lope of the </w:t>
      </w:r>
      <w:r w:rsidR="006D0ECB">
        <w:t>weight reduction curve was a bit steeper. This column, with only half of the volume</w:t>
      </w:r>
      <w:r w:rsidR="00D01EA1">
        <w:t xml:space="preserve">, is faster exhausted once the </w:t>
      </w:r>
      <w:r w:rsidR="00904DD8">
        <w:t xml:space="preserve">fewer </w:t>
      </w:r>
      <w:r w:rsidR="00D01EA1">
        <w:t xml:space="preserve">carbon is occupied. </w:t>
      </w:r>
      <w:r w:rsidR="004C65C9">
        <w:t xml:space="preserve">It can be concluded that </w:t>
      </w:r>
      <w:r w:rsidR="00E47734">
        <w:t>these fouling approaches have not the same effect, although they had the same reduction factor.</w:t>
      </w:r>
    </w:p>
    <w:p w14:paraId="24218769" w14:textId="77777777" w:rsidR="00C1571A" w:rsidRDefault="00C1571A" w:rsidP="00107C11">
      <w:pPr>
        <w:jc w:val="both"/>
      </w:pPr>
    </w:p>
    <w:p w14:paraId="47868124" w14:textId="1BECF132" w:rsidR="002C2987" w:rsidRDefault="00C1571A" w:rsidP="00D01DEC">
      <w:pPr>
        <w:jc w:val="both"/>
      </w:pPr>
      <w:r>
        <w:t>In reality,</w:t>
      </w:r>
      <w:r w:rsidR="00616CE7">
        <w:t xml:space="preserve"> NOM does not </w:t>
      </w:r>
      <w:r w:rsidR="00EF46CC">
        <w:t>distribute perfectly over the column and some places will be more affected than other places in the column.</w:t>
      </w:r>
      <w:r w:rsidR="007258B0">
        <w:t xml:space="preserve"> Also, the accumulation increases over time</w:t>
      </w:r>
      <w:r w:rsidR="00923249">
        <w:t xml:space="preserve">, but not uniformly over the column. Some carbon will remain fresh for a </w:t>
      </w:r>
      <w:r w:rsidR="00711C6A">
        <w:t>longer period</w:t>
      </w:r>
      <w:r w:rsidR="00575BA5">
        <w:t xml:space="preserve">, by which local equilibrium occurs organic-free. Other places will be strongly preloaded </w:t>
      </w:r>
      <w:r w:rsidR="00041ACD">
        <w:t>so almost no adsorption is possible</w:t>
      </w:r>
      <w:r w:rsidR="00CD6B9C">
        <w:t>, the pores are blocked and</w:t>
      </w:r>
      <w:r w:rsidR="00620809">
        <w:t xml:space="preserve"> the inner particle is not available. </w:t>
      </w:r>
      <w:r w:rsidR="00C421FC">
        <w:t>Other places will be partly preloaded</w:t>
      </w:r>
      <w:r w:rsidR="0077528F">
        <w:t xml:space="preserve">. When the solute stream </w:t>
      </w:r>
      <w:r w:rsidR="002522D7">
        <w:t>reac</w:t>
      </w:r>
      <w:r w:rsidR="0077528F">
        <w:t>hes</w:t>
      </w:r>
      <w:r w:rsidR="002522D7">
        <w:t xml:space="preserve"> equilibrium at the surface</w:t>
      </w:r>
      <w:r w:rsidR="00C421FC">
        <w:t>,</w:t>
      </w:r>
      <w:r w:rsidR="002522D7">
        <w:t xml:space="preserve"> there is less uptake because of the lowered capacity.</w:t>
      </w:r>
      <w:r w:rsidR="00032FDD">
        <w:t xml:space="preserve"> Also, </w:t>
      </w:r>
      <w:r w:rsidR="00857A82">
        <w:t xml:space="preserve">NOM can compete with </w:t>
      </w:r>
      <w:r w:rsidR="00295435">
        <w:t>the solutes for the adsorption sites</w:t>
      </w:r>
      <w:r w:rsidR="007C2F57">
        <w:t xml:space="preserve"> in a mixed influent</w:t>
      </w:r>
      <w:r w:rsidR="00295435">
        <w:t>, or maybe even make previous</w:t>
      </w:r>
      <w:r w:rsidR="007C2F57">
        <w:t>ly adsorbed solutes desorb.</w:t>
      </w:r>
      <w:r w:rsidR="00857A82">
        <w:t xml:space="preserve"> </w:t>
      </w:r>
      <w:r w:rsidR="0077528F">
        <w:t>It is important to remember that the above fouling approaches are strong simplification</w:t>
      </w:r>
      <w:r w:rsidR="006C01D3">
        <w:t>s</w:t>
      </w:r>
      <w:r w:rsidR="0077528F">
        <w:t xml:space="preserve"> of</w:t>
      </w:r>
      <w:r w:rsidR="00D01DEC">
        <w:t xml:space="preserve"> the complex reality and that they have a different effect on the model outcome.</w:t>
      </w:r>
      <w:r w:rsidR="002C2987">
        <w:br w:type="page"/>
      </w:r>
    </w:p>
    <w:p w14:paraId="7F6DF99A" w14:textId="14E0C338" w:rsidR="00D24EC5" w:rsidRPr="00D24EC5" w:rsidRDefault="003F494D" w:rsidP="00D30BB5">
      <w:pPr>
        <w:pStyle w:val="Kop2"/>
      </w:pPr>
      <w:bookmarkStart w:id="149" w:name="_Toc167884310"/>
      <w:r>
        <w:lastRenderedPageBreak/>
        <w:t>Sensitivity</w:t>
      </w:r>
      <w:r w:rsidR="00D30BB5">
        <w:t xml:space="preserve"> of Freundlich parameters</w:t>
      </w:r>
      <w:bookmarkEnd w:id="149"/>
    </w:p>
    <w:p w14:paraId="65040DF8" w14:textId="2880BADA" w:rsidR="00F165D5" w:rsidRDefault="00B352D8" w:rsidP="001C33C1">
      <w:pPr>
        <w:jc w:val="both"/>
      </w:pPr>
      <w:r>
        <w:t xml:space="preserve">In this paragraph, it is explained how the PSDM model by USEPA was extended with an automatically returned visualization of </w:t>
      </w:r>
      <w:r w:rsidR="00B35FC1">
        <w:t>some</w:t>
      </w:r>
      <w:r>
        <w:t xml:space="preserve"> </w:t>
      </w:r>
      <w:r w:rsidR="00B35FC1">
        <w:t>deviation</w:t>
      </w:r>
      <w:r w:rsidR="001A3626">
        <w:t xml:space="preserve"> of Freundlich parameters K and 1/n.</w:t>
      </w:r>
    </w:p>
    <w:p w14:paraId="67F63CFC" w14:textId="77777777" w:rsidR="00F65229" w:rsidRDefault="00F65229" w:rsidP="001C33C1">
      <w:pPr>
        <w:jc w:val="both"/>
      </w:pPr>
    </w:p>
    <w:p w14:paraId="33B4CFDB" w14:textId="564F9B1C" w:rsidR="00F65229" w:rsidRDefault="004C222E" w:rsidP="001C33C1">
      <w:pPr>
        <w:jc w:val="both"/>
      </w:pPr>
      <w:r>
        <w:t xml:space="preserve">Data </w:t>
      </w:r>
      <w:r w:rsidR="007716AF">
        <w:t xml:space="preserve">of </w:t>
      </w:r>
      <w:r>
        <w:t xml:space="preserve">compound PFHpA was again used as input </w:t>
      </w:r>
      <w:r w:rsidR="007716AF">
        <w:t>for</w:t>
      </w:r>
      <w:r>
        <w:t xml:space="preserve"> the model, the influent concentration was assumed constant</w:t>
      </w:r>
      <w:r w:rsidR="00134DF0" w:rsidRPr="00134DF0">
        <w:t xml:space="preserve"> </w:t>
      </w:r>
      <w:r w:rsidR="00134DF0">
        <w:t>for simplification</w:t>
      </w:r>
      <w:r>
        <w:t xml:space="preserve">. </w:t>
      </w:r>
      <w:r w:rsidR="002C2987">
        <w:t>A deviation</w:t>
      </w:r>
      <w:r w:rsidR="00EB02B9">
        <w:t xml:space="preserve"> (%)</w:t>
      </w:r>
      <w:r w:rsidR="002C2987">
        <w:t xml:space="preserve"> </w:t>
      </w:r>
      <w:r w:rsidR="00EB02B9">
        <w:t>for parameters K and 1/n were in</w:t>
      </w:r>
      <w:r w:rsidR="009B4DAB">
        <w:t>cluded</w:t>
      </w:r>
      <w:r w:rsidR="007B18F4">
        <w:t xml:space="preserve"> </w:t>
      </w:r>
      <w:r w:rsidR="003137FC">
        <w:t xml:space="preserve">under </w:t>
      </w:r>
      <w:r w:rsidR="003137FC" w:rsidRPr="003137FC">
        <w:rPr>
          <w:i/>
          <w:iCs/>
        </w:rPr>
        <w:t>percent_</w:t>
      </w:r>
      <w:r w:rsidR="00AF205E">
        <w:rPr>
          <w:i/>
          <w:iCs/>
        </w:rPr>
        <w:t>K</w:t>
      </w:r>
      <w:r w:rsidR="003137FC">
        <w:t xml:space="preserve"> and </w:t>
      </w:r>
      <w:r w:rsidR="003137FC" w:rsidRPr="003137FC">
        <w:rPr>
          <w:i/>
          <w:iCs/>
        </w:rPr>
        <w:t>percent_</w:t>
      </w:r>
      <w:r w:rsidR="00AF205E">
        <w:rPr>
          <w:i/>
          <w:iCs/>
        </w:rPr>
        <w:t>xn</w:t>
      </w:r>
      <w:r w:rsidR="003137FC">
        <w:t xml:space="preserve">, respectively. </w:t>
      </w:r>
      <w:r w:rsidR="00BF599E">
        <w:t xml:space="preserve">Copies were made </w:t>
      </w:r>
      <w:r w:rsidR="00E75484">
        <w:t>of</w:t>
      </w:r>
      <w:r w:rsidR="00BF599E">
        <w:t xml:space="preserve"> </w:t>
      </w:r>
      <w:r w:rsidR="00AF205E">
        <w:t xml:space="preserve">the </w:t>
      </w:r>
      <w:r w:rsidR="00ED72AB">
        <w:t>isotherm data object ‘</w:t>
      </w:r>
      <w:r w:rsidR="00ED72AB" w:rsidRPr="00ED72AB">
        <w:rPr>
          <w:i/>
          <w:iCs/>
        </w:rPr>
        <w:t>k_data</w:t>
      </w:r>
      <w:r w:rsidR="00ED72AB">
        <w:t>’</w:t>
      </w:r>
      <w:r w:rsidR="00E75484">
        <w:t xml:space="preserve"> </w:t>
      </w:r>
      <w:r w:rsidR="00ED72AB">
        <w:t>and the deviated isotherm parameters were stored there.</w:t>
      </w:r>
      <w:r w:rsidR="002235C0">
        <w:t xml:space="preserve"> These copies were assigned to different columns.</w:t>
      </w:r>
      <w:r w:rsidR="00BF599E">
        <w:t xml:space="preserve"> </w:t>
      </w:r>
      <w:r w:rsidR="00BB2542">
        <w:t>T</w:t>
      </w:r>
      <w:r w:rsidR="005B0BDA">
        <w:t xml:space="preserve">he </w:t>
      </w:r>
      <w:r w:rsidR="005B0BDA" w:rsidRPr="005B0BDA">
        <w:rPr>
          <w:i/>
          <w:iCs/>
        </w:rPr>
        <w:t>run_psdm_kfit</w:t>
      </w:r>
      <w:r w:rsidR="005B0BDA">
        <w:t xml:space="preserve"> function was executed for</w:t>
      </w:r>
      <w:r w:rsidR="00EE307A">
        <w:t xml:space="preserve"> </w:t>
      </w:r>
      <w:r w:rsidR="002235C0">
        <w:t xml:space="preserve">these columns, each having </w:t>
      </w:r>
      <w:r w:rsidR="00ED72AB">
        <w:t xml:space="preserve">its own </w:t>
      </w:r>
      <w:r w:rsidR="00A21895">
        <w:t>isotherm data</w:t>
      </w:r>
      <w:r w:rsidR="00EE307A">
        <w:t>.</w:t>
      </w:r>
      <w:r w:rsidR="00A21895">
        <w:t xml:space="preserve"> First the original BTC was plotted, then the BTCs with deviated isotherm parameters were added to the same graph. </w:t>
      </w:r>
      <w:r w:rsidR="00D47E0D">
        <w:t xml:space="preserve">The </w:t>
      </w:r>
      <w:r w:rsidR="0068149B">
        <w:t xml:space="preserve">BTCs, with </w:t>
      </w:r>
      <w:r w:rsidR="00BE7C31">
        <w:t>deviation</w:t>
      </w:r>
      <w:r w:rsidR="0068149B">
        <w:t xml:space="preserve"> of isotherm parameters</w:t>
      </w:r>
      <w:r w:rsidR="00243419">
        <w:t xml:space="preserve">, are </w:t>
      </w:r>
      <w:r w:rsidR="003D16E8">
        <w:t>demonstrated</w:t>
      </w:r>
      <w:r w:rsidR="00243419">
        <w:t xml:space="preserve"> for the compounds </w:t>
      </w:r>
      <w:r w:rsidR="005B6817">
        <w:t xml:space="preserve">TCE and </w:t>
      </w:r>
      <w:r w:rsidR="00243419">
        <w:t xml:space="preserve">PFHpA </w:t>
      </w:r>
      <w:r w:rsidR="005B6817">
        <w:t xml:space="preserve">in </w:t>
      </w:r>
      <w:r w:rsidR="004D3FAB" w:rsidRPr="004D3FAB">
        <w:rPr>
          <w:b/>
          <w:bCs/>
        </w:rPr>
        <w:fldChar w:fldCharType="begin"/>
      </w:r>
      <w:r w:rsidR="004D3FAB" w:rsidRPr="004D3FAB">
        <w:rPr>
          <w:b/>
          <w:bCs/>
        </w:rPr>
        <w:instrText xml:space="preserve"> REF _Ref165133965 \h  \* MERGEFORMAT </w:instrText>
      </w:r>
      <w:r w:rsidR="004D3FAB" w:rsidRPr="004D3FAB">
        <w:rPr>
          <w:b/>
          <w:bCs/>
        </w:rPr>
      </w:r>
      <w:r w:rsidR="004D3FAB" w:rsidRPr="004D3FAB">
        <w:rPr>
          <w:b/>
          <w:bCs/>
        </w:rPr>
        <w:fldChar w:fldCharType="separate"/>
      </w:r>
      <w:r w:rsidR="00221AAC" w:rsidRPr="00AC13BB">
        <w:rPr>
          <w:b/>
          <w:bCs/>
        </w:rPr>
        <w:t xml:space="preserve">Figure </w:t>
      </w:r>
      <w:r w:rsidR="00221AAC" w:rsidRPr="00221AAC">
        <w:rPr>
          <w:b/>
          <w:bCs/>
          <w:noProof/>
        </w:rPr>
        <w:t>40</w:t>
      </w:r>
      <w:r w:rsidR="004D3FAB" w:rsidRPr="004D3FAB">
        <w:rPr>
          <w:b/>
          <w:bCs/>
        </w:rPr>
        <w:fldChar w:fldCharType="end"/>
      </w:r>
      <w:r w:rsidR="00243419">
        <w:t xml:space="preserve"> and </w:t>
      </w:r>
      <w:r w:rsidR="004D3FAB" w:rsidRPr="004D3FAB">
        <w:rPr>
          <w:b/>
          <w:bCs/>
        </w:rPr>
        <w:fldChar w:fldCharType="begin"/>
      </w:r>
      <w:r w:rsidR="004D3FAB" w:rsidRPr="004D3FAB">
        <w:rPr>
          <w:b/>
          <w:bCs/>
        </w:rPr>
        <w:instrText xml:space="preserve"> REF _Ref165133974 \h  \* MERGEFORMAT </w:instrText>
      </w:r>
      <w:r w:rsidR="004D3FAB" w:rsidRPr="004D3FAB">
        <w:rPr>
          <w:b/>
          <w:bCs/>
        </w:rPr>
      </w:r>
      <w:r w:rsidR="004D3FAB" w:rsidRPr="004D3FAB">
        <w:rPr>
          <w:b/>
          <w:bCs/>
        </w:rPr>
        <w:fldChar w:fldCharType="separate"/>
      </w:r>
      <w:r w:rsidR="00221AAC" w:rsidRPr="003E112E">
        <w:rPr>
          <w:b/>
          <w:bCs/>
        </w:rPr>
        <w:t xml:space="preserve">Figure </w:t>
      </w:r>
      <w:r w:rsidR="00221AAC" w:rsidRPr="00221AAC">
        <w:rPr>
          <w:b/>
          <w:bCs/>
          <w:noProof/>
        </w:rPr>
        <w:t>41</w:t>
      </w:r>
      <w:r w:rsidR="004D3FAB" w:rsidRPr="004D3FAB">
        <w:rPr>
          <w:b/>
          <w:bCs/>
        </w:rPr>
        <w:fldChar w:fldCharType="end"/>
      </w:r>
      <w:r w:rsidR="006E1839">
        <w:t>,</w:t>
      </w:r>
      <w:r w:rsidR="00243419">
        <w:t xml:space="preserve"> respectively.</w:t>
      </w:r>
      <w:r w:rsidR="00AF205E">
        <w:t xml:space="preserve"> </w:t>
      </w:r>
      <w:r w:rsidR="00F40024">
        <w:t xml:space="preserve">The amount (%) of </w:t>
      </w:r>
      <w:r w:rsidR="004C1755">
        <w:t>deviation</w:t>
      </w:r>
      <w:r w:rsidR="00F40024">
        <w:t xml:space="preserve"> for parameters K and 1/n can be </w:t>
      </w:r>
      <w:r w:rsidR="00A9486E">
        <w:t>modified,</w:t>
      </w:r>
      <w:r w:rsidR="00F40024">
        <w:t xml:space="preserve"> </w:t>
      </w:r>
      <w:r w:rsidR="00A9486E">
        <w:t>causing the graph to adjust automatically</w:t>
      </w:r>
      <w:r w:rsidR="00F40024">
        <w:t>.</w:t>
      </w:r>
      <w:r w:rsidR="003D16E8">
        <w:t xml:space="preserve"> The uncertainty here (10%) was just a</w:t>
      </w:r>
      <w:r w:rsidR="00F80095">
        <w:t xml:space="preserve"> simple</w:t>
      </w:r>
      <w:r w:rsidR="003D16E8">
        <w:t xml:space="preserve"> demonstration as the exact uncertainty of the isotherm parameters was not known.</w:t>
      </w:r>
    </w:p>
    <w:p w14:paraId="71B201AB" w14:textId="77777777" w:rsidR="00A9486E" w:rsidRDefault="00A9486E" w:rsidP="001C33C1">
      <w:pPr>
        <w:jc w:val="both"/>
      </w:pPr>
    </w:p>
    <w:p w14:paraId="690B03A8" w14:textId="77777777" w:rsidR="00F479B7" w:rsidRDefault="00B42FBF" w:rsidP="00F479B7">
      <w:pPr>
        <w:keepNext/>
        <w:jc w:val="center"/>
      </w:pPr>
      <w:r w:rsidRPr="00B42FBF">
        <w:rPr>
          <w:noProof/>
        </w:rPr>
        <w:drawing>
          <wp:inline distT="0" distB="0" distL="0" distR="0" wp14:anchorId="35BBFA84" wp14:editId="2316925A">
            <wp:extent cx="3957523" cy="3372589"/>
            <wp:effectExtent l="0" t="0" r="5080" b="0"/>
            <wp:docPr id="2080221164" name="Picture 1" descr="A graph of a number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0221164" name="Picture 1" descr="A graph of a number of different colored lines&#10;&#10;Description automatically generated"/>
                    <pic:cNvPicPr/>
                  </pic:nvPicPr>
                  <pic:blipFill>
                    <a:blip r:embed="rId64"/>
                    <a:stretch>
                      <a:fillRect/>
                    </a:stretch>
                  </pic:blipFill>
                  <pic:spPr>
                    <a:xfrm>
                      <a:off x="0" y="0"/>
                      <a:ext cx="3970235" cy="3383422"/>
                    </a:xfrm>
                    <a:prstGeom prst="rect">
                      <a:avLst/>
                    </a:prstGeom>
                  </pic:spPr>
                </pic:pic>
              </a:graphicData>
            </a:graphic>
          </wp:inline>
        </w:drawing>
      </w:r>
    </w:p>
    <w:p w14:paraId="2186B4BB" w14:textId="24DD59B4" w:rsidR="00A9486E" w:rsidRPr="00AC13BB" w:rsidRDefault="00F479B7" w:rsidP="00F479B7">
      <w:pPr>
        <w:pStyle w:val="Bijschrift"/>
        <w:jc w:val="center"/>
        <w:rPr>
          <w:b/>
          <w:bCs/>
          <w:i w:val="0"/>
          <w:iCs w:val="0"/>
        </w:rPr>
      </w:pPr>
      <w:bookmarkStart w:id="150" w:name="_Ref165133965"/>
      <w:r w:rsidRPr="00AC13BB">
        <w:rPr>
          <w:b/>
          <w:bCs/>
          <w:i w:val="0"/>
          <w:iCs w:val="0"/>
        </w:rPr>
        <w:t xml:space="preserve">Figure </w:t>
      </w:r>
      <w:r w:rsidRPr="00AC13BB">
        <w:rPr>
          <w:b/>
          <w:bCs/>
          <w:i w:val="0"/>
          <w:iCs w:val="0"/>
        </w:rPr>
        <w:fldChar w:fldCharType="begin"/>
      </w:r>
      <w:r w:rsidRPr="00AC13BB">
        <w:rPr>
          <w:b/>
          <w:bCs/>
          <w:i w:val="0"/>
          <w:iCs w:val="0"/>
        </w:rPr>
        <w:instrText xml:space="preserve"> SEQ Figure \* ARABIC </w:instrText>
      </w:r>
      <w:r w:rsidRPr="00AC13BB">
        <w:rPr>
          <w:b/>
          <w:bCs/>
          <w:i w:val="0"/>
          <w:iCs w:val="0"/>
        </w:rPr>
        <w:fldChar w:fldCharType="separate"/>
      </w:r>
      <w:r w:rsidR="00221AAC">
        <w:rPr>
          <w:b/>
          <w:bCs/>
          <w:i w:val="0"/>
          <w:iCs w:val="0"/>
          <w:noProof/>
        </w:rPr>
        <w:t>40</w:t>
      </w:r>
      <w:r w:rsidRPr="00AC13BB">
        <w:rPr>
          <w:b/>
          <w:bCs/>
          <w:i w:val="0"/>
          <w:iCs w:val="0"/>
        </w:rPr>
        <w:fldChar w:fldCharType="end"/>
      </w:r>
      <w:bookmarkEnd w:id="150"/>
      <w:r w:rsidRPr="00AC13BB">
        <w:rPr>
          <w:b/>
          <w:bCs/>
          <w:i w:val="0"/>
          <w:iCs w:val="0"/>
        </w:rPr>
        <w:t xml:space="preserve"> </w:t>
      </w:r>
      <w:r w:rsidR="00CF70BC" w:rsidRPr="00AC13BB">
        <w:rPr>
          <w:b/>
          <w:bCs/>
          <w:i w:val="0"/>
          <w:iCs w:val="0"/>
        </w:rPr>
        <w:t>BTC prediction and uncertainty analysis with</w:t>
      </w:r>
      <w:r w:rsidR="001C4D8E" w:rsidRPr="00AC13BB">
        <w:rPr>
          <w:b/>
          <w:bCs/>
          <w:i w:val="0"/>
          <w:iCs w:val="0"/>
        </w:rPr>
        <w:t xml:space="preserve"> isotherm </w:t>
      </w:r>
      <w:r w:rsidR="001C4D8E" w:rsidRPr="00AC13BB">
        <w:rPr>
          <w:b/>
          <w:bCs/>
          <w:i w:val="0"/>
          <w:iCs w:val="0"/>
        </w:rPr>
        <w:br/>
        <w:t>parameter uncertainty of 10%</w:t>
      </w:r>
      <w:r w:rsidR="00AC13BB">
        <w:rPr>
          <w:b/>
          <w:bCs/>
          <w:i w:val="0"/>
          <w:iCs w:val="0"/>
        </w:rPr>
        <w:t>. Compound = TCE</w:t>
      </w:r>
    </w:p>
    <w:p w14:paraId="16F3A034" w14:textId="2DEAB070" w:rsidR="00907718" w:rsidRDefault="00DF4C14" w:rsidP="00907718">
      <w:pPr>
        <w:jc w:val="both"/>
      </w:pPr>
      <w:r>
        <w:t xml:space="preserve">Uncertainty of the isotherm parameters seems to play a significant role in prediction </w:t>
      </w:r>
      <w:r w:rsidR="004F1B6C">
        <w:t xml:space="preserve">of bed replacement intervals. Only 10% </w:t>
      </w:r>
      <w:r w:rsidR="003D16E8">
        <w:t>difference</w:t>
      </w:r>
      <w:r w:rsidR="004F1B6C">
        <w:t xml:space="preserve"> for the</w:t>
      </w:r>
      <w:r w:rsidR="00B10C0E">
        <w:t xml:space="preserve"> Freundlich</w:t>
      </w:r>
      <w:r w:rsidR="004F1B6C">
        <w:t xml:space="preserve"> </w:t>
      </w:r>
      <w:r w:rsidR="00B10C0E">
        <w:t xml:space="preserve">1/n parameter can result in </w:t>
      </w:r>
      <w:r w:rsidR="00702BB3">
        <w:t xml:space="preserve">more than 40% difference </w:t>
      </w:r>
      <w:r w:rsidR="00661616">
        <w:t xml:space="preserve">in </w:t>
      </w:r>
      <w:r w:rsidR="00E22DAF">
        <w:t>breakthrough time</w:t>
      </w:r>
      <w:r w:rsidR="00661616">
        <w:t xml:space="preserve">. Considering the Freundlich isotherm relationship (equation </w:t>
      </w:r>
      <w:r w:rsidR="00E902F7" w:rsidRPr="00E902F7">
        <w:rPr>
          <w:b/>
          <w:bCs/>
        </w:rPr>
        <w:fldChar w:fldCharType="begin"/>
      </w:r>
      <w:r w:rsidR="00E902F7" w:rsidRPr="00E902F7">
        <w:rPr>
          <w:b/>
          <w:bCs/>
        </w:rPr>
        <w:instrText xml:space="preserve"> REF _Ref148719807 \h  \* MERGEFORMAT </w:instrText>
      </w:r>
      <w:r w:rsidR="00E902F7" w:rsidRPr="00E902F7">
        <w:rPr>
          <w:b/>
          <w:bCs/>
        </w:rPr>
      </w:r>
      <w:r w:rsidR="00E902F7" w:rsidRPr="00E902F7">
        <w:rPr>
          <w:b/>
          <w:bCs/>
        </w:rPr>
        <w:fldChar w:fldCharType="separate"/>
      </w:r>
      <w:r w:rsidR="00221AAC" w:rsidRPr="00FD5F3F">
        <w:rPr>
          <w:b/>
          <w:bCs/>
        </w:rPr>
        <w:t>(</w:t>
      </w:r>
      <w:r w:rsidR="00221AAC" w:rsidRPr="00221AAC">
        <w:rPr>
          <w:b/>
          <w:bCs/>
          <w:noProof/>
        </w:rPr>
        <w:t>1</w:t>
      </w:r>
      <w:r w:rsidR="00221AAC" w:rsidRPr="00FD5F3F">
        <w:rPr>
          <w:b/>
          <w:bCs/>
        </w:rPr>
        <w:t>)</w:t>
      </w:r>
      <w:r w:rsidR="00E902F7" w:rsidRPr="00E902F7">
        <w:rPr>
          <w:b/>
          <w:bCs/>
        </w:rPr>
        <w:fldChar w:fldCharType="end"/>
      </w:r>
      <w:r w:rsidR="00E902F7">
        <w:t xml:space="preserve">), </w:t>
      </w:r>
      <w:r w:rsidR="00E22DAF">
        <w:t>it seems logical that higher values for isotherm parameters result in</w:t>
      </w:r>
      <w:r w:rsidR="00E379C4">
        <w:t xml:space="preserve"> </w:t>
      </w:r>
      <w:r w:rsidR="00F221E6">
        <w:t>higher time</w:t>
      </w:r>
      <w:r w:rsidR="003D16E8">
        <w:t>s</w:t>
      </w:r>
      <w:r w:rsidR="00F221E6">
        <w:t xml:space="preserve"> before regeneration is needed</w:t>
      </w:r>
      <w:r w:rsidR="00FC7CF5">
        <w:t>. Namely,</w:t>
      </w:r>
      <w:r w:rsidR="00F221E6">
        <w:t xml:space="preserve"> </w:t>
      </w:r>
      <w:r w:rsidR="00FC7CF5">
        <w:t xml:space="preserve">equilibrium </w:t>
      </w:r>
      <w:r w:rsidR="00E22DAF">
        <w:t>adsorption capacity</w:t>
      </w:r>
      <w:r w:rsidR="00E379C4">
        <w:t xml:space="preserve"> </w:t>
      </w:r>
      <w:r w:rsidR="00F221E6">
        <w:t xml:space="preserve">increases along with the </w:t>
      </w:r>
      <w:r w:rsidR="00FC7CF5">
        <w:t>equilibrium parameters</w:t>
      </w:r>
      <w:r w:rsidR="00E379C4">
        <w:t>.</w:t>
      </w:r>
      <w:r w:rsidR="00907718">
        <w:br w:type="page"/>
      </w:r>
    </w:p>
    <w:p w14:paraId="6228F0B6" w14:textId="77777777" w:rsidR="003E112E" w:rsidRDefault="003E112E" w:rsidP="003E112E">
      <w:pPr>
        <w:keepNext/>
        <w:jc w:val="center"/>
      </w:pPr>
      <w:r w:rsidRPr="003E112E">
        <w:rPr>
          <w:noProof/>
        </w:rPr>
        <w:lastRenderedPageBreak/>
        <w:drawing>
          <wp:inline distT="0" distB="0" distL="0" distR="0" wp14:anchorId="166485BC" wp14:editId="72CA1898">
            <wp:extent cx="4016045" cy="3387813"/>
            <wp:effectExtent l="0" t="0" r="3810" b="3175"/>
            <wp:docPr id="1638047107" name="Picture 1" descr="A graph of different colored line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8047107" name="Picture 1" descr="A graph of different colored lines&#10;&#10;Description automatically generated"/>
                    <pic:cNvPicPr/>
                  </pic:nvPicPr>
                  <pic:blipFill>
                    <a:blip r:embed="rId65"/>
                    <a:stretch>
                      <a:fillRect/>
                    </a:stretch>
                  </pic:blipFill>
                  <pic:spPr>
                    <a:xfrm>
                      <a:off x="0" y="0"/>
                      <a:ext cx="4016045" cy="3387813"/>
                    </a:xfrm>
                    <a:prstGeom prst="rect">
                      <a:avLst/>
                    </a:prstGeom>
                  </pic:spPr>
                </pic:pic>
              </a:graphicData>
            </a:graphic>
          </wp:inline>
        </w:drawing>
      </w:r>
    </w:p>
    <w:p w14:paraId="54CA7939" w14:textId="78C3411B" w:rsidR="003E112E" w:rsidRPr="003E112E" w:rsidRDefault="003E112E" w:rsidP="003E112E">
      <w:pPr>
        <w:pStyle w:val="Bijschrift"/>
        <w:jc w:val="center"/>
        <w:rPr>
          <w:b/>
          <w:bCs/>
          <w:i w:val="0"/>
          <w:iCs w:val="0"/>
        </w:rPr>
      </w:pPr>
      <w:bookmarkStart w:id="151" w:name="_Ref165133974"/>
      <w:r w:rsidRPr="003E112E">
        <w:rPr>
          <w:b/>
          <w:bCs/>
          <w:i w:val="0"/>
          <w:iCs w:val="0"/>
        </w:rPr>
        <w:t xml:space="preserve">Figure </w:t>
      </w:r>
      <w:r w:rsidRPr="003E112E">
        <w:rPr>
          <w:b/>
          <w:bCs/>
          <w:i w:val="0"/>
          <w:iCs w:val="0"/>
        </w:rPr>
        <w:fldChar w:fldCharType="begin"/>
      </w:r>
      <w:r w:rsidRPr="003E112E">
        <w:rPr>
          <w:b/>
          <w:bCs/>
          <w:i w:val="0"/>
          <w:iCs w:val="0"/>
        </w:rPr>
        <w:instrText xml:space="preserve"> SEQ Figure \* ARABIC </w:instrText>
      </w:r>
      <w:r w:rsidRPr="003E112E">
        <w:rPr>
          <w:b/>
          <w:bCs/>
          <w:i w:val="0"/>
          <w:iCs w:val="0"/>
        </w:rPr>
        <w:fldChar w:fldCharType="separate"/>
      </w:r>
      <w:r w:rsidR="00221AAC">
        <w:rPr>
          <w:b/>
          <w:bCs/>
          <w:i w:val="0"/>
          <w:iCs w:val="0"/>
          <w:noProof/>
        </w:rPr>
        <w:t>41</w:t>
      </w:r>
      <w:r w:rsidRPr="003E112E">
        <w:rPr>
          <w:b/>
          <w:bCs/>
          <w:i w:val="0"/>
          <w:iCs w:val="0"/>
        </w:rPr>
        <w:fldChar w:fldCharType="end"/>
      </w:r>
      <w:bookmarkEnd w:id="151"/>
      <w:r w:rsidRPr="003E112E">
        <w:rPr>
          <w:b/>
          <w:bCs/>
          <w:i w:val="0"/>
          <w:iCs w:val="0"/>
        </w:rPr>
        <w:t xml:space="preserve"> BTC prediction and uncertainty analysis with isotherm </w:t>
      </w:r>
      <w:r w:rsidRPr="003E112E">
        <w:rPr>
          <w:b/>
          <w:bCs/>
          <w:i w:val="0"/>
          <w:iCs w:val="0"/>
        </w:rPr>
        <w:br/>
        <w:t xml:space="preserve">parameter uncertainty of 10%. Compound = </w:t>
      </w:r>
      <w:r w:rsidR="00CF76ED">
        <w:rPr>
          <w:b/>
          <w:bCs/>
          <w:i w:val="0"/>
          <w:iCs w:val="0"/>
        </w:rPr>
        <w:t>PFHpA</w:t>
      </w:r>
    </w:p>
    <w:p w14:paraId="1C0A36F1" w14:textId="27FE5B98" w:rsidR="00E22DAF" w:rsidRDefault="00CF76ED" w:rsidP="00D750FF">
      <w:pPr>
        <w:jc w:val="both"/>
      </w:pPr>
      <w:r>
        <w:t>For the compound</w:t>
      </w:r>
      <w:r w:rsidR="00A41F96">
        <w:t xml:space="preserve"> PFHpA however (</w:t>
      </w:r>
      <w:r w:rsidR="00A41F96" w:rsidRPr="00A41F96">
        <w:rPr>
          <w:b/>
          <w:bCs/>
        </w:rPr>
        <w:fldChar w:fldCharType="begin"/>
      </w:r>
      <w:r w:rsidR="00A41F96" w:rsidRPr="00A41F96">
        <w:rPr>
          <w:b/>
          <w:bCs/>
        </w:rPr>
        <w:instrText xml:space="preserve"> REF _Ref165133974 \h  \* MERGEFORMAT </w:instrText>
      </w:r>
      <w:r w:rsidR="00A41F96" w:rsidRPr="00A41F96">
        <w:rPr>
          <w:b/>
          <w:bCs/>
        </w:rPr>
      </w:r>
      <w:r w:rsidR="00A41F96" w:rsidRPr="00A41F96">
        <w:rPr>
          <w:b/>
          <w:bCs/>
        </w:rPr>
        <w:fldChar w:fldCharType="separate"/>
      </w:r>
      <w:r w:rsidR="00221AAC" w:rsidRPr="003E112E">
        <w:rPr>
          <w:b/>
          <w:bCs/>
        </w:rPr>
        <w:t xml:space="preserve">Figure </w:t>
      </w:r>
      <w:r w:rsidR="00221AAC" w:rsidRPr="00221AAC">
        <w:rPr>
          <w:b/>
          <w:bCs/>
          <w:noProof/>
        </w:rPr>
        <w:t>41</w:t>
      </w:r>
      <w:r w:rsidR="00A41F96" w:rsidRPr="00A41F96">
        <w:rPr>
          <w:b/>
          <w:bCs/>
        </w:rPr>
        <w:fldChar w:fldCharType="end"/>
      </w:r>
      <w:r w:rsidR="00A41F96">
        <w:t xml:space="preserve">), </w:t>
      </w:r>
      <w:r w:rsidR="00D750FF">
        <w:t xml:space="preserve">a </w:t>
      </w:r>
      <w:r w:rsidR="00D94697">
        <w:t>counterintuitive</w:t>
      </w:r>
      <w:r w:rsidR="00D750FF">
        <w:t xml:space="preserve"> behaviour for the parameter 1/n c</w:t>
      </w:r>
      <w:r w:rsidR="003D16E8">
        <w:t>ould</w:t>
      </w:r>
      <w:r w:rsidR="00D750FF">
        <w:t xml:space="preserve"> be observed.</w:t>
      </w:r>
      <w:r w:rsidR="00A03B93">
        <w:t xml:space="preserve"> Increasing the parameter 1/n d</w:t>
      </w:r>
      <w:r w:rsidR="00304AD0">
        <w:t>id</w:t>
      </w:r>
      <w:r w:rsidR="00A03B93">
        <w:t xml:space="preserve"> not lead to an increased adsorption capacity and thus increased breakthrough time</w:t>
      </w:r>
      <w:r w:rsidR="00304AD0">
        <w:t>, as was observed for TCE</w:t>
      </w:r>
      <w:r w:rsidR="00A03B93">
        <w:t>.</w:t>
      </w:r>
      <w:r w:rsidR="005C3918">
        <w:t xml:space="preserve"> Instead, the opposite occurs. This phenomenon was further investigated by plotting the Freundlich isotherm equations for both compounds, including uncertainties</w:t>
      </w:r>
      <w:r w:rsidR="00DE1822">
        <w:t>. The script was also written so the isotherms</w:t>
      </w:r>
      <w:r w:rsidR="00B35513">
        <w:t xml:space="preserve"> </w:t>
      </w:r>
      <w:r w:rsidR="00423663">
        <w:t>were</w:t>
      </w:r>
      <w:r w:rsidR="00B35513">
        <w:t xml:space="preserve"> displayed automatically according to</w:t>
      </w:r>
      <w:r w:rsidR="00D224D5">
        <w:t xml:space="preserve"> the</w:t>
      </w:r>
      <w:r w:rsidR="00B35513">
        <w:t xml:space="preserve"> amount of uncertainty.</w:t>
      </w:r>
    </w:p>
    <w:p w14:paraId="1F787E70" w14:textId="77777777" w:rsidR="00D224D5" w:rsidRDefault="00D224D5" w:rsidP="00D750FF">
      <w:pPr>
        <w:jc w:val="both"/>
      </w:pPr>
    </w:p>
    <w:p w14:paraId="1A3C6831" w14:textId="49177352" w:rsidR="00554400" w:rsidRDefault="00E14907" w:rsidP="0008105B">
      <w:pPr>
        <w:keepNext/>
        <w:jc w:val="center"/>
      </w:pPr>
      <w:r>
        <w:rPr>
          <w:noProof/>
        </w:rPr>
        <w:drawing>
          <wp:inline distT="0" distB="0" distL="0" distR="0" wp14:anchorId="23AFFBA4" wp14:editId="187569A5">
            <wp:extent cx="5727700" cy="2405380"/>
            <wp:effectExtent l="0" t="0" r="6350" b="0"/>
            <wp:docPr id="2106565376" name="Picture 15" descr="A screenshot of a graph&#10;&#10;Description automatically generated">
              <a:extLst xmlns:a="http://schemas.openxmlformats.org/drawingml/2006/main">
                <a:ext uri="{FF2B5EF4-FFF2-40B4-BE49-F238E27FC236}">
                  <a16:creationId xmlns:a16="http://schemas.microsoft.com/office/drawing/2014/main" id="{EE218698-5510-1353-CB1F-5F5BF8262119}"/>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6565376" name="Picture 15" descr="A screenshot of a graph&#10;&#10;Description automatically generated">
                      <a:extLst>
                        <a:ext uri="{FF2B5EF4-FFF2-40B4-BE49-F238E27FC236}">
                          <a16:creationId xmlns:a16="http://schemas.microsoft.com/office/drawing/2014/main" id="{EE218698-5510-1353-CB1F-5F5BF8262119}"/>
                        </a:ext>
                      </a:extLst>
                    </pic:cNvPr>
                    <pic:cNvPicPr>
                      <a:picLocks noChangeAspect="1"/>
                    </pic:cNvPicPr>
                  </pic:nvPicPr>
                  <pic:blipFill>
                    <a:blip r:embed="rId66"/>
                    <a:stretch>
                      <a:fillRect/>
                    </a:stretch>
                  </pic:blipFill>
                  <pic:spPr>
                    <a:xfrm>
                      <a:off x="0" y="0"/>
                      <a:ext cx="5727700" cy="2405380"/>
                    </a:xfrm>
                    <a:prstGeom prst="rect">
                      <a:avLst/>
                    </a:prstGeom>
                  </pic:spPr>
                </pic:pic>
              </a:graphicData>
            </a:graphic>
          </wp:inline>
        </w:drawing>
      </w:r>
    </w:p>
    <w:p w14:paraId="05A36AF6" w14:textId="16DED54C" w:rsidR="00D224D5" w:rsidRPr="008E53B1" w:rsidRDefault="00554400" w:rsidP="0008105B">
      <w:pPr>
        <w:pStyle w:val="Bijschrift"/>
        <w:jc w:val="center"/>
        <w:rPr>
          <w:b/>
          <w:bCs/>
          <w:i w:val="0"/>
          <w:iCs w:val="0"/>
        </w:rPr>
      </w:pPr>
      <w:bookmarkStart w:id="152" w:name="_Ref165135282"/>
      <w:r w:rsidRPr="008E53B1">
        <w:rPr>
          <w:b/>
          <w:bCs/>
          <w:i w:val="0"/>
          <w:iCs w:val="0"/>
        </w:rPr>
        <w:t xml:space="preserve">Figure </w:t>
      </w:r>
      <w:r w:rsidRPr="008E53B1">
        <w:rPr>
          <w:b/>
          <w:bCs/>
          <w:i w:val="0"/>
          <w:iCs w:val="0"/>
        </w:rPr>
        <w:fldChar w:fldCharType="begin"/>
      </w:r>
      <w:r w:rsidRPr="008E53B1">
        <w:rPr>
          <w:b/>
          <w:bCs/>
          <w:i w:val="0"/>
          <w:iCs w:val="0"/>
        </w:rPr>
        <w:instrText xml:space="preserve"> SEQ Figure \* ARABIC </w:instrText>
      </w:r>
      <w:r w:rsidRPr="008E53B1">
        <w:rPr>
          <w:b/>
          <w:bCs/>
          <w:i w:val="0"/>
          <w:iCs w:val="0"/>
        </w:rPr>
        <w:fldChar w:fldCharType="separate"/>
      </w:r>
      <w:r w:rsidR="00221AAC">
        <w:rPr>
          <w:b/>
          <w:bCs/>
          <w:i w:val="0"/>
          <w:iCs w:val="0"/>
          <w:noProof/>
        </w:rPr>
        <w:t>42</w:t>
      </w:r>
      <w:r w:rsidRPr="008E53B1">
        <w:rPr>
          <w:b/>
          <w:bCs/>
          <w:i w:val="0"/>
          <w:iCs w:val="0"/>
        </w:rPr>
        <w:fldChar w:fldCharType="end"/>
      </w:r>
      <w:bookmarkEnd w:id="152"/>
      <w:r w:rsidRPr="008E53B1">
        <w:rPr>
          <w:b/>
          <w:bCs/>
          <w:i w:val="0"/>
          <w:iCs w:val="0"/>
        </w:rPr>
        <w:t xml:space="preserve"> </w:t>
      </w:r>
      <w:r w:rsidR="00C03FE8" w:rsidRPr="008E53B1">
        <w:rPr>
          <w:b/>
          <w:bCs/>
          <w:i w:val="0"/>
          <w:iCs w:val="0"/>
        </w:rPr>
        <w:t>Freundlich isotherm equation</w:t>
      </w:r>
      <w:r w:rsidR="008E53B1" w:rsidRPr="008E53B1">
        <w:rPr>
          <w:b/>
          <w:bCs/>
          <w:i w:val="0"/>
          <w:iCs w:val="0"/>
        </w:rPr>
        <w:t>s with parameter uncertaint</w:t>
      </w:r>
      <w:r w:rsidR="008E53B1">
        <w:rPr>
          <w:b/>
          <w:bCs/>
          <w:i w:val="0"/>
          <w:iCs w:val="0"/>
        </w:rPr>
        <w:t>y</w:t>
      </w:r>
      <w:r w:rsidR="008E53B1" w:rsidRPr="008E53B1">
        <w:rPr>
          <w:b/>
          <w:bCs/>
          <w:i w:val="0"/>
          <w:iCs w:val="0"/>
        </w:rPr>
        <w:t xml:space="preserve"> for compounds (a) TCE </w:t>
      </w:r>
      <w:r w:rsidR="00BF198B">
        <w:rPr>
          <w:b/>
          <w:bCs/>
          <w:i w:val="0"/>
          <w:iCs w:val="0"/>
        </w:rPr>
        <w:t>&amp;</w:t>
      </w:r>
      <w:r w:rsidR="008E53B1" w:rsidRPr="008E53B1">
        <w:rPr>
          <w:b/>
          <w:bCs/>
          <w:i w:val="0"/>
          <w:iCs w:val="0"/>
        </w:rPr>
        <w:t xml:space="preserve"> (b) PFHpA</w:t>
      </w:r>
    </w:p>
    <w:p w14:paraId="0250D5D2" w14:textId="47DE20FF" w:rsidR="00375B0A" w:rsidRDefault="00B94C0C" w:rsidP="006B442D">
      <w:pPr>
        <w:jc w:val="both"/>
      </w:pPr>
      <w:r w:rsidRPr="00B94C0C">
        <w:rPr>
          <w:b/>
          <w:bCs/>
        </w:rPr>
        <w:fldChar w:fldCharType="begin"/>
      </w:r>
      <w:r w:rsidRPr="00B94C0C">
        <w:rPr>
          <w:b/>
          <w:bCs/>
        </w:rPr>
        <w:instrText xml:space="preserve"> REF _Ref165135282 \h  \* MERGEFORMAT </w:instrText>
      </w:r>
      <w:r w:rsidRPr="00B94C0C">
        <w:rPr>
          <w:b/>
          <w:bCs/>
        </w:rPr>
      </w:r>
      <w:r w:rsidRPr="00B94C0C">
        <w:rPr>
          <w:b/>
          <w:bCs/>
        </w:rPr>
        <w:fldChar w:fldCharType="separate"/>
      </w:r>
      <w:r w:rsidR="00221AAC" w:rsidRPr="008E53B1">
        <w:rPr>
          <w:b/>
          <w:bCs/>
        </w:rPr>
        <w:t xml:space="preserve">Figure </w:t>
      </w:r>
      <w:r w:rsidR="00221AAC" w:rsidRPr="00221AAC">
        <w:rPr>
          <w:b/>
          <w:bCs/>
          <w:noProof/>
        </w:rPr>
        <w:t>42</w:t>
      </w:r>
      <w:r w:rsidRPr="00B94C0C">
        <w:rPr>
          <w:b/>
          <w:bCs/>
        </w:rPr>
        <w:fldChar w:fldCharType="end"/>
      </w:r>
      <w:r>
        <w:t xml:space="preserve"> again represents the equation of the Freundlich isotherm and so one could expect that </w:t>
      </w:r>
      <w:r w:rsidR="00F80095">
        <w:t xml:space="preserve">the </w:t>
      </w:r>
      <w:r>
        <w:t>equilibrium adsorption capacity</w:t>
      </w:r>
      <w:r w:rsidR="00C94F97">
        <w:t xml:space="preserve"> </w:t>
      </w:r>
      <m:oMath>
        <m:sSub>
          <m:sSubPr>
            <m:ctrlPr>
              <w:rPr>
                <w:rFonts w:ascii="Cambria Math" w:hAnsi="Cambria Math"/>
                <w:i/>
              </w:rPr>
            </m:ctrlPr>
          </m:sSubPr>
          <m:e>
            <m:r>
              <w:rPr>
                <w:rFonts w:ascii="Cambria Math" w:hAnsi="Cambria Math"/>
              </w:rPr>
              <m:t>q</m:t>
            </m:r>
          </m:e>
          <m:sub>
            <m:r>
              <w:rPr>
                <w:rFonts w:ascii="Cambria Math" w:hAnsi="Cambria Math"/>
              </w:rPr>
              <m:t>e</m:t>
            </m:r>
          </m:sub>
        </m:sSub>
      </m:oMath>
      <w:r>
        <w:t xml:space="preserve"> would increase with increasing equilibrium parameters.</w:t>
      </w:r>
      <w:r w:rsidR="005C3442">
        <w:t xml:space="preserve"> This however was not</w:t>
      </w:r>
      <w:r w:rsidR="00267877">
        <w:t xml:space="preserve"> always</w:t>
      </w:r>
      <w:r w:rsidR="005C3442">
        <w:t xml:space="preserve"> the case. The difference </w:t>
      </w:r>
      <w:r w:rsidR="00650874">
        <w:t xml:space="preserve">could be explained by the equilibrium concentration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650874">
        <w:rPr>
          <w:rFonts w:eastAsiaTheme="minorEastAsia"/>
        </w:rPr>
        <w:t xml:space="preserve">. Concentration is &gt; 1 in </w:t>
      </w:r>
      <w:r w:rsidR="00650874" w:rsidRPr="00650874">
        <w:rPr>
          <w:rFonts w:eastAsiaTheme="minorEastAsia"/>
          <w:b/>
          <w:bCs/>
        </w:rPr>
        <w:fldChar w:fldCharType="begin"/>
      </w:r>
      <w:r w:rsidR="00650874" w:rsidRPr="00650874">
        <w:rPr>
          <w:rFonts w:eastAsiaTheme="minorEastAsia"/>
          <w:b/>
          <w:bCs/>
        </w:rPr>
        <w:instrText xml:space="preserve"> REF _Ref165135282 \h  \* MERGEFORMAT </w:instrText>
      </w:r>
      <w:r w:rsidR="00650874" w:rsidRPr="00650874">
        <w:rPr>
          <w:rFonts w:eastAsiaTheme="minorEastAsia"/>
          <w:b/>
          <w:bCs/>
        </w:rPr>
      </w:r>
      <w:r w:rsidR="00650874" w:rsidRPr="00650874">
        <w:rPr>
          <w:rFonts w:eastAsiaTheme="minorEastAsia"/>
          <w:b/>
          <w:bCs/>
        </w:rPr>
        <w:fldChar w:fldCharType="separate"/>
      </w:r>
      <w:r w:rsidR="00221AAC" w:rsidRPr="008E53B1">
        <w:rPr>
          <w:b/>
          <w:bCs/>
        </w:rPr>
        <w:t xml:space="preserve">Figure </w:t>
      </w:r>
      <w:r w:rsidR="00221AAC" w:rsidRPr="00221AAC">
        <w:rPr>
          <w:b/>
          <w:bCs/>
          <w:noProof/>
        </w:rPr>
        <w:t>42</w:t>
      </w:r>
      <w:r w:rsidR="00650874" w:rsidRPr="00650874">
        <w:rPr>
          <w:rFonts w:eastAsiaTheme="minorEastAsia"/>
          <w:b/>
          <w:bCs/>
        </w:rPr>
        <w:fldChar w:fldCharType="end"/>
      </w:r>
      <w:r w:rsidR="00650874" w:rsidRPr="00650874">
        <w:rPr>
          <w:rFonts w:eastAsiaTheme="minorEastAsia"/>
          <w:b/>
          <w:bCs/>
        </w:rPr>
        <w:t>(a)</w:t>
      </w:r>
      <w:r w:rsidR="00650874">
        <w:rPr>
          <w:rFonts w:eastAsiaTheme="minorEastAsia"/>
        </w:rPr>
        <w:t xml:space="preserve"> and &lt; 1 in </w:t>
      </w:r>
      <w:r w:rsidR="00650874" w:rsidRPr="00650874">
        <w:rPr>
          <w:rFonts w:eastAsiaTheme="minorEastAsia"/>
          <w:b/>
          <w:bCs/>
        </w:rPr>
        <w:fldChar w:fldCharType="begin"/>
      </w:r>
      <w:r w:rsidR="00650874" w:rsidRPr="00650874">
        <w:rPr>
          <w:rFonts w:eastAsiaTheme="minorEastAsia"/>
          <w:b/>
          <w:bCs/>
        </w:rPr>
        <w:instrText xml:space="preserve"> REF _Ref165135282 \h  \* MERGEFORMAT </w:instrText>
      </w:r>
      <w:r w:rsidR="00650874" w:rsidRPr="00650874">
        <w:rPr>
          <w:rFonts w:eastAsiaTheme="minorEastAsia"/>
          <w:b/>
          <w:bCs/>
        </w:rPr>
      </w:r>
      <w:r w:rsidR="00650874" w:rsidRPr="00650874">
        <w:rPr>
          <w:rFonts w:eastAsiaTheme="minorEastAsia"/>
          <w:b/>
          <w:bCs/>
        </w:rPr>
        <w:fldChar w:fldCharType="separate"/>
      </w:r>
      <w:r w:rsidR="00221AAC" w:rsidRPr="008E53B1">
        <w:rPr>
          <w:b/>
          <w:bCs/>
        </w:rPr>
        <w:t xml:space="preserve">Figure </w:t>
      </w:r>
      <w:r w:rsidR="00221AAC" w:rsidRPr="00221AAC">
        <w:rPr>
          <w:b/>
          <w:bCs/>
          <w:noProof/>
        </w:rPr>
        <w:t>42</w:t>
      </w:r>
      <w:r w:rsidR="00650874" w:rsidRPr="00650874">
        <w:rPr>
          <w:rFonts w:eastAsiaTheme="minorEastAsia"/>
          <w:b/>
          <w:bCs/>
        </w:rPr>
        <w:fldChar w:fldCharType="end"/>
      </w:r>
      <w:r w:rsidR="00650874" w:rsidRPr="00650874">
        <w:rPr>
          <w:rFonts w:eastAsiaTheme="minorEastAsia"/>
          <w:b/>
          <w:bCs/>
        </w:rPr>
        <w:t>(b)</w:t>
      </w:r>
      <w:r w:rsidR="00650874">
        <w:rPr>
          <w:rFonts w:eastAsiaTheme="minorEastAsia"/>
        </w:rPr>
        <w:t xml:space="preserve">. </w:t>
      </w:r>
      <w:r w:rsidR="00B236AB">
        <w:rPr>
          <w:rFonts w:eastAsiaTheme="minorEastAsia"/>
        </w:rPr>
        <w:t xml:space="preserve">Because </w:t>
      </w:r>
      <m:oMath>
        <m:sSub>
          <m:sSubPr>
            <m:ctrlPr>
              <w:rPr>
                <w:rFonts w:ascii="Cambria Math" w:hAnsi="Cambria Math"/>
                <w:i/>
              </w:rPr>
            </m:ctrlPr>
          </m:sSubPr>
          <m:e>
            <m:r>
              <w:rPr>
                <w:rFonts w:ascii="Cambria Math" w:hAnsi="Cambria Math"/>
              </w:rPr>
              <m:t>C</m:t>
            </m:r>
          </m:e>
          <m:sub>
            <m:r>
              <w:rPr>
                <w:rFonts w:ascii="Cambria Math" w:hAnsi="Cambria Math"/>
              </w:rPr>
              <m:t>e</m:t>
            </m:r>
          </m:sub>
        </m:sSub>
      </m:oMath>
      <w:r w:rsidR="00F22F7F">
        <w:rPr>
          <w:rFonts w:eastAsiaTheme="minorEastAsia"/>
        </w:rPr>
        <w:t xml:space="preserve"> is smaller than 1, increasing the exponent means decreasing </w:t>
      </w:r>
      <w:r w:rsidR="00267877">
        <w:rPr>
          <w:rFonts w:eastAsiaTheme="minorEastAsia"/>
        </w:rPr>
        <w:t>the whole factor. This is why changing 1/n had an opposite effect.</w:t>
      </w:r>
      <w:r w:rsidR="00C94F97">
        <w:rPr>
          <w:rFonts w:eastAsiaTheme="minorEastAsia"/>
        </w:rPr>
        <w:t xml:space="preserve"> </w:t>
      </w:r>
      <w:r w:rsidR="00375B0A">
        <w:br w:type="page"/>
      </w:r>
    </w:p>
    <w:p w14:paraId="516D7BD8" w14:textId="4469C1BD" w:rsidR="00655EB9" w:rsidRDefault="00334EBA" w:rsidP="00655EB9">
      <w:pPr>
        <w:pStyle w:val="Chapterunnumbered"/>
      </w:pPr>
      <w:bookmarkStart w:id="153" w:name="_Toc167884311"/>
      <w:r>
        <w:lastRenderedPageBreak/>
        <w:t>CONCLUSION AND PERSPECTIVES</w:t>
      </w:r>
      <w:bookmarkEnd w:id="153"/>
    </w:p>
    <w:p w14:paraId="1406DE5E" w14:textId="12CA5D88" w:rsidR="00C2370A" w:rsidRDefault="00B17CA1" w:rsidP="001767B1">
      <w:pPr>
        <w:jc w:val="both"/>
      </w:pPr>
      <w:r>
        <w:t>The high diversity of organic micropollutants</w:t>
      </w:r>
      <w:r w:rsidR="00A2514F">
        <w:t xml:space="preserve"> </w:t>
      </w:r>
      <w:r>
        <w:t xml:space="preserve">present in our wastewater </w:t>
      </w:r>
      <w:r w:rsidR="00F04C7D">
        <w:t xml:space="preserve">is </w:t>
      </w:r>
      <w:r>
        <w:t>of increasing concern.</w:t>
      </w:r>
      <w:r w:rsidR="00CA47C2">
        <w:t xml:space="preserve"> They appear in small concentrations </w:t>
      </w:r>
      <w:r w:rsidR="000D307C">
        <w:t xml:space="preserve">but </w:t>
      </w:r>
      <w:r w:rsidR="00CA270D">
        <w:t>pose risk</w:t>
      </w:r>
      <w:r w:rsidR="00023015">
        <w:t>s</w:t>
      </w:r>
      <w:r w:rsidR="00CA270D">
        <w:t xml:space="preserve"> to humans and the environment</w:t>
      </w:r>
      <w:r w:rsidR="00023015">
        <w:t>,</w:t>
      </w:r>
      <w:r w:rsidR="00CA270D">
        <w:t xml:space="preserve"> as the planetary boundary for novel entities </w:t>
      </w:r>
      <w:r w:rsidR="00E523B6">
        <w:t xml:space="preserve">has been </w:t>
      </w:r>
      <w:r w:rsidR="00CA270D">
        <w:t>exceeded.</w:t>
      </w:r>
      <w:r w:rsidR="00006A88">
        <w:t xml:space="preserve"> It is clear that advanced treatment is needed as conventional wastewater treatment plant</w:t>
      </w:r>
      <w:r w:rsidR="00A2514F">
        <w:t>s are not effective</w:t>
      </w:r>
      <w:r w:rsidR="00D95238">
        <w:t xml:space="preserve"> enough. Several </w:t>
      </w:r>
      <w:r w:rsidR="00F32E81">
        <w:t>groups of treatment</w:t>
      </w:r>
      <w:r w:rsidR="00D95238">
        <w:t xml:space="preserve"> exist, </w:t>
      </w:r>
      <w:r w:rsidR="00F32E81">
        <w:t xml:space="preserve">from which adsorption </w:t>
      </w:r>
      <w:r w:rsidR="00FF03AB">
        <w:t>features high efficiencies</w:t>
      </w:r>
      <w:r w:rsidR="00C71A65">
        <w:t xml:space="preserve"> at</w:t>
      </w:r>
      <w:r w:rsidR="00FF03AB">
        <w:t xml:space="preserve"> low costs. </w:t>
      </w:r>
      <w:r w:rsidR="0092375C">
        <w:t xml:space="preserve">Adsorption comes with a </w:t>
      </w:r>
      <w:r w:rsidR="005B655B">
        <w:t xml:space="preserve">wide range of options regarding adsorbents and set-ups. This thesis focussed on </w:t>
      </w:r>
      <w:r w:rsidR="008657B9">
        <w:t xml:space="preserve">adsorption of </w:t>
      </w:r>
      <w:r w:rsidR="00A2758C">
        <w:t xml:space="preserve">the </w:t>
      </w:r>
      <w:r w:rsidR="008657B9">
        <w:t>compounds TCE and PFHpA</w:t>
      </w:r>
      <w:r w:rsidR="00D85EE6">
        <w:t xml:space="preserve"> onto a fixed-bed column with granular activated carbon</w:t>
      </w:r>
      <w:r w:rsidR="00A2758C">
        <w:t>, without considering biofilm growth.</w:t>
      </w:r>
    </w:p>
    <w:p w14:paraId="61F974C2" w14:textId="77777777" w:rsidR="00A2758C" w:rsidRDefault="00A2758C" w:rsidP="001767B1">
      <w:pPr>
        <w:jc w:val="both"/>
      </w:pPr>
    </w:p>
    <w:p w14:paraId="5731D5B5" w14:textId="09F5CD28" w:rsidR="00A2758C" w:rsidRDefault="00930CF7" w:rsidP="001767B1">
      <w:pPr>
        <w:jc w:val="both"/>
      </w:pPr>
      <w:r>
        <w:t xml:space="preserve">The adsorption process of a single micropollutant in a fixed-bed granular activated carbon column is already very complex. </w:t>
      </w:r>
      <w:r w:rsidR="00B7386C">
        <w:t xml:space="preserve">First, the solute </w:t>
      </w:r>
      <w:r w:rsidR="00CF7484">
        <w:t xml:space="preserve">transfers through the liquid </w:t>
      </w:r>
      <w:r w:rsidR="00D94E15">
        <w:t>undergoing convection and molecular diffusion. Then, it reaches the external film around one particle.</w:t>
      </w:r>
      <w:r w:rsidR="00F33373">
        <w:t xml:space="preserve"> In this boundary layer, external film diffusion occurs. </w:t>
      </w:r>
      <w:r w:rsidR="00CD6552">
        <w:t>If not adsorbed onto the external surface, the solute can go inside the particle</w:t>
      </w:r>
      <w:r w:rsidR="00243901">
        <w:t xml:space="preserve">, where intraparticle diffusion plays its role. This consists of so-called pore and surface diffusion. </w:t>
      </w:r>
      <w:r w:rsidR="00A57951">
        <w:t xml:space="preserve">Close to the surface, there is local equilibrium between </w:t>
      </w:r>
      <w:r w:rsidR="00802708">
        <w:t xml:space="preserve">the liquid-phase concentration </w:t>
      </w:r>
      <w:r w:rsidR="006F0475">
        <w:t>and solid-phase concentration, also called adsorption capacity.</w:t>
      </w:r>
      <w:r w:rsidR="00D513AE">
        <w:t xml:space="preserve"> This is mathematically described by an isotherm</w:t>
      </w:r>
      <w:r w:rsidR="00B05D42">
        <w:t xml:space="preserve"> and gives information about how much of the solute can be adsorbed. The adsorption</w:t>
      </w:r>
      <w:r w:rsidR="00410E39">
        <w:t>- desorption reaction</w:t>
      </w:r>
      <w:r w:rsidR="00B05D42">
        <w:t xml:space="preserve"> itself</w:t>
      </w:r>
      <w:r w:rsidR="00410E39">
        <w:t xml:space="preserve"> </w:t>
      </w:r>
      <w:r w:rsidR="00012BA9">
        <w:t>(</w:t>
      </w:r>
      <w:r w:rsidR="00410E39">
        <w:t>onto the active site</w:t>
      </w:r>
      <w:r w:rsidR="00012BA9">
        <w:t>)</w:t>
      </w:r>
      <w:r w:rsidR="00410E39">
        <w:t xml:space="preserve"> </w:t>
      </w:r>
      <w:r w:rsidR="009428C1">
        <w:t>can</w:t>
      </w:r>
      <w:r w:rsidR="004A57AF">
        <w:t xml:space="preserve"> be </w:t>
      </w:r>
      <w:r w:rsidR="00A67E75">
        <w:t>chemical or physical.</w:t>
      </w:r>
      <w:r w:rsidR="006924BF">
        <w:t xml:space="preserve"> It is important to include these theoretical mechanisms, especially</w:t>
      </w:r>
      <w:r w:rsidR="00AF3D1B">
        <w:t xml:space="preserve"> when rate-limiting, in the model.</w:t>
      </w:r>
    </w:p>
    <w:p w14:paraId="7BE22636" w14:textId="77777777" w:rsidR="006522CD" w:rsidRDefault="006522CD" w:rsidP="001767B1">
      <w:pPr>
        <w:jc w:val="both"/>
      </w:pPr>
    </w:p>
    <w:p w14:paraId="25D81251" w14:textId="3ED93BD2" w:rsidR="006522CD" w:rsidRDefault="00D05DA7" w:rsidP="001767B1">
      <w:pPr>
        <w:jc w:val="both"/>
      </w:pPr>
      <w:r>
        <w:t xml:space="preserve">A fixed-bed breakthrough curve model consists out of three components: </w:t>
      </w:r>
      <w:r w:rsidR="00D254BD">
        <w:t>the</w:t>
      </w:r>
      <w:r>
        <w:t xml:space="preserve"> differential mass balance equation</w:t>
      </w:r>
      <w:r w:rsidR="00D254BD">
        <w:t>, the differential uptake rate equation(s)</w:t>
      </w:r>
      <w:r w:rsidR="00753C01">
        <w:t xml:space="preserve"> describing adsorption kinetics, and the isotherm equation describing equilibrium.</w:t>
      </w:r>
      <w:r w:rsidR="00AF3D1B">
        <w:t xml:space="preserve"> Different isotherm equations can be used from literature. </w:t>
      </w:r>
      <w:r w:rsidR="008F4CD1">
        <w:t>Also</w:t>
      </w:r>
      <w:r w:rsidR="000D2B17">
        <w:t xml:space="preserve">, several fixed-bed breakthrough curve models were discussed. </w:t>
      </w:r>
      <w:r w:rsidR="003E5BB2">
        <w:t>The pore and surface diffusion model</w:t>
      </w:r>
      <w:r w:rsidR="00C45C6F">
        <w:t xml:space="preserve"> (PSDM)</w:t>
      </w:r>
      <w:r w:rsidR="003E5BB2">
        <w:t xml:space="preserve"> </w:t>
      </w:r>
      <w:r w:rsidR="00595341">
        <w:t xml:space="preserve">is a strong candidate for simulating adsorption </w:t>
      </w:r>
      <w:r w:rsidR="00EA1A84">
        <w:t>in wastewater treatment plants</w:t>
      </w:r>
      <w:r w:rsidR="00595341">
        <w:t xml:space="preserve">. </w:t>
      </w:r>
      <w:r w:rsidR="00EA1A84">
        <w:t>For</w:t>
      </w:r>
      <w:r w:rsidR="00D359E5">
        <w:t xml:space="preserve"> porous materials like GAC,</w:t>
      </w:r>
      <w:r w:rsidR="00EA1A84">
        <w:t xml:space="preserve"> the adsorption of micropollutants is typically rate-limited by intraparticle diffusion.</w:t>
      </w:r>
      <w:r w:rsidR="00C45C6F">
        <w:t xml:space="preserve"> The PSDM </w:t>
      </w:r>
      <w:r w:rsidR="0071530E">
        <w:t>is a versatile multi-phase</w:t>
      </w:r>
      <w:r w:rsidR="00D84F3A">
        <w:t xml:space="preserve"> model taking into account</w:t>
      </w:r>
      <w:r w:rsidR="00861765">
        <w:t xml:space="preserve"> liquid </w:t>
      </w:r>
      <w:r w:rsidR="009230F0">
        <w:t>diffusion,</w:t>
      </w:r>
      <w:r w:rsidR="00404E0A">
        <w:t xml:space="preserve"> external film diffusion, intraparticle pore and surface diffusion</w:t>
      </w:r>
      <w:r w:rsidR="00977476">
        <w:t xml:space="preserve"> and </w:t>
      </w:r>
      <w:r w:rsidR="00A0681E">
        <w:t>an</w:t>
      </w:r>
      <w:r w:rsidR="00977476">
        <w:t xml:space="preserve"> equilibrium isotherm</w:t>
      </w:r>
      <w:r w:rsidR="00A0681E">
        <w:t xml:space="preserve">. </w:t>
      </w:r>
      <w:r w:rsidR="00D97D15">
        <w:t>However, the</w:t>
      </w:r>
      <w:r w:rsidR="00A0681E">
        <w:t xml:space="preserve"> adsorption reaction </w:t>
      </w:r>
      <w:r w:rsidR="00D97D15">
        <w:t>i</w:t>
      </w:r>
      <w:r w:rsidR="00A0681E">
        <w:t xml:space="preserve">s assumed to </w:t>
      </w:r>
      <w:r w:rsidR="00E92164">
        <w:t>be instantaneous.</w:t>
      </w:r>
      <w:r w:rsidR="00D97D15">
        <w:t xml:space="preserve"> Although </w:t>
      </w:r>
      <w:r w:rsidR="00D10335">
        <w:t>this complex model still has strong assumptions, it is better</w:t>
      </w:r>
      <w:r w:rsidR="006A7291">
        <w:t xml:space="preserve"> suited</w:t>
      </w:r>
      <w:r w:rsidR="00D10335">
        <w:t xml:space="preserve"> than the other described </w:t>
      </w:r>
      <w:r w:rsidR="005C7075">
        <w:t xml:space="preserve">(popular) </w:t>
      </w:r>
      <w:r w:rsidR="00D10335">
        <w:t>model</w:t>
      </w:r>
      <w:r w:rsidR="006A7291">
        <w:t>s</w:t>
      </w:r>
      <w:r w:rsidR="00D10335">
        <w:t xml:space="preserve"> in this thesis, </w:t>
      </w:r>
      <w:r w:rsidR="00461DC8">
        <w:t>some of which</w:t>
      </w:r>
      <w:r w:rsidR="009A4FF0">
        <w:t xml:space="preserve"> lack physical significance and </w:t>
      </w:r>
      <w:r w:rsidR="005C7075">
        <w:t xml:space="preserve">are </w:t>
      </w:r>
      <w:r w:rsidR="009A4FF0">
        <w:t>more suitable as descriptive tool.</w:t>
      </w:r>
    </w:p>
    <w:p w14:paraId="112BB959" w14:textId="77777777" w:rsidR="00577570" w:rsidRDefault="00577570" w:rsidP="001767B1">
      <w:pPr>
        <w:jc w:val="both"/>
      </w:pPr>
    </w:p>
    <w:p w14:paraId="1B89F53E" w14:textId="3E6D0D32" w:rsidR="00577570" w:rsidRDefault="006A3EF1" w:rsidP="001767B1">
      <w:pPr>
        <w:jc w:val="both"/>
      </w:pPr>
      <w:r>
        <w:t xml:space="preserve">The PSDM by USEPA model was investigated and tested. </w:t>
      </w:r>
      <w:r w:rsidR="00B57862">
        <w:t xml:space="preserve">The isotherm fitting tool </w:t>
      </w:r>
      <w:r w:rsidR="00F55480">
        <w:t>utilized</w:t>
      </w:r>
      <w:r w:rsidR="00B57862">
        <w:t xml:space="preserve"> the</w:t>
      </w:r>
      <w:r w:rsidR="001B2855">
        <w:t xml:space="preserve"> </w:t>
      </w:r>
      <w:r w:rsidR="001B2855" w:rsidRPr="001B2855">
        <w:rPr>
          <w:i/>
          <w:iCs/>
        </w:rPr>
        <w:t>scipy.optimize</w:t>
      </w:r>
      <w:r w:rsidR="001B2855">
        <w:t xml:space="preserve"> package and was successfully tested </w:t>
      </w:r>
      <w:r w:rsidR="004D2956">
        <w:t>independently</w:t>
      </w:r>
      <w:r w:rsidR="00F55480">
        <w:t>.</w:t>
      </w:r>
      <w:r w:rsidR="00E70C33">
        <w:t xml:space="preserve"> The PSDM by USEPA model was tested with a realistic </w:t>
      </w:r>
      <w:r w:rsidR="00DE09D0">
        <w:t>study case from USEPA research</w:t>
      </w:r>
      <w:r w:rsidR="0051155F">
        <w:t xml:space="preserve"> </w:t>
      </w:r>
      <w:r w:rsidR="0051155F">
        <w:fldChar w:fldCharType="begin"/>
      </w:r>
      <w:r w:rsidR="0051155F">
        <w:instrText xml:space="preserve"> ADDIN ZOTERO_ITEM CSL_CITATION {"citationID":"g86X64y0","properties":{"formattedCitation":"(J.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51155F">
        <w:fldChar w:fldCharType="separate"/>
      </w:r>
      <w:r w:rsidR="0051155F" w:rsidRPr="00455137">
        <w:rPr>
          <w:rFonts w:cs="Arial"/>
        </w:rPr>
        <w:t>(J. B. Burkhardt et al., 2022)</w:t>
      </w:r>
      <w:r w:rsidR="0051155F">
        <w:fldChar w:fldCharType="end"/>
      </w:r>
      <w:r w:rsidR="00DE09D0">
        <w:t xml:space="preserve">. There, </w:t>
      </w:r>
      <w:r w:rsidR="00D767E3">
        <w:t xml:space="preserve">adsorption of PFASs like PFHpA was tested in a pilot facility and simulated with this model. </w:t>
      </w:r>
      <w:r w:rsidR="00C114A1">
        <w:t>Input parameters were derived from th</w:t>
      </w:r>
      <w:r w:rsidR="004F7EFB">
        <w:t>at</w:t>
      </w:r>
      <w:r w:rsidR="00C114A1">
        <w:t xml:space="preserve"> article text</w:t>
      </w:r>
      <w:r w:rsidR="004F7EFB">
        <w:t>.</w:t>
      </w:r>
      <w:r w:rsidR="0099611F">
        <w:t xml:space="preserve"> The </w:t>
      </w:r>
      <w:r w:rsidR="00CB6914">
        <w:t xml:space="preserve">obtained </w:t>
      </w:r>
      <w:r w:rsidR="0099611F">
        <w:t>breakthrough curve of the compound PFHpA was identical</w:t>
      </w:r>
      <w:r w:rsidR="0051155F">
        <w:t>. The model features were demonstrated</w:t>
      </w:r>
      <w:r w:rsidR="00CB6914">
        <w:t xml:space="preserve"> </w:t>
      </w:r>
      <w:r w:rsidR="0051155F">
        <w:t>and this</w:t>
      </w:r>
      <w:r w:rsidR="00CB6914">
        <w:t xml:space="preserve"> served as a</w:t>
      </w:r>
      <w:r w:rsidR="0051155F">
        <w:t xml:space="preserve"> good</w:t>
      </w:r>
      <w:r w:rsidR="00CB6914">
        <w:t xml:space="preserve"> starting point for further research.</w:t>
      </w:r>
    </w:p>
    <w:p w14:paraId="03DAA201" w14:textId="77777777" w:rsidR="0051155F" w:rsidRDefault="0051155F" w:rsidP="001767B1">
      <w:pPr>
        <w:jc w:val="both"/>
      </w:pPr>
    </w:p>
    <w:p w14:paraId="403E7566" w14:textId="693BFD46" w:rsidR="00517B23" w:rsidRDefault="00156530" w:rsidP="001767B1">
      <w:pPr>
        <w:jc w:val="both"/>
      </w:pPr>
      <w:r>
        <w:t>The USEPA fouling approach used in the pilot study</w:t>
      </w:r>
      <w:r w:rsidR="008E7096">
        <w:t xml:space="preserve"> was investigated by returning </w:t>
      </w:r>
      <w:r w:rsidR="0084583C">
        <w:t>extra model</w:t>
      </w:r>
      <w:r w:rsidR="008E7096">
        <w:t xml:space="preserve"> parameters. </w:t>
      </w:r>
      <w:r w:rsidR="0070764F">
        <w:t>The</w:t>
      </w:r>
      <w:r w:rsidR="00AF7378">
        <w:t xml:space="preserve"> model was extended by implementing QSPR equations that were otherwise calculated independently</w:t>
      </w:r>
      <w:r w:rsidR="00B43877">
        <w:t>, only for certain groups. This allowed for</w:t>
      </w:r>
      <w:r w:rsidR="0020149D">
        <w:t xml:space="preserve"> automatic and</w:t>
      </w:r>
      <w:r w:rsidR="00B43877">
        <w:t xml:space="preserve"> exact calculation of fouling parameters for new compounds instead of assuming they follow a certain group.</w:t>
      </w:r>
      <w:r w:rsidR="00AF7378">
        <w:t xml:space="preserve"> </w:t>
      </w:r>
      <w:r w:rsidR="00F86FAA">
        <w:t>Because the input sheet with compound properties was extended, this gave the user more control</w:t>
      </w:r>
      <w:r w:rsidR="00FB4339">
        <w:t xml:space="preserve"> </w:t>
      </w:r>
      <w:r w:rsidR="00011693">
        <w:t>and insights about the theory behind the underlying fouling approach.</w:t>
      </w:r>
      <w:r w:rsidR="00FB4339">
        <w:t xml:space="preserve"> </w:t>
      </w:r>
    </w:p>
    <w:p w14:paraId="77129A10" w14:textId="77777777" w:rsidR="00517B23" w:rsidRDefault="00517B23" w:rsidP="001767B1">
      <w:pPr>
        <w:jc w:val="both"/>
      </w:pPr>
    </w:p>
    <w:p w14:paraId="27D7D3AE" w14:textId="7897BEEC" w:rsidR="0051155F" w:rsidRDefault="00C128ED" w:rsidP="001767B1">
      <w:pPr>
        <w:jc w:val="both"/>
      </w:pPr>
      <w:r>
        <w:lastRenderedPageBreak/>
        <w:t xml:space="preserve">The USEPA fouling approach assumed a reduction of the Freundlich K parameter. This </w:t>
      </w:r>
      <w:r w:rsidR="00EA799E">
        <w:t xml:space="preserve">was based upon scientific </w:t>
      </w:r>
      <w:r w:rsidR="00E606F2">
        <w:t>experiments</w:t>
      </w:r>
      <w:r w:rsidR="00E17148">
        <w:t xml:space="preserve"> with preloading isotherms</w:t>
      </w:r>
      <w:r w:rsidR="00EA799E">
        <w:t>,</w:t>
      </w:r>
      <w:r w:rsidR="00E606F2">
        <w:t xml:space="preserve"> where K </w:t>
      </w:r>
      <w:r w:rsidR="00E17148">
        <w:t>seemed to reduce over time.</w:t>
      </w:r>
      <w:r w:rsidR="00E606F2">
        <w:t xml:space="preserve"> </w:t>
      </w:r>
      <w:r w:rsidR="000D30F9">
        <w:t xml:space="preserve">However, </w:t>
      </w:r>
      <w:r w:rsidR="00710276">
        <w:t>it was seen that the model function</w:t>
      </w:r>
      <w:r w:rsidR="000D30F9">
        <w:t xml:space="preserve"> did not describe </w:t>
      </w:r>
      <w:r w:rsidR="00A36F93">
        <w:t>K reduction very accurate</w:t>
      </w:r>
      <w:r w:rsidR="00CE6A44">
        <w:t xml:space="preserve"> </w:t>
      </w:r>
      <w:r w:rsidR="00B85BAB">
        <w:t>when looking at</w:t>
      </w:r>
      <w:r w:rsidR="00CE6A44">
        <w:t xml:space="preserve"> </w:t>
      </w:r>
      <w:r w:rsidR="00B85BAB">
        <w:t>experimental data</w:t>
      </w:r>
      <w:r w:rsidR="00A36F93">
        <w:t xml:space="preserve">. A </w:t>
      </w:r>
      <w:r w:rsidR="002521D0">
        <w:t xml:space="preserve">versatile </w:t>
      </w:r>
      <w:r w:rsidR="00A36F93">
        <w:t>K fitting tool was developed</w:t>
      </w:r>
      <w:r w:rsidR="009176AE">
        <w:t xml:space="preserve"> so the K reduction curve was better described</w:t>
      </w:r>
      <w:r w:rsidR="00917F77">
        <w:t>. It was demonstrated how</w:t>
      </w:r>
      <w:r w:rsidR="009176AE">
        <w:t xml:space="preserve"> </w:t>
      </w:r>
      <w:r w:rsidR="00917F77">
        <w:t xml:space="preserve">the reduction of K </w:t>
      </w:r>
      <w:r w:rsidR="009176AE">
        <w:t>could be optimized according to</w:t>
      </w:r>
      <w:r w:rsidR="00917F77">
        <w:t xml:space="preserve"> case-specific experiments, i.e. preloading isotherms.</w:t>
      </w:r>
      <w:r w:rsidR="00A36F93">
        <w:t xml:space="preserve"> </w:t>
      </w:r>
      <w:r w:rsidR="007B1319">
        <w:t>The tool was successfully implemented in the PSDM by USEPA model</w:t>
      </w:r>
      <w:r w:rsidR="00DF606A">
        <w:t xml:space="preserve"> for automatic calculation of the results. This allowed to</w:t>
      </w:r>
      <w:r w:rsidR="003F0489">
        <w:t xml:space="preserve"> have more control and </w:t>
      </w:r>
      <w:r w:rsidR="00B751A9">
        <w:t>study better the influence o</w:t>
      </w:r>
      <w:r w:rsidR="009478D8">
        <w:t>f this fouling approach</w:t>
      </w:r>
      <w:r w:rsidR="00B751A9">
        <w:t xml:space="preserve"> on the breakthrough curve.</w:t>
      </w:r>
      <w:r w:rsidR="009478D8">
        <w:t xml:space="preserve"> </w:t>
      </w:r>
      <w:r w:rsidR="005B0ED1">
        <w:t>The difference between a time</w:t>
      </w:r>
      <w:r w:rsidR="00E95C2D">
        <w:t xml:space="preserve">-dependent and constant fouling approach became clear. </w:t>
      </w:r>
      <w:r w:rsidR="00261F43">
        <w:t>The</w:t>
      </w:r>
      <w:r w:rsidR="00E95C2D">
        <w:t xml:space="preserve"> dynamic fouling approach </w:t>
      </w:r>
      <w:r w:rsidR="00261F43">
        <w:t>was indeed</w:t>
      </w:r>
      <w:r w:rsidR="00E95C2D">
        <w:t xml:space="preserve"> worth including. </w:t>
      </w:r>
      <w:r w:rsidR="00E92EF2">
        <w:t>While K was reducing, it could be seen that</w:t>
      </w:r>
      <w:r w:rsidR="000147D8">
        <w:t xml:space="preserve"> this lead to desorption and </w:t>
      </w:r>
      <w:r w:rsidR="006A6223">
        <w:t>thus</w:t>
      </w:r>
      <w:r w:rsidR="000147D8">
        <w:t xml:space="preserve"> </w:t>
      </w:r>
      <w:r w:rsidR="00261F43">
        <w:t xml:space="preserve">resulted in </w:t>
      </w:r>
      <w:r w:rsidR="000147D8">
        <w:t>an effluent concentration higher than the influent concentration.</w:t>
      </w:r>
      <w:r w:rsidR="008B18CC">
        <w:t xml:space="preserve"> </w:t>
      </w:r>
      <w:r w:rsidR="006A6223">
        <w:t>Also,</w:t>
      </w:r>
      <w:r w:rsidR="000C47C1">
        <w:t xml:space="preserve"> it was seen that the USEPA fouling approach assumed uniform fouling over column-depth. However, from research</w:t>
      </w:r>
      <w:r w:rsidR="007228DB">
        <w:t>,</w:t>
      </w:r>
      <w:r w:rsidR="000C47C1">
        <w:t xml:space="preserve"> it was clear that preloading isotherms </w:t>
      </w:r>
      <w:r w:rsidR="00A2024A">
        <w:t xml:space="preserve">vary </w:t>
      </w:r>
      <w:r w:rsidR="004451E7">
        <w:t>depend</w:t>
      </w:r>
      <w:r w:rsidR="00A2024A">
        <w:t>ing</w:t>
      </w:r>
      <w:r w:rsidR="004451E7">
        <w:t xml:space="preserve"> on the depth of the sample in the column and thus K reduces not </w:t>
      </w:r>
      <w:r w:rsidR="00A2024A">
        <w:t>uniformly.</w:t>
      </w:r>
      <w:r w:rsidR="0071732E">
        <w:t xml:space="preserve"> </w:t>
      </w:r>
      <w:r w:rsidR="00261F43">
        <w:t>This was explained by</w:t>
      </w:r>
      <w:r w:rsidR="0071732E">
        <w:t xml:space="preserve"> </w:t>
      </w:r>
      <w:r w:rsidR="00261F43">
        <w:t>the fact that organic matter initially accumulates more at the top of a fresh carbon bed</w:t>
      </w:r>
      <w:r w:rsidR="007228DB">
        <w:t>. These</w:t>
      </w:r>
      <w:r w:rsidR="00261F43">
        <w:t xml:space="preserve"> </w:t>
      </w:r>
      <w:r w:rsidR="00A43C22">
        <w:t xml:space="preserve">observations </w:t>
      </w:r>
      <w:r w:rsidR="007228DB">
        <w:t>revealed</w:t>
      </w:r>
      <w:r w:rsidR="00E12765">
        <w:t xml:space="preserve"> </w:t>
      </w:r>
      <w:r w:rsidR="00364695">
        <w:t>some weaknesses of the USEPA fouling approach.</w:t>
      </w:r>
    </w:p>
    <w:p w14:paraId="1D3AF810" w14:textId="77777777" w:rsidR="00364695" w:rsidRDefault="00364695" w:rsidP="001767B1">
      <w:pPr>
        <w:jc w:val="both"/>
      </w:pPr>
    </w:p>
    <w:p w14:paraId="7AF30DE3" w14:textId="5834EBDE" w:rsidR="004977B4" w:rsidRDefault="00AB2F99" w:rsidP="001767B1">
      <w:pPr>
        <w:jc w:val="both"/>
      </w:pPr>
      <w:r>
        <w:t xml:space="preserve">An alternative fouling approach was implemented in the PSDM model by </w:t>
      </w:r>
      <w:r w:rsidR="000F4C58">
        <w:t>applying</w:t>
      </w:r>
      <w:r>
        <w:t xml:space="preserve"> a</w:t>
      </w:r>
      <w:r w:rsidR="000F4C58">
        <w:t xml:space="preserve"> desired</w:t>
      </w:r>
      <w:r>
        <w:t xml:space="preserve"> weight reduction for the carbon bed. This weight reduction simulates the carbon that is not available for micropollutant adsorption due to complete preloading</w:t>
      </w:r>
      <w:r w:rsidR="00D91DB9">
        <w:t xml:space="preserve"> or pore blocking</w:t>
      </w:r>
      <w:r>
        <w:t xml:space="preserve"> by natural organic matter. </w:t>
      </w:r>
      <w:r w:rsidR="002402B4">
        <w:t>For the pilot study case of</w:t>
      </w:r>
      <w:r w:rsidR="008C1A6A">
        <w:t xml:space="preserve"> PFHpA, it </w:t>
      </w:r>
      <w:r w:rsidR="00F03B84">
        <w:t xml:space="preserve">was concluded that the impact of fouling was high </w:t>
      </w:r>
      <w:r w:rsidR="002402B4">
        <w:t>and</w:t>
      </w:r>
      <w:r w:rsidR="00F03B84">
        <w:t xml:space="preserve"> approximately halved the amount of carbon available for adsorption. </w:t>
      </w:r>
      <w:r w:rsidR="00BC57A3">
        <w:t>An advantage of this approach is that less fouling parameters are needed. Disadvantages are that</w:t>
      </w:r>
      <w:r w:rsidR="00595F0A">
        <w:t xml:space="preserve"> it is more simplified and capacity reduction by organic matter might be hard to estimate in terms of weight.</w:t>
      </w:r>
      <w:r w:rsidR="00243AED">
        <w:t xml:space="preserve"> Also, this approach is not time-dependent.</w:t>
      </w:r>
    </w:p>
    <w:p w14:paraId="1DB4F262" w14:textId="77777777" w:rsidR="00243AED" w:rsidRDefault="00243AED" w:rsidP="001767B1">
      <w:pPr>
        <w:jc w:val="both"/>
      </w:pPr>
    </w:p>
    <w:p w14:paraId="7C73A9CE" w14:textId="7B26D9E7" w:rsidR="00243AED" w:rsidRDefault="00243AED" w:rsidP="001767B1">
      <w:pPr>
        <w:jc w:val="both"/>
      </w:pPr>
      <w:r>
        <w:t>A comparison was made between both fouling approaches with a constant reduced Freun</w:t>
      </w:r>
      <w:r w:rsidR="00CE2BA9">
        <w:t xml:space="preserve">dlich K and constant reduced weight. Relatively to the organic-free prediction for PFHpA, </w:t>
      </w:r>
      <w:r w:rsidR="00CA1916">
        <w:t xml:space="preserve">the fouling approaches more or less showed the same result. However, although the same </w:t>
      </w:r>
      <w:r w:rsidR="00260E98">
        <w:t>fixed</w:t>
      </w:r>
      <w:r w:rsidR="00CA1916">
        <w:t xml:space="preserve"> reduction was applied </w:t>
      </w:r>
      <w:r w:rsidR="00260E98">
        <w:t>for K as for carbon weight</w:t>
      </w:r>
      <w:r w:rsidR="001531EB">
        <w:t xml:space="preserve"> from the beginning, the BTCs were not identical. </w:t>
      </w:r>
      <w:r w:rsidR="007C0615">
        <w:t xml:space="preserve">The weight approach resulted in a steeper curve. </w:t>
      </w:r>
      <w:r w:rsidR="00C92102">
        <w:t>The main conclusion was that</w:t>
      </w:r>
      <w:r w:rsidR="006C01D3">
        <w:t xml:space="preserve"> both fouling approaches are strong simplifications of the complex reality regarding fouling and that they have a different effect on the model outcome.</w:t>
      </w:r>
    </w:p>
    <w:p w14:paraId="0FAE46A8" w14:textId="77777777" w:rsidR="00C3131A" w:rsidRDefault="00C3131A" w:rsidP="001767B1">
      <w:pPr>
        <w:jc w:val="both"/>
      </w:pPr>
    </w:p>
    <w:p w14:paraId="5ACAE05B" w14:textId="4906DC9F" w:rsidR="007E57EC" w:rsidRDefault="00C3131A" w:rsidP="00194343">
      <w:pPr>
        <w:jc w:val="both"/>
      </w:pPr>
      <w:r>
        <w:t xml:space="preserve">Finally, </w:t>
      </w:r>
      <w:r w:rsidR="008B2EC9">
        <w:t>sensitivity of the</w:t>
      </w:r>
      <w:r w:rsidR="007F7906">
        <w:t xml:space="preserve"> equilibrium</w:t>
      </w:r>
      <w:r w:rsidR="008B2EC9">
        <w:t xml:space="preserve"> Freundlich parameters K and 1/n was briefly analysed</w:t>
      </w:r>
      <w:r w:rsidR="009C088B">
        <w:t>. The model was extended so a certain deviation could be inserted for both parameters and this lead to a</w:t>
      </w:r>
      <w:r w:rsidR="008A4EE8">
        <w:t>n automatic</w:t>
      </w:r>
      <w:r w:rsidR="009C088B">
        <w:t xml:space="preserve"> visualization of </w:t>
      </w:r>
      <w:r w:rsidR="008A4EE8">
        <w:t>the influenced</w:t>
      </w:r>
      <w:r w:rsidR="00444D0D">
        <w:t xml:space="preserve"> breakthrough curves. A counterintuitive behaviour of the parameter 1/n was observed</w:t>
      </w:r>
      <w:r w:rsidR="006D0BDD">
        <w:t xml:space="preserve"> for compounds TCE and PFHpA</w:t>
      </w:r>
      <w:r w:rsidR="00444D0D">
        <w:t xml:space="preserve">. It was investigated where this came from and </w:t>
      </w:r>
      <w:r w:rsidR="006D203F">
        <w:t xml:space="preserve">seen that it was due to the </w:t>
      </w:r>
      <w:r w:rsidR="006D0BDD">
        <w:t>concentration value in micrograms per litre, which</w:t>
      </w:r>
      <w:r w:rsidR="00210412">
        <w:t xml:space="preserve"> was significantly different for both compounds. This part was concluded with the fact that </w:t>
      </w:r>
      <w:r w:rsidR="00AF643A">
        <w:t xml:space="preserve">uncertainty </w:t>
      </w:r>
      <w:r w:rsidR="007F7906">
        <w:t>of the</w:t>
      </w:r>
      <w:r w:rsidR="00AF643A">
        <w:t xml:space="preserve"> Freundlich parameters have significant effect on the model outcome and it is therefore important to carefully determine these from batch </w:t>
      </w:r>
      <w:r w:rsidR="007F7906">
        <w:t xml:space="preserve">equilibrium </w:t>
      </w:r>
      <w:r w:rsidR="00AF643A">
        <w:t>experiments.</w:t>
      </w:r>
    </w:p>
    <w:p w14:paraId="16894B12" w14:textId="77777777" w:rsidR="007E57EC" w:rsidRDefault="007E57EC" w:rsidP="00194343">
      <w:pPr>
        <w:jc w:val="both"/>
      </w:pPr>
    </w:p>
    <w:p w14:paraId="66BF930A" w14:textId="3F5196C0" w:rsidR="009B6C0C" w:rsidRDefault="004F2771" w:rsidP="002A4839">
      <w:pPr>
        <w:jc w:val="both"/>
      </w:pPr>
      <w:r>
        <w:t xml:space="preserve">Further research can regard the inclusion of biofilm growth onto the activated carbon granules. </w:t>
      </w:r>
      <w:r w:rsidR="00D34187">
        <w:t xml:space="preserve">Also, </w:t>
      </w:r>
      <w:r w:rsidR="00B42C5A">
        <w:t>a</w:t>
      </w:r>
      <w:r w:rsidR="00D34187">
        <w:t xml:space="preserve"> mixture</w:t>
      </w:r>
      <w:r w:rsidR="00B42C5A">
        <w:t xml:space="preserve"> of</w:t>
      </w:r>
      <w:r w:rsidR="00D34187">
        <w:t xml:space="preserve"> micropollutants can lead to</w:t>
      </w:r>
      <w:r w:rsidR="00E4020B">
        <w:t xml:space="preserve"> competition with other compounds and it can be investigated whether single-solute </w:t>
      </w:r>
      <w:r w:rsidR="00B700A5">
        <w:t xml:space="preserve">isotherms still perform </w:t>
      </w:r>
      <w:r w:rsidR="00194343">
        <w:t>well</w:t>
      </w:r>
      <w:r w:rsidR="00E91E21">
        <w:t xml:space="preserve"> in this case</w:t>
      </w:r>
      <w:r w:rsidR="00B700A5">
        <w:t xml:space="preserve">. </w:t>
      </w:r>
      <w:r w:rsidR="00B741EE">
        <w:t xml:space="preserve">The fouling approach can be improved </w:t>
      </w:r>
      <w:r w:rsidR="00F739DB">
        <w:t>since</w:t>
      </w:r>
      <w:r w:rsidR="00B741EE">
        <w:t xml:space="preserve"> the discussed mechanism are strong simplifications</w:t>
      </w:r>
      <w:r w:rsidR="00F739DB">
        <w:t xml:space="preserve"> of reality</w:t>
      </w:r>
      <w:r w:rsidR="00B741EE">
        <w:t xml:space="preserve">. </w:t>
      </w:r>
      <w:r w:rsidR="002A322B">
        <w:t>It can be investigated whether a depth-dependent fouling approach is useful</w:t>
      </w:r>
      <w:r w:rsidR="00C642EE">
        <w:t>. Further,</w:t>
      </w:r>
      <w:r w:rsidR="00B741EE">
        <w:t xml:space="preserve"> </w:t>
      </w:r>
      <w:r w:rsidR="002D2041">
        <w:t xml:space="preserve">including a </w:t>
      </w:r>
      <w:r w:rsidR="00B741EE">
        <w:t>combination of pore-blockage</w:t>
      </w:r>
      <w:r w:rsidR="0050172B">
        <w:t>,</w:t>
      </w:r>
      <w:r w:rsidR="00B741EE">
        <w:t xml:space="preserve"> </w:t>
      </w:r>
      <w:r w:rsidR="002D2041">
        <w:t>(partial)</w:t>
      </w:r>
      <w:r w:rsidR="00B741EE">
        <w:t xml:space="preserve"> </w:t>
      </w:r>
      <w:r w:rsidR="002D2041">
        <w:t>preloading and competition</w:t>
      </w:r>
      <w:r w:rsidR="0050172B">
        <w:t xml:space="preserve"> </w:t>
      </w:r>
      <w:r w:rsidR="00FF0F3B">
        <w:t>by</w:t>
      </w:r>
      <w:r w:rsidR="0050172B">
        <w:t xml:space="preserve"> organic matter</w:t>
      </w:r>
      <w:r w:rsidR="00B741EE">
        <w:t xml:space="preserve"> </w:t>
      </w:r>
      <w:r w:rsidR="00347681">
        <w:t xml:space="preserve">could make the fouling simulation more accurate. More experiments regarding fouling in real </w:t>
      </w:r>
      <w:r w:rsidR="00A0560E">
        <w:t>pilots</w:t>
      </w:r>
      <w:r w:rsidR="00347681">
        <w:t xml:space="preserve"> can reveal better the fouling mechanisms</w:t>
      </w:r>
      <w:r w:rsidR="001E2AD1">
        <w:t xml:space="preserve"> and how these can be better approached in the model</w:t>
      </w:r>
      <w:r w:rsidR="00194343">
        <w:t>.</w:t>
      </w:r>
      <w:r w:rsidR="009B6C0C">
        <w:br w:type="page"/>
      </w:r>
    </w:p>
    <w:p w14:paraId="2B6F1669" w14:textId="140251A9" w:rsidR="00CF0C77" w:rsidRPr="007C69CE" w:rsidRDefault="00655EB9" w:rsidP="00CF0C77">
      <w:pPr>
        <w:pStyle w:val="Referencies"/>
        <w:pageBreakBefore/>
      </w:pPr>
      <w:bookmarkStart w:id="154" w:name="_Toc167884312"/>
      <w:r w:rsidRPr="007C69CE">
        <w:lastRenderedPageBreak/>
        <w:t>REFERENCE LIST</w:t>
      </w:r>
      <w:bookmarkEnd w:id="154"/>
    </w:p>
    <w:p w14:paraId="147D9BF8" w14:textId="77777777" w:rsidR="00B271C2" w:rsidRDefault="00AF39CE" w:rsidP="00B271C2">
      <w:pPr>
        <w:pStyle w:val="Bibliografie"/>
      </w:pPr>
      <w:r w:rsidRPr="007C69CE">
        <w:fldChar w:fldCharType="begin"/>
      </w:r>
      <w:r w:rsidR="002024E2" w:rsidRPr="00174C83">
        <w:instrText xml:space="preserve"> ADDIN ZOTERO_BIBL {"uncited":[],"omitted":[],"custom":[]} CSL_BIBLIOGRAPHY </w:instrText>
      </w:r>
      <w:r w:rsidRPr="007C69CE">
        <w:fldChar w:fldCharType="separate"/>
      </w:r>
      <w:r w:rsidR="00B271C2" w:rsidRPr="00174C83">
        <w:t xml:space="preserve">Ahmadi, N., Abbasi, M., Torabian, A., van Loosdrecht, M. C. M., &amp; Ducoste, J. (2023). </w:t>
      </w:r>
      <w:r w:rsidR="00B271C2">
        <w:t xml:space="preserve">Biotransformation of micropollutants in moving bed biofilm reactors under heterotrophic and autotrophic conditions. </w:t>
      </w:r>
      <w:r w:rsidR="00B271C2">
        <w:rPr>
          <w:i/>
          <w:iCs/>
        </w:rPr>
        <w:t>Journal of Hazardous Materials</w:t>
      </w:r>
      <w:r w:rsidR="00B271C2">
        <w:t xml:space="preserve">, </w:t>
      </w:r>
      <w:r w:rsidR="00B271C2">
        <w:rPr>
          <w:i/>
          <w:iCs/>
        </w:rPr>
        <w:t>460</w:t>
      </w:r>
      <w:r w:rsidR="00B271C2">
        <w:t>, 132232. https://doi.org/10.1016/j.jhazmat.2023.132232</w:t>
      </w:r>
    </w:p>
    <w:p w14:paraId="31D5321E" w14:textId="77777777" w:rsidR="00B271C2" w:rsidRDefault="00B271C2" w:rsidP="00B271C2">
      <w:pPr>
        <w:pStyle w:val="Bibliografie"/>
      </w:pPr>
      <w:r>
        <w:t xml:space="preserve">Albuquerque, B., Heleno, S., Oliveira, M., Barros, L., &amp; Ferreira, I. (2020). Phenolic compounds: Current industrial applications, limitations and future challenges. </w:t>
      </w:r>
      <w:r>
        <w:rPr>
          <w:i/>
          <w:iCs/>
        </w:rPr>
        <w:t>Food &amp; Function</w:t>
      </w:r>
      <w:r>
        <w:t>. https://doi.org/10.1039/D0FO02324H</w:t>
      </w:r>
    </w:p>
    <w:p w14:paraId="5AF06524" w14:textId="77777777" w:rsidR="00B271C2" w:rsidRDefault="00B271C2" w:rsidP="00B271C2">
      <w:pPr>
        <w:pStyle w:val="Bibliografie"/>
      </w:pPr>
      <w:r>
        <w:t xml:space="preserve">Aliakbarian, B., Casazza, A., &amp; Perego, P. (2015). Kinetic and Isotherm Modelling of the Adsorption of Phenolic Compounds from Olive Mill Wastewater onto Activated Carbon. </w:t>
      </w:r>
      <w:r>
        <w:rPr>
          <w:i/>
          <w:iCs/>
        </w:rPr>
        <w:t>Food Technology and Biotechnology</w:t>
      </w:r>
      <w:r>
        <w:t xml:space="preserve">, </w:t>
      </w:r>
      <w:r>
        <w:rPr>
          <w:i/>
          <w:iCs/>
        </w:rPr>
        <w:t>53</w:t>
      </w:r>
      <w:r>
        <w:t>, 207–214.</w:t>
      </w:r>
    </w:p>
    <w:p w14:paraId="5364F16A" w14:textId="77777777" w:rsidR="00B271C2" w:rsidRDefault="00B271C2" w:rsidP="00B271C2">
      <w:pPr>
        <w:pStyle w:val="Bibliografie"/>
      </w:pPr>
      <w:r>
        <w:t xml:space="preserve">Aquafin. (2023). </w:t>
      </w:r>
      <w:r>
        <w:rPr>
          <w:i/>
          <w:iCs/>
        </w:rPr>
        <w:t>Full-scale set-up for removal micropollutants</w:t>
      </w:r>
      <w:r>
        <w:t>. https://www.aquafin.be/en/full-scale-set-up-for-removal-micropollutants, https://www.aquafin.be/en/full-scale-set-up-for-removal-micropollutants</w:t>
      </w:r>
    </w:p>
    <w:p w14:paraId="628E5974" w14:textId="77777777" w:rsidR="00B271C2" w:rsidRDefault="00B271C2" w:rsidP="00B271C2">
      <w:pPr>
        <w:pStyle w:val="Bibliografie"/>
      </w:pPr>
      <w:r>
        <w:t xml:space="preserve">Arvaniti, O. S., Dasenaki, M. E., Asimakopoulos, A. G., Maragou, N. C., Samaras, V. G., Antoniou, K., Gatidou, G., Mamais, D., Noutsopoulos, C., Frontistis, Z., Thomaidis, N. S., &amp; Stasinakis, A. S. (2022). Effectiveness of tertiary treatment processes in removing different classes of emerging contaminants from domestic wastewater. </w:t>
      </w:r>
      <w:r>
        <w:rPr>
          <w:i/>
          <w:iCs/>
        </w:rPr>
        <w:t>Frontiers of Environmental Science &amp; Engineering</w:t>
      </w:r>
      <w:r>
        <w:t xml:space="preserve">, </w:t>
      </w:r>
      <w:r>
        <w:rPr>
          <w:i/>
          <w:iCs/>
        </w:rPr>
        <w:t>16</w:t>
      </w:r>
      <w:r>
        <w:t>(11), 148. https://doi.org/10.1007/s11783-022-1583-y</w:t>
      </w:r>
    </w:p>
    <w:p w14:paraId="0A0AB134" w14:textId="77777777" w:rsidR="00B271C2" w:rsidRDefault="00B271C2" w:rsidP="00B271C2">
      <w:pPr>
        <w:pStyle w:val="Bibliografie"/>
      </w:pPr>
      <w:r>
        <w:t xml:space="preserve">Brandt, M. J., Johnson, K. M., Elphinston, A. J., &amp; Ratnayaka, D. D. (2017). Chapter 10—Specialized and Advanced Water Treatment Processes. In M. J. Brandt, K. M. Johnson, A. J. Elphinston, &amp; D. D. Ratnayaka (Eds.), </w:t>
      </w:r>
      <w:r>
        <w:rPr>
          <w:i/>
          <w:iCs/>
        </w:rPr>
        <w:t>Twort’s Water Supply (Seventh Edition)</w:t>
      </w:r>
      <w:r>
        <w:t xml:space="preserve"> (pp. 407–473). Butterworth-Heinemann. https://doi.org/10.1016/B978-0-08-100025-0.00010-7</w:t>
      </w:r>
    </w:p>
    <w:p w14:paraId="573CC73F" w14:textId="77777777" w:rsidR="00B271C2" w:rsidRDefault="00B271C2" w:rsidP="00B271C2">
      <w:pPr>
        <w:pStyle w:val="Bibliografie"/>
      </w:pPr>
      <w:r>
        <w:t xml:space="preserve">Burkhardt, J. (2020). </w:t>
      </w:r>
      <w:r>
        <w:rPr>
          <w:i/>
          <w:iCs/>
        </w:rPr>
        <w:t>Water_Treatment_Models/PSDM at master · USEPA/Water_Treatment_Models · GitHub</w:t>
      </w:r>
      <w:r>
        <w:t>. https://github.com/USEPA/Water_Treatment_Models/tree/master/PSDM</w:t>
      </w:r>
    </w:p>
    <w:p w14:paraId="51B48DEF" w14:textId="77777777" w:rsidR="00B271C2" w:rsidRDefault="00B271C2" w:rsidP="00B271C2">
      <w:pPr>
        <w:pStyle w:val="Bibliografie"/>
      </w:pPr>
      <w:r>
        <w:t>Burkhardt, J. B., Burns, N., Mobley, D., Pressman, J. G., Magnuson, M. L., &amp; Speth, T. F. (2022). Modeling PFAS Removal Using Granular Activated Carbon for Full-Scale System Design—</w:t>
      </w:r>
      <w:r>
        <w:lastRenderedPageBreak/>
        <w:t xml:space="preserve">Supplemental information. </w:t>
      </w:r>
      <w:r>
        <w:rPr>
          <w:i/>
          <w:iCs/>
        </w:rPr>
        <w:t>Journal of Environmental Engineering</w:t>
      </w:r>
      <w:r>
        <w:t xml:space="preserve">, </w:t>
      </w:r>
      <w:r>
        <w:rPr>
          <w:i/>
          <w:iCs/>
        </w:rPr>
        <w:t>148</w:t>
      </w:r>
      <w:r>
        <w:t>(3), 04021086. https://doi.org/10.1061/(ASCE)EE.1943-7870.0001964</w:t>
      </w:r>
    </w:p>
    <w:p w14:paraId="16B5DFB2" w14:textId="77777777" w:rsidR="00B271C2" w:rsidRDefault="00B271C2" w:rsidP="00B271C2">
      <w:pPr>
        <w:pStyle w:val="Bibliografie"/>
      </w:pPr>
      <w:r>
        <w:t xml:space="preserve">Burkhardt, J., Burns, N., Mobley, D., Pressman, J. G., Magnuson, M. L., &amp; Speth, T. F. (2022). Modeling PFAS Removal Using Granular Activated Carbon for Full-Scale System Design. </w:t>
      </w:r>
      <w:r>
        <w:rPr>
          <w:i/>
          <w:iCs/>
        </w:rPr>
        <w:t>Journal of Environmental Engineering</w:t>
      </w:r>
      <w:r>
        <w:t xml:space="preserve">, </w:t>
      </w:r>
      <w:r>
        <w:rPr>
          <w:i/>
          <w:iCs/>
        </w:rPr>
        <w:t>148</w:t>
      </w:r>
      <w:r>
        <w:t>(3), 04021086. https://doi.org/10.1061/(ASCE)EE.1943-7870.0001964</w:t>
      </w:r>
    </w:p>
    <w:p w14:paraId="5A536948" w14:textId="77777777" w:rsidR="00B271C2" w:rsidRDefault="00B271C2" w:rsidP="00B271C2">
      <w:pPr>
        <w:pStyle w:val="Bibliografie"/>
      </w:pPr>
      <w:r>
        <w:t xml:space="preserve">Cantoni, B., Ianes, J., Bertolo, B., Ziccardi, S., Maffini, F., &amp; Antonelli, M. (2024). Adsorption on activated carbon combined with ozonation for the removal of contaminants of emerging concern in drinking water. </w:t>
      </w:r>
      <w:r>
        <w:rPr>
          <w:i/>
          <w:iCs/>
        </w:rPr>
        <w:t>Journal of Environmental Management</w:t>
      </w:r>
      <w:r>
        <w:t xml:space="preserve">, </w:t>
      </w:r>
      <w:r>
        <w:rPr>
          <w:i/>
          <w:iCs/>
        </w:rPr>
        <w:t>350</w:t>
      </w:r>
      <w:r>
        <w:t>, 119537. https://doi.org/10.1016/j.jenvman.2023.119537</w:t>
      </w:r>
    </w:p>
    <w:p w14:paraId="4CFAE325" w14:textId="77777777" w:rsidR="00B271C2" w:rsidRDefault="00B271C2" w:rsidP="00B271C2">
      <w:pPr>
        <w:pStyle w:val="Bibliografie"/>
      </w:pPr>
      <w:r>
        <w:t xml:space="preserve">Das, S., Ray, N. M., Wan, J., Khan, A., Chakraborty, T., &amp; Ray, M. B. (2017). Micropollutants in Wastewater: Fate and Removal Processes. In R. Farooq &amp; Z. Ahmad (Eds.), </w:t>
      </w:r>
      <w:r>
        <w:rPr>
          <w:i/>
          <w:iCs/>
        </w:rPr>
        <w:t>Physico-Chemical Wastewater Treatment and Resource Recovery</w:t>
      </w:r>
      <w:r>
        <w:t>. InTech. https://doi.org/10.5772/65644</w:t>
      </w:r>
    </w:p>
    <w:p w14:paraId="4FE8E32C" w14:textId="77777777" w:rsidR="00B271C2" w:rsidRDefault="00B271C2" w:rsidP="00B271C2">
      <w:pPr>
        <w:pStyle w:val="Bibliografie"/>
      </w:pPr>
      <w:r>
        <w:t xml:space="preserve">Edefell, E., Falås, P., Torresi, E., Hagman, M., Cimbritz, M., Bester, K., &amp; Christensson, M. (2021). Promoting the degradation of organic micropollutants in tertiary moving bed biofilm reactors by controlling growth and redox conditions. </w:t>
      </w:r>
      <w:r>
        <w:rPr>
          <w:i/>
          <w:iCs/>
        </w:rPr>
        <w:t>Journal of Hazardous Materials</w:t>
      </w:r>
      <w:r>
        <w:t xml:space="preserve">, </w:t>
      </w:r>
      <w:r>
        <w:rPr>
          <w:i/>
          <w:iCs/>
        </w:rPr>
        <w:t>414</w:t>
      </w:r>
      <w:r>
        <w:t>, 125535. https://doi.org/10.1016/j.jhazmat.2021.125535</w:t>
      </w:r>
    </w:p>
    <w:p w14:paraId="345FFBEE" w14:textId="77777777" w:rsidR="00B271C2" w:rsidRDefault="00B271C2" w:rsidP="00B271C2">
      <w:pPr>
        <w:pStyle w:val="Bibliografie"/>
      </w:pPr>
      <w:r>
        <w:t xml:space="preserve">European Investment Bank, &amp; Bofill, J. (2023). </w:t>
      </w:r>
      <w:r>
        <w:rPr>
          <w:i/>
          <w:iCs/>
        </w:rPr>
        <w:t>Microplastics and Micropollutants in Water: Contaminants of emerging concern</w:t>
      </w:r>
      <w:r>
        <w:t>.</w:t>
      </w:r>
    </w:p>
    <w:p w14:paraId="6150B758" w14:textId="77777777" w:rsidR="00B271C2" w:rsidRDefault="00B271C2" w:rsidP="00B271C2">
      <w:pPr>
        <w:pStyle w:val="Bibliografie"/>
      </w:pPr>
      <w:r>
        <w:t xml:space="preserve">Guerra, P., Kim, M., Kinsman, L., Ng, T., Alaee, M., &amp; Smyth, S. A. (2014). Parameters affecting the formation of perfluoroalkyl acids during wastewater treatment. </w:t>
      </w:r>
      <w:r>
        <w:rPr>
          <w:i/>
          <w:iCs/>
        </w:rPr>
        <w:t>Journal of Hazardous Materials</w:t>
      </w:r>
      <w:r>
        <w:t xml:space="preserve">, </w:t>
      </w:r>
      <w:r>
        <w:rPr>
          <w:i/>
          <w:iCs/>
        </w:rPr>
        <w:t>272</w:t>
      </w:r>
      <w:r>
        <w:t>, 148–154. https://doi.org/10.1016/j.jhazmat.2014.03.016</w:t>
      </w:r>
    </w:p>
    <w:p w14:paraId="70969BA9" w14:textId="77777777" w:rsidR="00B271C2" w:rsidRDefault="00B271C2" w:rsidP="00B271C2">
      <w:pPr>
        <w:pStyle w:val="Bibliografie"/>
      </w:pPr>
      <w:r>
        <w:t xml:space="preserve">Guillossou, R., Le Roux, J., Brosillon, S., Mailler, R., Vulliet, E., Morlay, C., Nauleau, F., Rocher, V., &amp; Gaspéri, J. (2020). Benefits of ozonation before activated carbon adsorption for the removal of organic micropollutants from wastewater effluents. </w:t>
      </w:r>
      <w:r>
        <w:rPr>
          <w:i/>
          <w:iCs/>
        </w:rPr>
        <w:t>Chemosphere</w:t>
      </w:r>
      <w:r>
        <w:t xml:space="preserve">, </w:t>
      </w:r>
      <w:r>
        <w:rPr>
          <w:i/>
          <w:iCs/>
        </w:rPr>
        <w:t>245</w:t>
      </w:r>
      <w:r>
        <w:t>, 125530. https://doi.org/10.1016/j.chemosphere.2019.125530</w:t>
      </w:r>
    </w:p>
    <w:p w14:paraId="5CDE836D" w14:textId="77777777" w:rsidR="00B271C2" w:rsidRDefault="00B271C2" w:rsidP="00B271C2">
      <w:pPr>
        <w:pStyle w:val="Bibliografie"/>
      </w:pPr>
      <w:r>
        <w:lastRenderedPageBreak/>
        <w:t xml:space="preserve">Gutiérrez, M., Grillini, V., Mutavdžić Pavlović, D., &amp; Verlicchi, P. (2021). Activated carbon coupled with advanced biological wastewater treatment: A review of the enhancement in micropollutant removal. </w:t>
      </w:r>
      <w:r>
        <w:rPr>
          <w:i/>
          <w:iCs/>
        </w:rPr>
        <w:t>Science of The Total Environment</w:t>
      </w:r>
      <w:r>
        <w:t xml:space="preserve">, </w:t>
      </w:r>
      <w:r>
        <w:rPr>
          <w:i/>
          <w:iCs/>
        </w:rPr>
        <w:t>790</w:t>
      </w:r>
      <w:r>
        <w:t>, 148050. https://doi.org/10.1016/j.scitotenv.2021.148050</w:t>
      </w:r>
    </w:p>
    <w:p w14:paraId="5F64CF20" w14:textId="77777777" w:rsidR="00B271C2" w:rsidRDefault="00B271C2" w:rsidP="00B271C2">
      <w:pPr>
        <w:pStyle w:val="Bibliografie"/>
      </w:pPr>
      <w:r>
        <w:t xml:space="preserve">Hokanson, D. R., Hand, D. W., Crittenden, J. C., Rogers, T. N., &amp; Oman, E. J. (1999, July 23). </w:t>
      </w:r>
      <w:r>
        <w:rPr>
          <w:i/>
          <w:iCs/>
        </w:rPr>
        <w:t>Michigan Technological University (MTU) Researchers Develop New Software To Help Clean Up Contamination Sites</w:t>
      </w:r>
      <w:r>
        <w:t>. ScienceDaily. https://www.sciencedaily.com/releases/1999/07/990723083614.htm</w:t>
      </w:r>
    </w:p>
    <w:p w14:paraId="396AF95C" w14:textId="77777777" w:rsidR="00B271C2" w:rsidRDefault="00B271C2" w:rsidP="00B271C2">
      <w:pPr>
        <w:pStyle w:val="Bibliografie"/>
      </w:pPr>
      <w:r>
        <w:t xml:space="preserve">Inglezakis, V. J., Fyrillas, M. M., &amp; Park, J. (2019). Variable diffusivity homogeneous surface diffusion model and analysis of merits and fallacies of simplified adsorption kinetics equations. </w:t>
      </w:r>
      <w:r>
        <w:rPr>
          <w:i/>
          <w:iCs/>
        </w:rPr>
        <w:t>Journal of Hazardous Materials</w:t>
      </w:r>
      <w:r>
        <w:t xml:space="preserve">, </w:t>
      </w:r>
      <w:r>
        <w:rPr>
          <w:i/>
          <w:iCs/>
        </w:rPr>
        <w:t>367</w:t>
      </w:r>
      <w:r>
        <w:t>, 224–245. https://doi.org/10.1016/j.jhazmat.2018.12.023</w:t>
      </w:r>
    </w:p>
    <w:p w14:paraId="57ED0621" w14:textId="77777777" w:rsidR="00B271C2" w:rsidRDefault="00B271C2" w:rsidP="00B271C2">
      <w:pPr>
        <w:pStyle w:val="Bibliografie"/>
      </w:pPr>
      <w:r>
        <w:t xml:space="preserve">Issabayeva, G., Hang, S., Wong, M., &amp; Aroua, M. (2017). A review on the adsorption of phenols from wastewater onto diverse groups of adsorbents. </w:t>
      </w:r>
      <w:r>
        <w:rPr>
          <w:i/>
          <w:iCs/>
        </w:rPr>
        <w:t>Reviews in Chemical Engineering</w:t>
      </w:r>
      <w:r>
        <w:t xml:space="preserve">, </w:t>
      </w:r>
      <w:r>
        <w:rPr>
          <w:i/>
          <w:iCs/>
        </w:rPr>
        <w:t>34</w:t>
      </w:r>
      <w:r>
        <w:t>. https://doi.org/10.1515/revce-2017-0007</w:t>
      </w:r>
    </w:p>
    <w:p w14:paraId="3B10F34F" w14:textId="77777777" w:rsidR="00B271C2" w:rsidRDefault="00B271C2" w:rsidP="00B271C2">
      <w:pPr>
        <w:pStyle w:val="Bibliografie"/>
      </w:pPr>
      <w:r>
        <w:t xml:space="preserve">Jarvie, M. E., Hand, D. W., Bhuvendralingam, S., Crittenden, J. C., &amp; Hokanson, D. R. (2005). Simulating the performance of fixed-bed granular activated carbon adsorbers: Removal of synthetic organic chemicals in the presence of background organic matter. </w:t>
      </w:r>
      <w:r>
        <w:rPr>
          <w:i/>
          <w:iCs/>
        </w:rPr>
        <w:t>Water Research</w:t>
      </w:r>
      <w:r>
        <w:t xml:space="preserve">, </w:t>
      </w:r>
      <w:r>
        <w:rPr>
          <w:i/>
          <w:iCs/>
        </w:rPr>
        <w:t>39</w:t>
      </w:r>
      <w:r>
        <w:t>(11), 2407–2421. https://doi.org/10.1016/j.watres.2005.04.023</w:t>
      </w:r>
    </w:p>
    <w:p w14:paraId="1452F6F1" w14:textId="77777777" w:rsidR="00B271C2" w:rsidRDefault="00B271C2" w:rsidP="00B271C2">
      <w:pPr>
        <w:pStyle w:val="Bibliografie"/>
      </w:pPr>
      <w:r>
        <w:t xml:space="preserve">Khanzada, N. K., Farid, M. U., Kharraz, J. A., Choi, J., Tang, C. Y., Nghiem, L. D., Jang, A., &amp; An, A. K. (2020). Removal of organic micropollutants using advanced membrane-based water and wastewater treatment: A review. </w:t>
      </w:r>
      <w:r>
        <w:rPr>
          <w:i/>
          <w:iCs/>
        </w:rPr>
        <w:t>Journal of Membrane Science</w:t>
      </w:r>
      <w:r>
        <w:t xml:space="preserve">, </w:t>
      </w:r>
      <w:r>
        <w:rPr>
          <w:i/>
          <w:iCs/>
        </w:rPr>
        <w:t>598</w:t>
      </w:r>
      <w:r>
        <w:t>, 117672. https://doi.org/10.1016/j.memsci.2019.117672</w:t>
      </w:r>
    </w:p>
    <w:p w14:paraId="4DD83BD7" w14:textId="77777777" w:rsidR="00B271C2" w:rsidRDefault="00B271C2" w:rsidP="00B271C2">
      <w:pPr>
        <w:pStyle w:val="Bibliografie"/>
      </w:pPr>
      <w:r>
        <w:t xml:space="preserve">Kim, S.-K., Im, J.-K., Kang, Y.-M., Jung, S.-Y., Kho, Y. L., &amp; Zoh, K.-D. (2012). Wastewater treatment plants (WWTPs)-derived national discharge loads of perfluorinated compounds (PFCs). </w:t>
      </w:r>
      <w:r>
        <w:rPr>
          <w:i/>
          <w:iCs/>
        </w:rPr>
        <w:t>Journal of Hazardous Materials</w:t>
      </w:r>
      <w:r>
        <w:t xml:space="preserve">, </w:t>
      </w:r>
      <w:r>
        <w:rPr>
          <w:i/>
          <w:iCs/>
        </w:rPr>
        <w:t>201–202</w:t>
      </w:r>
      <w:r>
        <w:t>, 82–91. https://doi.org/10.1016/j.jhazmat.2011.11.036</w:t>
      </w:r>
    </w:p>
    <w:p w14:paraId="7B7C7B19" w14:textId="77777777" w:rsidR="00B271C2" w:rsidRDefault="00B271C2" w:rsidP="00B271C2">
      <w:pPr>
        <w:pStyle w:val="Bibliografie"/>
      </w:pPr>
      <w:r>
        <w:t xml:space="preserve">Krzeminski, P., Tomei, M. C., Karaolia, P., Langenhoff, A., Almeida, C. M. R., Felis, E., Gritten, F., Andersen, H. R., Fernandes, T., Manaia, C. M., Rizzo, L., &amp; Fatta-Kassinos, D. (2019). </w:t>
      </w:r>
      <w:r>
        <w:lastRenderedPageBreak/>
        <w:t xml:space="preserve">Performance of secondary wastewater treatment methods for the removal of contaminants of emerging concern implicated in crop uptake and antibiotic resistance spread: A review. </w:t>
      </w:r>
      <w:r>
        <w:rPr>
          <w:i/>
          <w:iCs/>
        </w:rPr>
        <w:t>Science of The Total Environment</w:t>
      </w:r>
      <w:r>
        <w:t xml:space="preserve">, </w:t>
      </w:r>
      <w:r>
        <w:rPr>
          <w:i/>
          <w:iCs/>
        </w:rPr>
        <w:t>648</w:t>
      </w:r>
      <w:r>
        <w:t>, 1052–1081. https://doi.org/10.1016/j.scitotenv.2018.08.130</w:t>
      </w:r>
    </w:p>
    <w:p w14:paraId="718B5FAC" w14:textId="77777777" w:rsidR="00B271C2" w:rsidRDefault="00B271C2" w:rsidP="00B271C2">
      <w:pPr>
        <w:pStyle w:val="Bibliografie"/>
      </w:pPr>
      <w:r>
        <w:t xml:space="preserve">Kumari, P., &amp; Kumar, A. (2023). ADVANCED OXIDATION PROCESS: A remediation technique for organic and non-biodegradable pollutant. </w:t>
      </w:r>
      <w:r>
        <w:rPr>
          <w:i/>
          <w:iCs/>
        </w:rPr>
        <w:t>Results in Surfaces and Interfaces</w:t>
      </w:r>
      <w:r>
        <w:t xml:space="preserve">, </w:t>
      </w:r>
      <w:r>
        <w:rPr>
          <w:i/>
          <w:iCs/>
        </w:rPr>
        <w:t>11</w:t>
      </w:r>
      <w:r>
        <w:t>, 100122. https://doi.org/10.1016/j.rsurfi.2023.100122</w:t>
      </w:r>
    </w:p>
    <w:p w14:paraId="0AE2316A" w14:textId="77777777" w:rsidR="00B271C2" w:rsidRDefault="00B271C2" w:rsidP="00B271C2">
      <w:pPr>
        <w:pStyle w:val="Bibliografie"/>
      </w:pPr>
      <w:r w:rsidRPr="000D30A4">
        <w:rPr>
          <w:lang w:val="nl-BE"/>
        </w:rPr>
        <w:t xml:space="preserve">Ma, Y., Zhang, X., &amp; Wen, J. (2021). </w:t>
      </w:r>
      <w:r>
        <w:t xml:space="preserve">Study on the Harm of Waste Activated Carbon and Novel Regeneration Technology of it. </w:t>
      </w:r>
      <w:r>
        <w:rPr>
          <w:i/>
          <w:iCs/>
        </w:rPr>
        <w:t>IOP Conference Series: Earth and Environmental Science</w:t>
      </w:r>
      <w:r>
        <w:t xml:space="preserve">, </w:t>
      </w:r>
      <w:r>
        <w:rPr>
          <w:i/>
          <w:iCs/>
        </w:rPr>
        <w:t>769</w:t>
      </w:r>
      <w:r>
        <w:t>(2). https://doi.org/10.1088/1755-1315/769/2/022047</w:t>
      </w:r>
    </w:p>
    <w:p w14:paraId="228E6097" w14:textId="77777777" w:rsidR="00B271C2" w:rsidRDefault="00B271C2" w:rsidP="00B271C2">
      <w:pPr>
        <w:pStyle w:val="Bibliografie"/>
      </w:pPr>
      <w:r>
        <w:t xml:space="preserve">Magnuson, M. L., &amp; Speth, T. F. (2005). Quantitative Structure−Property Relationships for Enhancing Predictions of Synthetic Organic Chemical Removal from Drinking Water by Granular Activated Carbon. </w:t>
      </w:r>
      <w:r>
        <w:rPr>
          <w:i/>
          <w:iCs/>
        </w:rPr>
        <w:t>Environmental Science &amp; Technology</w:t>
      </w:r>
      <w:r>
        <w:t xml:space="preserve">, </w:t>
      </w:r>
      <w:r>
        <w:rPr>
          <w:i/>
          <w:iCs/>
        </w:rPr>
        <w:t>39</w:t>
      </w:r>
      <w:r>
        <w:t>(19), 7706–7711. https://doi.org/10.1021/es0508018</w:t>
      </w:r>
    </w:p>
    <w:p w14:paraId="4B1C335B" w14:textId="77777777" w:rsidR="00B271C2" w:rsidRDefault="00B271C2" w:rsidP="00B271C2">
      <w:pPr>
        <w:pStyle w:val="Bibliografie"/>
      </w:pPr>
      <w:r>
        <w:t xml:space="preserve">Mohammadi, F., Bina, B., Rahimi, S., &amp; Janati, M. (2022). Modelling of micropollutant fate in hybrid growth systems: Model concepts, Peterson matrix, and application to a lab-scale pilot plant. </w:t>
      </w:r>
      <w:r>
        <w:rPr>
          <w:i/>
          <w:iCs/>
        </w:rPr>
        <w:t>Environmental Science and Pollution Research</w:t>
      </w:r>
      <w:r>
        <w:t xml:space="preserve">, </w:t>
      </w:r>
      <w:r>
        <w:rPr>
          <w:i/>
          <w:iCs/>
        </w:rPr>
        <w:t>29</w:t>
      </w:r>
      <w:r>
        <w:t>. https://doi.org/10.1007/s11356-022-20668-2</w:t>
      </w:r>
    </w:p>
    <w:p w14:paraId="13EB143C" w14:textId="77777777" w:rsidR="00B271C2" w:rsidRDefault="00B271C2" w:rsidP="00B271C2">
      <w:pPr>
        <w:pStyle w:val="Bibliografie"/>
      </w:pPr>
      <w:r>
        <w:t xml:space="preserve">Mudhoo, A., Otero, M., &amp; Chu, K. H. (2024). Insights into adsorbent tortuosity across aqueous adsorption systems. </w:t>
      </w:r>
      <w:r>
        <w:rPr>
          <w:i/>
          <w:iCs/>
        </w:rPr>
        <w:t>Particuology</w:t>
      </w:r>
      <w:r>
        <w:t xml:space="preserve">, </w:t>
      </w:r>
      <w:r>
        <w:rPr>
          <w:i/>
          <w:iCs/>
        </w:rPr>
        <w:t>88</w:t>
      </w:r>
      <w:r>
        <w:t>, 71–88. https://doi.org/10.1016/j.partic.2023.08.022</w:t>
      </w:r>
    </w:p>
    <w:p w14:paraId="3C740409" w14:textId="77777777" w:rsidR="00B271C2" w:rsidRDefault="00B271C2" w:rsidP="00B271C2">
      <w:pPr>
        <w:pStyle w:val="Bibliografie"/>
      </w:pPr>
      <w:r>
        <w:t xml:space="preserve">Ngeno, E. C., Mbuci, K. E., Necibi, M. C., Shikuku, V. O., Olisah, C., Ongulu, R., Matovu, H., Ssebugere, P., Abushaban, A., &amp; Sillanpää, M. (2022). Sustainable re-utilization of waste materials as adsorbents for water and wastewater treatment in Africa: Recent studies, research gaps, and way forward for emerging economies. </w:t>
      </w:r>
      <w:r>
        <w:rPr>
          <w:i/>
          <w:iCs/>
        </w:rPr>
        <w:t>Environmental Advances</w:t>
      </w:r>
      <w:r>
        <w:t xml:space="preserve">, </w:t>
      </w:r>
      <w:r>
        <w:rPr>
          <w:i/>
          <w:iCs/>
        </w:rPr>
        <w:t>9</w:t>
      </w:r>
      <w:r>
        <w:t>, 100282. https://doi.org/10.1016/j.envadv.2022.100282</w:t>
      </w:r>
    </w:p>
    <w:p w14:paraId="49CB96A0" w14:textId="77777777" w:rsidR="00B271C2" w:rsidRDefault="00B271C2" w:rsidP="00B271C2">
      <w:pPr>
        <w:pStyle w:val="Bibliografie"/>
      </w:pPr>
      <w:r>
        <w:t xml:space="preserve">Patel, H. (2019). Fixed-bed column adsorption study: A comprehensive review. </w:t>
      </w:r>
      <w:r>
        <w:rPr>
          <w:i/>
          <w:iCs/>
        </w:rPr>
        <w:t>Applied Water Science</w:t>
      </w:r>
      <w:r>
        <w:t xml:space="preserve">, </w:t>
      </w:r>
      <w:r>
        <w:rPr>
          <w:i/>
          <w:iCs/>
        </w:rPr>
        <w:t>9</w:t>
      </w:r>
      <w:r>
        <w:t>(3), 45. https://doi.org/10.1007/s13201-019-0927-7</w:t>
      </w:r>
    </w:p>
    <w:p w14:paraId="225E4B4C" w14:textId="77777777" w:rsidR="00B271C2" w:rsidRDefault="00B271C2" w:rsidP="00B271C2">
      <w:pPr>
        <w:pStyle w:val="Bibliografie"/>
      </w:pPr>
      <w:r>
        <w:lastRenderedPageBreak/>
        <w:t xml:space="preserve">Patel, H. (2022). Comparison of batch and fixed bed column adsorption: A critical review. </w:t>
      </w:r>
      <w:r>
        <w:rPr>
          <w:i/>
          <w:iCs/>
        </w:rPr>
        <w:t>International Journal of Environmental Science and Technology</w:t>
      </w:r>
      <w:r>
        <w:t xml:space="preserve">, </w:t>
      </w:r>
      <w:r>
        <w:rPr>
          <w:i/>
          <w:iCs/>
        </w:rPr>
        <w:t>19</w:t>
      </w:r>
      <w:r>
        <w:t>(10), 10409–10426. https://doi.org/10.1007/s13762-021-03492-y</w:t>
      </w:r>
    </w:p>
    <w:p w14:paraId="167B6DEA" w14:textId="77777777" w:rsidR="00B271C2" w:rsidRDefault="00B271C2" w:rsidP="00B271C2">
      <w:pPr>
        <w:pStyle w:val="Bibliografie"/>
      </w:pPr>
      <w:r>
        <w:t xml:space="preserve">Persson, L., Carney Almroth, B. M., Collins, C. D., Cornell, S., De Wit, C. A., Diamond, M. L., Fantke, P., Hassellöv, M., MacLeod, M., Ryberg, M. W., Søgaard Jørgensen, P., Villarrubia-Gómez, P., Wang, Z., &amp; Hauschild, M. Z. (2022). Outside the Safe Operating Space of the Planetary Boundary for Novel Entities. </w:t>
      </w:r>
      <w:r>
        <w:rPr>
          <w:i/>
          <w:iCs/>
        </w:rPr>
        <w:t>Environmental Science &amp; Technology</w:t>
      </w:r>
      <w:r>
        <w:t xml:space="preserve">, </w:t>
      </w:r>
      <w:r>
        <w:rPr>
          <w:i/>
          <w:iCs/>
        </w:rPr>
        <w:t>56</w:t>
      </w:r>
      <w:r>
        <w:t>(3), 1510–1521. https://doi.org/10.1021/acs.est.1c04158</w:t>
      </w:r>
    </w:p>
    <w:p w14:paraId="1834728B" w14:textId="77777777" w:rsidR="00B271C2" w:rsidRDefault="00B271C2" w:rsidP="00B271C2">
      <w:pPr>
        <w:pStyle w:val="Bibliografie"/>
      </w:pPr>
      <w:r>
        <w:t xml:space="preserve">Piazzoli, A., &amp; Antonelli, M. (2018). Application of the Homogeneous Surface Diffusion Model for the prediction of the breakthrough in full-scale GAC filters fed on groundwater. </w:t>
      </w:r>
      <w:r>
        <w:rPr>
          <w:i/>
          <w:iCs/>
        </w:rPr>
        <w:t>Process Safety and Environmental Protection</w:t>
      </w:r>
      <w:r>
        <w:t xml:space="preserve">, </w:t>
      </w:r>
      <w:r>
        <w:rPr>
          <w:i/>
          <w:iCs/>
        </w:rPr>
        <w:t>117</w:t>
      </w:r>
      <w:r>
        <w:t>, 286–295. https://doi.org/10.1016/j.psep.2018.04.027</w:t>
      </w:r>
    </w:p>
    <w:p w14:paraId="2F1AEB61" w14:textId="77777777" w:rsidR="00B271C2" w:rsidRDefault="00B271C2" w:rsidP="00B271C2">
      <w:pPr>
        <w:pStyle w:val="Bibliografie"/>
      </w:pPr>
      <w:r>
        <w:t xml:space="preserve">Pocostales, J. P., Alvarez, P. M., &amp; Beltrán, F. J. (2010). Kinetic modeling of powdered activated carbon ozonation of sulfamethoxazole in water. </w:t>
      </w:r>
      <w:r>
        <w:rPr>
          <w:i/>
          <w:iCs/>
        </w:rPr>
        <w:t>Chemical Engineering Journal</w:t>
      </w:r>
      <w:r>
        <w:t xml:space="preserve">, </w:t>
      </w:r>
      <w:r>
        <w:rPr>
          <w:i/>
          <w:iCs/>
        </w:rPr>
        <w:t>164</w:t>
      </w:r>
      <w:r>
        <w:t>(1), 70–76. https://doi.org/10.1016/j.cej.2010.08.025</w:t>
      </w:r>
    </w:p>
    <w:p w14:paraId="36C4BA83" w14:textId="77777777" w:rsidR="00B271C2" w:rsidRDefault="00B271C2" w:rsidP="00B271C2">
      <w:pPr>
        <w:pStyle w:val="Bibliografie"/>
      </w:pPr>
      <w:r>
        <w:t xml:space="preserve">Rizzo, L., Malato, S., Antakyali, D., Beretsou, V. G., Đolić, M. B., Gernjak, W., Heath, E., Ivancev-Tumbas, I., Karaolia, P., Lado Ribeiro, A. R., Mascolo, G., McArdell, C. S., Schaar, H., Silva, A. M. T., &amp; Fatta-Kassinos, D. (2019). Consolidated vs new advanced treatment methods for the removal of contaminants of emerging concern from urban wastewater. </w:t>
      </w:r>
      <w:r>
        <w:rPr>
          <w:i/>
          <w:iCs/>
        </w:rPr>
        <w:t>Science of The Total Environment</w:t>
      </w:r>
      <w:r>
        <w:t xml:space="preserve">, </w:t>
      </w:r>
      <w:r>
        <w:rPr>
          <w:i/>
          <w:iCs/>
        </w:rPr>
        <w:t>655</w:t>
      </w:r>
      <w:r>
        <w:t>, 986–1008. https://doi.org/10.1016/j.scitotenv.2018.11.265</w:t>
      </w:r>
    </w:p>
    <w:p w14:paraId="3433F800" w14:textId="77777777" w:rsidR="00B271C2" w:rsidRDefault="00B271C2" w:rsidP="00B271C2">
      <w:pPr>
        <w:pStyle w:val="Bibliografie"/>
      </w:pPr>
      <w:r>
        <w:t xml:space="preserve">Sabri, A., &amp; Abbood, N. (2019). Adsorption Study of Nitrate Anions by Different Materials Using Fixed Bed Column. </w:t>
      </w:r>
      <w:r>
        <w:rPr>
          <w:i/>
          <w:iCs/>
        </w:rPr>
        <w:t>Engineering and Technology Journal</w:t>
      </w:r>
      <w:r>
        <w:t xml:space="preserve">, </w:t>
      </w:r>
      <w:r>
        <w:rPr>
          <w:i/>
          <w:iCs/>
        </w:rPr>
        <w:t>37</w:t>
      </w:r>
      <w:r>
        <w:t>. https://doi.org/10.30684/etj.37.1C.25</w:t>
      </w:r>
    </w:p>
    <w:p w14:paraId="48BDEB9F" w14:textId="77777777" w:rsidR="00B271C2" w:rsidRDefault="00B271C2" w:rsidP="00B271C2">
      <w:pPr>
        <w:pStyle w:val="Bibliografie"/>
      </w:pPr>
      <w:r>
        <w:t xml:space="preserve">Saidulu, D., Majumder, A., &amp; Gupta, A. K. (2021). A systematic review of moving bed biofilm reactor, membrane bioreactor, and moving bed membrane bioreactor for wastewater treatment: Comparison of research trends, removal mechanisms, and performance. </w:t>
      </w:r>
      <w:r>
        <w:rPr>
          <w:i/>
          <w:iCs/>
        </w:rPr>
        <w:t>Journal of Environmental Chemical Engineering</w:t>
      </w:r>
      <w:r>
        <w:t xml:space="preserve">, </w:t>
      </w:r>
      <w:r>
        <w:rPr>
          <w:i/>
          <w:iCs/>
        </w:rPr>
        <w:t>9</w:t>
      </w:r>
      <w:r>
        <w:t>(5), 106112. https://doi.org/10.1016/j.jece.2021.106112</w:t>
      </w:r>
    </w:p>
    <w:p w14:paraId="39050183" w14:textId="77777777" w:rsidR="00B271C2" w:rsidRDefault="00B271C2" w:rsidP="00B271C2">
      <w:pPr>
        <w:pStyle w:val="Bibliografie"/>
      </w:pPr>
      <w:r>
        <w:lastRenderedPageBreak/>
        <w:t xml:space="preserve">Saleh, T. A. (2022). Chapter 4—Isotherm models of adsorption processes on adsorbents and nanoadsorbents. In T. A. Saleh (Ed.), </w:t>
      </w:r>
      <w:r>
        <w:rPr>
          <w:i/>
          <w:iCs/>
        </w:rPr>
        <w:t>Interface Science and Technology</w:t>
      </w:r>
      <w:r>
        <w:t xml:space="preserve"> (Vol. 34, pp. 99–126). Elsevier. https://doi.org/10.1016/B978-0-12-849876-7.00009-9</w:t>
      </w:r>
    </w:p>
    <w:p w14:paraId="1017D4C3" w14:textId="77777777" w:rsidR="00B271C2" w:rsidRDefault="00B271C2" w:rsidP="00B271C2">
      <w:pPr>
        <w:pStyle w:val="Bibliografie"/>
      </w:pPr>
      <w:r>
        <w:t xml:space="preserve">Șerban, G., Iancu, V.-I., Dinu, C., Tenea, A., Vasilache, N., Cristea, I., Niculescu, M., Ionescu, I., &amp; Chiriac, F. L. (2023). Removal Efficiency and Adsorption Kinetics of Methyl Orange from Wastewater by Commercial Activated Carbon. </w:t>
      </w:r>
      <w:r>
        <w:rPr>
          <w:i/>
          <w:iCs/>
        </w:rPr>
        <w:t>Sustainability</w:t>
      </w:r>
      <w:r>
        <w:t xml:space="preserve">, </w:t>
      </w:r>
      <w:r>
        <w:rPr>
          <w:i/>
          <w:iCs/>
        </w:rPr>
        <w:t>15</w:t>
      </w:r>
      <w:r>
        <w:t>, 1–17. https://doi.org/10.3390/su151712939</w:t>
      </w:r>
    </w:p>
    <w:p w14:paraId="7D49EBF7" w14:textId="77777777" w:rsidR="00B271C2" w:rsidRDefault="00B271C2" w:rsidP="00B271C2">
      <w:pPr>
        <w:pStyle w:val="Bibliografie"/>
      </w:pPr>
      <w:r>
        <w:t xml:space="preserve">Sharifian, S., &amp; Asasian-Kolur, N. (2022). Polyethylene terephthalate (PET) waste to carbon materials: Theory, methods and applications. </w:t>
      </w:r>
      <w:r>
        <w:rPr>
          <w:i/>
          <w:iCs/>
        </w:rPr>
        <w:t>Journal of Analytical and Applied Pyrolysis</w:t>
      </w:r>
      <w:r>
        <w:t xml:space="preserve">, </w:t>
      </w:r>
      <w:r>
        <w:rPr>
          <w:i/>
          <w:iCs/>
        </w:rPr>
        <w:t>163</w:t>
      </w:r>
      <w:r>
        <w:t>, 105496. https://doi.org/10.1016/j.jaap.2022.105496</w:t>
      </w:r>
    </w:p>
    <w:p w14:paraId="17EE6C9A" w14:textId="77777777" w:rsidR="00B271C2" w:rsidRDefault="00B271C2" w:rsidP="00B271C2">
      <w:pPr>
        <w:pStyle w:val="Bibliografie"/>
      </w:pPr>
      <w:r>
        <w:t xml:space="preserve">Sharma, S., Balestra, S. R. G., Baur, R., Agarwal, U., Zuidema, E., Rigutto, M. S., Calero, S., Vlugt, T. J. H., &amp; Dubbeldam, D. (2023). RUPTURA: Simulation code for breakthrough, ideal adsorption solution theory computations, and fitting of isotherm models. </w:t>
      </w:r>
      <w:r>
        <w:rPr>
          <w:i/>
          <w:iCs/>
        </w:rPr>
        <w:t>Molecular Simulation</w:t>
      </w:r>
      <w:r>
        <w:t xml:space="preserve">, </w:t>
      </w:r>
      <w:r>
        <w:rPr>
          <w:i/>
          <w:iCs/>
        </w:rPr>
        <w:t>49</w:t>
      </w:r>
      <w:r>
        <w:t>(9), 893–953. https://doi.org/10.1080/08927022.2023.2202757</w:t>
      </w:r>
    </w:p>
    <w:p w14:paraId="30C90BD0" w14:textId="77777777" w:rsidR="00B271C2" w:rsidRDefault="00B271C2" w:rsidP="00B271C2">
      <w:pPr>
        <w:pStyle w:val="Bibliografie"/>
      </w:pPr>
      <w:r>
        <w:t xml:space="preserve">Sharma, V., &amp; Feng, M. (2017). Water depollution using metal-organic frameworks-catalyzed advanced oxidation processes: A review. </w:t>
      </w:r>
      <w:r>
        <w:rPr>
          <w:i/>
          <w:iCs/>
        </w:rPr>
        <w:t>Journal of Hazardous Materials</w:t>
      </w:r>
      <w:r>
        <w:t xml:space="preserve">, </w:t>
      </w:r>
      <w:r>
        <w:rPr>
          <w:i/>
          <w:iCs/>
        </w:rPr>
        <w:t>372</w:t>
      </w:r>
      <w:r>
        <w:t>. https://doi.org/10.1016/j.jhazmat.2017.09.043</w:t>
      </w:r>
    </w:p>
    <w:p w14:paraId="2BD7096C" w14:textId="77777777" w:rsidR="00B271C2" w:rsidRDefault="00B271C2" w:rsidP="00B271C2">
      <w:pPr>
        <w:pStyle w:val="Bibliografie"/>
      </w:pPr>
      <w:r>
        <w:t xml:space="preserve">Silva, L. M. S., Muñoz-Peña, M. J., Domínguez-Vargas, J. R., González, T., &amp; Cuerda-Correa, E. M. (2021). Kinetic and equilibrium adsorption parameters estimation based on a heterogeneous intraparticle diffusion model. </w:t>
      </w:r>
      <w:r>
        <w:rPr>
          <w:i/>
          <w:iCs/>
        </w:rPr>
        <w:t>Surfaces and Interfaces</w:t>
      </w:r>
      <w:r>
        <w:t xml:space="preserve">, </w:t>
      </w:r>
      <w:r>
        <w:rPr>
          <w:i/>
          <w:iCs/>
        </w:rPr>
        <w:t>22</w:t>
      </w:r>
      <w:r>
        <w:t>, 100791. https://doi.org/10.1016/j.surfin.2020.100791</w:t>
      </w:r>
    </w:p>
    <w:p w14:paraId="73914C6C" w14:textId="77777777" w:rsidR="00B271C2" w:rsidRDefault="00B271C2" w:rsidP="00B271C2">
      <w:pPr>
        <w:pStyle w:val="Bibliografie"/>
      </w:pPr>
      <w:r>
        <w:t xml:space="preserve">Sookkumnerd, T. (2019). Numerical Modeling of Industrial-Scale Pulsed Bed Adsorber for Colorant Removal in Sugar Refining. </w:t>
      </w:r>
      <w:r>
        <w:rPr>
          <w:i/>
          <w:iCs/>
        </w:rPr>
        <w:t>IOP Conference Series: Materials Science and Engineering</w:t>
      </w:r>
      <w:r>
        <w:t xml:space="preserve">, </w:t>
      </w:r>
      <w:r>
        <w:rPr>
          <w:i/>
          <w:iCs/>
        </w:rPr>
        <w:t>559</w:t>
      </w:r>
      <w:r>
        <w:t>, 012019. https://doi.org/10.1088/1757-899X/559/1/012019</w:t>
      </w:r>
    </w:p>
    <w:p w14:paraId="282DC36C" w14:textId="77777777" w:rsidR="00B271C2" w:rsidRDefault="00B271C2" w:rsidP="00B271C2">
      <w:pPr>
        <w:pStyle w:val="Bibliografie"/>
      </w:pPr>
      <w:r>
        <w:t xml:space="preserve">Spindola Vilela, C. L., Damasceno, T. L., Thomas, T., &amp; Peixoto, R. S. (2022). Global qualitative and quantitative distribution of micropollutants in the deep sea. </w:t>
      </w:r>
      <w:r>
        <w:rPr>
          <w:i/>
          <w:iCs/>
        </w:rPr>
        <w:t>Environmental Pollution</w:t>
      </w:r>
      <w:r>
        <w:t xml:space="preserve">, </w:t>
      </w:r>
      <w:r>
        <w:rPr>
          <w:i/>
          <w:iCs/>
        </w:rPr>
        <w:t>307</w:t>
      </w:r>
      <w:r>
        <w:t>, 119414. https://doi.org/10.1016/j.envpol.2022.119414</w:t>
      </w:r>
    </w:p>
    <w:p w14:paraId="7EAEC732" w14:textId="77777777" w:rsidR="00B271C2" w:rsidRDefault="00B271C2" w:rsidP="00B271C2">
      <w:pPr>
        <w:pStyle w:val="Bibliografie"/>
      </w:pPr>
      <w:r>
        <w:lastRenderedPageBreak/>
        <w:t xml:space="preserve">Summers, R. S., Haist, B., Koehler, J., Ritz, J., Zimmer, G., &amp; Sontheimer, H. (1989). The Influence of Background Organic Matter on GAC Adsorption. </w:t>
      </w:r>
      <w:r>
        <w:rPr>
          <w:i/>
          <w:iCs/>
        </w:rPr>
        <w:t>Journal AWWA</w:t>
      </w:r>
      <w:r>
        <w:t xml:space="preserve">, </w:t>
      </w:r>
      <w:r>
        <w:rPr>
          <w:i/>
          <w:iCs/>
        </w:rPr>
        <w:t>81</w:t>
      </w:r>
      <w:r>
        <w:t>(5), 66–74. https://doi.org/10.1002/j.1551-8833.1989.tb03207.x</w:t>
      </w:r>
    </w:p>
    <w:p w14:paraId="121CB583" w14:textId="77777777" w:rsidR="00B271C2" w:rsidRDefault="00B271C2" w:rsidP="00B271C2">
      <w:pPr>
        <w:pStyle w:val="Bibliografie"/>
      </w:pPr>
      <w:r>
        <w:rPr>
          <w:i/>
          <w:iCs/>
        </w:rPr>
        <w:t>The BAC Process for Water Purification</w:t>
      </w:r>
      <w:r>
        <w:t>. (2000, December). Wastewater Digest. https://www.wwdmag.com/wastewater-treatment/article/10917010/the-biological-activated-carbon-process-for-water-purification</w:t>
      </w:r>
    </w:p>
    <w:p w14:paraId="726C2F3D" w14:textId="77777777" w:rsidR="00B271C2" w:rsidRDefault="00B271C2" w:rsidP="00B271C2">
      <w:pPr>
        <w:pStyle w:val="Bibliografie"/>
      </w:pPr>
      <w:r>
        <w:t xml:space="preserve">Topolovec, B., Škoro, N., Puаč, N., &amp; Petrovic, M. (2022). Pathways of organic micropollutants degradation in atmospheric pressure plasma processing – A review. </w:t>
      </w:r>
      <w:r>
        <w:rPr>
          <w:i/>
          <w:iCs/>
        </w:rPr>
        <w:t>Chemosphere</w:t>
      </w:r>
      <w:r>
        <w:t xml:space="preserve">, </w:t>
      </w:r>
      <w:r>
        <w:rPr>
          <w:i/>
          <w:iCs/>
        </w:rPr>
        <w:t>294</w:t>
      </w:r>
      <w:r>
        <w:t>, 133606. https://doi.org/10.1016/j.chemosphere.2022.133606</w:t>
      </w:r>
    </w:p>
    <w:p w14:paraId="3B5D3065" w14:textId="77777777" w:rsidR="00B271C2" w:rsidRDefault="00B271C2" w:rsidP="00B271C2">
      <w:pPr>
        <w:pStyle w:val="Bibliografie"/>
      </w:pPr>
      <w:r>
        <w:t xml:space="preserve">Trojanowicz, M. (2020). Removal of persistent organic pollutants (POPs) from waters and wastewaters by the use of ionizing radiation. </w:t>
      </w:r>
      <w:r>
        <w:rPr>
          <w:i/>
          <w:iCs/>
        </w:rPr>
        <w:t>Science of The Total Environment</w:t>
      </w:r>
      <w:r>
        <w:t xml:space="preserve">, </w:t>
      </w:r>
      <w:r>
        <w:rPr>
          <w:i/>
          <w:iCs/>
        </w:rPr>
        <w:t>718</w:t>
      </w:r>
      <w:r>
        <w:t>, 134425. https://doi.org/10.1016/j.scitotenv.2019.134425</w:t>
      </w:r>
    </w:p>
    <w:p w14:paraId="011668A3" w14:textId="77777777" w:rsidR="00B271C2" w:rsidRDefault="00B271C2" w:rsidP="00B271C2">
      <w:pPr>
        <w:pStyle w:val="Bibliografie"/>
      </w:pPr>
      <w:r>
        <w:t xml:space="preserve">Vanoppen, M. (2023). 6 Activated Carbon Filtration. In </w:t>
      </w:r>
      <w:r>
        <w:rPr>
          <w:i/>
          <w:iCs/>
        </w:rPr>
        <w:t>Environmental Technology: Water</w:t>
      </w:r>
      <w:r>
        <w:t>. UGent-BW.</w:t>
      </w:r>
    </w:p>
    <w:p w14:paraId="53B8F5CD" w14:textId="77777777" w:rsidR="00B271C2" w:rsidRDefault="00B271C2" w:rsidP="00B271C2">
      <w:pPr>
        <w:pStyle w:val="Bibliografie"/>
      </w:pPr>
      <w:r>
        <w:t xml:space="preserve">Wang, J., &amp; Guo, X. (2020). Adsorption isotherm models: Classification, physical meaning, application and solving method. </w:t>
      </w:r>
      <w:r>
        <w:rPr>
          <w:i/>
          <w:iCs/>
        </w:rPr>
        <w:t>Chemosphere</w:t>
      </w:r>
      <w:r>
        <w:t xml:space="preserve">, </w:t>
      </w:r>
      <w:r>
        <w:rPr>
          <w:i/>
          <w:iCs/>
        </w:rPr>
        <w:t>258</w:t>
      </w:r>
      <w:r>
        <w:t>, 127279. https://doi.org/10.1016/j.chemosphere.2020.127279</w:t>
      </w:r>
    </w:p>
    <w:p w14:paraId="79BAA957" w14:textId="77777777" w:rsidR="00B271C2" w:rsidRDefault="00B271C2" w:rsidP="00B271C2">
      <w:pPr>
        <w:pStyle w:val="Bibliografie"/>
      </w:pPr>
      <w:r>
        <w:t xml:space="preserve">Wang, J., &amp; Guo, X. (2023). Adsorption kinetics and isotherm models of heavy metals by various adsorbents: An overview. </w:t>
      </w:r>
      <w:r>
        <w:rPr>
          <w:i/>
          <w:iCs/>
        </w:rPr>
        <w:t>Critical Reviews in Environmental Science and Technology</w:t>
      </w:r>
      <w:r>
        <w:t xml:space="preserve">, </w:t>
      </w:r>
      <w:r>
        <w:rPr>
          <w:i/>
          <w:iCs/>
        </w:rPr>
        <w:t>53</w:t>
      </w:r>
      <w:r>
        <w:t>(21), 1837–1865. https://doi.org/10.1080/10643389.2023.2221157</w:t>
      </w:r>
    </w:p>
    <w:p w14:paraId="08FF5B2E" w14:textId="77777777" w:rsidR="00B271C2" w:rsidRDefault="00B271C2" w:rsidP="00B271C2">
      <w:pPr>
        <w:pStyle w:val="Bibliografie"/>
      </w:pPr>
      <w:r>
        <w:t xml:space="preserve">Webb, P. A. (2001). </w:t>
      </w:r>
      <w:r>
        <w:rPr>
          <w:i/>
          <w:iCs/>
        </w:rPr>
        <w:t>Volume and Density Determinations for Particle Technologists</w:t>
      </w:r>
      <w:r>
        <w:t>.</w:t>
      </w:r>
    </w:p>
    <w:p w14:paraId="4759AED4" w14:textId="77777777" w:rsidR="00B271C2" w:rsidRDefault="00B271C2" w:rsidP="00B271C2">
      <w:pPr>
        <w:pStyle w:val="Bibliografie"/>
      </w:pPr>
      <w:r>
        <w:t xml:space="preserve">Westerhoff, P., Yoon, Y., Snyder, S., &amp; Wert, E. (2005). Fate of Endocrine-Disruptor, Pharmaceutical, and Personal Care Product Chemicals during Simulated Drinking Water Treatment Processes. </w:t>
      </w:r>
      <w:r>
        <w:rPr>
          <w:i/>
          <w:iCs/>
        </w:rPr>
        <w:t>Environmental Science &amp; Technology</w:t>
      </w:r>
      <w:r>
        <w:t xml:space="preserve">, </w:t>
      </w:r>
      <w:r>
        <w:rPr>
          <w:i/>
          <w:iCs/>
        </w:rPr>
        <w:t>39</w:t>
      </w:r>
      <w:r>
        <w:t>(17), 6649–6663. https://doi.org/10.1021/es0484799</w:t>
      </w:r>
    </w:p>
    <w:p w14:paraId="5694E0EB" w14:textId="77777777" w:rsidR="00B271C2" w:rsidRDefault="00B271C2" w:rsidP="00B271C2">
      <w:pPr>
        <w:pStyle w:val="Bibliografie"/>
      </w:pPr>
      <w:r>
        <w:t xml:space="preserve">Worch, E. (2008). Fixed-bed adsorption in drinking water treatment: A critical review on models and parameter estimation. </w:t>
      </w:r>
      <w:r>
        <w:rPr>
          <w:i/>
          <w:iCs/>
        </w:rPr>
        <w:t>Journal of Water Supply Research and Technology-Aqua - J WATER SUPPLY RES TECHNOL-AQ</w:t>
      </w:r>
      <w:r>
        <w:t xml:space="preserve">, </w:t>
      </w:r>
      <w:r>
        <w:rPr>
          <w:i/>
          <w:iCs/>
        </w:rPr>
        <w:t>57</w:t>
      </w:r>
      <w:r>
        <w:t>. https://doi.org/10.2166/aqua.2008.100</w:t>
      </w:r>
    </w:p>
    <w:p w14:paraId="28857269" w14:textId="77777777" w:rsidR="00B271C2" w:rsidRDefault="00B271C2" w:rsidP="00B271C2">
      <w:pPr>
        <w:pStyle w:val="Bibliografie"/>
      </w:pPr>
      <w:r>
        <w:lastRenderedPageBreak/>
        <w:t xml:space="preserve">Xiaojian, Z., Zhansheng, W., &amp; Xiasheng, G. (1991). Simple combination of biodegradation and carbon adsorption—The mechanism of the biological activated carbon process. </w:t>
      </w:r>
      <w:r>
        <w:rPr>
          <w:i/>
          <w:iCs/>
        </w:rPr>
        <w:t>Water Research</w:t>
      </w:r>
      <w:r>
        <w:t xml:space="preserve">, </w:t>
      </w:r>
      <w:r>
        <w:rPr>
          <w:i/>
          <w:iCs/>
        </w:rPr>
        <w:t>25</w:t>
      </w:r>
      <w:r>
        <w:t>(2), 165–172. https://doi.org/10.1016/0043-1354(91)90025-L</w:t>
      </w:r>
    </w:p>
    <w:p w14:paraId="2282F439" w14:textId="77777777" w:rsidR="00B271C2" w:rsidRDefault="00B271C2" w:rsidP="00B271C2">
      <w:pPr>
        <w:pStyle w:val="Bibliografie"/>
      </w:pPr>
      <w:r>
        <w:t xml:space="preserve">Xu, Z., Cai, J., &amp; Pan, B. (2013). Mathematically modeling fixed-bed adsorption in aqueous systems. </w:t>
      </w:r>
      <w:r>
        <w:rPr>
          <w:i/>
          <w:iCs/>
        </w:rPr>
        <w:t>Journal of Zhejiang University SCIENCE A</w:t>
      </w:r>
      <w:r>
        <w:t xml:space="preserve">, </w:t>
      </w:r>
      <w:r>
        <w:rPr>
          <w:i/>
          <w:iCs/>
        </w:rPr>
        <w:t>14</w:t>
      </w:r>
      <w:r>
        <w:t>(3), 155–176. https://doi.org/10.1631/jzus.A1300029</w:t>
      </w:r>
    </w:p>
    <w:p w14:paraId="14DFEC87" w14:textId="77777777" w:rsidR="00B271C2" w:rsidRDefault="00B271C2" w:rsidP="00B271C2">
      <w:pPr>
        <w:pStyle w:val="Bibliografie"/>
      </w:pPr>
      <w:r>
        <w:t xml:space="preserve">Yao, C., &amp; Zhu, C. (2021). A new multi-mechanism adsorption kinetic model and its relation to mass transfer coefficients. </w:t>
      </w:r>
      <w:r>
        <w:rPr>
          <w:i/>
          <w:iCs/>
        </w:rPr>
        <w:t>Surfaces and Interfaces</w:t>
      </w:r>
      <w:r>
        <w:t xml:space="preserve">, </w:t>
      </w:r>
      <w:r>
        <w:rPr>
          <w:i/>
          <w:iCs/>
        </w:rPr>
        <w:t>26</w:t>
      </w:r>
      <w:r>
        <w:t>, 101422. https://doi.org/10.1016/j.surfin.2021.101422</w:t>
      </w:r>
    </w:p>
    <w:p w14:paraId="6D81A4E6" w14:textId="77777777" w:rsidR="00B271C2" w:rsidRDefault="00B271C2" w:rsidP="00B271C2">
      <w:pPr>
        <w:pStyle w:val="Bibliografie"/>
      </w:pPr>
      <w:r>
        <w:t xml:space="preserve">Yin, R., &amp; Shang, C. (2020). Removal of micropollutants in drinking water using UV-LED/chlorine advanced oxidation process followed by activated carbon adsorption. </w:t>
      </w:r>
      <w:r>
        <w:rPr>
          <w:i/>
          <w:iCs/>
        </w:rPr>
        <w:t>Water Research</w:t>
      </w:r>
      <w:r>
        <w:t xml:space="preserve">, </w:t>
      </w:r>
      <w:r>
        <w:rPr>
          <w:i/>
          <w:iCs/>
        </w:rPr>
        <w:t>185</w:t>
      </w:r>
      <w:r>
        <w:t>, 116297. https://doi.org/10.1016/j.watres.2020.116297</w:t>
      </w:r>
    </w:p>
    <w:p w14:paraId="219FEBB1" w14:textId="77777777" w:rsidR="00B271C2" w:rsidRDefault="00B271C2" w:rsidP="00B271C2">
      <w:pPr>
        <w:pStyle w:val="Bibliografie"/>
      </w:pPr>
      <w:r>
        <w:t xml:space="preserve">Zahmatkesh, S., Amesho, K. T. T., &amp; Sillanpää, M. (2022). A critical review on diverse technologies for advanced wastewater treatment during SARS-CoV-2 pandemic: What do we know? </w:t>
      </w:r>
      <w:r>
        <w:rPr>
          <w:i/>
          <w:iCs/>
        </w:rPr>
        <w:t>Journal of Hazardous Materials Advances</w:t>
      </w:r>
      <w:r>
        <w:t xml:space="preserve">, </w:t>
      </w:r>
      <w:r>
        <w:rPr>
          <w:i/>
          <w:iCs/>
        </w:rPr>
        <w:t>7</w:t>
      </w:r>
      <w:r>
        <w:t>, 100121. https://doi.org/10.1016/j.hazadv.2022.100121</w:t>
      </w:r>
    </w:p>
    <w:p w14:paraId="0F219A94" w14:textId="77777777" w:rsidR="00B271C2" w:rsidRDefault="00B271C2" w:rsidP="00B271C2">
      <w:pPr>
        <w:pStyle w:val="Bibliografie"/>
      </w:pPr>
      <w:r>
        <w:t xml:space="preserve">Zahmatkesh, S., Bokhari, A., Karimian, M., Zahra, M. M. A., Sillanpää, M., Panchal, H., Alrubaie, A. J., &amp; Rezakhani, Y. (2022). A comprehensive review of various approaches for treatment of tertiary wastewater with emerging contaminants: What do we know? </w:t>
      </w:r>
      <w:r>
        <w:rPr>
          <w:i/>
          <w:iCs/>
        </w:rPr>
        <w:t>Environmental Monitoring and Assessment</w:t>
      </w:r>
      <w:r>
        <w:t xml:space="preserve">, </w:t>
      </w:r>
      <w:r>
        <w:rPr>
          <w:i/>
          <w:iCs/>
        </w:rPr>
        <w:t>194</w:t>
      </w:r>
      <w:r>
        <w:t>(12), 884. https://doi.org/10.1007/s10661-022-10503-z</w:t>
      </w:r>
    </w:p>
    <w:p w14:paraId="1733D8DD" w14:textId="77777777" w:rsidR="00B271C2" w:rsidRDefault="00B271C2" w:rsidP="00B271C2">
      <w:pPr>
        <w:pStyle w:val="Bibliografie"/>
      </w:pPr>
      <w:r>
        <w:t xml:space="preserve">Zhou, L., Qu, Z. G., Ding, T., &amp; Miao, J. Y. (2016). Lattice Boltzmann simulation of the gas-solid adsorption process in reconstructed random porous media. </w:t>
      </w:r>
      <w:r>
        <w:rPr>
          <w:i/>
          <w:iCs/>
        </w:rPr>
        <w:t>Physical Review E</w:t>
      </w:r>
      <w:r>
        <w:t xml:space="preserve">, </w:t>
      </w:r>
      <w:r>
        <w:rPr>
          <w:i/>
          <w:iCs/>
        </w:rPr>
        <w:t>93</w:t>
      </w:r>
      <w:r>
        <w:t>(4), 043101. https://doi.org/10.1103/PhysRevE.93.043101</w:t>
      </w:r>
    </w:p>
    <w:p w14:paraId="2EEA5B8C" w14:textId="42AE4B05" w:rsidR="00CF0C77" w:rsidRPr="007C69CE" w:rsidRDefault="00AF39CE" w:rsidP="00AF39CE">
      <w:r w:rsidRPr="007C69CE">
        <w:fldChar w:fldCharType="end"/>
      </w:r>
    </w:p>
    <w:p w14:paraId="3B34260C" w14:textId="77777777" w:rsidR="00CF0C77" w:rsidRPr="007C69CE" w:rsidRDefault="00CF0C77">
      <w:pPr>
        <w:spacing w:after="160" w:line="2" w:lineRule="auto"/>
        <w:rPr>
          <w:rFonts w:eastAsiaTheme="majorEastAsia" w:cstheme="majorBidi"/>
          <w:b/>
          <w:caps/>
          <w:color w:val="1E64C8"/>
          <w:sz w:val="32"/>
          <w:szCs w:val="32"/>
          <w:u w:val="single"/>
        </w:rPr>
      </w:pPr>
      <w:r w:rsidRPr="007C69CE">
        <w:br w:type="page"/>
      </w:r>
    </w:p>
    <w:p w14:paraId="434BAAD2" w14:textId="61087568" w:rsidR="000A16C6" w:rsidRPr="009862DA" w:rsidRDefault="002219A9" w:rsidP="002219A9">
      <w:pPr>
        <w:pStyle w:val="Chapterunnumbered"/>
      </w:pPr>
      <w:bookmarkStart w:id="155" w:name="_Toc167884313"/>
      <w:r>
        <w:lastRenderedPageBreak/>
        <w:t>APPENDIX A: K FITTING TOOL</w:t>
      </w:r>
      <w:bookmarkEnd w:id="155"/>
    </w:p>
    <w:p w14:paraId="1B9A060D" w14:textId="77777777" w:rsidR="00F66766" w:rsidRDefault="00F66766" w:rsidP="00BA4692">
      <w:pPr>
        <w:keepNext/>
        <w:jc w:val="center"/>
      </w:pPr>
      <w:r w:rsidRPr="00F66766">
        <w:rPr>
          <w:noProof/>
        </w:rPr>
        <w:drawing>
          <wp:inline distT="0" distB="0" distL="0" distR="0" wp14:anchorId="0B5ED44E" wp14:editId="6519AFC0">
            <wp:extent cx="4413250" cy="3518080"/>
            <wp:effectExtent l="0" t="0" r="6350" b="6350"/>
            <wp:docPr id="1153536468" name="Afbeelding 1" descr="Afbeelding met tekst, schermopname, lijn, diagram&#10;&#10;Automatisch gegenereerde beschrijv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3536468" name="Afbeelding 1" descr="Afbeelding met tekst, schermopname, lijn, diagram&#10;&#10;Automatisch gegenereerde beschrijving"/>
                    <pic:cNvPicPr/>
                  </pic:nvPicPr>
                  <pic:blipFill>
                    <a:blip r:embed="rId67"/>
                    <a:stretch>
                      <a:fillRect/>
                    </a:stretch>
                  </pic:blipFill>
                  <pic:spPr>
                    <a:xfrm>
                      <a:off x="0" y="0"/>
                      <a:ext cx="4417870" cy="3521763"/>
                    </a:xfrm>
                    <a:prstGeom prst="rect">
                      <a:avLst/>
                    </a:prstGeom>
                  </pic:spPr>
                </pic:pic>
              </a:graphicData>
            </a:graphic>
          </wp:inline>
        </w:drawing>
      </w:r>
    </w:p>
    <w:p w14:paraId="532D9448" w14:textId="446B5171" w:rsidR="00F66766" w:rsidRDefault="00F66766" w:rsidP="00BA4692">
      <w:pPr>
        <w:pStyle w:val="Bijschrift"/>
        <w:jc w:val="center"/>
        <w:rPr>
          <w:b/>
          <w:bCs/>
          <w:i w:val="0"/>
          <w:iCs w:val="0"/>
        </w:rPr>
      </w:pPr>
      <w:bookmarkStart w:id="156" w:name="_Ref167277446"/>
      <w:r w:rsidRPr="00BA4692">
        <w:rPr>
          <w:b/>
          <w:bCs/>
          <w:i w:val="0"/>
          <w:iCs w:val="0"/>
        </w:rPr>
        <w:t xml:space="preserve">Figure </w:t>
      </w:r>
      <w:r w:rsidRPr="00BA4692">
        <w:rPr>
          <w:b/>
          <w:bCs/>
          <w:i w:val="0"/>
          <w:iCs w:val="0"/>
        </w:rPr>
        <w:fldChar w:fldCharType="begin"/>
      </w:r>
      <w:r w:rsidRPr="00BA4692">
        <w:rPr>
          <w:b/>
          <w:bCs/>
          <w:i w:val="0"/>
          <w:iCs w:val="0"/>
        </w:rPr>
        <w:instrText xml:space="preserve"> SEQ Figure \* ARABIC </w:instrText>
      </w:r>
      <w:r w:rsidRPr="00BA4692">
        <w:rPr>
          <w:b/>
          <w:bCs/>
          <w:i w:val="0"/>
          <w:iCs w:val="0"/>
        </w:rPr>
        <w:fldChar w:fldCharType="separate"/>
      </w:r>
      <w:r w:rsidR="00221AAC">
        <w:rPr>
          <w:b/>
          <w:bCs/>
          <w:i w:val="0"/>
          <w:iCs w:val="0"/>
          <w:noProof/>
        </w:rPr>
        <w:t>43</w:t>
      </w:r>
      <w:r w:rsidRPr="00BA4692">
        <w:rPr>
          <w:b/>
          <w:bCs/>
          <w:i w:val="0"/>
          <w:iCs w:val="0"/>
        </w:rPr>
        <w:fldChar w:fldCharType="end"/>
      </w:r>
      <w:bookmarkEnd w:id="156"/>
      <w:r w:rsidRPr="00BA4692">
        <w:rPr>
          <w:b/>
          <w:bCs/>
          <w:i w:val="0"/>
          <w:iCs w:val="0"/>
        </w:rPr>
        <w:t xml:space="preserve"> K reduction graph with adjusted time axis</w:t>
      </w:r>
      <w:r w:rsidR="00BA4692" w:rsidRPr="00BA4692">
        <w:rPr>
          <w:b/>
          <w:bCs/>
          <w:i w:val="0"/>
          <w:iCs w:val="0"/>
        </w:rPr>
        <w:t>, corresponding to duration of pilot experiment (PFHpA)</w:t>
      </w:r>
      <w:r w:rsidR="00BA4692" w:rsidRPr="00EC5EE9">
        <w:rPr>
          <w:b/>
          <w:bCs/>
          <w:i w:val="0"/>
          <w:iCs w:val="0"/>
        </w:rPr>
        <w:t xml:space="preserve"> </w:t>
      </w:r>
      <w:r w:rsidR="00321654" w:rsidRPr="00EC5EE9">
        <w:rPr>
          <w:b/>
          <w:bCs/>
          <w:i w:val="0"/>
          <w:iCs w:val="0"/>
        </w:rPr>
        <w:fldChar w:fldCharType="begin"/>
      </w:r>
      <w:r w:rsidR="00BD05FF">
        <w:rPr>
          <w:b/>
          <w:bCs/>
          <w:i w:val="0"/>
          <w:iCs w:val="0"/>
        </w:rPr>
        <w:instrText xml:space="preserve"> ADDIN ZOTERO_ITEM CSL_CITATION {"citationID":"5XjwTSi5","properties":{"formattedCitation":"(J.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321654" w:rsidRPr="00EC5EE9">
        <w:rPr>
          <w:b/>
          <w:bCs/>
          <w:i w:val="0"/>
          <w:iCs w:val="0"/>
        </w:rPr>
        <w:fldChar w:fldCharType="separate"/>
      </w:r>
      <w:r w:rsidR="00321654" w:rsidRPr="00EC5EE9">
        <w:rPr>
          <w:rFonts w:cs="Arial"/>
          <w:b/>
          <w:bCs/>
          <w:i w:val="0"/>
          <w:iCs w:val="0"/>
        </w:rPr>
        <w:t>(J. B. Burkhardt et al., 2022)</w:t>
      </w:r>
      <w:r w:rsidR="00321654" w:rsidRPr="00EC5EE9">
        <w:rPr>
          <w:b/>
          <w:bCs/>
          <w:i w:val="0"/>
          <w:iCs w:val="0"/>
        </w:rPr>
        <w:fldChar w:fldCharType="end"/>
      </w:r>
    </w:p>
    <w:p w14:paraId="679FC34E" w14:textId="633F2C26" w:rsidR="000F486E" w:rsidRDefault="004D1C63" w:rsidP="000F486E">
      <w:pPr>
        <w:keepNext/>
        <w:jc w:val="center"/>
      </w:pPr>
      <w:r w:rsidRPr="00755819">
        <w:rPr>
          <w:noProof/>
        </w:rPr>
        <w:drawing>
          <wp:inline distT="0" distB="0" distL="0" distR="0" wp14:anchorId="098D8A7F" wp14:editId="5ECDBE5C">
            <wp:extent cx="4431754" cy="3272718"/>
            <wp:effectExtent l="0" t="0" r="6985" b="4445"/>
            <wp:docPr id="2053620929" name="Picture 8" descr="A graph with numbers and a red line&#10;&#10;Description automatically generated">
              <a:extLst xmlns:a="http://schemas.openxmlformats.org/drawingml/2006/main">
                <a:ext uri="{FF2B5EF4-FFF2-40B4-BE49-F238E27FC236}">
                  <a16:creationId xmlns:a16="http://schemas.microsoft.com/office/drawing/2014/main" id="{DCF72A82-BF1C-61A3-EF80-C538612997C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3051703" name="Picture 8" descr="A graph with numbers and a red line&#10;&#10;Description automatically generated">
                      <a:extLst>
                        <a:ext uri="{FF2B5EF4-FFF2-40B4-BE49-F238E27FC236}">
                          <a16:creationId xmlns:a16="http://schemas.microsoft.com/office/drawing/2014/main" id="{DCF72A82-BF1C-61A3-EF80-C538612997CA}"/>
                        </a:ext>
                      </a:extLst>
                    </pic:cNvPr>
                    <pic:cNvPicPr>
                      <a:picLocks noChangeAspect="1"/>
                    </pic:cNvPicPr>
                  </pic:nvPicPr>
                  <pic:blipFill>
                    <a:blip r:embed="rId58"/>
                    <a:stretch>
                      <a:fillRect/>
                    </a:stretch>
                  </pic:blipFill>
                  <pic:spPr>
                    <a:xfrm>
                      <a:off x="0" y="0"/>
                      <a:ext cx="4469318" cy="3300458"/>
                    </a:xfrm>
                    <a:prstGeom prst="rect">
                      <a:avLst/>
                    </a:prstGeom>
                  </pic:spPr>
                </pic:pic>
              </a:graphicData>
            </a:graphic>
          </wp:inline>
        </w:drawing>
      </w:r>
    </w:p>
    <w:p w14:paraId="431FE7C3" w14:textId="1A5CFEBE" w:rsidR="0047059F" w:rsidRPr="000F486E" w:rsidRDefault="000F486E" w:rsidP="000F486E">
      <w:pPr>
        <w:pStyle w:val="Bijschrift"/>
        <w:jc w:val="center"/>
        <w:rPr>
          <w:b/>
          <w:bCs/>
          <w:i w:val="0"/>
          <w:iCs w:val="0"/>
        </w:rPr>
      </w:pPr>
      <w:r w:rsidRPr="000F486E">
        <w:rPr>
          <w:b/>
          <w:bCs/>
          <w:i w:val="0"/>
          <w:iCs w:val="0"/>
        </w:rPr>
        <w:t xml:space="preserve">Figure </w:t>
      </w:r>
      <w:r w:rsidRPr="000F486E">
        <w:rPr>
          <w:b/>
          <w:bCs/>
          <w:i w:val="0"/>
          <w:iCs w:val="0"/>
        </w:rPr>
        <w:fldChar w:fldCharType="begin"/>
      </w:r>
      <w:r w:rsidRPr="000F486E">
        <w:rPr>
          <w:b/>
          <w:bCs/>
          <w:i w:val="0"/>
          <w:iCs w:val="0"/>
        </w:rPr>
        <w:instrText xml:space="preserve"> SEQ Figure \* ARABIC </w:instrText>
      </w:r>
      <w:r w:rsidRPr="000F486E">
        <w:rPr>
          <w:b/>
          <w:bCs/>
          <w:i w:val="0"/>
          <w:iCs w:val="0"/>
        </w:rPr>
        <w:fldChar w:fldCharType="separate"/>
      </w:r>
      <w:r w:rsidR="00221AAC">
        <w:rPr>
          <w:b/>
          <w:bCs/>
          <w:i w:val="0"/>
          <w:iCs w:val="0"/>
          <w:noProof/>
        </w:rPr>
        <w:t>44</w:t>
      </w:r>
      <w:r w:rsidRPr="000F486E">
        <w:rPr>
          <w:b/>
          <w:bCs/>
          <w:i w:val="0"/>
          <w:iCs w:val="0"/>
        </w:rPr>
        <w:fldChar w:fldCharType="end"/>
      </w:r>
      <w:r w:rsidRPr="000F486E">
        <w:rPr>
          <w:b/>
          <w:bCs/>
          <w:i w:val="0"/>
          <w:iCs w:val="0"/>
        </w:rPr>
        <w:t xml:space="preserve"> K fitting tool where the K reduction function fits </w:t>
      </w:r>
      <w:r w:rsidR="008D0DE4">
        <w:rPr>
          <w:b/>
          <w:bCs/>
          <w:i w:val="0"/>
          <w:iCs w:val="0"/>
        </w:rPr>
        <w:t>the</w:t>
      </w:r>
      <w:r w:rsidRPr="000F486E">
        <w:rPr>
          <w:b/>
          <w:bCs/>
          <w:i w:val="0"/>
          <w:iCs w:val="0"/>
        </w:rPr>
        <w:t xml:space="preserve"> data</w:t>
      </w:r>
      <w:r w:rsidR="008D0DE4">
        <w:rPr>
          <w:b/>
          <w:bCs/>
          <w:i w:val="0"/>
          <w:iCs w:val="0"/>
        </w:rPr>
        <w:t xml:space="preserve"> </w:t>
      </w:r>
      <w:r w:rsidRPr="000F486E">
        <w:rPr>
          <w:b/>
          <w:bCs/>
          <w:i w:val="0"/>
          <w:iCs w:val="0"/>
        </w:rPr>
        <w:t>(demonstration)</w:t>
      </w:r>
      <w:r w:rsidR="008D0DE4">
        <w:rPr>
          <w:b/>
          <w:bCs/>
          <w:i w:val="0"/>
          <w:iCs w:val="0"/>
        </w:rPr>
        <w:t>.</w:t>
      </w:r>
      <w:r w:rsidR="008D0DE4">
        <w:rPr>
          <w:b/>
          <w:bCs/>
          <w:i w:val="0"/>
          <w:iCs w:val="0"/>
        </w:rPr>
        <w:br/>
        <w:t>Data derived from PFHpA pilot simulation</w:t>
      </w:r>
      <w:r w:rsidR="0048514B">
        <w:rPr>
          <w:b/>
          <w:bCs/>
          <w:i w:val="0"/>
          <w:iCs w:val="0"/>
        </w:rPr>
        <w:t xml:space="preserve"> for comparison </w:t>
      </w:r>
      <w:r w:rsidR="0048514B" w:rsidRPr="00EC5EE9">
        <w:rPr>
          <w:b/>
          <w:bCs/>
          <w:i w:val="0"/>
          <w:iCs w:val="0"/>
        </w:rPr>
        <w:fldChar w:fldCharType="begin"/>
      </w:r>
      <w:r w:rsidR="00BD05FF">
        <w:rPr>
          <w:b/>
          <w:bCs/>
          <w:i w:val="0"/>
          <w:iCs w:val="0"/>
        </w:rPr>
        <w:instrText xml:space="preserve"> ADDIN ZOTERO_ITEM CSL_CITATION {"citationID":"NMx8xgFh","properties":{"formattedCitation":"(J.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48514B" w:rsidRPr="00EC5EE9">
        <w:rPr>
          <w:b/>
          <w:bCs/>
          <w:i w:val="0"/>
          <w:iCs w:val="0"/>
        </w:rPr>
        <w:fldChar w:fldCharType="separate"/>
      </w:r>
      <w:r w:rsidR="0048514B" w:rsidRPr="00EC5EE9">
        <w:rPr>
          <w:rFonts w:cs="Arial"/>
          <w:b/>
          <w:bCs/>
          <w:i w:val="0"/>
          <w:iCs w:val="0"/>
        </w:rPr>
        <w:t>(J. B. Burkhardt et al., 2022)</w:t>
      </w:r>
      <w:r w:rsidR="0048514B" w:rsidRPr="00EC5EE9">
        <w:rPr>
          <w:b/>
          <w:bCs/>
          <w:i w:val="0"/>
          <w:iCs w:val="0"/>
        </w:rPr>
        <w:fldChar w:fldCharType="end"/>
      </w:r>
    </w:p>
    <w:p w14:paraId="11F9DCD8" w14:textId="77777777" w:rsidR="0047059F" w:rsidRPr="0047059F" w:rsidRDefault="0047059F" w:rsidP="0047059F"/>
    <w:p w14:paraId="5644D097" w14:textId="77777777" w:rsidR="00F66766" w:rsidRDefault="00F66766">
      <w:pPr>
        <w:spacing w:after="160" w:line="2" w:lineRule="auto"/>
      </w:pPr>
    </w:p>
    <w:p w14:paraId="462D6C06" w14:textId="169E6992" w:rsidR="00F66766" w:rsidRDefault="00F66766">
      <w:pPr>
        <w:spacing w:after="160" w:line="2" w:lineRule="auto"/>
      </w:pPr>
      <w:r>
        <w:br w:type="page"/>
      </w:r>
    </w:p>
    <w:p w14:paraId="0262FC71" w14:textId="77777777" w:rsidR="009862DA" w:rsidRDefault="009862DA" w:rsidP="009862DA">
      <w:pPr>
        <w:pStyle w:val="Appendixitem"/>
        <w:numPr>
          <w:ilvl w:val="0"/>
          <w:numId w:val="0"/>
        </w:numPr>
        <w:ind w:left="567" w:hanging="567"/>
      </w:pPr>
    </w:p>
    <w:p w14:paraId="3E9F0938" w14:textId="04B4AFC1" w:rsidR="00454861" w:rsidRDefault="00BD05FF" w:rsidP="00454861">
      <w:pPr>
        <w:pStyle w:val="Appendixitem"/>
        <w:keepNext/>
        <w:numPr>
          <w:ilvl w:val="0"/>
          <w:numId w:val="0"/>
        </w:numPr>
        <w:ind w:left="567" w:hanging="567"/>
        <w:jc w:val="center"/>
      </w:pPr>
      <w:r w:rsidRPr="00BD05FF">
        <w:rPr>
          <w:noProof/>
        </w:rPr>
        <w:drawing>
          <wp:inline distT="0" distB="0" distL="0" distR="0" wp14:anchorId="22C735AA" wp14:editId="0831FA36">
            <wp:extent cx="4462272" cy="7017123"/>
            <wp:effectExtent l="0" t="0" r="0" b="0"/>
            <wp:docPr id="514370485" name="Picture 6"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0C396A66-418A-7E4D-656C-DBEBADC668B3}"/>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370485" name="Picture 6"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0C396A66-418A-7E4D-656C-DBEBADC668B3}"/>
                        </a:ext>
                      </a:extLst>
                    </pic:cNvPr>
                    <pic:cNvPicPr>
                      <a:picLocks noChangeAspect="1"/>
                    </pic:cNvPicPr>
                  </pic:nvPicPr>
                  <pic:blipFill>
                    <a:blip r:embed="rId68"/>
                    <a:stretch>
                      <a:fillRect/>
                    </a:stretch>
                  </pic:blipFill>
                  <pic:spPr>
                    <a:xfrm>
                      <a:off x="0" y="0"/>
                      <a:ext cx="4472077" cy="7032542"/>
                    </a:xfrm>
                    <a:prstGeom prst="rect">
                      <a:avLst/>
                    </a:prstGeom>
                  </pic:spPr>
                </pic:pic>
              </a:graphicData>
            </a:graphic>
          </wp:inline>
        </w:drawing>
      </w:r>
    </w:p>
    <w:p w14:paraId="3195CA9C" w14:textId="35013523" w:rsidR="009862DA" w:rsidRPr="00BD05FF" w:rsidRDefault="00454861" w:rsidP="00454861">
      <w:pPr>
        <w:pStyle w:val="Bijschrift"/>
        <w:jc w:val="center"/>
        <w:rPr>
          <w:b/>
          <w:bCs/>
          <w:i w:val="0"/>
          <w:iCs w:val="0"/>
        </w:rPr>
      </w:pPr>
      <w:bookmarkStart w:id="157" w:name="_Ref167278024"/>
      <w:r w:rsidRPr="0018137E">
        <w:rPr>
          <w:b/>
          <w:bCs/>
          <w:i w:val="0"/>
          <w:iCs w:val="0"/>
        </w:rPr>
        <w:t xml:space="preserve">Figure </w:t>
      </w:r>
      <w:r w:rsidRPr="0018137E">
        <w:rPr>
          <w:b/>
          <w:bCs/>
          <w:i w:val="0"/>
          <w:iCs w:val="0"/>
        </w:rPr>
        <w:fldChar w:fldCharType="begin"/>
      </w:r>
      <w:r w:rsidRPr="0018137E">
        <w:rPr>
          <w:b/>
          <w:bCs/>
          <w:i w:val="0"/>
          <w:iCs w:val="0"/>
        </w:rPr>
        <w:instrText xml:space="preserve"> SEQ Figure \* ARABIC </w:instrText>
      </w:r>
      <w:r w:rsidRPr="0018137E">
        <w:rPr>
          <w:b/>
          <w:bCs/>
          <w:i w:val="0"/>
          <w:iCs w:val="0"/>
        </w:rPr>
        <w:fldChar w:fldCharType="separate"/>
      </w:r>
      <w:r w:rsidR="00221AAC">
        <w:rPr>
          <w:b/>
          <w:bCs/>
          <w:i w:val="0"/>
          <w:iCs w:val="0"/>
          <w:noProof/>
        </w:rPr>
        <w:t>45</w:t>
      </w:r>
      <w:r w:rsidRPr="0018137E">
        <w:rPr>
          <w:b/>
          <w:bCs/>
          <w:i w:val="0"/>
          <w:iCs w:val="0"/>
        </w:rPr>
        <w:fldChar w:fldCharType="end"/>
      </w:r>
      <w:bookmarkEnd w:id="157"/>
      <w:r w:rsidR="00454690" w:rsidRPr="0018137E">
        <w:rPr>
          <w:b/>
          <w:bCs/>
          <w:i w:val="0"/>
          <w:iCs w:val="0"/>
        </w:rPr>
        <w:t xml:space="preserve"> </w:t>
      </w:r>
      <w:r w:rsidR="00651387">
        <w:rPr>
          <w:b/>
          <w:bCs/>
          <w:i w:val="0"/>
          <w:iCs w:val="0"/>
        </w:rPr>
        <w:t>PSDM m</w:t>
      </w:r>
      <w:r w:rsidR="00454690" w:rsidRPr="0018137E">
        <w:rPr>
          <w:b/>
          <w:bCs/>
          <w:i w:val="0"/>
          <w:iCs w:val="0"/>
        </w:rPr>
        <w:t>odel output, i.e. breakthrough curve</w:t>
      </w:r>
      <w:r w:rsidR="00BD05FF">
        <w:rPr>
          <w:b/>
          <w:bCs/>
          <w:i w:val="0"/>
          <w:iCs w:val="0"/>
        </w:rPr>
        <w:t>s</w:t>
      </w:r>
      <w:r w:rsidR="00454690" w:rsidRPr="0018137E">
        <w:rPr>
          <w:b/>
          <w:bCs/>
          <w:i w:val="0"/>
          <w:iCs w:val="0"/>
        </w:rPr>
        <w:t>, and K reduction graph for</w:t>
      </w:r>
      <w:r w:rsidR="00454690" w:rsidRPr="0018137E">
        <w:rPr>
          <w:b/>
          <w:bCs/>
          <w:i w:val="0"/>
          <w:iCs w:val="0"/>
        </w:rPr>
        <w:br/>
        <w:t>organic-free</w:t>
      </w:r>
      <w:r w:rsidR="00C21B7C">
        <w:rPr>
          <w:b/>
          <w:bCs/>
          <w:i w:val="0"/>
          <w:iCs w:val="0"/>
        </w:rPr>
        <w:t>,</w:t>
      </w:r>
      <w:r w:rsidR="0018137E" w:rsidRPr="0018137E">
        <w:rPr>
          <w:b/>
          <w:bCs/>
          <w:i w:val="0"/>
          <w:iCs w:val="0"/>
        </w:rPr>
        <w:t xml:space="preserve"> K fitting tool</w:t>
      </w:r>
      <w:r w:rsidR="00C21B7C">
        <w:rPr>
          <w:b/>
          <w:bCs/>
          <w:i w:val="0"/>
          <w:iCs w:val="0"/>
        </w:rPr>
        <w:t xml:space="preserve"> and</w:t>
      </w:r>
      <w:r w:rsidR="00C747CE">
        <w:rPr>
          <w:b/>
          <w:bCs/>
          <w:i w:val="0"/>
          <w:iCs w:val="0"/>
        </w:rPr>
        <w:t xml:space="preserve"> </w:t>
      </w:r>
      <w:r w:rsidR="00C21B7C" w:rsidRPr="0018137E">
        <w:rPr>
          <w:b/>
          <w:bCs/>
          <w:i w:val="0"/>
          <w:iCs w:val="0"/>
        </w:rPr>
        <w:t xml:space="preserve">reference </w:t>
      </w:r>
      <w:r w:rsidR="00C21B7C" w:rsidRPr="00BD05FF">
        <w:rPr>
          <w:b/>
          <w:bCs/>
          <w:i w:val="0"/>
          <w:iCs w:val="0"/>
        </w:rPr>
        <w:t xml:space="preserve">article </w:t>
      </w:r>
      <w:r w:rsidR="00BD05FF" w:rsidRPr="00BD05FF">
        <w:rPr>
          <w:b/>
          <w:bCs/>
          <w:i w:val="0"/>
          <w:iCs w:val="0"/>
        </w:rPr>
        <w:fldChar w:fldCharType="begin"/>
      </w:r>
      <w:r w:rsidR="00BD05FF" w:rsidRPr="00BD05FF">
        <w:rPr>
          <w:b/>
          <w:bCs/>
          <w:i w:val="0"/>
          <w:iCs w:val="0"/>
        </w:rPr>
        <w:instrText xml:space="preserve"> ADDIN ZOTERO_ITEM CSL_CITATION {"citationID":"0uIHFNJE","properties":{"formattedCitation":"(J.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BD05FF" w:rsidRPr="00BD05FF">
        <w:rPr>
          <w:b/>
          <w:bCs/>
          <w:i w:val="0"/>
          <w:iCs w:val="0"/>
        </w:rPr>
        <w:fldChar w:fldCharType="separate"/>
      </w:r>
      <w:r w:rsidR="00BD05FF" w:rsidRPr="00BD05FF">
        <w:rPr>
          <w:rFonts w:cs="Arial"/>
          <w:b/>
          <w:bCs/>
          <w:i w:val="0"/>
          <w:iCs w:val="0"/>
        </w:rPr>
        <w:t>(J. B. Burkhardt et al., 2022)</w:t>
      </w:r>
      <w:r w:rsidR="00BD05FF" w:rsidRPr="00BD05FF">
        <w:rPr>
          <w:b/>
          <w:bCs/>
          <w:i w:val="0"/>
          <w:iCs w:val="0"/>
        </w:rPr>
        <w:fldChar w:fldCharType="end"/>
      </w:r>
    </w:p>
    <w:p w14:paraId="45671F55" w14:textId="7BEBD82C" w:rsidR="00C747CE" w:rsidRDefault="00C747CE">
      <w:pPr>
        <w:spacing w:after="160" w:line="2" w:lineRule="auto"/>
      </w:pPr>
      <w:r>
        <w:br w:type="page"/>
      </w:r>
    </w:p>
    <w:p w14:paraId="6911BE89" w14:textId="77777777" w:rsidR="00651387" w:rsidRDefault="00651387" w:rsidP="00651387">
      <w:pPr>
        <w:keepNext/>
        <w:jc w:val="center"/>
      </w:pPr>
      <w:r w:rsidRPr="00651387">
        <w:rPr>
          <w:noProof/>
        </w:rPr>
        <w:lastRenderedPageBreak/>
        <w:drawing>
          <wp:inline distT="0" distB="0" distL="0" distR="0" wp14:anchorId="04D14436" wp14:editId="4D0D81D2">
            <wp:extent cx="4559300" cy="7394017"/>
            <wp:effectExtent l="0" t="0" r="0" b="0"/>
            <wp:docPr id="685299275" name="Afbeelding 8" descr="Afbeelding met tekst, schermopname, diagram, Perceel&#10;&#10;Automatisch gegenereerde beschrijving">
              <a:extLst xmlns:a="http://schemas.openxmlformats.org/drawingml/2006/main">
                <a:ext uri="{FF2B5EF4-FFF2-40B4-BE49-F238E27FC236}">
                  <a16:creationId xmlns:a16="http://schemas.microsoft.com/office/drawing/2014/main" id="{1EB1B60D-5E36-07A0-ABB6-AFFC83E2379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99275" name="Afbeelding 8" descr="Afbeelding met tekst, schermopname, diagram, Perceel&#10;&#10;Automatisch gegenereerde beschrijving">
                      <a:extLst>
                        <a:ext uri="{FF2B5EF4-FFF2-40B4-BE49-F238E27FC236}">
                          <a16:creationId xmlns:a16="http://schemas.microsoft.com/office/drawing/2014/main" id="{1EB1B60D-5E36-07A0-ABB6-AFFC83E2379E}"/>
                        </a:ext>
                      </a:extLst>
                    </pic:cNvPr>
                    <pic:cNvPicPr>
                      <a:picLocks noChangeAspect="1"/>
                    </pic:cNvPicPr>
                  </pic:nvPicPr>
                  <pic:blipFill>
                    <a:blip r:embed="rId69"/>
                    <a:stretch>
                      <a:fillRect/>
                    </a:stretch>
                  </pic:blipFill>
                  <pic:spPr>
                    <a:xfrm>
                      <a:off x="0" y="0"/>
                      <a:ext cx="4562476" cy="7399168"/>
                    </a:xfrm>
                    <a:prstGeom prst="rect">
                      <a:avLst/>
                    </a:prstGeom>
                  </pic:spPr>
                </pic:pic>
              </a:graphicData>
            </a:graphic>
          </wp:inline>
        </w:drawing>
      </w:r>
    </w:p>
    <w:p w14:paraId="21D102C7" w14:textId="4B4F43CF" w:rsidR="00832965" w:rsidRDefault="00651387" w:rsidP="00651387">
      <w:pPr>
        <w:pStyle w:val="Bijschrift"/>
        <w:jc w:val="center"/>
        <w:rPr>
          <w:b/>
          <w:bCs/>
          <w:i w:val="0"/>
          <w:iCs w:val="0"/>
        </w:rPr>
      </w:pPr>
      <w:bookmarkStart w:id="158" w:name="_Ref167279187"/>
      <w:r w:rsidRPr="00C21B7C">
        <w:rPr>
          <w:b/>
          <w:bCs/>
          <w:i w:val="0"/>
          <w:iCs w:val="0"/>
        </w:rPr>
        <w:t xml:space="preserve">Figure </w:t>
      </w:r>
      <w:r w:rsidRPr="00C21B7C">
        <w:rPr>
          <w:b/>
          <w:bCs/>
          <w:i w:val="0"/>
          <w:iCs w:val="0"/>
        </w:rPr>
        <w:fldChar w:fldCharType="begin"/>
      </w:r>
      <w:r w:rsidRPr="00C21B7C">
        <w:rPr>
          <w:b/>
          <w:bCs/>
          <w:i w:val="0"/>
          <w:iCs w:val="0"/>
        </w:rPr>
        <w:instrText xml:space="preserve"> SEQ Figure \* ARABIC </w:instrText>
      </w:r>
      <w:r w:rsidRPr="00C21B7C">
        <w:rPr>
          <w:b/>
          <w:bCs/>
          <w:i w:val="0"/>
          <w:iCs w:val="0"/>
        </w:rPr>
        <w:fldChar w:fldCharType="separate"/>
      </w:r>
      <w:r w:rsidR="00221AAC">
        <w:rPr>
          <w:b/>
          <w:bCs/>
          <w:i w:val="0"/>
          <w:iCs w:val="0"/>
          <w:noProof/>
        </w:rPr>
        <w:t>46</w:t>
      </w:r>
      <w:r w:rsidRPr="00C21B7C">
        <w:rPr>
          <w:b/>
          <w:bCs/>
          <w:i w:val="0"/>
          <w:iCs w:val="0"/>
        </w:rPr>
        <w:fldChar w:fldCharType="end"/>
      </w:r>
      <w:bookmarkEnd w:id="158"/>
      <w:r w:rsidRPr="00C21B7C">
        <w:rPr>
          <w:b/>
          <w:bCs/>
          <w:i w:val="0"/>
          <w:iCs w:val="0"/>
        </w:rPr>
        <w:t xml:space="preserve"> PSDM model output, i.e. breakthrough curve, and K reduction graph for</w:t>
      </w:r>
      <w:r w:rsidR="0098196B" w:rsidRPr="00C21B7C">
        <w:rPr>
          <w:b/>
          <w:bCs/>
          <w:i w:val="0"/>
          <w:iCs w:val="0"/>
        </w:rPr>
        <w:t xml:space="preserve"> organic-free, K fitting tool (constant reduced K) and </w:t>
      </w:r>
      <w:r w:rsidR="00E465C1" w:rsidRPr="00C21B7C">
        <w:rPr>
          <w:b/>
          <w:bCs/>
          <w:i w:val="0"/>
          <w:iCs w:val="0"/>
        </w:rPr>
        <w:t>reference artic</w:t>
      </w:r>
      <w:r w:rsidR="00E465C1" w:rsidRPr="00B138D2">
        <w:rPr>
          <w:b/>
          <w:bCs/>
          <w:i w:val="0"/>
          <w:iCs w:val="0"/>
        </w:rPr>
        <w:t>le</w:t>
      </w:r>
      <w:r w:rsidR="00C21B7C" w:rsidRPr="00B138D2">
        <w:rPr>
          <w:b/>
          <w:bCs/>
          <w:i w:val="0"/>
          <w:iCs w:val="0"/>
        </w:rPr>
        <w:t xml:space="preserve"> </w:t>
      </w:r>
      <w:r w:rsidR="00B138D2" w:rsidRPr="00B138D2">
        <w:rPr>
          <w:b/>
          <w:bCs/>
          <w:i w:val="0"/>
          <w:iCs w:val="0"/>
        </w:rPr>
        <w:fldChar w:fldCharType="begin"/>
      </w:r>
      <w:r w:rsidR="00B138D2" w:rsidRPr="00B138D2">
        <w:rPr>
          <w:b/>
          <w:bCs/>
          <w:i w:val="0"/>
          <w:iCs w:val="0"/>
        </w:rPr>
        <w:instrText xml:space="preserve"> ADDIN ZOTERO_ITEM CSL_CITATION {"citationID":"3DNhwZZT","properties":{"formattedCitation":"(J.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B138D2" w:rsidRPr="00B138D2">
        <w:rPr>
          <w:b/>
          <w:bCs/>
          <w:i w:val="0"/>
          <w:iCs w:val="0"/>
        </w:rPr>
        <w:fldChar w:fldCharType="separate"/>
      </w:r>
      <w:r w:rsidR="00B138D2" w:rsidRPr="00B138D2">
        <w:rPr>
          <w:rFonts w:cs="Arial"/>
          <w:b/>
          <w:bCs/>
          <w:i w:val="0"/>
          <w:iCs w:val="0"/>
        </w:rPr>
        <w:t>(J. B. Burkhardt et al., 2022)</w:t>
      </w:r>
      <w:r w:rsidR="00B138D2" w:rsidRPr="00B138D2">
        <w:rPr>
          <w:b/>
          <w:bCs/>
          <w:i w:val="0"/>
          <w:iCs w:val="0"/>
        </w:rPr>
        <w:fldChar w:fldCharType="end"/>
      </w:r>
    </w:p>
    <w:p w14:paraId="2ADCFDA9" w14:textId="77941B6C" w:rsidR="00EA39A2" w:rsidRDefault="00EA39A2">
      <w:pPr>
        <w:spacing w:after="160" w:line="2" w:lineRule="auto"/>
      </w:pPr>
      <w:r>
        <w:br w:type="page"/>
      </w:r>
    </w:p>
    <w:p w14:paraId="5BDE7584" w14:textId="77777777" w:rsidR="001A6B48" w:rsidRDefault="001A6B48" w:rsidP="001A6B48">
      <w:pPr>
        <w:keepNext/>
        <w:jc w:val="center"/>
      </w:pPr>
      <w:r w:rsidRPr="001A6B48">
        <w:rPr>
          <w:noProof/>
        </w:rPr>
        <w:lastRenderedPageBreak/>
        <w:drawing>
          <wp:inline distT="0" distB="0" distL="0" distR="0" wp14:anchorId="0D70F929" wp14:editId="7A3EF9A8">
            <wp:extent cx="4864685" cy="7880350"/>
            <wp:effectExtent l="0" t="0" r="0" b="6350"/>
            <wp:docPr id="1375685485" name="Afbeelding 8" descr="Afbeelding met tekst, schermopname, diagram, Perceel&#10;&#10;Automatisch gegenereerde beschrijving">
              <a:extLst xmlns:a="http://schemas.openxmlformats.org/drawingml/2006/main">
                <a:ext uri="{FF2B5EF4-FFF2-40B4-BE49-F238E27FC236}">
                  <a16:creationId xmlns:a16="http://schemas.microsoft.com/office/drawing/2014/main" id="{9E8D8ECB-60C9-EC4D-A660-617DC1EECBE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685485" name="Afbeelding 8" descr="Afbeelding met tekst, schermopname, diagram, Perceel&#10;&#10;Automatisch gegenereerde beschrijving">
                      <a:extLst>
                        <a:ext uri="{FF2B5EF4-FFF2-40B4-BE49-F238E27FC236}">
                          <a16:creationId xmlns:a16="http://schemas.microsoft.com/office/drawing/2014/main" id="{9E8D8ECB-60C9-EC4D-A660-617DC1EECBED}"/>
                        </a:ext>
                      </a:extLst>
                    </pic:cNvPr>
                    <pic:cNvPicPr>
                      <a:picLocks noChangeAspect="1"/>
                    </pic:cNvPicPr>
                  </pic:nvPicPr>
                  <pic:blipFill>
                    <a:blip r:embed="rId70"/>
                    <a:stretch>
                      <a:fillRect/>
                    </a:stretch>
                  </pic:blipFill>
                  <pic:spPr>
                    <a:xfrm>
                      <a:off x="0" y="0"/>
                      <a:ext cx="4867372" cy="7884703"/>
                    </a:xfrm>
                    <a:prstGeom prst="rect">
                      <a:avLst/>
                    </a:prstGeom>
                  </pic:spPr>
                </pic:pic>
              </a:graphicData>
            </a:graphic>
          </wp:inline>
        </w:drawing>
      </w:r>
    </w:p>
    <w:p w14:paraId="07ECFDFE" w14:textId="601CAA55" w:rsidR="00EA39A2" w:rsidRDefault="001A6B48" w:rsidP="001A6B48">
      <w:pPr>
        <w:pStyle w:val="Bijschrift"/>
        <w:jc w:val="center"/>
        <w:rPr>
          <w:b/>
          <w:bCs/>
          <w:i w:val="0"/>
          <w:iCs w:val="0"/>
        </w:rPr>
      </w:pPr>
      <w:bookmarkStart w:id="159" w:name="_Ref167279652"/>
      <w:r w:rsidRPr="002E2A89">
        <w:rPr>
          <w:b/>
          <w:bCs/>
          <w:i w:val="0"/>
          <w:iCs w:val="0"/>
        </w:rPr>
        <w:t xml:space="preserve">Figure </w:t>
      </w:r>
      <w:r w:rsidRPr="002E2A89">
        <w:rPr>
          <w:b/>
          <w:bCs/>
          <w:i w:val="0"/>
          <w:iCs w:val="0"/>
        </w:rPr>
        <w:fldChar w:fldCharType="begin"/>
      </w:r>
      <w:r w:rsidRPr="002E2A89">
        <w:rPr>
          <w:b/>
          <w:bCs/>
          <w:i w:val="0"/>
          <w:iCs w:val="0"/>
        </w:rPr>
        <w:instrText xml:space="preserve"> SEQ Figure \* ARABIC </w:instrText>
      </w:r>
      <w:r w:rsidRPr="002E2A89">
        <w:rPr>
          <w:b/>
          <w:bCs/>
          <w:i w:val="0"/>
          <w:iCs w:val="0"/>
        </w:rPr>
        <w:fldChar w:fldCharType="separate"/>
      </w:r>
      <w:r w:rsidR="00221AAC">
        <w:rPr>
          <w:b/>
          <w:bCs/>
          <w:i w:val="0"/>
          <w:iCs w:val="0"/>
          <w:noProof/>
        </w:rPr>
        <w:t>47</w:t>
      </w:r>
      <w:r w:rsidRPr="002E2A89">
        <w:rPr>
          <w:b/>
          <w:bCs/>
          <w:i w:val="0"/>
          <w:iCs w:val="0"/>
        </w:rPr>
        <w:fldChar w:fldCharType="end"/>
      </w:r>
      <w:bookmarkEnd w:id="159"/>
      <w:r w:rsidRPr="002E2A89">
        <w:rPr>
          <w:b/>
          <w:bCs/>
          <w:i w:val="0"/>
          <w:iCs w:val="0"/>
        </w:rPr>
        <w:t xml:space="preserve"> PSDM model output, i.e. breakthrough curve, and K reduction graph for organic-free, K fitting tool (constant reduced K) and reference article </w:t>
      </w:r>
      <w:r w:rsidR="006565A3" w:rsidRPr="00B138D2">
        <w:rPr>
          <w:b/>
          <w:bCs/>
          <w:i w:val="0"/>
          <w:iCs w:val="0"/>
        </w:rPr>
        <w:fldChar w:fldCharType="begin"/>
      </w:r>
      <w:r w:rsidR="006C4479">
        <w:rPr>
          <w:b/>
          <w:bCs/>
          <w:i w:val="0"/>
          <w:iCs w:val="0"/>
        </w:rPr>
        <w:instrText xml:space="preserve"> ADDIN ZOTERO_ITEM CSL_CITATION {"citationID":"aTFvTzI9","properties":{"formattedCitation":"(J.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6565A3" w:rsidRPr="00B138D2">
        <w:rPr>
          <w:b/>
          <w:bCs/>
          <w:i w:val="0"/>
          <w:iCs w:val="0"/>
        </w:rPr>
        <w:fldChar w:fldCharType="separate"/>
      </w:r>
      <w:r w:rsidR="006565A3" w:rsidRPr="00B138D2">
        <w:rPr>
          <w:rFonts w:cs="Arial"/>
          <w:b/>
          <w:bCs/>
          <w:i w:val="0"/>
          <w:iCs w:val="0"/>
        </w:rPr>
        <w:t>(J. B. Burkhardt et al., 2022)</w:t>
      </w:r>
      <w:r w:rsidR="006565A3" w:rsidRPr="00B138D2">
        <w:rPr>
          <w:b/>
          <w:bCs/>
          <w:i w:val="0"/>
          <w:iCs w:val="0"/>
        </w:rPr>
        <w:fldChar w:fldCharType="end"/>
      </w:r>
      <w:r w:rsidRPr="002E2A89">
        <w:rPr>
          <w:b/>
          <w:bCs/>
          <w:i w:val="0"/>
          <w:iCs w:val="0"/>
        </w:rPr>
        <w:t xml:space="preserve">. </w:t>
      </w:r>
      <w:r w:rsidR="00085018" w:rsidRPr="002E2A89">
        <w:rPr>
          <w:b/>
          <w:bCs/>
          <w:i w:val="0"/>
          <w:iCs w:val="0"/>
        </w:rPr>
        <w:t>All simulations are done with constant influent concentration of PFHpA</w:t>
      </w:r>
    </w:p>
    <w:p w14:paraId="15C993F4" w14:textId="713DC616" w:rsidR="002E2A89" w:rsidRDefault="002E2A89">
      <w:pPr>
        <w:spacing w:after="160" w:line="2" w:lineRule="auto"/>
      </w:pPr>
      <w:r>
        <w:br w:type="page"/>
      </w:r>
    </w:p>
    <w:p w14:paraId="6FEBB290" w14:textId="77777777" w:rsidR="00EB0CD4" w:rsidRDefault="00EB0CD4" w:rsidP="00EB0CD4">
      <w:pPr>
        <w:keepNext/>
        <w:jc w:val="center"/>
      </w:pPr>
      <w:r w:rsidRPr="00EB0CD4">
        <w:rPr>
          <w:noProof/>
        </w:rPr>
        <w:lastRenderedPageBreak/>
        <w:drawing>
          <wp:inline distT="0" distB="0" distL="0" distR="0" wp14:anchorId="116D3F09" wp14:editId="5C06C2E4">
            <wp:extent cx="4787384" cy="3467404"/>
            <wp:effectExtent l="0" t="0" r="0" b="0"/>
            <wp:docPr id="748399734" name="Picture 8" descr="A graph with a red line and blue dots&#10;&#10;Description automatically generated">
              <a:extLst xmlns:a="http://schemas.openxmlformats.org/drawingml/2006/main">
                <a:ext uri="{FF2B5EF4-FFF2-40B4-BE49-F238E27FC236}">
                  <a16:creationId xmlns:a16="http://schemas.microsoft.com/office/drawing/2014/main" id="{C5631B03-A60B-2691-FF55-9AD73C576762}"/>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8399734" name="Picture 8" descr="A graph with a red line and blue dots&#10;&#10;Description automatically generated">
                      <a:extLst>
                        <a:ext uri="{FF2B5EF4-FFF2-40B4-BE49-F238E27FC236}">
                          <a16:creationId xmlns:a16="http://schemas.microsoft.com/office/drawing/2014/main" id="{C5631B03-A60B-2691-FF55-9AD73C576762}"/>
                        </a:ext>
                      </a:extLst>
                    </pic:cNvPr>
                    <pic:cNvPicPr>
                      <a:picLocks noChangeAspect="1"/>
                    </pic:cNvPicPr>
                  </pic:nvPicPr>
                  <pic:blipFill>
                    <a:blip r:embed="rId71"/>
                    <a:stretch>
                      <a:fillRect/>
                    </a:stretch>
                  </pic:blipFill>
                  <pic:spPr>
                    <a:xfrm>
                      <a:off x="0" y="0"/>
                      <a:ext cx="4795662" cy="3473400"/>
                    </a:xfrm>
                    <a:prstGeom prst="rect">
                      <a:avLst/>
                    </a:prstGeom>
                  </pic:spPr>
                </pic:pic>
              </a:graphicData>
            </a:graphic>
          </wp:inline>
        </w:drawing>
      </w:r>
    </w:p>
    <w:p w14:paraId="69E54103" w14:textId="5ECE76E7" w:rsidR="002E2A89" w:rsidRDefault="00EB0CD4" w:rsidP="00EB0CD4">
      <w:pPr>
        <w:pStyle w:val="Bijschrift"/>
        <w:jc w:val="center"/>
        <w:rPr>
          <w:b/>
          <w:bCs/>
          <w:i w:val="0"/>
          <w:iCs w:val="0"/>
        </w:rPr>
      </w:pPr>
      <w:bookmarkStart w:id="160" w:name="_Ref167726023"/>
      <w:r w:rsidRPr="00EB0CD4">
        <w:rPr>
          <w:b/>
          <w:bCs/>
          <w:i w:val="0"/>
          <w:iCs w:val="0"/>
        </w:rPr>
        <w:t xml:space="preserve">Figure </w:t>
      </w:r>
      <w:r w:rsidRPr="00EB0CD4">
        <w:rPr>
          <w:b/>
          <w:bCs/>
          <w:i w:val="0"/>
          <w:iCs w:val="0"/>
        </w:rPr>
        <w:fldChar w:fldCharType="begin"/>
      </w:r>
      <w:r w:rsidRPr="00EB0CD4">
        <w:rPr>
          <w:b/>
          <w:bCs/>
          <w:i w:val="0"/>
          <w:iCs w:val="0"/>
        </w:rPr>
        <w:instrText xml:space="preserve"> SEQ Figure \* ARABIC </w:instrText>
      </w:r>
      <w:r w:rsidRPr="00EB0CD4">
        <w:rPr>
          <w:b/>
          <w:bCs/>
          <w:i w:val="0"/>
          <w:iCs w:val="0"/>
        </w:rPr>
        <w:fldChar w:fldCharType="separate"/>
      </w:r>
      <w:r w:rsidR="00221AAC">
        <w:rPr>
          <w:b/>
          <w:bCs/>
          <w:i w:val="0"/>
          <w:iCs w:val="0"/>
          <w:noProof/>
        </w:rPr>
        <w:t>48</w:t>
      </w:r>
      <w:r w:rsidRPr="00EB0CD4">
        <w:rPr>
          <w:b/>
          <w:bCs/>
          <w:i w:val="0"/>
          <w:iCs w:val="0"/>
        </w:rPr>
        <w:fldChar w:fldCharType="end"/>
      </w:r>
      <w:bookmarkEnd w:id="160"/>
      <w:r w:rsidRPr="00EB0CD4">
        <w:rPr>
          <w:b/>
          <w:bCs/>
          <w:i w:val="0"/>
          <w:iCs w:val="0"/>
        </w:rPr>
        <w:t xml:space="preserve"> K fitting tool where the K reduction function fits the data.</w:t>
      </w:r>
      <w:r>
        <w:rPr>
          <w:b/>
          <w:bCs/>
          <w:i w:val="0"/>
          <w:iCs w:val="0"/>
        </w:rPr>
        <w:br/>
        <w:t>Data was</w:t>
      </w:r>
      <w:r w:rsidR="00993372">
        <w:rPr>
          <w:b/>
          <w:bCs/>
          <w:i w:val="0"/>
          <w:iCs w:val="0"/>
        </w:rPr>
        <w:t xml:space="preserve"> made-up to </w:t>
      </w:r>
      <w:r w:rsidR="00BD40B9">
        <w:rPr>
          <w:b/>
          <w:bCs/>
          <w:i w:val="0"/>
          <w:iCs w:val="0"/>
        </w:rPr>
        <w:t>demonstrate an increase of K in the end</w:t>
      </w:r>
    </w:p>
    <w:p w14:paraId="366ED83C" w14:textId="77777777" w:rsidR="00242DAC" w:rsidRDefault="00242DAC" w:rsidP="00242DAC">
      <w:pPr>
        <w:keepNext/>
        <w:jc w:val="center"/>
      </w:pPr>
      <w:r w:rsidRPr="00242DAC">
        <w:rPr>
          <w:noProof/>
        </w:rPr>
        <w:lastRenderedPageBreak/>
        <w:drawing>
          <wp:inline distT="0" distB="0" distL="0" distR="0" wp14:anchorId="62F6E29E" wp14:editId="78AE4A44">
            <wp:extent cx="4535179" cy="7300569"/>
            <wp:effectExtent l="0" t="0" r="0" b="0"/>
            <wp:docPr id="1669009098" name="Picture 8" descr="A graph of different colored lines&#10;&#10;Description automatically generated">
              <a:extLst xmlns:a="http://schemas.openxmlformats.org/drawingml/2006/main">
                <a:ext uri="{FF2B5EF4-FFF2-40B4-BE49-F238E27FC236}">
                  <a16:creationId xmlns:a16="http://schemas.microsoft.com/office/drawing/2014/main" id="{A0A8BFDD-8654-BB4C-B3D4-54261E02756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9009098" name="Picture 8" descr="A graph of different colored lines&#10;&#10;Description automatically generated">
                      <a:extLst>
                        <a:ext uri="{FF2B5EF4-FFF2-40B4-BE49-F238E27FC236}">
                          <a16:creationId xmlns:a16="http://schemas.microsoft.com/office/drawing/2014/main" id="{A0A8BFDD-8654-BB4C-B3D4-54261E02756C}"/>
                        </a:ext>
                      </a:extLst>
                    </pic:cNvPr>
                    <pic:cNvPicPr>
                      <a:picLocks noChangeAspect="1"/>
                    </pic:cNvPicPr>
                  </pic:nvPicPr>
                  <pic:blipFill>
                    <a:blip r:embed="rId72"/>
                    <a:stretch>
                      <a:fillRect/>
                    </a:stretch>
                  </pic:blipFill>
                  <pic:spPr>
                    <a:xfrm>
                      <a:off x="0" y="0"/>
                      <a:ext cx="4543199" cy="7313480"/>
                    </a:xfrm>
                    <a:prstGeom prst="rect">
                      <a:avLst/>
                    </a:prstGeom>
                  </pic:spPr>
                </pic:pic>
              </a:graphicData>
            </a:graphic>
          </wp:inline>
        </w:drawing>
      </w:r>
    </w:p>
    <w:p w14:paraId="4772DF77" w14:textId="437ACC9D" w:rsidR="008735EB" w:rsidRDefault="00242DAC" w:rsidP="00242DAC">
      <w:pPr>
        <w:pStyle w:val="Bijschrift"/>
        <w:jc w:val="center"/>
        <w:rPr>
          <w:b/>
          <w:bCs/>
          <w:i w:val="0"/>
          <w:iCs w:val="0"/>
        </w:rPr>
      </w:pPr>
      <w:bookmarkStart w:id="161" w:name="_Ref167726247"/>
      <w:r w:rsidRPr="00242DAC">
        <w:rPr>
          <w:b/>
          <w:bCs/>
          <w:i w:val="0"/>
          <w:iCs w:val="0"/>
        </w:rPr>
        <w:t xml:space="preserve">Figure </w:t>
      </w:r>
      <w:r w:rsidRPr="00242DAC">
        <w:rPr>
          <w:b/>
          <w:bCs/>
          <w:i w:val="0"/>
          <w:iCs w:val="0"/>
        </w:rPr>
        <w:fldChar w:fldCharType="begin"/>
      </w:r>
      <w:r w:rsidRPr="00242DAC">
        <w:rPr>
          <w:b/>
          <w:bCs/>
          <w:i w:val="0"/>
          <w:iCs w:val="0"/>
        </w:rPr>
        <w:instrText xml:space="preserve"> SEQ Figure \* ARABIC </w:instrText>
      </w:r>
      <w:r w:rsidRPr="00242DAC">
        <w:rPr>
          <w:b/>
          <w:bCs/>
          <w:i w:val="0"/>
          <w:iCs w:val="0"/>
        </w:rPr>
        <w:fldChar w:fldCharType="separate"/>
      </w:r>
      <w:r w:rsidR="00221AAC">
        <w:rPr>
          <w:b/>
          <w:bCs/>
          <w:i w:val="0"/>
          <w:iCs w:val="0"/>
          <w:noProof/>
        </w:rPr>
        <w:t>49</w:t>
      </w:r>
      <w:r w:rsidRPr="00242DAC">
        <w:rPr>
          <w:b/>
          <w:bCs/>
          <w:i w:val="0"/>
          <w:iCs w:val="0"/>
        </w:rPr>
        <w:fldChar w:fldCharType="end"/>
      </w:r>
      <w:bookmarkEnd w:id="161"/>
      <w:r w:rsidRPr="00242DAC">
        <w:rPr>
          <w:b/>
          <w:bCs/>
          <w:i w:val="0"/>
          <w:iCs w:val="0"/>
        </w:rPr>
        <w:t xml:space="preserve"> PSDM model output, i.e. breakthrough curve, and K reduction graph for organic-free, K fitting tool (</w:t>
      </w:r>
      <w:r>
        <w:rPr>
          <w:b/>
          <w:bCs/>
          <w:i w:val="0"/>
          <w:iCs w:val="0"/>
        </w:rPr>
        <w:t>increase in the end</w:t>
      </w:r>
      <w:r w:rsidRPr="00242DAC">
        <w:rPr>
          <w:b/>
          <w:bCs/>
          <w:i w:val="0"/>
          <w:iCs w:val="0"/>
        </w:rPr>
        <w:t xml:space="preserve">) and reference article </w:t>
      </w:r>
      <w:r w:rsidRPr="00242DAC">
        <w:rPr>
          <w:b/>
          <w:bCs/>
          <w:i w:val="0"/>
          <w:iCs w:val="0"/>
        </w:rPr>
        <w:fldChar w:fldCharType="begin"/>
      </w:r>
      <w:r w:rsidR="006C4479">
        <w:rPr>
          <w:b/>
          <w:bCs/>
          <w:i w:val="0"/>
          <w:iCs w:val="0"/>
        </w:rPr>
        <w:instrText xml:space="preserve"> ADDIN ZOTERO_ITEM CSL_CITATION {"citationID":"EtALrrvJ","properties":{"formattedCitation":"(J.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Pr="00242DAC">
        <w:rPr>
          <w:b/>
          <w:bCs/>
          <w:i w:val="0"/>
          <w:iCs w:val="0"/>
        </w:rPr>
        <w:fldChar w:fldCharType="separate"/>
      </w:r>
      <w:r w:rsidRPr="00242DAC">
        <w:rPr>
          <w:rFonts w:cs="Arial"/>
          <w:b/>
          <w:bCs/>
          <w:i w:val="0"/>
          <w:iCs w:val="0"/>
        </w:rPr>
        <w:t>(J. B. Burkhardt et al., 2022)</w:t>
      </w:r>
      <w:r w:rsidRPr="00242DAC">
        <w:rPr>
          <w:b/>
          <w:bCs/>
          <w:i w:val="0"/>
          <w:iCs w:val="0"/>
        </w:rPr>
        <w:fldChar w:fldCharType="end"/>
      </w:r>
    </w:p>
    <w:p w14:paraId="435EEE8D" w14:textId="77777777" w:rsidR="00A23727" w:rsidRDefault="00A23727" w:rsidP="00A23727">
      <w:pPr>
        <w:keepNext/>
        <w:jc w:val="center"/>
      </w:pPr>
      <w:r w:rsidRPr="00A23727">
        <w:rPr>
          <w:noProof/>
        </w:rPr>
        <w:lastRenderedPageBreak/>
        <w:drawing>
          <wp:inline distT="0" distB="0" distL="0" distR="0" wp14:anchorId="4F244C8D" wp14:editId="40676227">
            <wp:extent cx="4507619" cy="7373721"/>
            <wp:effectExtent l="0" t="0" r="7620" b="0"/>
            <wp:docPr id="469270539" name="Picture 8" descr="A graph of a graph of a graph of a graph of a graph of a graph of a graph of a graph of a graph of a graph of a graph of a graph of a graph of&#10;&#10;Description automatically generated">
              <a:extLst xmlns:a="http://schemas.openxmlformats.org/drawingml/2006/main">
                <a:ext uri="{FF2B5EF4-FFF2-40B4-BE49-F238E27FC236}">
                  <a16:creationId xmlns:a16="http://schemas.microsoft.com/office/drawing/2014/main" id="{70588FCA-710D-7761-0003-E777B6D63FB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9270539" name="Picture 8" descr="A graph of a graph of a graph of a graph of a graph of a graph of a graph of a graph of a graph of a graph of a graph of a graph of a graph of&#10;&#10;Description automatically generated">
                      <a:extLst>
                        <a:ext uri="{FF2B5EF4-FFF2-40B4-BE49-F238E27FC236}">
                          <a16:creationId xmlns:a16="http://schemas.microsoft.com/office/drawing/2014/main" id="{70588FCA-710D-7761-0003-E777B6D63FB7}"/>
                        </a:ext>
                      </a:extLst>
                    </pic:cNvPr>
                    <pic:cNvPicPr>
                      <a:picLocks noChangeAspect="1"/>
                    </pic:cNvPicPr>
                  </pic:nvPicPr>
                  <pic:blipFill>
                    <a:blip r:embed="rId73"/>
                    <a:stretch>
                      <a:fillRect/>
                    </a:stretch>
                  </pic:blipFill>
                  <pic:spPr>
                    <a:xfrm>
                      <a:off x="0" y="0"/>
                      <a:ext cx="4513115" cy="7382712"/>
                    </a:xfrm>
                    <a:prstGeom prst="rect">
                      <a:avLst/>
                    </a:prstGeom>
                  </pic:spPr>
                </pic:pic>
              </a:graphicData>
            </a:graphic>
          </wp:inline>
        </w:drawing>
      </w:r>
    </w:p>
    <w:p w14:paraId="507D2997" w14:textId="3CCBF106" w:rsidR="00F35E31" w:rsidRPr="00F35E31" w:rsidRDefault="00A23727" w:rsidP="00F35E31">
      <w:pPr>
        <w:pStyle w:val="Bijschrift"/>
        <w:jc w:val="center"/>
        <w:rPr>
          <w:b/>
          <w:bCs/>
          <w:i w:val="0"/>
          <w:iCs w:val="0"/>
        </w:rPr>
      </w:pPr>
      <w:bookmarkStart w:id="162" w:name="_Ref167726603"/>
      <w:r w:rsidRPr="00F35E31">
        <w:rPr>
          <w:b/>
          <w:bCs/>
          <w:i w:val="0"/>
          <w:iCs w:val="0"/>
        </w:rPr>
        <w:t xml:space="preserve">Figure </w:t>
      </w:r>
      <w:r w:rsidRPr="00F35E31">
        <w:rPr>
          <w:b/>
          <w:bCs/>
          <w:i w:val="0"/>
          <w:iCs w:val="0"/>
        </w:rPr>
        <w:fldChar w:fldCharType="begin"/>
      </w:r>
      <w:r w:rsidRPr="00F35E31">
        <w:rPr>
          <w:b/>
          <w:bCs/>
          <w:i w:val="0"/>
          <w:iCs w:val="0"/>
        </w:rPr>
        <w:instrText xml:space="preserve"> SEQ Figure \* ARABIC </w:instrText>
      </w:r>
      <w:r w:rsidRPr="00F35E31">
        <w:rPr>
          <w:b/>
          <w:bCs/>
          <w:i w:val="0"/>
          <w:iCs w:val="0"/>
        </w:rPr>
        <w:fldChar w:fldCharType="separate"/>
      </w:r>
      <w:r w:rsidR="00221AAC">
        <w:rPr>
          <w:b/>
          <w:bCs/>
          <w:i w:val="0"/>
          <w:iCs w:val="0"/>
          <w:noProof/>
        </w:rPr>
        <w:t>50</w:t>
      </w:r>
      <w:r w:rsidRPr="00F35E31">
        <w:rPr>
          <w:b/>
          <w:bCs/>
          <w:i w:val="0"/>
          <w:iCs w:val="0"/>
        </w:rPr>
        <w:fldChar w:fldCharType="end"/>
      </w:r>
      <w:bookmarkEnd w:id="162"/>
      <w:r w:rsidR="00F35E31" w:rsidRPr="00F35E31">
        <w:rPr>
          <w:b/>
          <w:bCs/>
          <w:i w:val="0"/>
          <w:iCs w:val="0"/>
        </w:rPr>
        <w:t xml:space="preserve"> PSDM model output, i.e. breakthrough curve, and K reduction graph for organic-free, K fitting tool (increase in the end) and reference article </w:t>
      </w:r>
      <w:r w:rsidR="00F35E31" w:rsidRPr="00F35E31">
        <w:rPr>
          <w:b/>
          <w:bCs/>
          <w:i w:val="0"/>
          <w:iCs w:val="0"/>
        </w:rPr>
        <w:fldChar w:fldCharType="begin"/>
      </w:r>
      <w:r w:rsidR="006C4479">
        <w:rPr>
          <w:b/>
          <w:bCs/>
          <w:i w:val="0"/>
          <w:iCs w:val="0"/>
        </w:rPr>
        <w:instrText xml:space="preserve"> ADDIN ZOTERO_ITEM CSL_CITATION {"citationID":"7Ze243mn","properties":{"formattedCitation":"(J.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00F35E31" w:rsidRPr="00F35E31">
        <w:rPr>
          <w:b/>
          <w:bCs/>
          <w:i w:val="0"/>
          <w:iCs w:val="0"/>
        </w:rPr>
        <w:fldChar w:fldCharType="separate"/>
      </w:r>
      <w:r w:rsidR="00F35E31" w:rsidRPr="00F35E31">
        <w:rPr>
          <w:rFonts w:cs="Arial"/>
          <w:b/>
          <w:bCs/>
          <w:i w:val="0"/>
          <w:iCs w:val="0"/>
        </w:rPr>
        <w:t>(J. B. Burkhardt et al., 2022)</w:t>
      </w:r>
      <w:r w:rsidR="00F35E31" w:rsidRPr="00F35E31">
        <w:rPr>
          <w:b/>
          <w:bCs/>
          <w:i w:val="0"/>
          <w:iCs w:val="0"/>
        </w:rPr>
        <w:fldChar w:fldCharType="end"/>
      </w:r>
      <w:r w:rsidR="00F35E31" w:rsidRPr="00F35E31">
        <w:rPr>
          <w:b/>
          <w:bCs/>
          <w:i w:val="0"/>
          <w:iCs w:val="0"/>
        </w:rPr>
        <w:t>.</w:t>
      </w:r>
      <w:r w:rsidR="00F35E31" w:rsidRPr="00F35E31">
        <w:rPr>
          <w:b/>
          <w:bCs/>
          <w:i w:val="0"/>
          <w:iCs w:val="0"/>
        </w:rPr>
        <w:br/>
        <w:t>All simulations are done with constant influent concentration of PFHpA</w:t>
      </w:r>
    </w:p>
    <w:p w14:paraId="6AD92162" w14:textId="6CB169E2" w:rsidR="00F35E31" w:rsidRDefault="00F35E31" w:rsidP="00F35E31">
      <w:pPr>
        <w:pStyle w:val="Bijschrift"/>
        <w:jc w:val="center"/>
        <w:rPr>
          <w:b/>
          <w:bCs/>
          <w:i w:val="0"/>
          <w:iCs w:val="0"/>
        </w:rPr>
      </w:pPr>
    </w:p>
    <w:p w14:paraId="334D7A7D" w14:textId="77777777" w:rsidR="006F252E" w:rsidRDefault="006F252E" w:rsidP="006F252E">
      <w:pPr>
        <w:keepNext/>
        <w:jc w:val="center"/>
      </w:pPr>
      <w:r w:rsidRPr="006F252E">
        <w:rPr>
          <w:noProof/>
        </w:rPr>
        <w:lastRenderedPageBreak/>
        <w:drawing>
          <wp:inline distT="0" distB="0" distL="0" distR="0" wp14:anchorId="0661F806" wp14:editId="2CC39E00">
            <wp:extent cx="4599831" cy="7402982"/>
            <wp:effectExtent l="0" t="0" r="0" b="7620"/>
            <wp:docPr id="886568739" name="Picture 8" descr="A screenshot of a graph&#10;&#10;Description automatically generated">
              <a:extLst xmlns:a="http://schemas.openxmlformats.org/drawingml/2006/main">
                <a:ext uri="{FF2B5EF4-FFF2-40B4-BE49-F238E27FC236}">
                  <a16:creationId xmlns:a16="http://schemas.microsoft.com/office/drawing/2014/main" id="{1BBADAE6-9D28-738C-DFE8-D8BCB3552AD7}"/>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6568739" name="Picture 8" descr="A screenshot of a graph&#10;&#10;Description automatically generated">
                      <a:extLst>
                        <a:ext uri="{FF2B5EF4-FFF2-40B4-BE49-F238E27FC236}">
                          <a16:creationId xmlns:a16="http://schemas.microsoft.com/office/drawing/2014/main" id="{1BBADAE6-9D28-738C-DFE8-D8BCB3552AD7}"/>
                        </a:ext>
                      </a:extLst>
                    </pic:cNvPr>
                    <pic:cNvPicPr>
                      <a:picLocks noChangeAspect="1"/>
                    </pic:cNvPicPr>
                  </pic:nvPicPr>
                  <pic:blipFill>
                    <a:blip r:embed="rId74"/>
                    <a:stretch>
                      <a:fillRect/>
                    </a:stretch>
                  </pic:blipFill>
                  <pic:spPr>
                    <a:xfrm>
                      <a:off x="0" y="0"/>
                      <a:ext cx="4606517" cy="7413742"/>
                    </a:xfrm>
                    <a:prstGeom prst="rect">
                      <a:avLst/>
                    </a:prstGeom>
                  </pic:spPr>
                </pic:pic>
              </a:graphicData>
            </a:graphic>
          </wp:inline>
        </w:drawing>
      </w:r>
    </w:p>
    <w:p w14:paraId="5653DD0C" w14:textId="09ABBB8F" w:rsidR="006F252E" w:rsidRPr="00544D2A" w:rsidRDefault="006F252E" w:rsidP="006F252E">
      <w:pPr>
        <w:pStyle w:val="Bijschrift"/>
        <w:jc w:val="center"/>
        <w:rPr>
          <w:b/>
          <w:bCs/>
          <w:i w:val="0"/>
          <w:iCs w:val="0"/>
        </w:rPr>
      </w:pPr>
      <w:bookmarkStart w:id="163" w:name="_Ref167796098"/>
      <w:r w:rsidRPr="00544D2A">
        <w:rPr>
          <w:b/>
          <w:bCs/>
          <w:i w:val="0"/>
          <w:iCs w:val="0"/>
        </w:rPr>
        <w:t xml:space="preserve">Figure </w:t>
      </w:r>
      <w:r w:rsidRPr="00544D2A">
        <w:rPr>
          <w:b/>
          <w:bCs/>
          <w:i w:val="0"/>
          <w:iCs w:val="0"/>
        </w:rPr>
        <w:fldChar w:fldCharType="begin"/>
      </w:r>
      <w:r w:rsidRPr="00544D2A">
        <w:rPr>
          <w:b/>
          <w:bCs/>
          <w:i w:val="0"/>
          <w:iCs w:val="0"/>
        </w:rPr>
        <w:instrText xml:space="preserve"> SEQ Figure \* ARABIC </w:instrText>
      </w:r>
      <w:r w:rsidRPr="00544D2A">
        <w:rPr>
          <w:b/>
          <w:bCs/>
          <w:i w:val="0"/>
          <w:iCs w:val="0"/>
        </w:rPr>
        <w:fldChar w:fldCharType="separate"/>
      </w:r>
      <w:r w:rsidR="00221AAC">
        <w:rPr>
          <w:b/>
          <w:bCs/>
          <w:i w:val="0"/>
          <w:iCs w:val="0"/>
          <w:noProof/>
        </w:rPr>
        <w:t>51</w:t>
      </w:r>
      <w:r w:rsidRPr="00544D2A">
        <w:rPr>
          <w:b/>
          <w:bCs/>
          <w:i w:val="0"/>
          <w:iCs w:val="0"/>
        </w:rPr>
        <w:fldChar w:fldCharType="end"/>
      </w:r>
      <w:bookmarkEnd w:id="163"/>
      <w:r w:rsidRPr="00544D2A">
        <w:rPr>
          <w:b/>
          <w:bCs/>
          <w:i w:val="0"/>
          <w:iCs w:val="0"/>
        </w:rPr>
        <w:t xml:space="preserve"> PSDM model output, i.e. breakthrough curve, and K reduction graph for organic-free, K fitting tool (fixed), reference article </w:t>
      </w:r>
      <w:r w:rsidRPr="00544D2A">
        <w:rPr>
          <w:b/>
          <w:bCs/>
          <w:i w:val="0"/>
          <w:iCs w:val="0"/>
        </w:rPr>
        <w:fldChar w:fldCharType="begin"/>
      </w:r>
      <w:r w:rsidRPr="00544D2A">
        <w:rPr>
          <w:b/>
          <w:bCs/>
          <w:i w:val="0"/>
          <w:iCs w:val="0"/>
        </w:rPr>
        <w:instrText xml:space="preserve"> ADDIN ZOTERO_ITEM CSL_CITATION {"citationID":"7Ze243mn","properties":{"formattedCitation":"(J. B. Burkhardt et al., 2022)","plainCitation":"(J. B. Burkhardt et al., 2022)","noteIndex":0},"citationItems":[{"id":63,"uris":["http://zotero.org/users/local/h6YJVYLe/items/4TAPAPZD"],"itemData":{"id":63,"type":"article-journal","abstract":"The majority of Ds values were determined to be reduced by 10-4, which was the limit of the search range. Of these, many of the resulting SSQ plots showed that little improvement of fit occurred past a reduction of ~10-2, but the minimum of the analysis was used. This showed that fit was somewhat insensitive to Ds, but also was impacted by the limited number of samples to which the model was fit.","container-title":"Journal of Environmental Engineering","DOI":"10.1061/(ASCE)EE.1943-7870.0001964","ISSN":"0733-9372, 1943-7870","issue":"3","journalAbbreviation":"J. Environ. Eng.","language":"en","page":"04021086","source":"DOI.org (Crossref)","title":"Modeling PFAS Removal Using Granular Activated Carbon for Full-Scale System Design - Supplemental information","volume":"148","author":[{"family":"Burkhardt","given":"Jonathan B."},{"family":"Burns","given":"Nick"},{"family":"Mobley","given":"Dustin"},{"family":"Pressman","given":"Jonathan G."},{"family":"Magnuson","given":"Matthew L."},{"family":"Speth","given":"Thomas F."}],"issued":{"date-parts":[["2022",3]]}}}],"schema":"https://github.com/citation-style-language/schema/raw/master/csl-citation.json"} </w:instrText>
      </w:r>
      <w:r w:rsidRPr="00544D2A">
        <w:rPr>
          <w:b/>
          <w:bCs/>
          <w:i w:val="0"/>
          <w:iCs w:val="0"/>
        </w:rPr>
        <w:fldChar w:fldCharType="separate"/>
      </w:r>
      <w:r w:rsidRPr="00544D2A">
        <w:rPr>
          <w:rFonts w:cs="Arial"/>
          <w:b/>
          <w:bCs/>
          <w:i w:val="0"/>
          <w:iCs w:val="0"/>
        </w:rPr>
        <w:t>(J. B. Burkhardt et al., 2022)</w:t>
      </w:r>
      <w:r w:rsidRPr="00544D2A">
        <w:rPr>
          <w:b/>
          <w:bCs/>
          <w:i w:val="0"/>
          <w:iCs w:val="0"/>
        </w:rPr>
        <w:fldChar w:fldCharType="end"/>
      </w:r>
      <w:r w:rsidRPr="00544D2A">
        <w:rPr>
          <w:b/>
          <w:bCs/>
          <w:i w:val="0"/>
          <w:iCs w:val="0"/>
        </w:rPr>
        <w:t>, and weight reduction (fixed).</w:t>
      </w:r>
      <w:r w:rsidRPr="00544D2A">
        <w:rPr>
          <w:b/>
          <w:bCs/>
          <w:i w:val="0"/>
          <w:iCs w:val="0"/>
        </w:rPr>
        <w:br/>
        <w:t>All simulations are done with constant influent concentration of PFHpA</w:t>
      </w:r>
    </w:p>
    <w:p w14:paraId="0A024676" w14:textId="6A53FC4F" w:rsidR="00A23727" w:rsidRPr="00A23727" w:rsidRDefault="00A23727" w:rsidP="006F252E">
      <w:pPr>
        <w:pStyle w:val="Bijschrift"/>
        <w:jc w:val="center"/>
      </w:pPr>
    </w:p>
    <w:sectPr w:rsidR="00A23727" w:rsidRPr="00A23727" w:rsidSect="00DA4B06">
      <w:footerReference w:type="default" r:id="rId75"/>
      <w:headerReference w:type="first" r:id="rId76"/>
      <w:footerReference w:type="first" r:id="rId77"/>
      <w:footnotePr>
        <w:numRestart w:val="eachPage"/>
      </w:footnotePr>
      <w:endnotePr>
        <w:numFmt w:val="decimal"/>
      </w:endnotePr>
      <w:pgSz w:w="11906" w:h="16838" w:code="9"/>
      <w:pgMar w:top="1191" w:right="1684" w:bottom="1304" w:left="1202" w:header="0" w:footer="601"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548D0DB3" w14:textId="77777777" w:rsidR="008F6145" w:rsidRPr="003C605F" w:rsidRDefault="008F6145" w:rsidP="00232E5A"/>
    <w:p w14:paraId="42536C03" w14:textId="77777777" w:rsidR="008F6145" w:rsidRPr="003C605F" w:rsidRDefault="008F6145" w:rsidP="00232E5A"/>
    <w:p w14:paraId="15637CB8" w14:textId="77777777" w:rsidR="008F6145" w:rsidRPr="003C605F" w:rsidRDefault="008F6145" w:rsidP="00232E5A">
      <w:pPr>
        <w:pStyle w:val="Linefullwidth"/>
      </w:pPr>
    </w:p>
  </w:endnote>
  <w:endnote w:type="continuationSeparator" w:id="0">
    <w:p w14:paraId="35CF5990" w14:textId="77777777" w:rsidR="008F6145" w:rsidRPr="003C605F" w:rsidRDefault="008F6145" w:rsidP="007409C9">
      <w:pPr>
        <w:spacing w:line="240" w:lineRule="auto"/>
      </w:pPr>
      <w:r w:rsidRPr="003C605F">
        <w:continuationSeparator/>
      </w:r>
    </w:p>
  </w:endnote>
  <w:endnote w:type="continuationNotice" w:id="1">
    <w:p w14:paraId="4F05B9DB" w14:textId="77777777" w:rsidR="008F6145" w:rsidRDefault="008F6145">
      <w:pPr>
        <w:spacing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UGent Panno Text">
    <w:altName w:val="Calibri"/>
    <w:charset w:val="00"/>
    <w:family w:val="auto"/>
    <w:pitch w:val="variable"/>
    <w:sig w:usb0="A00002EF" w:usb1="4000206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tbl>
    <w:tblPr>
      <w:tblStyle w:val="Tabelraster"/>
      <w:tblpPr w:leftFromText="142" w:rightFromText="142" w:vertAnchor="page" w:horzAnchor="page" w:tblpX="2756" w:tblpY="15809"/>
      <w:tblOverlap w:val="never"/>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CellMar>
        <w:left w:w="0" w:type="dxa"/>
        <w:right w:w="595" w:type="dxa"/>
      </w:tblCellMar>
      <w:tblLook w:val="04A0" w:firstRow="1" w:lastRow="0" w:firstColumn="1" w:lastColumn="0" w:noHBand="0" w:noVBand="1"/>
    </w:tblPr>
    <w:tblGrid>
      <w:gridCol w:w="5061"/>
      <w:gridCol w:w="1803"/>
      <w:gridCol w:w="601"/>
    </w:tblGrid>
    <w:tr w:rsidR="00143C91" w:rsidRPr="003C605F" w14:paraId="21BBBF59" w14:textId="77777777" w:rsidTr="003F7688">
      <w:trPr>
        <w:trHeight w:val="567"/>
      </w:trPr>
      <w:tc>
        <w:tcPr>
          <w:tcW w:w="5061" w:type="dxa"/>
          <w:tcMar>
            <w:right w:w="0" w:type="dxa"/>
          </w:tcMar>
        </w:tcPr>
        <w:p w14:paraId="66CCAFF8" w14:textId="7BBA7869" w:rsidR="00143C91" w:rsidRPr="00294B33" w:rsidRDefault="00CA25F6" w:rsidP="003F7688">
          <w:pPr>
            <w:pStyle w:val="Footerheading"/>
            <w:framePr w:hSpace="0" w:wrap="auto" w:vAnchor="margin" w:hAnchor="text" w:xAlign="left" w:yAlign="inline"/>
            <w:suppressOverlap w:val="0"/>
          </w:pPr>
          <w:r w:rsidRPr="00294B33">
            <w:t>tit</w:t>
          </w:r>
          <w:r w:rsidR="00F012BF">
            <w:t>le</w:t>
          </w:r>
        </w:p>
        <w:p w14:paraId="55879F79" w14:textId="465D6B06" w:rsidR="00F0310C" w:rsidRPr="00C905E0" w:rsidRDefault="007204D8" w:rsidP="003F7688">
          <w:pPr>
            <w:pStyle w:val="Footerdata"/>
            <w:framePr w:hSpace="0" w:wrap="auto" w:vAnchor="margin" w:hAnchor="text" w:xAlign="left" w:yAlign="inline"/>
            <w:suppressOverlap w:val="0"/>
            <w:rPr>
              <w:i/>
              <w:iCs/>
            </w:rPr>
          </w:pPr>
          <w:r>
            <w:rPr>
              <w:i/>
              <w:iCs/>
            </w:rPr>
            <w:t>Modelling activated carbon adsorption kinetics for removal of micropollutants from wastewater</w:t>
          </w:r>
        </w:p>
      </w:tc>
      <w:tc>
        <w:tcPr>
          <w:tcW w:w="1803" w:type="dxa"/>
          <w:tcMar>
            <w:right w:w="0" w:type="dxa"/>
          </w:tcMar>
        </w:tcPr>
        <w:p w14:paraId="4EFDD1C1" w14:textId="67A793C3" w:rsidR="00143C91" w:rsidRPr="003C605F" w:rsidRDefault="00BC0D6D" w:rsidP="003F7688">
          <w:pPr>
            <w:pStyle w:val="Footerheading"/>
            <w:framePr w:hSpace="0" w:wrap="auto" w:vAnchor="margin" w:hAnchor="text" w:xAlign="left" w:yAlign="inline"/>
            <w:suppressOverlap w:val="0"/>
          </w:pPr>
          <w:r w:rsidRPr="003C605F">
            <w:t>dat</w:t>
          </w:r>
          <w:r w:rsidR="009A25CD">
            <w:t>E</w:t>
          </w:r>
          <w:r w:rsidRPr="003C605F">
            <w:t xml:space="preserve"> </w:t>
          </w:r>
        </w:p>
        <w:p w14:paraId="7A64A90F" w14:textId="11A19692" w:rsidR="00143C91" w:rsidRPr="003C605F" w:rsidRDefault="00C81E36" w:rsidP="003F7688">
          <w:pPr>
            <w:pStyle w:val="Footerdata"/>
            <w:framePr w:hSpace="0" w:wrap="auto" w:vAnchor="margin" w:hAnchor="text" w:xAlign="left" w:yAlign="inline"/>
            <w:suppressOverlap w:val="0"/>
          </w:pPr>
          <w:r>
            <w:t>7 June 2024</w:t>
          </w:r>
        </w:p>
      </w:tc>
      <w:tc>
        <w:tcPr>
          <w:tcW w:w="601" w:type="dxa"/>
          <w:tcMar>
            <w:right w:w="0" w:type="dxa"/>
          </w:tcMar>
        </w:tcPr>
        <w:p w14:paraId="02B69D63" w14:textId="5AA01049" w:rsidR="00143C91" w:rsidRPr="003C605F" w:rsidRDefault="00BC0D6D" w:rsidP="003F7688">
          <w:pPr>
            <w:pStyle w:val="Footerheading"/>
            <w:framePr w:hSpace="0" w:wrap="auto" w:vAnchor="margin" w:hAnchor="text" w:xAlign="left" w:yAlign="inline"/>
            <w:suppressOverlap w:val="0"/>
          </w:pPr>
          <w:r w:rsidRPr="003C605F">
            <w:t>pag</w:t>
          </w:r>
          <w:r w:rsidR="009A25CD">
            <w:t>E</w:t>
          </w:r>
        </w:p>
        <w:p w14:paraId="32C09909" w14:textId="77777777" w:rsidR="00143C91" w:rsidRPr="007937C4" w:rsidRDefault="00BC0D6D" w:rsidP="003F7688">
          <w:pPr>
            <w:pStyle w:val="Footerdata"/>
            <w:framePr w:hSpace="0" w:wrap="auto" w:vAnchor="margin" w:hAnchor="text" w:xAlign="left" w:yAlign="inline"/>
            <w:suppressOverlap w:val="0"/>
            <w:rPr>
              <w:b/>
              <w:bCs/>
            </w:rPr>
          </w:pPr>
          <w:r w:rsidRPr="007937C4">
            <w:rPr>
              <w:b/>
              <w:bCs/>
            </w:rPr>
            <w:fldChar w:fldCharType="begin"/>
          </w:r>
          <w:r w:rsidRPr="007937C4">
            <w:rPr>
              <w:b/>
              <w:bCs/>
            </w:rPr>
            <w:instrText xml:space="preserve"> PAGE  \* Arabic  \* MERGEFORMAT </w:instrText>
          </w:r>
          <w:r w:rsidRPr="007937C4">
            <w:rPr>
              <w:b/>
              <w:bCs/>
            </w:rPr>
            <w:fldChar w:fldCharType="separate"/>
          </w:r>
          <w:r w:rsidR="00AF0273" w:rsidRPr="007937C4">
            <w:rPr>
              <w:b/>
              <w:bCs/>
            </w:rPr>
            <w:t>6</w:t>
          </w:r>
          <w:r w:rsidRPr="007937C4">
            <w:rPr>
              <w:b/>
              <w:bCs/>
            </w:rPr>
            <w:fldChar w:fldCharType="end"/>
          </w:r>
          <w:r w:rsidRPr="007937C4">
            <w:rPr>
              <w:b/>
              <w:bCs/>
            </w:rPr>
            <w:t>/</w:t>
          </w:r>
          <w:r w:rsidRPr="007937C4">
            <w:rPr>
              <w:b/>
              <w:bCs/>
            </w:rPr>
            <w:fldChar w:fldCharType="begin"/>
          </w:r>
          <w:r w:rsidRPr="007937C4">
            <w:rPr>
              <w:b/>
              <w:bCs/>
            </w:rPr>
            <w:instrText xml:space="preserve"> NUMPAGES  \* Arabic  \* MERGEFORMAT </w:instrText>
          </w:r>
          <w:r w:rsidRPr="007937C4">
            <w:rPr>
              <w:b/>
              <w:bCs/>
            </w:rPr>
            <w:fldChar w:fldCharType="separate"/>
          </w:r>
          <w:r w:rsidR="00AF0273" w:rsidRPr="007937C4">
            <w:rPr>
              <w:b/>
              <w:bCs/>
            </w:rPr>
            <w:t>6</w:t>
          </w:r>
          <w:r w:rsidRPr="007937C4">
            <w:rPr>
              <w:b/>
              <w:bCs/>
            </w:rPr>
            <w:fldChar w:fldCharType="end"/>
          </w:r>
        </w:p>
      </w:tc>
    </w:tr>
  </w:tbl>
  <w:p w14:paraId="3AA871FA" w14:textId="77777777" w:rsidR="00B365A5" w:rsidRPr="003C605F" w:rsidRDefault="00A65202">
    <w:pPr>
      <w:pStyle w:val="Voettekst"/>
    </w:pPr>
    <w:r w:rsidRPr="003C605F">
      <w:rPr>
        <w:noProof/>
        <w:lang w:eastAsia="nl-BE"/>
      </w:rPr>
      <w:drawing>
        <wp:anchor distT="0" distB="0" distL="114300" distR="114300" simplePos="0" relativeHeight="251658243" behindDoc="0" locked="0" layoutInCell="1" allowOverlap="1" wp14:anchorId="447BC8B6" wp14:editId="5BCFD8E3">
          <wp:simplePos x="0" y="0"/>
          <wp:positionH relativeFrom="page">
            <wp:posOffset>579755</wp:posOffset>
          </wp:positionH>
          <wp:positionV relativeFrom="page">
            <wp:posOffset>9899015</wp:posOffset>
          </wp:positionV>
          <wp:extent cx="953770" cy="762635"/>
          <wp:effectExtent l="0" t="0" r="0" b="0"/>
          <wp:wrapTopAndBottom/>
          <wp:docPr id="1572412195" name="Picture 1572412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953770" cy="762635"/>
                  </a:xfrm>
                  <a:prstGeom prst="rect">
                    <a:avLst/>
                  </a:prstGeom>
                </pic:spPr>
              </pic:pic>
            </a:graphicData>
          </a:graphic>
          <wp14:sizeRelH relativeFrom="page">
            <wp14:pctWidth>0</wp14:pctWidth>
          </wp14:sizeRelH>
          <wp14:sizeRelV relativeFrom="page">
            <wp14:pctHeight>0</wp14:pctHeight>
          </wp14:sizeRelV>
        </wp:anchor>
      </w:drawing>
    </w:r>
    <w:r w:rsidRPr="003C605F">
      <w:rPr>
        <w:noProof/>
        <w:lang w:eastAsia="nl-BE"/>
      </w:rPr>
      <mc:AlternateContent>
        <mc:Choice Requires="wps">
          <w:drawing>
            <wp:anchor distT="0" distB="0" distL="114300" distR="114300" simplePos="0" relativeHeight="251658241" behindDoc="0" locked="0" layoutInCell="1" allowOverlap="1" wp14:anchorId="4FC07673" wp14:editId="258CE887">
              <wp:simplePos x="0" y="0"/>
              <wp:positionH relativeFrom="page">
                <wp:posOffset>763270</wp:posOffset>
              </wp:positionH>
              <wp:positionV relativeFrom="page">
                <wp:posOffset>10041890</wp:posOffset>
              </wp:positionV>
              <wp:extent cx="5727065" cy="429260"/>
              <wp:effectExtent l="0" t="0" r="26035" b="27940"/>
              <wp:wrapNone/>
              <wp:docPr id="4" name="Footer positioning" hidden="1"/>
              <wp:cNvGraphicFramePr/>
              <a:graphic xmlns:a="http://schemas.openxmlformats.org/drawingml/2006/main">
                <a:graphicData uri="http://schemas.microsoft.com/office/word/2010/wordprocessingShape">
                  <wps:wsp>
                    <wps:cNvSpPr/>
                    <wps:spPr>
                      <a:xfrm>
                        <a:off x="0" y="0"/>
                        <a:ext cx="5727065" cy="42926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45BF6718" id="Footer positioning" o:spid="_x0000_s1026" style="position:absolute;margin-left:60.1pt;margin-top:790.7pt;width:450.95pt;height:33.8pt;z-index:25165721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n4TThQIAAGgFAAAOAAAAZHJzL2Uyb0RvYy54bWysVEtvGjEQvlfqf7B8b3ahkDQoS4QSUVWK&#10;EtSkytl4bVjJ63HHhoX++o69D1Aa9VCVg7F3Zr6Z+eZxc3uoDdsr9BXYgo8ucs6UlVBWdlPwHy/L&#10;T18480HYUhiwquBH5fnt/OOHm8bN1Bi2YEqFjECsnzWu4NsQ3CzLvNyqWvgLcMqSUAPWItATN1mJ&#10;oiH02mTjPL/MGsDSIUjlPX29b4V8nvC1VjI8ae1VYKbgFFtIJ6ZzHc9sfiNmGxRuW8kuDPEPUdSi&#10;suR0gLoXQbAdVn9A1ZVE8KDDhYQ6A60rqVIOlM0of5PN81Y4lXIhcrwbaPL/D1Y+7p/dComGxvmZ&#10;p2vM4qCxjv8UHzskso4DWeoQmKSP06vxVX455UySbDK+Hl8mNrOTtUMfviqoWbwUHKkYiSOxf/CB&#10;PJJqrxKdWVhWxqSCGMuagn8eXU2TgQdTlVEY1Txu1ncG2V5QSZfLnH6xigR2pkYvY+njKal0C0ej&#10;Ioax35VmVUlpjFsPsd/UACukVDaMWtFWlKr1Nj131lsk1wkwImuKcsDuAHrNFqTHbmPu9KOpSu06&#10;GOd/C6w1HiySZ7BhMK4rC/gegKGsOs+tfk9SS01kaQ3lcYUMoR0W7+SyogI+CB9WAmk6aI5o4sMT&#10;HdoAFQq6G2dbwF/vfY/61LQk5ayhaSu4/7kTqDgz3yy18/VoMonjmR4Tai164LlkfS6xu/oOqPoj&#10;2i1OpmvUD6a/aoT6lRbDInolkbCSfBdcBuwfd6HdArRapFoskhqNpBPhwT47GcEjq7FBXw6vAl3X&#10;xYH6/xH6yRSzN83c6kZLC4tdAF2lTj/x2vFN45wap1s9cV+cv5PWaUHOfwMAAP//AwBQSwMEFAAG&#10;AAgAAAAhAHIMNangAAAADgEAAA8AAABkcnMvZG93bnJldi54bWxMj8FOwzAQRO9I/IO1SNyoHatU&#10;IcSpoKgHIpCg8AFuvCQR8TqK3Tb8PdsT3Ga0T7Mz5Xr2gzjiFPtABrKFAoHUBNdTa+DzY3uTg4jJ&#10;krNDIDTwgxHW1eVFaQsXTvSOx11qBYdQLKyBLqWxkDI2HXobF2FE4ttXmLxNbKdWusmeONwPUiu1&#10;kt72xB86O+Kmw+Z7d/AGqH7MXdz4l7ndvr0+P021oqw25vpqfrgHkXBOfzCc63N1qLjTPhzIRTGw&#10;10ozyuI2z5YgzojSOgOxZ7Va3imQVSn/z6h+AQAA//8DAFBLAQItABQABgAIAAAAIQC2gziS/gAA&#10;AOEBAAATAAAAAAAAAAAAAAAAAAAAAABbQ29udGVudF9UeXBlc10ueG1sUEsBAi0AFAAGAAgAAAAh&#10;ADj9If/WAAAAlAEAAAsAAAAAAAAAAAAAAAAALwEAAF9yZWxzLy5yZWxzUEsBAi0AFAAGAAgAAAAh&#10;AEOfhNOFAgAAaAUAAA4AAAAAAAAAAAAAAAAALgIAAGRycy9lMm9Eb2MueG1sUEsBAi0AFAAGAAgA&#10;AAAhAHIMNangAAAADgEAAA8AAAAAAAAAAAAAAAAA3wQAAGRycy9kb3ducmV2LnhtbFBLBQYAAAAA&#10;BAAEAPMAAADsBQAAAAA=&#10;" filled="f" strokecolor="red" strokeweight=".25pt">
              <w10:wrap anchorx="page" anchory="page"/>
            </v:rect>
          </w:pict>
        </mc:Fallback>
      </mc:AlternateContent>
    </w: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7A5C38E5" w14:textId="77777777" w:rsidR="007056A3" w:rsidRPr="003C605F" w:rsidRDefault="007056A3">
    <w:pPr>
      <w:pStyle w:val="Voettekst"/>
    </w:pPr>
  </w:p>
  <w:p w14:paraId="3EFF90F8" w14:textId="77777777" w:rsidR="007056A3" w:rsidRPr="003C605F" w:rsidRDefault="007056A3">
    <w:pPr>
      <w:pStyle w:val="Voettekst"/>
    </w:pPr>
  </w:p>
  <w:p w14:paraId="6D694399" w14:textId="77777777" w:rsidR="007056A3" w:rsidRPr="003C605F" w:rsidRDefault="007056A3">
    <w:pPr>
      <w:pStyle w:val="Voettekst"/>
    </w:pPr>
  </w:p>
  <w:p w14:paraId="7A5325B0" w14:textId="77777777" w:rsidR="007056A3" w:rsidRPr="003C605F" w:rsidRDefault="007056A3">
    <w:pPr>
      <w:pStyle w:val="Voettekst"/>
    </w:pPr>
  </w:p>
  <w:p w14:paraId="62D9BA5C" w14:textId="77777777" w:rsidR="007056A3" w:rsidRPr="003C605F" w:rsidRDefault="007056A3">
    <w:pPr>
      <w:pStyle w:val="Voettekst"/>
    </w:pPr>
  </w:p>
  <w:p w14:paraId="55CF4B24" w14:textId="77777777" w:rsidR="007056A3" w:rsidRPr="003C605F" w:rsidRDefault="007056A3">
    <w:pPr>
      <w:pStyle w:val="Voettekst"/>
    </w:pPr>
  </w:p>
  <w:p w14:paraId="0C827741" w14:textId="77777777" w:rsidR="007056A3" w:rsidRPr="003C605F" w:rsidRDefault="007056A3">
    <w:pPr>
      <w:pStyle w:val="Voettekst"/>
    </w:pPr>
  </w:p>
  <w:p w14:paraId="04259D8F" w14:textId="77777777" w:rsidR="007056A3" w:rsidRPr="003C605F" w:rsidRDefault="007056A3">
    <w:pPr>
      <w:pStyle w:val="Voettekst"/>
    </w:pPr>
    <w:r w:rsidRPr="003C605F">
      <w:rPr>
        <w:noProof/>
        <w:lang w:eastAsia="nl-BE"/>
      </w:rPr>
      <w:drawing>
        <wp:anchor distT="0" distB="0" distL="114300" distR="114300" simplePos="0" relativeHeight="251658242" behindDoc="0" locked="0" layoutInCell="1" allowOverlap="1" wp14:anchorId="13E45CCA" wp14:editId="3AC880A8">
          <wp:simplePos x="0" y="0"/>
          <wp:positionH relativeFrom="page">
            <wp:posOffset>381000</wp:posOffset>
          </wp:positionH>
          <wp:positionV relativeFrom="page">
            <wp:posOffset>9151620</wp:posOffset>
          </wp:positionV>
          <wp:extent cx="1907540" cy="1525905"/>
          <wp:effectExtent l="0" t="0" r="0" b="0"/>
          <wp:wrapNone/>
          <wp:docPr id="259005373" name="Picture 2590053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logo_UGent_NL_RGB_300_kleur_stationery.png"/>
                  <pic:cNvPicPr/>
                </pic:nvPicPr>
                <pic:blipFill>
                  <a:blip r:embed="rId1" cstate="print">
                    <a:extLst>
                      <a:ext uri="{28A0092B-C50C-407E-A947-70E740481C1C}">
                        <a14:useLocalDpi xmlns:a14="http://schemas.microsoft.com/office/drawing/2010/main" val="0"/>
                      </a:ext>
                    </a:extLst>
                  </a:blip>
                  <a:stretch>
                    <a:fillRect/>
                  </a:stretch>
                </pic:blipFill>
                <pic:spPr>
                  <a:xfrm>
                    <a:off x="0" y="0"/>
                    <a:ext cx="1907540" cy="1525905"/>
                  </a:xfrm>
                  <a:prstGeom prst="rect">
                    <a:avLst/>
                  </a:prstGeom>
                </pic:spPr>
              </pic:pic>
            </a:graphicData>
          </a:graphic>
          <wp14:sizeRelH relativeFrom="page">
            <wp14:pctWidth>0</wp14:pctWidth>
          </wp14:sizeRelH>
          <wp14:sizeRelV relativeFrom="page">
            <wp14:pctHeight>0</wp14:pctHeight>
          </wp14:sizeRelV>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6E9F68D0" w14:textId="77777777" w:rsidR="008F6145" w:rsidRPr="003C605F" w:rsidRDefault="008F6145" w:rsidP="009C3C4B">
      <w:pPr>
        <w:pStyle w:val="Linefullwidth"/>
      </w:pPr>
    </w:p>
  </w:footnote>
  <w:footnote w:type="continuationSeparator" w:id="0">
    <w:p w14:paraId="298BAEEB" w14:textId="77777777" w:rsidR="008F6145" w:rsidRPr="003C605F" w:rsidRDefault="008F6145" w:rsidP="007409C9">
      <w:pPr>
        <w:spacing w:line="240" w:lineRule="auto"/>
      </w:pPr>
      <w:r w:rsidRPr="003C605F">
        <w:continuationSeparator/>
      </w:r>
    </w:p>
  </w:footnote>
  <w:footnote w:type="continuationNotice" w:id="1">
    <w:p w14:paraId="2A8F5E31" w14:textId="77777777" w:rsidR="008F6145" w:rsidRPr="003C605F" w:rsidRDefault="008F6145">
      <w:pPr>
        <w:spacing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ED258DC" w14:textId="14178B05" w:rsidR="007409C9" w:rsidRPr="003C605F" w:rsidRDefault="00D37476" w:rsidP="007409C9">
    <w:pPr>
      <w:pStyle w:val="Koptekst"/>
      <w:spacing w:line="2835" w:lineRule="exact"/>
    </w:pPr>
    <w:r>
      <w:rPr>
        <w:noProof/>
        <w:lang w:eastAsia="nl-BE"/>
      </w:rPr>
      <w:drawing>
        <wp:anchor distT="0" distB="0" distL="114300" distR="114300" simplePos="0" relativeHeight="251658245" behindDoc="0" locked="0" layoutInCell="1" allowOverlap="1" wp14:anchorId="663D08C5" wp14:editId="6E583411">
          <wp:simplePos x="0" y="0"/>
          <wp:positionH relativeFrom="column">
            <wp:posOffset>-388962</wp:posOffset>
          </wp:positionH>
          <wp:positionV relativeFrom="paragraph">
            <wp:posOffset>0</wp:posOffset>
          </wp:positionV>
          <wp:extent cx="3457572" cy="1152525"/>
          <wp:effectExtent l="0" t="0" r="0" b="0"/>
          <wp:wrapNone/>
          <wp:docPr id="206" name="Afbeelding 206" descr="A black background with blue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 name="Afbeelding 206" descr="A black background with blue text&#10;&#10;Description automatically generated"/>
                  <pic:cNvPicPr/>
                </pic:nvPicPr>
                <pic:blipFill>
                  <a:blip r:embed="rId1" cstate="print">
                    <a:extLst>
                      <a:ext uri="{28A0092B-C50C-407E-A947-70E740481C1C}">
                        <a14:useLocalDpi xmlns:a14="http://schemas.microsoft.com/office/drawing/2010/main" val="0"/>
                      </a:ext>
                    </a:extLst>
                  </a:blip>
                  <a:stretch>
                    <a:fillRect/>
                  </a:stretch>
                </pic:blipFill>
                <pic:spPr>
                  <a:xfrm>
                    <a:off x="0" y="0"/>
                    <a:ext cx="3457572" cy="1152525"/>
                  </a:xfrm>
                  <a:prstGeom prst="rect">
                    <a:avLst/>
                  </a:prstGeom>
                </pic:spPr>
              </pic:pic>
            </a:graphicData>
          </a:graphic>
        </wp:anchor>
      </w:drawing>
    </w:r>
    <w:r w:rsidR="00B365A5" w:rsidRPr="003C605F">
      <w:rPr>
        <w:noProof/>
        <w:lang w:eastAsia="nl-BE"/>
      </w:rPr>
      <mc:AlternateContent>
        <mc:Choice Requires="wps">
          <w:drawing>
            <wp:anchor distT="0" distB="0" distL="114300" distR="114300" simplePos="0" relativeHeight="251658244" behindDoc="0" locked="0" layoutInCell="1" allowOverlap="1" wp14:anchorId="7B5D0FAC" wp14:editId="4B594E93">
              <wp:simplePos x="0" y="0"/>
              <wp:positionH relativeFrom="page">
                <wp:posOffset>762000</wp:posOffset>
              </wp:positionH>
              <wp:positionV relativeFrom="page">
                <wp:posOffset>289560</wp:posOffset>
              </wp:positionV>
              <wp:extent cx="5727600" cy="856800"/>
              <wp:effectExtent l="0" t="0" r="26035" b="19685"/>
              <wp:wrapNone/>
              <wp:docPr id="3" name="Header 1st positioning" hidden="1"/>
              <wp:cNvGraphicFramePr/>
              <a:graphic xmlns:a="http://schemas.openxmlformats.org/drawingml/2006/main">
                <a:graphicData uri="http://schemas.microsoft.com/office/word/2010/wordprocessingShape">
                  <wps:wsp>
                    <wps:cNvSpPr/>
                    <wps:spPr>
                      <a:xfrm>
                        <a:off x="0" y="0"/>
                        <a:ext cx="5727600" cy="8568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CAD1301" id="Header 1st positioning" o:spid="_x0000_s1026" style="position:absolute;margin-left:60pt;margin-top:22.8pt;width:451pt;height:67.45pt;z-index:251664896;visibility:hidden;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uo1gwIAAGgFAAAOAAAAZHJzL2Uyb0RvYy54bWysVE1v2zAMvQ/YfxB0X+1kTdsFdYqgRYYB&#10;RVusHXpWZCk2IIsapcTJfv0o+SNBV+wwLAeFMslH8onk9c2+MWyn0NdgCz45yzlTVkJZ203Bf7ys&#10;Pl1x5oOwpTBgVcEPyvObxccP162bqylUYEqFjECsn7eu4FUIbp5lXlaqEf4MnLKk1ICNCHTFTVai&#10;aAm9Mdk0zy+yFrB0CFJ5T1/vOiVfJHytlQyPWnsVmCk45RbSielcxzNbXIv5BoWratmnIf4hi0bU&#10;loKOUHciCLbF+g+oppYIHnQ4k9BkoHUtVaqBqpnkb6p5roRTqRYix7uRJv//YOXD7tk9IdHQOj/3&#10;JMYq9hqb+E/5sX0i6zCSpfaBSfo4u5xeXuTEqSTd1eziimSCyY7eDn34qqBhUSg40mMkjsTu3ofO&#10;dDCJwSysamPSgxjL2oJ/nlzOkoMHU5dRGc08bta3BtlO0JOuVjn9+rgnZpSFsZTMsagkhYNREcPY&#10;70qzuqQypl2E2G9qhBVSKhsmnaoSpeqizU6DDR6p5AQYkTVlOWL3AINlBzJgdwT09tFVpXYdnfO/&#10;JdY5jx4pMtgwOje1BXwPwFBVfeTOfiCpoyaytIby8IQMoRsW7+Sqpge8Fz48CaTpoDeniQ+PdGgD&#10;9FDQS5xVgL/e+x7tqWlJy1lL01Zw/3MrUHFmvllq5y+T8/M4nulyTq1FFzzVrE81dtvcAr3+hHaL&#10;k0mM9sEMokZoXmkxLGNUUgkrKXbBZcDhchu6LUCrRarlMpnRSDoR7u2zkxE8shob9GX/KtD1XRyo&#10;/x9gmEwxf9PMnW30tLDcBtB16vQjrz3fNM6pcfrVE/fF6T1ZHRfk4jcAAAD//wMAUEsDBBQABgAI&#10;AAAAIQAx3m1b3gAAAAsBAAAPAAAAZHJzL2Rvd25yZXYueG1sTI/BTsMwEETvSPyDtUjcqN2IVlGI&#10;U0FRD0QglcIHuPE2iRqvI9ttw9+zPcFtZ3c0+6ZcTW4QZwyx96RhPlMgkBpve2o1fH9tHnIQMRmy&#10;ZvCEGn4wwqq6vSlNYf2FPvG8S63gEIqF0dClNBZSxqZDZ+LMj0h8O/jgTGIZWmmDuXC4G2Sm1FI6&#10;0xN/6MyI6w6b4+7kNFD9ktu4du9Tu9l+vL2GWtG81vr+bnp+ApFwSn9muOIzOlTMtPcnslEMrDme&#10;rRoeF0sQV4PKMt7secrVAmRVyv8dql8AAAD//wMAUEsBAi0AFAAGAAgAAAAhALaDOJL+AAAA4QEA&#10;ABMAAAAAAAAAAAAAAAAAAAAAAFtDb250ZW50X1R5cGVzXS54bWxQSwECLQAUAAYACAAAACEAOP0h&#10;/9YAAACUAQAACwAAAAAAAAAAAAAAAAAvAQAAX3JlbHMvLnJlbHNQSwECLQAUAAYACAAAACEAP8rq&#10;NYMCAABoBQAADgAAAAAAAAAAAAAAAAAuAgAAZHJzL2Uyb0RvYy54bWxQSwECLQAUAAYACAAAACEA&#10;Md5tW94AAAALAQAADwAAAAAAAAAAAAAAAADdBAAAZHJzL2Rvd25yZXYueG1sUEsFBgAAAAAEAAQA&#10;8wAAAOgFAAAAAA==&#10;" filled="f" strokecolor="red" strokeweight=".25pt">
              <w10:wrap anchorx="page" anchory="page"/>
            </v:rect>
          </w:pict>
        </mc:Fallback>
      </mc:AlternateContent>
    </w:r>
    <w:r w:rsidR="007409C9" w:rsidRPr="003C605F">
      <w:rPr>
        <w:noProof/>
        <w:lang w:eastAsia="nl-BE"/>
      </w:rPr>
      <mc:AlternateContent>
        <mc:Choice Requires="wps">
          <w:drawing>
            <wp:anchor distT="0" distB="0" distL="114300" distR="114300" simplePos="0" relativeHeight="251658240" behindDoc="0" locked="0" layoutInCell="1" allowOverlap="1" wp14:anchorId="7C06D832" wp14:editId="2DA0FBB0">
              <wp:simplePos x="0" y="0"/>
              <wp:positionH relativeFrom="page">
                <wp:posOffset>0</wp:posOffset>
              </wp:positionH>
              <wp:positionV relativeFrom="page">
                <wp:posOffset>2293620</wp:posOffset>
              </wp:positionV>
              <wp:extent cx="7560000" cy="914400"/>
              <wp:effectExtent l="0" t="0" r="0" b="0"/>
              <wp:wrapNone/>
              <wp:docPr id="1" name="Title positioning" hidden="1"/>
              <wp:cNvGraphicFramePr/>
              <a:graphic xmlns:a="http://schemas.openxmlformats.org/drawingml/2006/main">
                <a:graphicData uri="http://schemas.microsoft.com/office/word/2010/wordprocessingShape">
                  <wps:wsp>
                    <wps:cNvSpPr/>
                    <wps:spPr>
                      <a:xfrm>
                        <a:off x="0" y="0"/>
                        <a:ext cx="7560000" cy="914400"/>
                      </a:xfrm>
                      <a:prstGeom prst="rect">
                        <a:avLst/>
                      </a:prstGeom>
                      <a:noFill/>
                      <a:ln w="31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99F9A9C" id="Title positioning" o:spid="_x0000_s1026" style="position:absolute;margin-left:0;margin-top:180.6pt;width:595.3pt;height:1in;z-index:251652608;visibility:hidden;mso-wrap-style:square;mso-width-percent:0;mso-wrap-distance-left:9pt;mso-wrap-distance-top:0;mso-wrap-distance-right:9pt;mso-wrap-distance-bottom:0;mso-position-horizontal:absolute;mso-position-horizontal-relative:page;mso-position-vertical:absolute;mso-position-vertical-relative:page;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jXXEfwIAAGgFAAAOAAAAZHJzL2Uyb0RvYy54bWysVM1u2zAMvg/YOwi6r06ypt2COkXQIsOA&#10;oi3aDj0rspQYkEWNUuJkTz9Ksp2gK3YY5oNMieTHf15d7xvDdgp9Dbbk47MRZ8pKqGq7LvmPl+Wn&#10;L5z5IGwlDFhV8oPy/Hr+8cNV62ZqAhswlUJGINbPWlfyTQhuVhReblQj/Bk4ZYmpARsR6IrrokLR&#10;EnpjislodFG0gJVDkMp7er3NTD5P+ForGR609iowU3LyLaQT07mKZzG/ErM1CrepZeeG+AcvGlFb&#10;MjpA3Yog2BbrP6CaWiJ40OFMQlOA1rVUKQaKZjx6E83zRjiVYqHkeDekyf8/WHm/e3aPSGlonZ95&#10;ImMUe41N/JN/bJ+SdRiSpfaBSXq8nF6M6ONMEu/r+PycaIIpjtoOffimoGGRKDlSMVKOxO7Ohyza&#10;i0RjFpa1MakgxrK25J/Hl9Ok4MHUVWRGMY/r1Y1BthNU0uUy+ZDBTsTIC2PJmWNQiQoHoyKGsU9K&#10;s7qiMCbZQuw3NcAKKZUN48zaiEpla9NTY71GCjkBRmRNXg7YHUAvmUF67OxzJx9VVWrXQXn0N8ey&#10;8qCRLIMNg3JTW8D3AAxF1VnO8n2ScmpillZQHR6RIeRh8U4uayrgnfDhUSBNB9WcJj480KENUKGg&#10;ozjbAP567z3KU9MSl7OWpq3k/udWoOLMfLfUzql/aDzT5Xx6OSEbeMpZnXLstrkBqv6YdouTiYzy&#10;wfSkRmheaTEsolViCSvJdsllwP5yE/IWoNUi1WKRxGgknQh39tnJCB6zGhv0Zf8q0HVdHKj/76Gf&#10;TDF708xZNmpaWGwD6Dp1+jGvXb5pnFPjdKsn7ovTe5I6Lsj5bwAAAP//AwBQSwMEFAAGAAgAAAAh&#10;ANcnKyjeAAAACQEAAA8AAABkcnMvZG93bnJldi54bWxMj8FOwzAQRO9I/IO1SNyonaBGJWRTQVEP&#10;RCBB4QPceEki4nVku234e9wTHEczmnlTrWc7iiP5MDhGyBYKBHHrzMAdwufH9mYFIkTNRo+OCeGH&#10;Aqzry4tKl8ad+J2Ou9iJVMKh1Ah9jFMpZWh7sjos3EScvC/nrY5J+k4ar0+p3I4yV6qQVg+cFno9&#10;0aan9nt3sAjcPK5M2NiXudu+vT4/+UZx1iBeX80P9yAizfEvDGf8hA51Ytq7A5sgRoR0JCLcFlkO&#10;4mxnd6oAsUdYqmUOsq7k/wf1LwAAAP//AwBQSwECLQAUAAYACAAAACEAtoM4kv4AAADhAQAAEwAA&#10;AAAAAAAAAAAAAAAAAAAAW0NvbnRlbnRfVHlwZXNdLnhtbFBLAQItABQABgAIAAAAIQA4/SH/1gAA&#10;AJQBAAALAAAAAAAAAAAAAAAAAC8BAABfcmVscy8ucmVsc1BLAQItABQABgAIAAAAIQCojXXEfwIA&#10;AGgFAAAOAAAAAAAAAAAAAAAAAC4CAABkcnMvZTJvRG9jLnhtbFBLAQItABQABgAIAAAAIQDXJyso&#10;3gAAAAkBAAAPAAAAAAAAAAAAAAAAANkEAABkcnMvZG93bnJldi54bWxQSwUGAAAAAAQABADzAAAA&#10;5AUAAAAA&#10;" filled="f" strokecolor="red" strokeweight=".25pt">
              <w10:wrap anchorx="page" anchory="page"/>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0DC3576"/>
    <w:multiLevelType w:val="hybridMultilevel"/>
    <w:tmpl w:val="FD9ACB40"/>
    <w:lvl w:ilvl="0" w:tplc="E730CE82">
      <w:start w:val="1"/>
      <w:numFmt w:val="bullet"/>
      <w:pStyle w:val="Dashes"/>
      <w:lvlText w:val=""/>
      <w:lvlJc w:val="left"/>
      <w:pPr>
        <w:ind w:left="360" w:hanging="360"/>
      </w:pPr>
      <w:rPr>
        <w:rFonts w:ascii="Symbol" w:hAnsi="Symbol" w:hint="default"/>
        <w:color w:val="auto"/>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start w:val="1"/>
      <w:numFmt w:val="bullet"/>
      <w:pStyle w:val="Dashes"/>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 w15:restartNumberingAfterBreak="0">
    <w:nsid w:val="02342FEC"/>
    <w:multiLevelType w:val="hybridMultilevel"/>
    <w:tmpl w:val="74D0AF3A"/>
    <w:lvl w:ilvl="0" w:tplc="F7D40BBC">
      <w:start w:val="1"/>
      <w:numFmt w:val="decimal"/>
      <w:pStyle w:val="Numbers"/>
      <w:lvlText w:val="%1."/>
      <w:lvlJc w:val="left"/>
      <w:pPr>
        <w:ind w:left="720" w:hanging="360"/>
      </w:pPr>
    </w:lvl>
    <w:lvl w:ilvl="1" w:tplc="04130019">
      <w:start w:val="1"/>
      <w:numFmt w:val="lowerLetter"/>
      <w:lvlText w:val="%2."/>
      <w:lvlJc w:val="left"/>
      <w:pPr>
        <w:ind w:left="1440" w:hanging="360"/>
      </w:pPr>
    </w:lvl>
    <w:lvl w:ilvl="2" w:tplc="0413001B">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2" w15:restartNumberingAfterBreak="0">
    <w:nsid w:val="05937BC2"/>
    <w:multiLevelType w:val="hybridMultilevel"/>
    <w:tmpl w:val="2F74BD2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0F136F33"/>
    <w:multiLevelType w:val="hybridMultilevel"/>
    <w:tmpl w:val="7A16341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2E8783A"/>
    <w:multiLevelType w:val="multilevel"/>
    <w:tmpl w:val="3BBC2F44"/>
    <w:lvl w:ilvl="0">
      <w:start w:val="1"/>
      <w:numFmt w:val="decimal"/>
      <w:pStyle w:val="Kop1"/>
      <w:lvlText w:val="%1"/>
      <w:lvlJc w:val="left"/>
      <w:pPr>
        <w:ind w:left="0" w:firstLine="0"/>
      </w:pPr>
      <w:rPr>
        <w:rFonts w:hint="default"/>
        <w:b/>
        <w:i w:val="0"/>
        <w:caps w:val="0"/>
        <w:color w:val="1E64C8"/>
        <w:sz w:val="32"/>
      </w:rPr>
    </w:lvl>
    <w:lvl w:ilvl="1">
      <w:start w:val="1"/>
      <w:numFmt w:val="decimal"/>
      <w:pStyle w:val="Kop2"/>
      <w:lvlText w:val="%1.%2"/>
      <w:lvlJc w:val="left"/>
      <w:pPr>
        <w:ind w:left="993" w:firstLine="0"/>
      </w:pPr>
      <w:rPr>
        <w:rFonts w:ascii="Arial" w:hAnsi="Arial" w:hint="default"/>
        <w:b/>
        <w:i w:val="0"/>
        <w:color w:val="auto"/>
        <w:sz w:val="28"/>
      </w:rPr>
    </w:lvl>
    <w:lvl w:ilvl="2">
      <w:start w:val="1"/>
      <w:numFmt w:val="decimal"/>
      <w:pStyle w:val="Kop3"/>
      <w:lvlText w:val="%1.%2.%3"/>
      <w:lvlJc w:val="left"/>
      <w:pPr>
        <w:ind w:left="0" w:firstLine="0"/>
      </w:pPr>
      <w:rPr>
        <w:rFonts w:ascii="Arial" w:hAnsi="Arial" w:hint="default"/>
        <w:b/>
        <w:i w:val="0"/>
        <w:sz w:val="24"/>
      </w:rPr>
    </w:lvl>
    <w:lvl w:ilvl="3">
      <w:start w:val="1"/>
      <w:numFmt w:val="decimal"/>
      <w:pStyle w:val="Kop4"/>
      <w:lvlText w:val="%1.%2.%3.%4"/>
      <w:lvlJc w:val="left"/>
      <w:pPr>
        <w:ind w:left="0" w:firstLine="0"/>
      </w:pPr>
      <w:rPr>
        <w:rFonts w:ascii="Arial" w:hAnsi="Arial" w:hint="default"/>
        <w:b/>
        <w:i w:val="0"/>
        <w:sz w:val="20"/>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183F6BB7"/>
    <w:multiLevelType w:val="hybridMultilevel"/>
    <w:tmpl w:val="9756695E"/>
    <w:lvl w:ilvl="0" w:tplc="6220FBD2">
      <w:start w:val="1"/>
      <w:numFmt w:val="bullet"/>
      <w:lvlText w:val="-"/>
      <w:lvlJc w:val="left"/>
      <w:pPr>
        <w:ind w:left="360" w:hanging="360"/>
      </w:pPr>
      <w:rPr>
        <w:rFonts w:ascii="Arial" w:eastAsiaTheme="minorEastAsia" w:hAnsi="Arial" w:cs="Arial" w:hint="default"/>
      </w:rPr>
    </w:lvl>
    <w:lvl w:ilvl="1" w:tplc="FFFFFFFF" w:tentative="1">
      <w:start w:val="1"/>
      <w:numFmt w:val="bullet"/>
      <w:lvlText w:val="o"/>
      <w:lvlJc w:val="left"/>
      <w:pPr>
        <w:ind w:left="1080" w:hanging="360"/>
      </w:pPr>
      <w:rPr>
        <w:rFonts w:ascii="Courier New" w:hAnsi="Courier New" w:cs="Courier New" w:hint="default"/>
      </w:rPr>
    </w:lvl>
    <w:lvl w:ilvl="2" w:tplc="FFFFFFFF" w:tentative="1">
      <w:start w:val="1"/>
      <w:numFmt w:val="bullet"/>
      <w:lvlText w:val=""/>
      <w:lvlJc w:val="left"/>
      <w:pPr>
        <w:ind w:left="1800" w:hanging="360"/>
      </w:pPr>
      <w:rPr>
        <w:rFonts w:ascii="Wingdings" w:hAnsi="Wingdings" w:hint="default"/>
      </w:rPr>
    </w:lvl>
    <w:lvl w:ilvl="3" w:tplc="FFFFFFFF" w:tentative="1">
      <w:start w:val="1"/>
      <w:numFmt w:val="bullet"/>
      <w:lvlText w:val=""/>
      <w:lvlJc w:val="left"/>
      <w:pPr>
        <w:ind w:left="2520" w:hanging="360"/>
      </w:pPr>
      <w:rPr>
        <w:rFonts w:ascii="Symbol" w:hAnsi="Symbol" w:hint="default"/>
      </w:rPr>
    </w:lvl>
    <w:lvl w:ilvl="4" w:tplc="FFFFFFFF" w:tentative="1">
      <w:start w:val="1"/>
      <w:numFmt w:val="bullet"/>
      <w:lvlText w:val="o"/>
      <w:lvlJc w:val="left"/>
      <w:pPr>
        <w:ind w:left="3240" w:hanging="360"/>
      </w:pPr>
      <w:rPr>
        <w:rFonts w:ascii="Courier New" w:hAnsi="Courier New" w:cs="Courier New" w:hint="default"/>
      </w:rPr>
    </w:lvl>
    <w:lvl w:ilvl="5" w:tplc="FFFFFFFF" w:tentative="1">
      <w:start w:val="1"/>
      <w:numFmt w:val="bullet"/>
      <w:lvlText w:val=""/>
      <w:lvlJc w:val="left"/>
      <w:pPr>
        <w:ind w:left="3960" w:hanging="360"/>
      </w:pPr>
      <w:rPr>
        <w:rFonts w:ascii="Wingdings" w:hAnsi="Wingdings" w:hint="default"/>
      </w:rPr>
    </w:lvl>
    <w:lvl w:ilvl="6" w:tplc="FFFFFFFF" w:tentative="1">
      <w:start w:val="1"/>
      <w:numFmt w:val="bullet"/>
      <w:lvlText w:val=""/>
      <w:lvlJc w:val="left"/>
      <w:pPr>
        <w:ind w:left="4680" w:hanging="360"/>
      </w:pPr>
      <w:rPr>
        <w:rFonts w:ascii="Symbol" w:hAnsi="Symbol" w:hint="default"/>
      </w:rPr>
    </w:lvl>
    <w:lvl w:ilvl="7" w:tplc="FFFFFFFF" w:tentative="1">
      <w:start w:val="1"/>
      <w:numFmt w:val="bullet"/>
      <w:lvlText w:val="o"/>
      <w:lvlJc w:val="left"/>
      <w:pPr>
        <w:ind w:left="5400" w:hanging="360"/>
      </w:pPr>
      <w:rPr>
        <w:rFonts w:ascii="Courier New" w:hAnsi="Courier New" w:cs="Courier New" w:hint="default"/>
      </w:rPr>
    </w:lvl>
    <w:lvl w:ilvl="8" w:tplc="FFFFFFFF" w:tentative="1">
      <w:start w:val="1"/>
      <w:numFmt w:val="bullet"/>
      <w:lvlText w:val=""/>
      <w:lvlJc w:val="left"/>
      <w:pPr>
        <w:ind w:left="6120" w:hanging="360"/>
      </w:pPr>
      <w:rPr>
        <w:rFonts w:ascii="Wingdings" w:hAnsi="Wingdings" w:hint="default"/>
      </w:rPr>
    </w:lvl>
  </w:abstractNum>
  <w:abstractNum w:abstractNumId="6" w15:restartNumberingAfterBreak="0">
    <w:nsid w:val="1EF43FCE"/>
    <w:multiLevelType w:val="hybridMultilevel"/>
    <w:tmpl w:val="E386256E"/>
    <w:lvl w:ilvl="0" w:tplc="37148254">
      <w:start w:val="1"/>
      <w:numFmt w:val="decimal"/>
      <w:pStyle w:val="Appendixitem"/>
      <w:lvlText w:val="%1."/>
      <w:lvlJc w:val="left"/>
      <w:pPr>
        <w:ind w:left="720" w:hanging="360"/>
      </w:pPr>
    </w:lvl>
    <w:lvl w:ilvl="1" w:tplc="04130019" w:tentative="1">
      <w:start w:val="1"/>
      <w:numFmt w:val="lowerLetter"/>
      <w:lvlText w:val="%2."/>
      <w:lvlJc w:val="left"/>
      <w:pPr>
        <w:ind w:left="1440" w:hanging="360"/>
      </w:pPr>
    </w:lvl>
    <w:lvl w:ilvl="2" w:tplc="0413001B" w:tentative="1">
      <w:start w:val="1"/>
      <w:numFmt w:val="lowerRoman"/>
      <w:lvlText w:val="%3."/>
      <w:lvlJc w:val="right"/>
      <w:pPr>
        <w:ind w:left="2160" w:hanging="180"/>
      </w:pPr>
    </w:lvl>
    <w:lvl w:ilvl="3" w:tplc="0413000F" w:tentative="1">
      <w:start w:val="1"/>
      <w:numFmt w:val="decimal"/>
      <w:lvlText w:val="%4."/>
      <w:lvlJc w:val="left"/>
      <w:pPr>
        <w:ind w:left="2880" w:hanging="360"/>
      </w:pPr>
    </w:lvl>
    <w:lvl w:ilvl="4" w:tplc="04130019" w:tentative="1">
      <w:start w:val="1"/>
      <w:numFmt w:val="lowerLetter"/>
      <w:lvlText w:val="%5."/>
      <w:lvlJc w:val="left"/>
      <w:pPr>
        <w:ind w:left="3600" w:hanging="360"/>
      </w:pPr>
    </w:lvl>
    <w:lvl w:ilvl="5" w:tplc="0413001B" w:tentative="1">
      <w:start w:val="1"/>
      <w:numFmt w:val="lowerRoman"/>
      <w:lvlText w:val="%6."/>
      <w:lvlJc w:val="right"/>
      <w:pPr>
        <w:ind w:left="4320" w:hanging="180"/>
      </w:pPr>
    </w:lvl>
    <w:lvl w:ilvl="6" w:tplc="0413000F" w:tentative="1">
      <w:start w:val="1"/>
      <w:numFmt w:val="decimal"/>
      <w:lvlText w:val="%7."/>
      <w:lvlJc w:val="left"/>
      <w:pPr>
        <w:ind w:left="5040" w:hanging="360"/>
      </w:pPr>
    </w:lvl>
    <w:lvl w:ilvl="7" w:tplc="04130019" w:tentative="1">
      <w:start w:val="1"/>
      <w:numFmt w:val="lowerLetter"/>
      <w:lvlText w:val="%8."/>
      <w:lvlJc w:val="left"/>
      <w:pPr>
        <w:ind w:left="5760" w:hanging="360"/>
      </w:pPr>
    </w:lvl>
    <w:lvl w:ilvl="8" w:tplc="0413001B" w:tentative="1">
      <w:start w:val="1"/>
      <w:numFmt w:val="lowerRoman"/>
      <w:lvlText w:val="%9."/>
      <w:lvlJc w:val="right"/>
      <w:pPr>
        <w:ind w:left="6480" w:hanging="180"/>
      </w:pPr>
    </w:lvl>
  </w:abstractNum>
  <w:abstractNum w:abstractNumId="7" w15:restartNumberingAfterBreak="0">
    <w:nsid w:val="20150FA0"/>
    <w:multiLevelType w:val="hybridMultilevel"/>
    <w:tmpl w:val="4ABA341E"/>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8" w15:restartNumberingAfterBreak="0">
    <w:nsid w:val="21CD7A54"/>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9" w15:restartNumberingAfterBreak="0">
    <w:nsid w:val="23F538D4"/>
    <w:multiLevelType w:val="multilevel"/>
    <w:tmpl w:val="0413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0" w15:restartNumberingAfterBreak="0">
    <w:nsid w:val="23FA7035"/>
    <w:multiLevelType w:val="hybridMultilevel"/>
    <w:tmpl w:val="CEAC548A"/>
    <w:lvl w:ilvl="0" w:tplc="A48E6302">
      <w:start w:val="1"/>
      <w:numFmt w:val="decimal"/>
      <w:lvlText w:val="(%1)"/>
      <w:lvlJc w:val="left"/>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1" w15:restartNumberingAfterBreak="0">
    <w:nsid w:val="28F44351"/>
    <w:multiLevelType w:val="hybridMultilevel"/>
    <w:tmpl w:val="743A69C6"/>
    <w:lvl w:ilvl="0" w:tplc="43628C7E">
      <w:start w:val="1"/>
      <w:numFmt w:val="decimal"/>
      <w:pStyle w:val="Numbersindented"/>
      <w:lvlText w:val="%1."/>
      <w:lvlJc w:val="left"/>
      <w:pPr>
        <w:ind w:left="1800" w:hanging="360"/>
      </w:pPr>
    </w:lvl>
    <w:lvl w:ilvl="1" w:tplc="04130019" w:tentative="1">
      <w:start w:val="1"/>
      <w:numFmt w:val="lowerLetter"/>
      <w:lvlText w:val="%2."/>
      <w:lvlJc w:val="left"/>
      <w:pPr>
        <w:ind w:left="2520" w:hanging="360"/>
      </w:pPr>
    </w:lvl>
    <w:lvl w:ilvl="2" w:tplc="0413001B" w:tentative="1">
      <w:start w:val="1"/>
      <w:numFmt w:val="lowerRoman"/>
      <w:lvlText w:val="%3."/>
      <w:lvlJc w:val="right"/>
      <w:pPr>
        <w:ind w:left="3240" w:hanging="180"/>
      </w:pPr>
    </w:lvl>
    <w:lvl w:ilvl="3" w:tplc="0413000F" w:tentative="1">
      <w:start w:val="1"/>
      <w:numFmt w:val="decimal"/>
      <w:lvlText w:val="%4."/>
      <w:lvlJc w:val="left"/>
      <w:pPr>
        <w:ind w:left="3960" w:hanging="360"/>
      </w:pPr>
    </w:lvl>
    <w:lvl w:ilvl="4" w:tplc="04130019" w:tentative="1">
      <w:start w:val="1"/>
      <w:numFmt w:val="lowerLetter"/>
      <w:lvlText w:val="%5."/>
      <w:lvlJc w:val="left"/>
      <w:pPr>
        <w:ind w:left="4680" w:hanging="360"/>
      </w:pPr>
    </w:lvl>
    <w:lvl w:ilvl="5" w:tplc="0413001B" w:tentative="1">
      <w:start w:val="1"/>
      <w:numFmt w:val="lowerRoman"/>
      <w:lvlText w:val="%6."/>
      <w:lvlJc w:val="right"/>
      <w:pPr>
        <w:ind w:left="5400" w:hanging="180"/>
      </w:pPr>
    </w:lvl>
    <w:lvl w:ilvl="6" w:tplc="0413000F" w:tentative="1">
      <w:start w:val="1"/>
      <w:numFmt w:val="decimal"/>
      <w:lvlText w:val="%7."/>
      <w:lvlJc w:val="left"/>
      <w:pPr>
        <w:ind w:left="6120" w:hanging="360"/>
      </w:pPr>
    </w:lvl>
    <w:lvl w:ilvl="7" w:tplc="04130019" w:tentative="1">
      <w:start w:val="1"/>
      <w:numFmt w:val="lowerLetter"/>
      <w:lvlText w:val="%8."/>
      <w:lvlJc w:val="left"/>
      <w:pPr>
        <w:ind w:left="6840" w:hanging="360"/>
      </w:pPr>
    </w:lvl>
    <w:lvl w:ilvl="8" w:tplc="0413001B" w:tentative="1">
      <w:start w:val="1"/>
      <w:numFmt w:val="lowerRoman"/>
      <w:lvlText w:val="%9."/>
      <w:lvlJc w:val="right"/>
      <w:pPr>
        <w:ind w:left="7560" w:hanging="180"/>
      </w:pPr>
    </w:lvl>
  </w:abstractNum>
  <w:abstractNum w:abstractNumId="12" w15:restartNumberingAfterBreak="0">
    <w:nsid w:val="2B465C47"/>
    <w:multiLevelType w:val="hybridMultilevel"/>
    <w:tmpl w:val="BBC06C92"/>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3" w15:restartNumberingAfterBreak="0">
    <w:nsid w:val="2DC402BC"/>
    <w:multiLevelType w:val="hybridMultilevel"/>
    <w:tmpl w:val="20DC049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4" w15:restartNumberingAfterBreak="0">
    <w:nsid w:val="30BD723D"/>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5" w15:restartNumberingAfterBreak="0">
    <w:nsid w:val="30FA1B2C"/>
    <w:multiLevelType w:val="hybridMultilevel"/>
    <w:tmpl w:val="4514A68C"/>
    <w:lvl w:ilvl="0" w:tplc="54CCA182">
      <w:start w:val="1"/>
      <w:numFmt w:val="decimal"/>
      <w:pStyle w:val="Numbersdoubleindented"/>
      <w:lvlText w:val="%1."/>
      <w:lvlJc w:val="left"/>
      <w:pPr>
        <w:ind w:left="2700" w:hanging="360"/>
      </w:pPr>
    </w:lvl>
    <w:lvl w:ilvl="1" w:tplc="04130019" w:tentative="1">
      <w:start w:val="1"/>
      <w:numFmt w:val="lowerLetter"/>
      <w:lvlText w:val="%2."/>
      <w:lvlJc w:val="left"/>
      <w:pPr>
        <w:ind w:left="3420" w:hanging="360"/>
      </w:pPr>
    </w:lvl>
    <w:lvl w:ilvl="2" w:tplc="0413001B" w:tentative="1">
      <w:start w:val="1"/>
      <w:numFmt w:val="lowerRoman"/>
      <w:lvlText w:val="%3."/>
      <w:lvlJc w:val="right"/>
      <w:pPr>
        <w:ind w:left="4140" w:hanging="180"/>
      </w:pPr>
    </w:lvl>
    <w:lvl w:ilvl="3" w:tplc="0413000F" w:tentative="1">
      <w:start w:val="1"/>
      <w:numFmt w:val="decimal"/>
      <w:lvlText w:val="%4."/>
      <w:lvlJc w:val="left"/>
      <w:pPr>
        <w:ind w:left="4860" w:hanging="360"/>
      </w:pPr>
    </w:lvl>
    <w:lvl w:ilvl="4" w:tplc="04130019" w:tentative="1">
      <w:start w:val="1"/>
      <w:numFmt w:val="lowerLetter"/>
      <w:lvlText w:val="%5."/>
      <w:lvlJc w:val="left"/>
      <w:pPr>
        <w:ind w:left="5580" w:hanging="360"/>
      </w:pPr>
    </w:lvl>
    <w:lvl w:ilvl="5" w:tplc="0413001B" w:tentative="1">
      <w:start w:val="1"/>
      <w:numFmt w:val="lowerRoman"/>
      <w:lvlText w:val="%6."/>
      <w:lvlJc w:val="right"/>
      <w:pPr>
        <w:ind w:left="6300" w:hanging="180"/>
      </w:pPr>
    </w:lvl>
    <w:lvl w:ilvl="6" w:tplc="0413000F" w:tentative="1">
      <w:start w:val="1"/>
      <w:numFmt w:val="decimal"/>
      <w:lvlText w:val="%7."/>
      <w:lvlJc w:val="left"/>
      <w:pPr>
        <w:ind w:left="7020" w:hanging="360"/>
      </w:pPr>
    </w:lvl>
    <w:lvl w:ilvl="7" w:tplc="04130019" w:tentative="1">
      <w:start w:val="1"/>
      <w:numFmt w:val="lowerLetter"/>
      <w:lvlText w:val="%8."/>
      <w:lvlJc w:val="left"/>
      <w:pPr>
        <w:ind w:left="7740" w:hanging="360"/>
      </w:pPr>
    </w:lvl>
    <w:lvl w:ilvl="8" w:tplc="0413001B" w:tentative="1">
      <w:start w:val="1"/>
      <w:numFmt w:val="lowerRoman"/>
      <w:lvlText w:val="%9."/>
      <w:lvlJc w:val="right"/>
      <w:pPr>
        <w:ind w:left="8460" w:hanging="180"/>
      </w:pPr>
    </w:lvl>
  </w:abstractNum>
  <w:abstractNum w:abstractNumId="16" w15:restartNumberingAfterBreak="0">
    <w:nsid w:val="37D64548"/>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7" w15:restartNumberingAfterBreak="0">
    <w:nsid w:val="39CB5888"/>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8" w15:restartNumberingAfterBreak="0">
    <w:nsid w:val="3A854C27"/>
    <w:multiLevelType w:val="hybridMultilevel"/>
    <w:tmpl w:val="8E32A1F8"/>
    <w:lvl w:ilvl="0" w:tplc="19C26F40">
      <w:start w:val="1"/>
      <w:numFmt w:val="bullet"/>
      <w:pStyle w:val="Dashesdouble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19" w15:restartNumberingAfterBreak="0">
    <w:nsid w:val="3AAC28FB"/>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0" w15:restartNumberingAfterBreak="0">
    <w:nsid w:val="3B96275E"/>
    <w:multiLevelType w:val="hybridMultilevel"/>
    <w:tmpl w:val="D3889270"/>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1" w15:restartNumberingAfterBreak="0">
    <w:nsid w:val="3EF745F1"/>
    <w:multiLevelType w:val="hybridMultilevel"/>
    <w:tmpl w:val="0492A518"/>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2" w15:restartNumberingAfterBreak="0">
    <w:nsid w:val="4120314B"/>
    <w:multiLevelType w:val="hybridMultilevel"/>
    <w:tmpl w:val="807A5C9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3" w15:restartNumberingAfterBreak="0">
    <w:nsid w:val="42D656C5"/>
    <w:multiLevelType w:val="hybridMultilevel"/>
    <w:tmpl w:val="05E20FB6"/>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4" w15:restartNumberingAfterBreak="0">
    <w:nsid w:val="48B51A35"/>
    <w:multiLevelType w:val="hybridMultilevel"/>
    <w:tmpl w:val="45588ED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5" w15:restartNumberingAfterBreak="0">
    <w:nsid w:val="538F5E8B"/>
    <w:multiLevelType w:val="hybridMultilevel"/>
    <w:tmpl w:val="A11076E0"/>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6" w15:restartNumberingAfterBreak="0">
    <w:nsid w:val="55C06D6B"/>
    <w:multiLevelType w:val="hybridMultilevel"/>
    <w:tmpl w:val="1832AAC4"/>
    <w:lvl w:ilvl="0" w:tplc="FFFFFFFF">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27" w15:restartNumberingAfterBreak="0">
    <w:nsid w:val="5AED777F"/>
    <w:multiLevelType w:val="hybridMultilevel"/>
    <w:tmpl w:val="ED20862A"/>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28" w15:restartNumberingAfterBreak="0">
    <w:nsid w:val="5CD92B05"/>
    <w:multiLevelType w:val="hybridMultilevel"/>
    <w:tmpl w:val="26362E24"/>
    <w:lvl w:ilvl="0" w:tplc="6220FBD2">
      <w:start w:val="1"/>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29" w15:restartNumberingAfterBreak="0">
    <w:nsid w:val="5F3F4CD1"/>
    <w:multiLevelType w:val="hybridMultilevel"/>
    <w:tmpl w:val="DD4C2B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0" w15:restartNumberingAfterBreak="0">
    <w:nsid w:val="62B03D70"/>
    <w:multiLevelType w:val="hybridMultilevel"/>
    <w:tmpl w:val="7BF8461A"/>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1" w15:restartNumberingAfterBreak="0">
    <w:nsid w:val="63713A92"/>
    <w:multiLevelType w:val="hybridMultilevel"/>
    <w:tmpl w:val="54CC7BDC"/>
    <w:lvl w:ilvl="0" w:tplc="0809000F">
      <w:start w:val="1"/>
      <w:numFmt w:val="decimal"/>
      <w:lvlText w:val="%1."/>
      <w:lvlJc w:val="left"/>
      <w:pPr>
        <w:ind w:left="72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32" w15:restartNumberingAfterBreak="0">
    <w:nsid w:val="66564D80"/>
    <w:multiLevelType w:val="hybridMultilevel"/>
    <w:tmpl w:val="F1F04A1A"/>
    <w:lvl w:ilvl="0" w:tplc="35066FFE">
      <w:start w:val="1"/>
      <w:numFmt w:val="bullet"/>
      <w:pStyle w:val="Dashesindented"/>
      <w:lvlText w:val=""/>
      <w:lvlJc w:val="left"/>
      <w:pPr>
        <w:ind w:left="720" w:hanging="360"/>
      </w:pPr>
      <w:rPr>
        <w:rFonts w:ascii="Symbol" w:hAnsi="Symbol" w:hint="default"/>
      </w:rPr>
    </w:lvl>
    <w:lvl w:ilvl="1" w:tplc="04130003" w:tentative="1">
      <w:start w:val="1"/>
      <w:numFmt w:val="bullet"/>
      <w:lvlText w:val="o"/>
      <w:lvlJc w:val="left"/>
      <w:pPr>
        <w:ind w:left="1440" w:hanging="360"/>
      </w:pPr>
      <w:rPr>
        <w:rFonts w:ascii="Courier New" w:hAnsi="Courier New" w:cs="Courier New" w:hint="default"/>
      </w:rPr>
    </w:lvl>
    <w:lvl w:ilvl="2" w:tplc="04130005" w:tentative="1">
      <w:start w:val="1"/>
      <w:numFmt w:val="bullet"/>
      <w:lvlText w:val=""/>
      <w:lvlJc w:val="left"/>
      <w:pPr>
        <w:ind w:left="2160" w:hanging="360"/>
      </w:pPr>
      <w:rPr>
        <w:rFonts w:ascii="Wingdings" w:hAnsi="Wingdings" w:hint="default"/>
      </w:rPr>
    </w:lvl>
    <w:lvl w:ilvl="3" w:tplc="04130001" w:tentative="1">
      <w:start w:val="1"/>
      <w:numFmt w:val="bullet"/>
      <w:lvlText w:val=""/>
      <w:lvlJc w:val="left"/>
      <w:pPr>
        <w:ind w:left="2880" w:hanging="360"/>
      </w:pPr>
      <w:rPr>
        <w:rFonts w:ascii="Symbol" w:hAnsi="Symbol" w:hint="default"/>
      </w:rPr>
    </w:lvl>
    <w:lvl w:ilvl="4" w:tplc="04130003" w:tentative="1">
      <w:start w:val="1"/>
      <w:numFmt w:val="bullet"/>
      <w:lvlText w:val="o"/>
      <w:lvlJc w:val="left"/>
      <w:pPr>
        <w:ind w:left="3600" w:hanging="360"/>
      </w:pPr>
      <w:rPr>
        <w:rFonts w:ascii="Courier New" w:hAnsi="Courier New" w:cs="Courier New" w:hint="default"/>
      </w:rPr>
    </w:lvl>
    <w:lvl w:ilvl="5" w:tplc="04130005" w:tentative="1">
      <w:start w:val="1"/>
      <w:numFmt w:val="bullet"/>
      <w:lvlText w:val=""/>
      <w:lvlJc w:val="left"/>
      <w:pPr>
        <w:ind w:left="4320" w:hanging="360"/>
      </w:pPr>
      <w:rPr>
        <w:rFonts w:ascii="Wingdings" w:hAnsi="Wingdings" w:hint="default"/>
      </w:rPr>
    </w:lvl>
    <w:lvl w:ilvl="6" w:tplc="04130001" w:tentative="1">
      <w:start w:val="1"/>
      <w:numFmt w:val="bullet"/>
      <w:lvlText w:val=""/>
      <w:lvlJc w:val="left"/>
      <w:pPr>
        <w:ind w:left="5040" w:hanging="360"/>
      </w:pPr>
      <w:rPr>
        <w:rFonts w:ascii="Symbol" w:hAnsi="Symbol" w:hint="default"/>
      </w:rPr>
    </w:lvl>
    <w:lvl w:ilvl="7" w:tplc="04130003" w:tentative="1">
      <w:start w:val="1"/>
      <w:numFmt w:val="bullet"/>
      <w:lvlText w:val="o"/>
      <w:lvlJc w:val="left"/>
      <w:pPr>
        <w:ind w:left="5760" w:hanging="360"/>
      </w:pPr>
      <w:rPr>
        <w:rFonts w:ascii="Courier New" w:hAnsi="Courier New" w:cs="Courier New" w:hint="default"/>
      </w:rPr>
    </w:lvl>
    <w:lvl w:ilvl="8" w:tplc="04130005" w:tentative="1">
      <w:start w:val="1"/>
      <w:numFmt w:val="bullet"/>
      <w:lvlText w:val=""/>
      <w:lvlJc w:val="left"/>
      <w:pPr>
        <w:ind w:left="6480" w:hanging="360"/>
      </w:pPr>
      <w:rPr>
        <w:rFonts w:ascii="Wingdings" w:hAnsi="Wingdings" w:hint="default"/>
      </w:rPr>
    </w:lvl>
  </w:abstractNum>
  <w:abstractNum w:abstractNumId="33" w15:restartNumberingAfterBreak="0">
    <w:nsid w:val="67B55BE1"/>
    <w:multiLevelType w:val="hybridMultilevel"/>
    <w:tmpl w:val="30C201BC"/>
    <w:lvl w:ilvl="0" w:tplc="6220FBD2">
      <w:start w:val="1"/>
      <w:numFmt w:val="bullet"/>
      <w:lvlText w:val="-"/>
      <w:lvlJc w:val="left"/>
      <w:pPr>
        <w:ind w:left="720" w:hanging="360"/>
      </w:pPr>
      <w:rPr>
        <w:rFonts w:ascii="Arial" w:eastAsiaTheme="minorEastAsia" w:hAnsi="Arial" w:cs="Aria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4" w15:restartNumberingAfterBreak="0">
    <w:nsid w:val="6E493066"/>
    <w:multiLevelType w:val="hybridMultilevel"/>
    <w:tmpl w:val="1832AAC4"/>
    <w:lvl w:ilvl="0" w:tplc="955EA71A">
      <w:start w:val="1"/>
      <w:numFmt w:val="decimal"/>
      <w:lvlText w:val="(%1)"/>
      <w:lvlJc w:val="left"/>
      <w:pPr>
        <w:ind w:left="720" w:hanging="360"/>
      </w:pPr>
      <w:rPr>
        <w:rFonts w:hint="default"/>
        <w:b/>
        <w:bCs/>
        <w:color w:val="auto"/>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5" w15:restartNumberingAfterBreak="0">
    <w:nsid w:val="71023AF2"/>
    <w:multiLevelType w:val="hybridMultilevel"/>
    <w:tmpl w:val="E7F8D700"/>
    <w:lvl w:ilvl="0" w:tplc="DBBA232E">
      <w:start w:val="1"/>
      <w:numFmt w:val="decimal"/>
      <w:lvlText w:val="(%1)"/>
      <w:lvlJc w:val="left"/>
      <w:pPr>
        <w:ind w:left="360" w:hanging="360"/>
      </w:pPr>
      <w:rPr>
        <w:rFonts w:hint="default"/>
      </w:rPr>
    </w:lvl>
    <w:lvl w:ilvl="1" w:tplc="08090019" w:tentative="1">
      <w:start w:val="1"/>
      <w:numFmt w:val="lowerLetter"/>
      <w:lvlText w:val="%2."/>
      <w:lvlJc w:val="left"/>
      <w:pPr>
        <w:ind w:left="1080" w:hanging="360"/>
      </w:pPr>
    </w:lvl>
    <w:lvl w:ilvl="2" w:tplc="0809001B" w:tentative="1">
      <w:start w:val="1"/>
      <w:numFmt w:val="lowerRoman"/>
      <w:lvlText w:val="%3."/>
      <w:lvlJc w:val="right"/>
      <w:pPr>
        <w:ind w:left="1800" w:hanging="180"/>
      </w:pPr>
    </w:lvl>
    <w:lvl w:ilvl="3" w:tplc="0809000F" w:tentative="1">
      <w:start w:val="1"/>
      <w:numFmt w:val="decimal"/>
      <w:lvlText w:val="%4."/>
      <w:lvlJc w:val="left"/>
      <w:pPr>
        <w:ind w:left="2520" w:hanging="360"/>
      </w:pPr>
    </w:lvl>
    <w:lvl w:ilvl="4" w:tplc="08090019" w:tentative="1">
      <w:start w:val="1"/>
      <w:numFmt w:val="lowerLetter"/>
      <w:lvlText w:val="%5."/>
      <w:lvlJc w:val="left"/>
      <w:pPr>
        <w:ind w:left="3240" w:hanging="360"/>
      </w:pPr>
    </w:lvl>
    <w:lvl w:ilvl="5" w:tplc="0809001B" w:tentative="1">
      <w:start w:val="1"/>
      <w:numFmt w:val="lowerRoman"/>
      <w:lvlText w:val="%6."/>
      <w:lvlJc w:val="right"/>
      <w:pPr>
        <w:ind w:left="3960" w:hanging="180"/>
      </w:pPr>
    </w:lvl>
    <w:lvl w:ilvl="6" w:tplc="0809000F" w:tentative="1">
      <w:start w:val="1"/>
      <w:numFmt w:val="decimal"/>
      <w:lvlText w:val="%7."/>
      <w:lvlJc w:val="left"/>
      <w:pPr>
        <w:ind w:left="4680" w:hanging="360"/>
      </w:pPr>
    </w:lvl>
    <w:lvl w:ilvl="7" w:tplc="08090019" w:tentative="1">
      <w:start w:val="1"/>
      <w:numFmt w:val="lowerLetter"/>
      <w:lvlText w:val="%8."/>
      <w:lvlJc w:val="left"/>
      <w:pPr>
        <w:ind w:left="5400" w:hanging="360"/>
      </w:pPr>
    </w:lvl>
    <w:lvl w:ilvl="8" w:tplc="0809001B" w:tentative="1">
      <w:start w:val="1"/>
      <w:numFmt w:val="lowerRoman"/>
      <w:lvlText w:val="%9."/>
      <w:lvlJc w:val="right"/>
      <w:pPr>
        <w:ind w:left="6120" w:hanging="180"/>
      </w:pPr>
    </w:lvl>
  </w:abstractNum>
  <w:abstractNum w:abstractNumId="36" w15:restartNumberingAfterBreak="0">
    <w:nsid w:val="71966640"/>
    <w:multiLevelType w:val="hybridMultilevel"/>
    <w:tmpl w:val="E326E2C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7" w15:restartNumberingAfterBreak="0">
    <w:nsid w:val="74E301ED"/>
    <w:multiLevelType w:val="hybridMultilevel"/>
    <w:tmpl w:val="E50A4452"/>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38" w15:restartNumberingAfterBreak="0">
    <w:nsid w:val="78E126D1"/>
    <w:multiLevelType w:val="hybridMultilevel"/>
    <w:tmpl w:val="721C0258"/>
    <w:lvl w:ilvl="0" w:tplc="08090001">
      <w:start w:val="1"/>
      <w:numFmt w:val="bullet"/>
      <w:lvlText w:val=""/>
      <w:lvlJc w:val="left"/>
      <w:pPr>
        <w:ind w:left="720" w:hanging="360"/>
      </w:pPr>
      <w:rPr>
        <w:rFonts w:ascii="Symbol" w:hAnsi="Symbol" w:hint="default"/>
      </w:rPr>
    </w:lvl>
    <w:lvl w:ilvl="1" w:tplc="08090003">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9" w15:restartNumberingAfterBreak="0">
    <w:nsid w:val="7B7217FB"/>
    <w:multiLevelType w:val="hybridMultilevel"/>
    <w:tmpl w:val="5E3EE2BA"/>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0" w15:restartNumberingAfterBreak="0">
    <w:nsid w:val="7C466551"/>
    <w:multiLevelType w:val="hybridMultilevel"/>
    <w:tmpl w:val="5E763EB6"/>
    <w:lvl w:ilvl="0" w:tplc="6220FBD2">
      <w:start w:val="1"/>
      <w:numFmt w:val="bullet"/>
      <w:lvlText w:val="-"/>
      <w:lvlJc w:val="left"/>
      <w:pPr>
        <w:ind w:left="360" w:hanging="360"/>
      </w:pPr>
      <w:rPr>
        <w:rFonts w:ascii="Arial" w:eastAsiaTheme="minorEastAsia" w:hAnsi="Arial" w:cs="Arial" w:hint="default"/>
      </w:rPr>
    </w:lvl>
    <w:lvl w:ilvl="1" w:tplc="08090003" w:tentative="1">
      <w:start w:val="1"/>
      <w:numFmt w:val="bullet"/>
      <w:lvlText w:val="o"/>
      <w:lvlJc w:val="left"/>
      <w:pPr>
        <w:ind w:left="1080" w:hanging="360"/>
      </w:pPr>
      <w:rPr>
        <w:rFonts w:ascii="Courier New" w:hAnsi="Courier New" w:cs="Courier New" w:hint="default"/>
      </w:rPr>
    </w:lvl>
    <w:lvl w:ilvl="2" w:tplc="08090005" w:tentative="1">
      <w:start w:val="1"/>
      <w:numFmt w:val="bullet"/>
      <w:lvlText w:val=""/>
      <w:lvlJc w:val="left"/>
      <w:pPr>
        <w:ind w:left="1800" w:hanging="360"/>
      </w:pPr>
      <w:rPr>
        <w:rFonts w:ascii="Wingdings" w:hAnsi="Wingdings" w:hint="default"/>
      </w:rPr>
    </w:lvl>
    <w:lvl w:ilvl="3" w:tplc="08090001" w:tentative="1">
      <w:start w:val="1"/>
      <w:numFmt w:val="bullet"/>
      <w:lvlText w:val=""/>
      <w:lvlJc w:val="left"/>
      <w:pPr>
        <w:ind w:left="2520" w:hanging="360"/>
      </w:pPr>
      <w:rPr>
        <w:rFonts w:ascii="Symbol" w:hAnsi="Symbol" w:hint="default"/>
      </w:rPr>
    </w:lvl>
    <w:lvl w:ilvl="4" w:tplc="08090003" w:tentative="1">
      <w:start w:val="1"/>
      <w:numFmt w:val="bullet"/>
      <w:lvlText w:val="o"/>
      <w:lvlJc w:val="left"/>
      <w:pPr>
        <w:ind w:left="3240" w:hanging="360"/>
      </w:pPr>
      <w:rPr>
        <w:rFonts w:ascii="Courier New" w:hAnsi="Courier New" w:cs="Courier New" w:hint="default"/>
      </w:rPr>
    </w:lvl>
    <w:lvl w:ilvl="5" w:tplc="08090005" w:tentative="1">
      <w:start w:val="1"/>
      <w:numFmt w:val="bullet"/>
      <w:lvlText w:val=""/>
      <w:lvlJc w:val="left"/>
      <w:pPr>
        <w:ind w:left="3960" w:hanging="360"/>
      </w:pPr>
      <w:rPr>
        <w:rFonts w:ascii="Wingdings" w:hAnsi="Wingdings" w:hint="default"/>
      </w:rPr>
    </w:lvl>
    <w:lvl w:ilvl="6" w:tplc="08090001" w:tentative="1">
      <w:start w:val="1"/>
      <w:numFmt w:val="bullet"/>
      <w:lvlText w:val=""/>
      <w:lvlJc w:val="left"/>
      <w:pPr>
        <w:ind w:left="4680" w:hanging="360"/>
      </w:pPr>
      <w:rPr>
        <w:rFonts w:ascii="Symbol" w:hAnsi="Symbol" w:hint="default"/>
      </w:rPr>
    </w:lvl>
    <w:lvl w:ilvl="7" w:tplc="08090003" w:tentative="1">
      <w:start w:val="1"/>
      <w:numFmt w:val="bullet"/>
      <w:lvlText w:val="o"/>
      <w:lvlJc w:val="left"/>
      <w:pPr>
        <w:ind w:left="5400" w:hanging="360"/>
      </w:pPr>
      <w:rPr>
        <w:rFonts w:ascii="Courier New" w:hAnsi="Courier New" w:cs="Courier New" w:hint="default"/>
      </w:rPr>
    </w:lvl>
    <w:lvl w:ilvl="8" w:tplc="08090005" w:tentative="1">
      <w:start w:val="1"/>
      <w:numFmt w:val="bullet"/>
      <w:lvlText w:val=""/>
      <w:lvlJc w:val="left"/>
      <w:pPr>
        <w:ind w:left="6120" w:hanging="360"/>
      </w:pPr>
      <w:rPr>
        <w:rFonts w:ascii="Wingdings" w:hAnsi="Wingdings" w:hint="default"/>
      </w:rPr>
    </w:lvl>
  </w:abstractNum>
  <w:abstractNum w:abstractNumId="41" w15:restartNumberingAfterBreak="0">
    <w:nsid w:val="7CA17C82"/>
    <w:multiLevelType w:val="hybridMultilevel"/>
    <w:tmpl w:val="91AE4FAA"/>
    <w:lvl w:ilvl="0" w:tplc="8D7C5FDC">
      <w:start w:val="1"/>
      <w:numFmt w:val="decimal"/>
      <w:lvlText w:val="(%1)"/>
      <w:lvlJc w:val="left"/>
      <w:pPr>
        <w:ind w:left="720" w:hanging="360"/>
      </w:pPr>
      <w:rPr>
        <w:rFonts w:hint="default"/>
        <w:b/>
        <w:bCs/>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16cid:durableId="993022727">
    <w:abstractNumId w:val="0"/>
  </w:num>
  <w:num w:numId="2" w16cid:durableId="1347558155">
    <w:abstractNumId w:val="4"/>
  </w:num>
  <w:num w:numId="3" w16cid:durableId="296683707">
    <w:abstractNumId w:val="32"/>
  </w:num>
  <w:num w:numId="4" w16cid:durableId="695927135">
    <w:abstractNumId w:val="18"/>
  </w:num>
  <w:num w:numId="5" w16cid:durableId="1157379056">
    <w:abstractNumId w:val="1"/>
  </w:num>
  <w:num w:numId="6" w16cid:durableId="1107656582">
    <w:abstractNumId w:val="11"/>
  </w:num>
  <w:num w:numId="7" w16cid:durableId="976302380">
    <w:abstractNumId w:val="15"/>
  </w:num>
  <w:num w:numId="8" w16cid:durableId="1430538518">
    <w:abstractNumId w:val="6"/>
  </w:num>
  <w:num w:numId="9" w16cid:durableId="5838569">
    <w:abstractNumId w:val="4"/>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882201794">
    <w:abstractNumId w:val="28"/>
  </w:num>
  <w:num w:numId="11" w16cid:durableId="1596523612">
    <w:abstractNumId w:val="33"/>
  </w:num>
  <w:num w:numId="12" w16cid:durableId="3093926">
    <w:abstractNumId w:val="25"/>
  </w:num>
  <w:num w:numId="13" w16cid:durableId="385641187">
    <w:abstractNumId w:val="5"/>
  </w:num>
  <w:num w:numId="14" w16cid:durableId="1192452271">
    <w:abstractNumId w:val="37"/>
  </w:num>
  <w:num w:numId="15" w16cid:durableId="1206409949">
    <w:abstractNumId w:val="7"/>
  </w:num>
  <w:num w:numId="16" w16cid:durableId="2037389695">
    <w:abstractNumId w:val="27"/>
  </w:num>
  <w:num w:numId="17" w16cid:durableId="1065029769">
    <w:abstractNumId w:val="40"/>
  </w:num>
  <w:num w:numId="18" w16cid:durableId="1375426974">
    <w:abstractNumId w:val="24"/>
  </w:num>
  <w:num w:numId="19" w16cid:durableId="612051635">
    <w:abstractNumId w:val="21"/>
  </w:num>
  <w:num w:numId="20" w16cid:durableId="630130607">
    <w:abstractNumId w:val="38"/>
  </w:num>
  <w:num w:numId="21" w16cid:durableId="192773187">
    <w:abstractNumId w:val="29"/>
  </w:num>
  <w:num w:numId="22" w16cid:durableId="1653214299">
    <w:abstractNumId w:val="13"/>
  </w:num>
  <w:num w:numId="23" w16cid:durableId="141041598">
    <w:abstractNumId w:val="30"/>
  </w:num>
  <w:num w:numId="24" w16cid:durableId="1987978292">
    <w:abstractNumId w:val="3"/>
  </w:num>
  <w:num w:numId="25" w16cid:durableId="1645163395">
    <w:abstractNumId w:val="36"/>
  </w:num>
  <w:num w:numId="26" w16cid:durableId="335378352">
    <w:abstractNumId w:val="9"/>
  </w:num>
  <w:num w:numId="27" w16cid:durableId="818228948">
    <w:abstractNumId w:val="23"/>
  </w:num>
  <w:num w:numId="28" w16cid:durableId="1215896231">
    <w:abstractNumId w:val="12"/>
  </w:num>
  <w:num w:numId="29" w16cid:durableId="978846340">
    <w:abstractNumId w:val="20"/>
  </w:num>
  <w:num w:numId="30" w16cid:durableId="1869564418">
    <w:abstractNumId w:val="31"/>
  </w:num>
  <w:num w:numId="31" w16cid:durableId="1846357715">
    <w:abstractNumId w:val="41"/>
  </w:num>
  <w:num w:numId="32" w16cid:durableId="1666393730">
    <w:abstractNumId w:val="34"/>
  </w:num>
  <w:num w:numId="33" w16cid:durableId="30158916">
    <w:abstractNumId w:val="35"/>
  </w:num>
  <w:num w:numId="34" w16cid:durableId="1762068548">
    <w:abstractNumId w:val="10"/>
  </w:num>
  <w:num w:numId="35" w16cid:durableId="1111123315">
    <w:abstractNumId w:val="8"/>
  </w:num>
  <w:num w:numId="36" w16cid:durableId="1326081485">
    <w:abstractNumId w:val="19"/>
  </w:num>
  <w:num w:numId="37" w16cid:durableId="398867560">
    <w:abstractNumId w:val="16"/>
  </w:num>
  <w:num w:numId="38" w16cid:durableId="646590867">
    <w:abstractNumId w:val="17"/>
  </w:num>
  <w:num w:numId="39" w16cid:durableId="2069263336">
    <w:abstractNumId w:val="26"/>
  </w:num>
  <w:num w:numId="40" w16cid:durableId="1643002456">
    <w:abstractNumId w:val="14"/>
  </w:num>
  <w:num w:numId="41" w16cid:durableId="721055309">
    <w:abstractNumId w:val="22"/>
  </w:num>
  <w:num w:numId="42" w16cid:durableId="160779952">
    <w:abstractNumId w:val="39"/>
  </w:num>
  <w:num w:numId="43" w16cid:durableId="1576941074">
    <w:abstractNumId w:val="2"/>
  </w:num>
  <w:numIdMacAtCleanup w:val="15"/>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15:person w15:author="simon duchi">
    <w15:presenceInfo w15:providerId="AD" w15:userId="S::simon.duchi@am-team.com::7db51d2e-d9e4-419e-a8b1-7f603959fdce"/>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20"/>
  <w:attachedTemplate r:id="rId1"/>
  <w:defaultTabStop w:val="709"/>
  <w:hyphenationZone w:val="425"/>
  <w:characterSpacingControl w:val="doNotCompress"/>
  <w:hdrShapeDefaults>
    <o:shapedefaults v:ext="edit" spidmax="2050"/>
  </w:hdrShapeDefaults>
  <w:footnotePr>
    <w:numRestart w:val="eachPage"/>
    <w:footnote w:id="-1"/>
    <w:footnote w:id="0"/>
    <w:footnote w:id="1"/>
  </w:footnotePr>
  <w:endnotePr>
    <w:numFmt w:val="decimal"/>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docVars>
    <w:docVar w:name="Build" w:val="19"/>
    <w:docVar w:name="Date" w:val="14-12-2016"/>
    <w:docVar w:name="Developer" w:val="Hans Gouman"/>
    <w:docVar w:name="History" w:val="19 - line spacing reference items after &gt; 0_x000d__x000a_18 - screenshot comments AZ 7.12.2016_x000d__x000a_17 - comments AZ 7.12.2016_x000d__x000a_16 - list levels indents 8, 14, 18, 20 mm_x000d__x000a_15 - comments AZ 16.11.21_x000d__x000a_11-14 - comments AZ/SL_x000d__x000a_10 - comments UG_x000d__x000a_9 - 1st page: organisation table relative to title table; hyperlink added_x000d__x000a_8 - comments SL: TOC; cross ref in footer_x000d__x000a_7 - new multilevel list replaces corrupted old one_x000d__x000a_6 - major bug level 4: temp. work around_x000d__x000a_5 - footnotes and endnotes_x000d__x000a_4 - footer and enumerations added_x000d__x000a_3 - building_x000d__x000a_2 - styles copied from Letter_x000d__x000a_1 - creation"/>
    <w:docVar w:name="License" w:val="Developed by 12 Dozijn"/>
    <w:docVar w:name="Status" w:val="Final"/>
    <w:docVar w:name="Version" w:val="1.2"/>
  </w:docVars>
  <w:rsids>
    <w:rsidRoot w:val="00F601CB"/>
    <w:rsid w:val="000003C5"/>
    <w:rsid w:val="00000929"/>
    <w:rsid w:val="00000A51"/>
    <w:rsid w:val="00000F90"/>
    <w:rsid w:val="0000125F"/>
    <w:rsid w:val="00001748"/>
    <w:rsid w:val="00001BA2"/>
    <w:rsid w:val="000020AA"/>
    <w:rsid w:val="00002413"/>
    <w:rsid w:val="000033F5"/>
    <w:rsid w:val="00003A43"/>
    <w:rsid w:val="00003A51"/>
    <w:rsid w:val="000046F8"/>
    <w:rsid w:val="00004A7E"/>
    <w:rsid w:val="00005508"/>
    <w:rsid w:val="0000609E"/>
    <w:rsid w:val="000068CD"/>
    <w:rsid w:val="00006A88"/>
    <w:rsid w:val="00006E5C"/>
    <w:rsid w:val="00006F1F"/>
    <w:rsid w:val="00006F72"/>
    <w:rsid w:val="00007220"/>
    <w:rsid w:val="0000731B"/>
    <w:rsid w:val="000075A4"/>
    <w:rsid w:val="00007E4A"/>
    <w:rsid w:val="000101AB"/>
    <w:rsid w:val="000108BE"/>
    <w:rsid w:val="00010C57"/>
    <w:rsid w:val="00011693"/>
    <w:rsid w:val="00011A93"/>
    <w:rsid w:val="00011BE9"/>
    <w:rsid w:val="00011BED"/>
    <w:rsid w:val="00011C6D"/>
    <w:rsid w:val="00012922"/>
    <w:rsid w:val="00012BA9"/>
    <w:rsid w:val="000132A5"/>
    <w:rsid w:val="00013A44"/>
    <w:rsid w:val="000144EC"/>
    <w:rsid w:val="000145CE"/>
    <w:rsid w:val="000147D8"/>
    <w:rsid w:val="00014857"/>
    <w:rsid w:val="00014951"/>
    <w:rsid w:val="000149EF"/>
    <w:rsid w:val="000149F5"/>
    <w:rsid w:val="00014FF4"/>
    <w:rsid w:val="000152D0"/>
    <w:rsid w:val="000153AA"/>
    <w:rsid w:val="00015A39"/>
    <w:rsid w:val="00015E29"/>
    <w:rsid w:val="00015F82"/>
    <w:rsid w:val="00015FD0"/>
    <w:rsid w:val="00016F96"/>
    <w:rsid w:val="00017068"/>
    <w:rsid w:val="00017382"/>
    <w:rsid w:val="0001797E"/>
    <w:rsid w:val="00017EE8"/>
    <w:rsid w:val="00017FEF"/>
    <w:rsid w:val="000201A5"/>
    <w:rsid w:val="000208DF"/>
    <w:rsid w:val="00021A55"/>
    <w:rsid w:val="00021B18"/>
    <w:rsid w:val="00021E3F"/>
    <w:rsid w:val="0002246E"/>
    <w:rsid w:val="00023015"/>
    <w:rsid w:val="0002329A"/>
    <w:rsid w:val="000234B8"/>
    <w:rsid w:val="00023A6E"/>
    <w:rsid w:val="00024449"/>
    <w:rsid w:val="00024651"/>
    <w:rsid w:val="00024800"/>
    <w:rsid w:val="00024A72"/>
    <w:rsid w:val="00024EF7"/>
    <w:rsid w:val="00024F7E"/>
    <w:rsid w:val="00024FBD"/>
    <w:rsid w:val="00025622"/>
    <w:rsid w:val="00025B2E"/>
    <w:rsid w:val="00025BA7"/>
    <w:rsid w:val="00026103"/>
    <w:rsid w:val="000262E4"/>
    <w:rsid w:val="00026A3D"/>
    <w:rsid w:val="00026ED1"/>
    <w:rsid w:val="00026FB8"/>
    <w:rsid w:val="0002705E"/>
    <w:rsid w:val="000270DD"/>
    <w:rsid w:val="0002787C"/>
    <w:rsid w:val="00027CD5"/>
    <w:rsid w:val="00027F9E"/>
    <w:rsid w:val="00030094"/>
    <w:rsid w:val="00031035"/>
    <w:rsid w:val="000310A6"/>
    <w:rsid w:val="0003129D"/>
    <w:rsid w:val="000315F1"/>
    <w:rsid w:val="000319A3"/>
    <w:rsid w:val="00031B43"/>
    <w:rsid w:val="00031C1B"/>
    <w:rsid w:val="00031E86"/>
    <w:rsid w:val="00031ED0"/>
    <w:rsid w:val="0003223A"/>
    <w:rsid w:val="0003236F"/>
    <w:rsid w:val="0003246B"/>
    <w:rsid w:val="00032972"/>
    <w:rsid w:val="000329D9"/>
    <w:rsid w:val="00032FDD"/>
    <w:rsid w:val="00033851"/>
    <w:rsid w:val="00033F7E"/>
    <w:rsid w:val="000340FA"/>
    <w:rsid w:val="000343B4"/>
    <w:rsid w:val="000348D4"/>
    <w:rsid w:val="00034D26"/>
    <w:rsid w:val="00035050"/>
    <w:rsid w:val="00035761"/>
    <w:rsid w:val="000359D5"/>
    <w:rsid w:val="00035E38"/>
    <w:rsid w:val="00036907"/>
    <w:rsid w:val="000371B9"/>
    <w:rsid w:val="00037481"/>
    <w:rsid w:val="00040701"/>
    <w:rsid w:val="00040EA2"/>
    <w:rsid w:val="00041053"/>
    <w:rsid w:val="00041213"/>
    <w:rsid w:val="00041270"/>
    <w:rsid w:val="00041277"/>
    <w:rsid w:val="00041ACD"/>
    <w:rsid w:val="0004524C"/>
    <w:rsid w:val="00045B81"/>
    <w:rsid w:val="00045BF6"/>
    <w:rsid w:val="00045EB2"/>
    <w:rsid w:val="00047501"/>
    <w:rsid w:val="00047D2C"/>
    <w:rsid w:val="00047F21"/>
    <w:rsid w:val="0005042B"/>
    <w:rsid w:val="00050583"/>
    <w:rsid w:val="000507A3"/>
    <w:rsid w:val="00050D6C"/>
    <w:rsid w:val="000510F1"/>
    <w:rsid w:val="000518A8"/>
    <w:rsid w:val="00051DE8"/>
    <w:rsid w:val="00051F64"/>
    <w:rsid w:val="00052840"/>
    <w:rsid w:val="00052CC9"/>
    <w:rsid w:val="00053AA0"/>
    <w:rsid w:val="00053E37"/>
    <w:rsid w:val="00053F96"/>
    <w:rsid w:val="000545CA"/>
    <w:rsid w:val="0005487A"/>
    <w:rsid w:val="000549F4"/>
    <w:rsid w:val="00054BFB"/>
    <w:rsid w:val="00055122"/>
    <w:rsid w:val="00055244"/>
    <w:rsid w:val="000552D0"/>
    <w:rsid w:val="0005530C"/>
    <w:rsid w:val="000555C8"/>
    <w:rsid w:val="00055A00"/>
    <w:rsid w:val="0005623D"/>
    <w:rsid w:val="0005641D"/>
    <w:rsid w:val="00056D0C"/>
    <w:rsid w:val="00057FE1"/>
    <w:rsid w:val="0006026A"/>
    <w:rsid w:val="00060473"/>
    <w:rsid w:val="00060D56"/>
    <w:rsid w:val="0006120B"/>
    <w:rsid w:val="000613B9"/>
    <w:rsid w:val="000617D1"/>
    <w:rsid w:val="00061863"/>
    <w:rsid w:val="000619DA"/>
    <w:rsid w:val="00061AD1"/>
    <w:rsid w:val="00061C93"/>
    <w:rsid w:val="000620C4"/>
    <w:rsid w:val="000621FF"/>
    <w:rsid w:val="0006242E"/>
    <w:rsid w:val="0006270A"/>
    <w:rsid w:val="00062EFA"/>
    <w:rsid w:val="00062FD8"/>
    <w:rsid w:val="00063178"/>
    <w:rsid w:val="0006383B"/>
    <w:rsid w:val="00063D38"/>
    <w:rsid w:val="0006415C"/>
    <w:rsid w:val="00064556"/>
    <w:rsid w:val="0006474E"/>
    <w:rsid w:val="0006492C"/>
    <w:rsid w:val="00064C02"/>
    <w:rsid w:val="00065133"/>
    <w:rsid w:val="000652D8"/>
    <w:rsid w:val="000657DD"/>
    <w:rsid w:val="000660C6"/>
    <w:rsid w:val="0006616D"/>
    <w:rsid w:val="00066705"/>
    <w:rsid w:val="0006733D"/>
    <w:rsid w:val="00067427"/>
    <w:rsid w:val="00067CF8"/>
    <w:rsid w:val="00067D97"/>
    <w:rsid w:val="00067EA1"/>
    <w:rsid w:val="0007082C"/>
    <w:rsid w:val="00071234"/>
    <w:rsid w:val="00071418"/>
    <w:rsid w:val="00071D80"/>
    <w:rsid w:val="0007242F"/>
    <w:rsid w:val="000725BF"/>
    <w:rsid w:val="0007314A"/>
    <w:rsid w:val="000733EE"/>
    <w:rsid w:val="0007358F"/>
    <w:rsid w:val="0007396F"/>
    <w:rsid w:val="00073D7B"/>
    <w:rsid w:val="000740B0"/>
    <w:rsid w:val="000742BF"/>
    <w:rsid w:val="0007430C"/>
    <w:rsid w:val="0007468D"/>
    <w:rsid w:val="00075486"/>
    <w:rsid w:val="00076804"/>
    <w:rsid w:val="00076921"/>
    <w:rsid w:val="00076BAB"/>
    <w:rsid w:val="00076C66"/>
    <w:rsid w:val="0007723B"/>
    <w:rsid w:val="000778C9"/>
    <w:rsid w:val="00080949"/>
    <w:rsid w:val="00080E95"/>
    <w:rsid w:val="00080E9E"/>
    <w:rsid w:val="0008105B"/>
    <w:rsid w:val="00081843"/>
    <w:rsid w:val="00081A76"/>
    <w:rsid w:val="00081B11"/>
    <w:rsid w:val="00081DBD"/>
    <w:rsid w:val="00081EAE"/>
    <w:rsid w:val="000825B1"/>
    <w:rsid w:val="00082623"/>
    <w:rsid w:val="0008282D"/>
    <w:rsid w:val="000829E7"/>
    <w:rsid w:val="00082ECE"/>
    <w:rsid w:val="00083288"/>
    <w:rsid w:val="000837E8"/>
    <w:rsid w:val="00083A39"/>
    <w:rsid w:val="00083BEC"/>
    <w:rsid w:val="00083CCC"/>
    <w:rsid w:val="000845F2"/>
    <w:rsid w:val="00084D6E"/>
    <w:rsid w:val="00084EAF"/>
    <w:rsid w:val="00084FD7"/>
    <w:rsid w:val="00085018"/>
    <w:rsid w:val="000850B7"/>
    <w:rsid w:val="00086876"/>
    <w:rsid w:val="000873AD"/>
    <w:rsid w:val="000875F7"/>
    <w:rsid w:val="00087682"/>
    <w:rsid w:val="00087F12"/>
    <w:rsid w:val="00090098"/>
    <w:rsid w:val="000901D6"/>
    <w:rsid w:val="00090764"/>
    <w:rsid w:val="00090D44"/>
    <w:rsid w:val="00090E22"/>
    <w:rsid w:val="00090F54"/>
    <w:rsid w:val="0009140B"/>
    <w:rsid w:val="000919F7"/>
    <w:rsid w:val="00091E3B"/>
    <w:rsid w:val="0009214A"/>
    <w:rsid w:val="0009239E"/>
    <w:rsid w:val="00092ABA"/>
    <w:rsid w:val="00092EDB"/>
    <w:rsid w:val="000930F8"/>
    <w:rsid w:val="0009332D"/>
    <w:rsid w:val="000933B3"/>
    <w:rsid w:val="00093801"/>
    <w:rsid w:val="0009452F"/>
    <w:rsid w:val="0009498E"/>
    <w:rsid w:val="00094B17"/>
    <w:rsid w:val="00094C01"/>
    <w:rsid w:val="0009534C"/>
    <w:rsid w:val="000956FD"/>
    <w:rsid w:val="00095EAF"/>
    <w:rsid w:val="00096807"/>
    <w:rsid w:val="0009732A"/>
    <w:rsid w:val="00097386"/>
    <w:rsid w:val="00097909"/>
    <w:rsid w:val="00097E67"/>
    <w:rsid w:val="00097F94"/>
    <w:rsid w:val="000A0085"/>
    <w:rsid w:val="000A01B3"/>
    <w:rsid w:val="000A07A6"/>
    <w:rsid w:val="000A0C24"/>
    <w:rsid w:val="000A1291"/>
    <w:rsid w:val="000A13BE"/>
    <w:rsid w:val="000A16C6"/>
    <w:rsid w:val="000A1AF9"/>
    <w:rsid w:val="000A1B6A"/>
    <w:rsid w:val="000A1EF7"/>
    <w:rsid w:val="000A253D"/>
    <w:rsid w:val="000A2F2E"/>
    <w:rsid w:val="000A33F2"/>
    <w:rsid w:val="000A3C27"/>
    <w:rsid w:val="000A405C"/>
    <w:rsid w:val="000A46D6"/>
    <w:rsid w:val="000A4AFA"/>
    <w:rsid w:val="000A59B6"/>
    <w:rsid w:val="000A66AF"/>
    <w:rsid w:val="000A66CA"/>
    <w:rsid w:val="000A699E"/>
    <w:rsid w:val="000A6E84"/>
    <w:rsid w:val="000A7032"/>
    <w:rsid w:val="000A70E3"/>
    <w:rsid w:val="000A7956"/>
    <w:rsid w:val="000A7EE2"/>
    <w:rsid w:val="000A7F5B"/>
    <w:rsid w:val="000B038F"/>
    <w:rsid w:val="000B051E"/>
    <w:rsid w:val="000B125A"/>
    <w:rsid w:val="000B155C"/>
    <w:rsid w:val="000B1602"/>
    <w:rsid w:val="000B170B"/>
    <w:rsid w:val="000B19B5"/>
    <w:rsid w:val="000B1A6A"/>
    <w:rsid w:val="000B1EE2"/>
    <w:rsid w:val="000B1F32"/>
    <w:rsid w:val="000B208C"/>
    <w:rsid w:val="000B20FF"/>
    <w:rsid w:val="000B22A1"/>
    <w:rsid w:val="000B2886"/>
    <w:rsid w:val="000B369A"/>
    <w:rsid w:val="000B3826"/>
    <w:rsid w:val="000B3D32"/>
    <w:rsid w:val="000B3FB2"/>
    <w:rsid w:val="000B44BC"/>
    <w:rsid w:val="000B4BD6"/>
    <w:rsid w:val="000B5262"/>
    <w:rsid w:val="000B53A7"/>
    <w:rsid w:val="000B547B"/>
    <w:rsid w:val="000B5CD7"/>
    <w:rsid w:val="000B6164"/>
    <w:rsid w:val="000B67E3"/>
    <w:rsid w:val="000B6CBC"/>
    <w:rsid w:val="000B6E87"/>
    <w:rsid w:val="000B7252"/>
    <w:rsid w:val="000B78E8"/>
    <w:rsid w:val="000B7BFB"/>
    <w:rsid w:val="000C101A"/>
    <w:rsid w:val="000C17B6"/>
    <w:rsid w:val="000C1A3C"/>
    <w:rsid w:val="000C1AE6"/>
    <w:rsid w:val="000C1EAD"/>
    <w:rsid w:val="000C249C"/>
    <w:rsid w:val="000C305B"/>
    <w:rsid w:val="000C348E"/>
    <w:rsid w:val="000C403B"/>
    <w:rsid w:val="000C41C6"/>
    <w:rsid w:val="000C47C1"/>
    <w:rsid w:val="000C4CCE"/>
    <w:rsid w:val="000C5092"/>
    <w:rsid w:val="000C539A"/>
    <w:rsid w:val="000C5525"/>
    <w:rsid w:val="000C59BF"/>
    <w:rsid w:val="000C5AF5"/>
    <w:rsid w:val="000C5FA4"/>
    <w:rsid w:val="000C633E"/>
    <w:rsid w:val="000C6A32"/>
    <w:rsid w:val="000C6D28"/>
    <w:rsid w:val="000C6F3E"/>
    <w:rsid w:val="000C7073"/>
    <w:rsid w:val="000C7096"/>
    <w:rsid w:val="000C7140"/>
    <w:rsid w:val="000C73BB"/>
    <w:rsid w:val="000C7B2A"/>
    <w:rsid w:val="000D0052"/>
    <w:rsid w:val="000D00C7"/>
    <w:rsid w:val="000D0A64"/>
    <w:rsid w:val="000D0B02"/>
    <w:rsid w:val="000D0B68"/>
    <w:rsid w:val="000D11FD"/>
    <w:rsid w:val="000D13A6"/>
    <w:rsid w:val="000D13AF"/>
    <w:rsid w:val="000D155B"/>
    <w:rsid w:val="000D19D2"/>
    <w:rsid w:val="000D1E18"/>
    <w:rsid w:val="000D22A7"/>
    <w:rsid w:val="000D2331"/>
    <w:rsid w:val="000D239B"/>
    <w:rsid w:val="000D26D8"/>
    <w:rsid w:val="000D2B17"/>
    <w:rsid w:val="000D2ECA"/>
    <w:rsid w:val="000D307C"/>
    <w:rsid w:val="000D30A4"/>
    <w:rsid w:val="000D30C5"/>
    <w:rsid w:val="000D30F9"/>
    <w:rsid w:val="000D3164"/>
    <w:rsid w:val="000D40EB"/>
    <w:rsid w:val="000D464E"/>
    <w:rsid w:val="000D4EEA"/>
    <w:rsid w:val="000D4F73"/>
    <w:rsid w:val="000D4F84"/>
    <w:rsid w:val="000D5184"/>
    <w:rsid w:val="000D59D2"/>
    <w:rsid w:val="000D5A26"/>
    <w:rsid w:val="000D5A40"/>
    <w:rsid w:val="000D5E26"/>
    <w:rsid w:val="000D6165"/>
    <w:rsid w:val="000D616D"/>
    <w:rsid w:val="000D6475"/>
    <w:rsid w:val="000D65B1"/>
    <w:rsid w:val="000D688B"/>
    <w:rsid w:val="000D688C"/>
    <w:rsid w:val="000D6D85"/>
    <w:rsid w:val="000D7038"/>
    <w:rsid w:val="000D746C"/>
    <w:rsid w:val="000D75AF"/>
    <w:rsid w:val="000D7D9D"/>
    <w:rsid w:val="000E0533"/>
    <w:rsid w:val="000E090E"/>
    <w:rsid w:val="000E0EC3"/>
    <w:rsid w:val="000E1018"/>
    <w:rsid w:val="000E1365"/>
    <w:rsid w:val="000E1786"/>
    <w:rsid w:val="000E1FCB"/>
    <w:rsid w:val="000E20BF"/>
    <w:rsid w:val="000E20CB"/>
    <w:rsid w:val="000E33FF"/>
    <w:rsid w:val="000E3489"/>
    <w:rsid w:val="000E3576"/>
    <w:rsid w:val="000E3989"/>
    <w:rsid w:val="000E4160"/>
    <w:rsid w:val="000E4235"/>
    <w:rsid w:val="000E4696"/>
    <w:rsid w:val="000E490B"/>
    <w:rsid w:val="000E4B17"/>
    <w:rsid w:val="000E4EC2"/>
    <w:rsid w:val="000E4F1E"/>
    <w:rsid w:val="000E5045"/>
    <w:rsid w:val="000E5207"/>
    <w:rsid w:val="000E58A3"/>
    <w:rsid w:val="000E64B5"/>
    <w:rsid w:val="000E6CB7"/>
    <w:rsid w:val="000E719C"/>
    <w:rsid w:val="000E72D1"/>
    <w:rsid w:val="000E73BE"/>
    <w:rsid w:val="000E7401"/>
    <w:rsid w:val="000F091C"/>
    <w:rsid w:val="000F0CA0"/>
    <w:rsid w:val="000F2366"/>
    <w:rsid w:val="000F2746"/>
    <w:rsid w:val="000F3884"/>
    <w:rsid w:val="000F486E"/>
    <w:rsid w:val="000F4B2C"/>
    <w:rsid w:val="000F4C58"/>
    <w:rsid w:val="000F526E"/>
    <w:rsid w:val="000F5507"/>
    <w:rsid w:val="000F556C"/>
    <w:rsid w:val="000F56BF"/>
    <w:rsid w:val="000F5759"/>
    <w:rsid w:val="000F58C8"/>
    <w:rsid w:val="000F5C3C"/>
    <w:rsid w:val="000F65B2"/>
    <w:rsid w:val="000F689F"/>
    <w:rsid w:val="000F6A0D"/>
    <w:rsid w:val="000F6FA2"/>
    <w:rsid w:val="000F742E"/>
    <w:rsid w:val="000F7DA7"/>
    <w:rsid w:val="000F7E8E"/>
    <w:rsid w:val="00100357"/>
    <w:rsid w:val="00100401"/>
    <w:rsid w:val="00100596"/>
    <w:rsid w:val="001010A6"/>
    <w:rsid w:val="0010263B"/>
    <w:rsid w:val="001029E6"/>
    <w:rsid w:val="00103289"/>
    <w:rsid w:val="00103DC8"/>
    <w:rsid w:val="00104751"/>
    <w:rsid w:val="001047F8"/>
    <w:rsid w:val="00104E59"/>
    <w:rsid w:val="00104E7D"/>
    <w:rsid w:val="00105574"/>
    <w:rsid w:val="001055B6"/>
    <w:rsid w:val="00105B1F"/>
    <w:rsid w:val="00105D1A"/>
    <w:rsid w:val="00105D84"/>
    <w:rsid w:val="001060A3"/>
    <w:rsid w:val="0010666B"/>
    <w:rsid w:val="00106C9E"/>
    <w:rsid w:val="00107C11"/>
    <w:rsid w:val="00110409"/>
    <w:rsid w:val="0011051F"/>
    <w:rsid w:val="00110C3E"/>
    <w:rsid w:val="00110EBE"/>
    <w:rsid w:val="0011101A"/>
    <w:rsid w:val="00111425"/>
    <w:rsid w:val="00111638"/>
    <w:rsid w:val="00111860"/>
    <w:rsid w:val="001118A1"/>
    <w:rsid w:val="00111920"/>
    <w:rsid w:val="00111CD7"/>
    <w:rsid w:val="001126A0"/>
    <w:rsid w:val="00112B4A"/>
    <w:rsid w:val="00112B73"/>
    <w:rsid w:val="0011325F"/>
    <w:rsid w:val="00113376"/>
    <w:rsid w:val="00113808"/>
    <w:rsid w:val="00114237"/>
    <w:rsid w:val="0011426C"/>
    <w:rsid w:val="00114370"/>
    <w:rsid w:val="00114AAA"/>
    <w:rsid w:val="0011555F"/>
    <w:rsid w:val="00115A06"/>
    <w:rsid w:val="00115B0A"/>
    <w:rsid w:val="00115D9E"/>
    <w:rsid w:val="0011623B"/>
    <w:rsid w:val="00116F58"/>
    <w:rsid w:val="00117200"/>
    <w:rsid w:val="00117AF1"/>
    <w:rsid w:val="00117BAB"/>
    <w:rsid w:val="00117D3B"/>
    <w:rsid w:val="00120E67"/>
    <w:rsid w:val="00120F7A"/>
    <w:rsid w:val="0012163B"/>
    <w:rsid w:val="00122806"/>
    <w:rsid w:val="00122DF7"/>
    <w:rsid w:val="00122E55"/>
    <w:rsid w:val="001231CC"/>
    <w:rsid w:val="001232C5"/>
    <w:rsid w:val="00123D73"/>
    <w:rsid w:val="00123EB2"/>
    <w:rsid w:val="001242AF"/>
    <w:rsid w:val="00124649"/>
    <w:rsid w:val="00124ADB"/>
    <w:rsid w:val="00125353"/>
    <w:rsid w:val="00126080"/>
    <w:rsid w:val="00126A4E"/>
    <w:rsid w:val="00126ACC"/>
    <w:rsid w:val="00126C2A"/>
    <w:rsid w:val="001277B2"/>
    <w:rsid w:val="001309A5"/>
    <w:rsid w:val="001310C2"/>
    <w:rsid w:val="00131180"/>
    <w:rsid w:val="00131511"/>
    <w:rsid w:val="00131837"/>
    <w:rsid w:val="00131CE3"/>
    <w:rsid w:val="00132FAF"/>
    <w:rsid w:val="00134342"/>
    <w:rsid w:val="0013481B"/>
    <w:rsid w:val="00134B70"/>
    <w:rsid w:val="00134C18"/>
    <w:rsid w:val="00134DF0"/>
    <w:rsid w:val="0013537D"/>
    <w:rsid w:val="00135637"/>
    <w:rsid w:val="00135A6A"/>
    <w:rsid w:val="00135D06"/>
    <w:rsid w:val="0013651D"/>
    <w:rsid w:val="00136533"/>
    <w:rsid w:val="00136542"/>
    <w:rsid w:val="001369B5"/>
    <w:rsid w:val="00136A81"/>
    <w:rsid w:val="00136FCC"/>
    <w:rsid w:val="001370C9"/>
    <w:rsid w:val="00137F51"/>
    <w:rsid w:val="00140C4F"/>
    <w:rsid w:val="00140C87"/>
    <w:rsid w:val="00141259"/>
    <w:rsid w:val="00141604"/>
    <w:rsid w:val="001418B5"/>
    <w:rsid w:val="00141F33"/>
    <w:rsid w:val="00142156"/>
    <w:rsid w:val="00142796"/>
    <w:rsid w:val="00142AC6"/>
    <w:rsid w:val="00142C90"/>
    <w:rsid w:val="00143036"/>
    <w:rsid w:val="001433AA"/>
    <w:rsid w:val="00143C91"/>
    <w:rsid w:val="00143F26"/>
    <w:rsid w:val="00144085"/>
    <w:rsid w:val="0014423C"/>
    <w:rsid w:val="001445EC"/>
    <w:rsid w:val="00144C07"/>
    <w:rsid w:val="00144C26"/>
    <w:rsid w:val="00144D65"/>
    <w:rsid w:val="00145030"/>
    <w:rsid w:val="001451C4"/>
    <w:rsid w:val="001455BD"/>
    <w:rsid w:val="00145785"/>
    <w:rsid w:val="00145956"/>
    <w:rsid w:val="001462AD"/>
    <w:rsid w:val="00146302"/>
    <w:rsid w:val="001463C9"/>
    <w:rsid w:val="001471AD"/>
    <w:rsid w:val="001473DD"/>
    <w:rsid w:val="001474B6"/>
    <w:rsid w:val="0014789B"/>
    <w:rsid w:val="00147B99"/>
    <w:rsid w:val="00147D3D"/>
    <w:rsid w:val="00147DB1"/>
    <w:rsid w:val="00150EE3"/>
    <w:rsid w:val="00151238"/>
    <w:rsid w:val="001513C3"/>
    <w:rsid w:val="001513CC"/>
    <w:rsid w:val="00152412"/>
    <w:rsid w:val="001525CC"/>
    <w:rsid w:val="001525F0"/>
    <w:rsid w:val="00152829"/>
    <w:rsid w:val="00152AA0"/>
    <w:rsid w:val="00152DC1"/>
    <w:rsid w:val="001531EB"/>
    <w:rsid w:val="001532DA"/>
    <w:rsid w:val="00153325"/>
    <w:rsid w:val="00154AAE"/>
    <w:rsid w:val="001551DD"/>
    <w:rsid w:val="00155B04"/>
    <w:rsid w:val="00155B11"/>
    <w:rsid w:val="00155D26"/>
    <w:rsid w:val="00156036"/>
    <w:rsid w:val="00156418"/>
    <w:rsid w:val="00156530"/>
    <w:rsid w:val="00156AE3"/>
    <w:rsid w:val="00156C25"/>
    <w:rsid w:val="0015703D"/>
    <w:rsid w:val="00157483"/>
    <w:rsid w:val="001576A3"/>
    <w:rsid w:val="00160138"/>
    <w:rsid w:val="001601EF"/>
    <w:rsid w:val="001606BE"/>
    <w:rsid w:val="00160922"/>
    <w:rsid w:val="0016097A"/>
    <w:rsid w:val="00160C77"/>
    <w:rsid w:val="00160F0C"/>
    <w:rsid w:val="001620B1"/>
    <w:rsid w:val="00162604"/>
    <w:rsid w:val="00162C9D"/>
    <w:rsid w:val="00162D1D"/>
    <w:rsid w:val="0016312F"/>
    <w:rsid w:val="0016383D"/>
    <w:rsid w:val="00163DA9"/>
    <w:rsid w:val="00164225"/>
    <w:rsid w:val="0016493A"/>
    <w:rsid w:val="00164A06"/>
    <w:rsid w:val="00164A49"/>
    <w:rsid w:val="00164EAC"/>
    <w:rsid w:val="00165572"/>
    <w:rsid w:val="0016663E"/>
    <w:rsid w:val="001669B8"/>
    <w:rsid w:val="001672EE"/>
    <w:rsid w:val="00167EB0"/>
    <w:rsid w:val="00170022"/>
    <w:rsid w:val="00170033"/>
    <w:rsid w:val="00170485"/>
    <w:rsid w:val="00170576"/>
    <w:rsid w:val="00170CC8"/>
    <w:rsid w:val="00170D58"/>
    <w:rsid w:val="001712C0"/>
    <w:rsid w:val="001726DA"/>
    <w:rsid w:val="00173B24"/>
    <w:rsid w:val="00173C73"/>
    <w:rsid w:val="00173F12"/>
    <w:rsid w:val="0017430D"/>
    <w:rsid w:val="00174354"/>
    <w:rsid w:val="0017449C"/>
    <w:rsid w:val="001748A1"/>
    <w:rsid w:val="00174B8B"/>
    <w:rsid w:val="00174C83"/>
    <w:rsid w:val="00174E86"/>
    <w:rsid w:val="00175246"/>
    <w:rsid w:val="00175261"/>
    <w:rsid w:val="0017573A"/>
    <w:rsid w:val="001758D7"/>
    <w:rsid w:val="001759CB"/>
    <w:rsid w:val="00175A2F"/>
    <w:rsid w:val="00175BA4"/>
    <w:rsid w:val="00175E35"/>
    <w:rsid w:val="001767B1"/>
    <w:rsid w:val="00176BDC"/>
    <w:rsid w:val="00176D84"/>
    <w:rsid w:val="00177661"/>
    <w:rsid w:val="0018018E"/>
    <w:rsid w:val="0018094F"/>
    <w:rsid w:val="00180B8B"/>
    <w:rsid w:val="00181374"/>
    <w:rsid w:val="0018137E"/>
    <w:rsid w:val="00181401"/>
    <w:rsid w:val="001814D5"/>
    <w:rsid w:val="00181CA2"/>
    <w:rsid w:val="0018251A"/>
    <w:rsid w:val="0018261D"/>
    <w:rsid w:val="001829F4"/>
    <w:rsid w:val="00182A46"/>
    <w:rsid w:val="00182D3E"/>
    <w:rsid w:val="001833D3"/>
    <w:rsid w:val="00183617"/>
    <w:rsid w:val="0018373D"/>
    <w:rsid w:val="00183880"/>
    <w:rsid w:val="00183E64"/>
    <w:rsid w:val="001841D1"/>
    <w:rsid w:val="0018488C"/>
    <w:rsid w:val="00185175"/>
    <w:rsid w:val="00185360"/>
    <w:rsid w:val="001856B9"/>
    <w:rsid w:val="0018578C"/>
    <w:rsid w:val="00185C1D"/>
    <w:rsid w:val="00186237"/>
    <w:rsid w:val="00186746"/>
    <w:rsid w:val="00187630"/>
    <w:rsid w:val="001876B8"/>
    <w:rsid w:val="0018777B"/>
    <w:rsid w:val="00187AA5"/>
    <w:rsid w:val="00187EC6"/>
    <w:rsid w:val="00190616"/>
    <w:rsid w:val="00190782"/>
    <w:rsid w:val="001909E8"/>
    <w:rsid w:val="00190A0C"/>
    <w:rsid w:val="00190C9C"/>
    <w:rsid w:val="00190E09"/>
    <w:rsid w:val="00191822"/>
    <w:rsid w:val="00191CD2"/>
    <w:rsid w:val="001928CF"/>
    <w:rsid w:val="00192DD8"/>
    <w:rsid w:val="00193B89"/>
    <w:rsid w:val="00193E0F"/>
    <w:rsid w:val="001941FA"/>
    <w:rsid w:val="001942CF"/>
    <w:rsid w:val="00194343"/>
    <w:rsid w:val="00194592"/>
    <w:rsid w:val="001947C9"/>
    <w:rsid w:val="00195C73"/>
    <w:rsid w:val="00195CE1"/>
    <w:rsid w:val="00195F8B"/>
    <w:rsid w:val="001963B4"/>
    <w:rsid w:val="001967D0"/>
    <w:rsid w:val="001977AD"/>
    <w:rsid w:val="001A0223"/>
    <w:rsid w:val="001A091A"/>
    <w:rsid w:val="001A0A30"/>
    <w:rsid w:val="001A0A3A"/>
    <w:rsid w:val="001A0B48"/>
    <w:rsid w:val="001A0DD9"/>
    <w:rsid w:val="001A1231"/>
    <w:rsid w:val="001A191B"/>
    <w:rsid w:val="001A1C01"/>
    <w:rsid w:val="001A1E69"/>
    <w:rsid w:val="001A1EB8"/>
    <w:rsid w:val="001A1F49"/>
    <w:rsid w:val="001A2062"/>
    <w:rsid w:val="001A212E"/>
    <w:rsid w:val="001A2E97"/>
    <w:rsid w:val="001A3626"/>
    <w:rsid w:val="001A3681"/>
    <w:rsid w:val="001A38B2"/>
    <w:rsid w:val="001A3C22"/>
    <w:rsid w:val="001A4B86"/>
    <w:rsid w:val="001A54EE"/>
    <w:rsid w:val="001A5C17"/>
    <w:rsid w:val="001A5F59"/>
    <w:rsid w:val="001A6B48"/>
    <w:rsid w:val="001A7282"/>
    <w:rsid w:val="001A7BA7"/>
    <w:rsid w:val="001B0492"/>
    <w:rsid w:val="001B0BF6"/>
    <w:rsid w:val="001B0CF8"/>
    <w:rsid w:val="001B0DA3"/>
    <w:rsid w:val="001B0E19"/>
    <w:rsid w:val="001B0EBE"/>
    <w:rsid w:val="001B11E6"/>
    <w:rsid w:val="001B1359"/>
    <w:rsid w:val="001B13B7"/>
    <w:rsid w:val="001B1527"/>
    <w:rsid w:val="001B19A0"/>
    <w:rsid w:val="001B2855"/>
    <w:rsid w:val="001B2BD0"/>
    <w:rsid w:val="001B2C0B"/>
    <w:rsid w:val="001B336A"/>
    <w:rsid w:val="001B3533"/>
    <w:rsid w:val="001B4745"/>
    <w:rsid w:val="001B493C"/>
    <w:rsid w:val="001B5044"/>
    <w:rsid w:val="001B517E"/>
    <w:rsid w:val="001B51B4"/>
    <w:rsid w:val="001B5993"/>
    <w:rsid w:val="001B5E3C"/>
    <w:rsid w:val="001B5F5C"/>
    <w:rsid w:val="001B659C"/>
    <w:rsid w:val="001B683E"/>
    <w:rsid w:val="001B69CE"/>
    <w:rsid w:val="001B7D13"/>
    <w:rsid w:val="001C0A07"/>
    <w:rsid w:val="001C0A73"/>
    <w:rsid w:val="001C0D03"/>
    <w:rsid w:val="001C1056"/>
    <w:rsid w:val="001C1B74"/>
    <w:rsid w:val="001C1D1D"/>
    <w:rsid w:val="001C1D30"/>
    <w:rsid w:val="001C218E"/>
    <w:rsid w:val="001C21BF"/>
    <w:rsid w:val="001C2384"/>
    <w:rsid w:val="001C25D6"/>
    <w:rsid w:val="001C2D0D"/>
    <w:rsid w:val="001C3147"/>
    <w:rsid w:val="001C3312"/>
    <w:rsid w:val="001C33C1"/>
    <w:rsid w:val="001C366A"/>
    <w:rsid w:val="001C3AE5"/>
    <w:rsid w:val="001C4775"/>
    <w:rsid w:val="001C4D8E"/>
    <w:rsid w:val="001C5194"/>
    <w:rsid w:val="001C54A1"/>
    <w:rsid w:val="001C5838"/>
    <w:rsid w:val="001C5D17"/>
    <w:rsid w:val="001C60E4"/>
    <w:rsid w:val="001C6450"/>
    <w:rsid w:val="001C648D"/>
    <w:rsid w:val="001C65B6"/>
    <w:rsid w:val="001C667D"/>
    <w:rsid w:val="001C67D7"/>
    <w:rsid w:val="001C68F8"/>
    <w:rsid w:val="001C71CF"/>
    <w:rsid w:val="001C727F"/>
    <w:rsid w:val="001C7FCC"/>
    <w:rsid w:val="001D0276"/>
    <w:rsid w:val="001D0934"/>
    <w:rsid w:val="001D11BB"/>
    <w:rsid w:val="001D126B"/>
    <w:rsid w:val="001D1EA8"/>
    <w:rsid w:val="001D2FC9"/>
    <w:rsid w:val="001D321C"/>
    <w:rsid w:val="001D32F3"/>
    <w:rsid w:val="001D3766"/>
    <w:rsid w:val="001D3800"/>
    <w:rsid w:val="001D3A00"/>
    <w:rsid w:val="001D402D"/>
    <w:rsid w:val="001D4379"/>
    <w:rsid w:val="001D4EF1"/>
    <w:rsid w:val="001D5495"/>
    <w:rsid w:val="001D54F1"/>
    <w:rsid w:val="001D5550"/>
    <w:rsid w:val="001D558E"/>
    <w:rsid w:val="001D5642"/>
    <w:rsid w:val="001D57C2"/>
    <w:rsid w:val="001D58D0"/>
    <w:rsid w:val="001D5EBE"/>
    <w:rsid w:val="001D6088"/>
    <w:rsid w:val="001D6218"/>
    <w:rsid w:val="001D6600"/>
    <w:rsid w:val="001D6856"/>
    <w:rsid w:val="001D6996"/>
    <w:rsid w:val="001D6DA6"/>
    <w:rsid w:val="001D71DB"/>
    <w:rsid w:val="001D7C96"/>
    <w:rsid w:val="001D7EF0"/>
    <w:rsid w:val="001E0032"/>
    <w:rsid w:val="001E007F"/>
    <w:rsid w:val="001E0231"/>
    <w:rsid w:val="001E0430"/>
    <w:rsid w:val="001E0490"/>
    <w:rsid w:val="001E0825"/>
    <w:rsid w:val="001E0A75"/>
    <w:rsid w:val="001E0CB3"/>
    <w:rsid w:val="001E1059"/>
    <w:rsid w:val="001E1322"/>
    <w:rsid w:val="001E14CB"/>
    <w:rsid w:val="001E1A8F"/>
    <w:rsid w:val="001E1DE6"/>
    <w:rsid w:val="001E227A"/>
    <w:rsid w:val="001E26E6"/>
    <w:rsid w:val="001E2AD1"/>
    <w:rsid w:val="001E30DB"/>
    <w:rsid w:val="001E3E0B"/>
    <w:rsid w:val="001E41DD"/>
    <w:rsid w:val="001E4255"/>
    <w:rsid w:val="001E459E"/>
    <w:rsid w:val="001E47D0"/>
    <w:rsid w:val="001E48C2"/>
    <w:rsid w:val="001E4A1E"/>
    <w:rsid w:val="001E4F59"/>
    <w:rsid w:val="001E51EF"/>
    <w:rsid w:val="001E57BC"/>
    <w:rsid w:val="001E5ADB"/>
    <w:rsid w:val="001E5EA3"/>
    <w:rsid w:val="001E77D7"/>
    <w:rsid w:val="001E7EAB"/>
    <w:rsid w:val="001F0931"/>
    <w:rsid w:val="001F0E51"/>
    <w:rsid w:val="001F0F89"/>
    <w:rsid w:val="001F127A"/>
    <w:rsid w:val="001F1462"/>
    <w:rsid w:val="001F14FE"/>
    <w:rsid w:val="001F1551"/>
    <w:rsid w:val="001F1620"/>
    <w:rsid w:val="001F1794"/>
    <w:rsid w:val="001F2217"/>
    <w:rsid w:val="001F32B9"/>
    <w:rsid w:val="001F36E7"/>
    <w:rsid w:val="001F3DE9"/>
    <w:rsid w:val="001F3E0F"/>
    <w:rsid w:val="001F44A5"/>
    <w:rsid w:val="001F4579"/>
    <w:rsid w:val="001F46D8"/>
    <w:rsid w:val="001F4789"/>
    <w:rsid w:val="001F4D9C"/>
    <w:rsid w:val="001F50E0"/>
    <w:rsid w:val="001F5124"/>
    <w:rsid w:val="001F5494"/>
    <w:rsid w:val="001F5880"/>
    <w:rsid w:val="001F595A"/>
    <w:rsid w:val="001F5D59"/>
    <w:rsid w:val="001F5EED"/>
    <w:rsid w:val="001F5FCD"/>
    <w:rsid w:val="001F6254"/>
    <w:rsid w:val="001F641F"/>
    <w:rsid w:val="001F6AA0"/>
    <w:rsid w:val="001F6E34"/>
    <w:rsid w:val="001F760F"/>
    <w:rsid w:val="001F7ADD"/>
    <w:rsid w:val="001F7C3F"/>
    <w:rsid w:val="0020004E"/>
    <w:rsid w:val="00200409"/>
    <w:rsid w:val="0020060E"/>
    <w:rsid w:val="00200ACC"/>
    <w:rsid w:val="0020149D"/>
    <w:rsid w:val="00201C51"/>
    <w:rsid w:val="00201E22"/>
    <w:rsid w:val="00201E87"/>
    <w:rsid w:val="00201EFB"/>
    <w:rsid w:val="00201F76"/>
    <w:rsid w:val="002022E2"/>
    <w:rsid w:val="002024E2"/>
    <w:rsid w:val="0020252E"/>
    <w:rsid w:val="00202AF1"/>
    <w:rsid w:val="00202B6E"/>
    <w:rsid w:val="00203236"/>
    <w:rsid w:val="002036AF"/>
    <w:rsid w:val="002048AC"/>
    <w:rsid w:val="00204A9D"/>
    <w:rsid w:val="00204B34"/>
    <w:rsid w:val="00204DA3"/>
    <w:rsid w:val="002055D7"/>
    <w:rsid w:val="0020581C"/>
    <w:rsid w:val="00205B21"/>
    <w:rsid w:val="00206EAB"/>
    <w:rsid w:val="002073A5"/>
    <w:rsid w:val="00207514"/>
    <w:rsid w:val="00207534"/>
    <w:rsid w:val="0020799D"/>
    <w:rsid w:val="00207B1B"/>
    <w:rsid w:val="00207F39"/>
    <w:rsid w:val="00210412"/>
    <w:rsid w:val="0021054C"/>
    <w:rsid w:val="002107F3"/>
    <w:rsid w:val="00210C3E"/>
    <w:rsid w:val="00210C88"/>
    <w:rsid w:val="00212446"/>
    <w:rsid w:val="002124CA"/>
    <w:rsid w:val="00212877"/>
    <w:rsid w:val="00212D41"/>
    <w:rsid w:val="00212E05"/>
    <w:rsid w:val="00212E51"/>
    <w:rsid w:val="0021366E"/>
    <w:rsid w:val="002136CB"/>
    <w:rsid w:val="0021374A"/>
    <w:rsid w:val="0021464C"/>
    <w:rsid w:val="00214746"/>
    <w:rsid w:val="002148B9"/>
    <w:rsid w:val="00215149"/>
    <w:rsid w:val="00215774"/>
    <w:rsid w:val="0021592D"/>
    <w:rsid w:val="00215CFE"/>
    <w:rsid w:val="00215F83"/>
    <w:rsid w:val="00215F93"/>
    <w:rsid w:val="00216B6F"/>
    <w:rsid w:val="00217BED"/>
    <w:rsid w:val="00217D0A"/>
    <w:rsid w:val="00220383"/>
    <w:rsid w:val="002209F7"/>
    <w:rsid w:val="0022145A"/>
    <w:rsid w:val="002219A9"/>
    <w:rsid w:val="00221AAC"/>
    <w:rsid w:val="00221EBC"/>
    <w:rsid w:val="00222677"/>
    <w:rsid w:val="002226F6"/>
    <w:rsid w:val="002227EE"/>
    <w:rsid w:val="002235C0"/>
    <w:rsid w:val="00223750"/>
    <w:rsid w:val="002240FE"/>
    <w:rsid w:val="00224263"/>
    <w:rsid w:val="002243D3"/>
    <w:rsid w:val="00224879"/>
    <w:rsid w:val="0022493A"/>
    <w:rsid w:val="00224A58"/>
    <w:rsid w:val="00224ACE"/>
    <w:rsid w:val="00224CA4"/>
    <w:rsid w:val="00224F19"/>
    <w:rsid w:val="00224F4E"/>
    <w:rsid w:val="00225328"/>
    <w:rsid w:val="00225548"/>
    <w:rsid w:val="00225555"/>
    <w:rsid w:val="00225DD6"/>
    <w:rsid w:val="0022636E"/>
    <w:rsid w:val="0022646A"/>
    <w:rsid w:val="002269E5"/>
    <w:rsid w:val="00226C26"/>
    <w:rsid w:val="00226D29"/>
    <w:rsid w:val="00227663"/>
    <w:rsid w:val="00227A74"/>
    <w:rsid w:val="00227F9E"/>
    <w:rsid w:val="002301A7"/>
    <w:rsid w:val="0023029F"/>
    <w:rsid w:val="0023031E"/>
    <w:rsid w:val="00230D95"/>
    <w:rsid w:val="00231184"/>
    <w:rsid w:val="002311BC"/>
    <w:rsid w:val="00231272"/>
    <w:rsid w:val="00231339"/>
    <w:rsid w:val="002319FF"/>
    <w:rsid w:val="00232402"/>
    <w:rsid w:val="002327DD"/>
    <w:rsid w:val="002328B3"/>
    <w:rsid w:val="00232C3A"/>
    <w:rsid w:val="00232E2C"/>
    <w:rsid w:val="00232E5A"/>
    <w:rsid w:val="00232FAB"/>
    <w:rsid w:val="002333F8"/>
    <w:rsid w:val="002334F8"/>
    <w:rsid w:val="00233893"/>
    <w:rsid w:val="00233A1C"/>
    <w:rsid w:val="00233F34"/>
    <w:rsid w:val="00235260"/>
    <w:rsid w:val="0023551F"/>
    <w:rsid w:val="00235537"/>
    <w:rsid w:val="00235540"/>
    <w:rsid w:val="00235AC8"/>
    <w:rsid w:val="00235C3A"/>
    <w:rsid w:val="00235C98"/>
    <w:rsid w:val="00236B04"/>
    <w:rsid w:val="00236F60"/>
    <w:rsid w:val="0023739C"/>
    <w:rsid w:val="00237773"/>
    <w:rsid w:val="00237DA9"/>
    <w:rsid w:val="00237F41"/>
    <w:rsid w:val="002402B4"/>
    <w:rsid w:val="002405F5"/>
    <w:rsid w:val="00240CBD"/>
    <w:rsid w:val="00240CEA"/>
    <w:rsid w:val="00241356"/>
    <w:rsid w:val="0024135F"/>
    <w:rsid w:val="00241697"/>
    <w:rsid w:val="00241959"/>
    <w:rsid w:val="002420D0"/>
    <w:rsid w:val="0024228E"/>
    <w:rsid w:val="002427F3"/>
    <w:rsid w:val="00242BC3"/>
    <w:rsid w:val="00242DAC"/>
    <w:rsid w:val="00243083"/>
    <w:rsid w:val="00243419"/>
    <w:rsid w:val="00243901"/>
    <w:rsid w:val="00243AED"/>
    <w:rsid w:val="00243DD1"/>
    <w:rsid w:val="002442C6"/>
    <w:rsid w:val="00244496"/>
    <w:rsid w:val="0024468A"/>
    <w:rsid w:val="00244B19"/>
    <w:rsid w:val="00244C2A"/>
    <w:rsid w:val="00246CAA"/>
    <w:rsid w:val="00246F8C"/>
    <w:rsid w:val="00246F96"/>
    <w:rsid w:val="00247EF3"/>
    <w:rsid w:val="00247FE7"/>
    <w:rsid w:val="00250569"/>
    <w:rsid w:val="00250FC7"/>
    <w:rsid w:val="00251581"/>
    <w:rsid w:val="00252042"/>
    <w:rsid w:val="002521D0"/>
    <w:rsid w:val="002522D7"/>
    <w:rsid w:val="00252594"/>
    <w:rsid w:val="00252800"/>
    <w:rsid w:val="00252C44"/>
    <w:rsid w:val="002530EB"/>
    <w:rsid w:val="002540A4"/>
    <w:rsid w:val="00254982"/>
    <w:rsid w:val="00254A5B"/>
    <w:rsid w:val="00255209"/>
    <w:rsid w:val="00255223"/>
    <w:rsid w:val="00255D72"/>
    <w:rsid w:val="00255E9A"/>
    <w:rsid w:val="002568FB"/>
    <w:rsid w:val="00256C56"/>
    <w:rsid w:val="00256CFB"/>
    <w:rsid w:val="00256DF8"/>
    <w:rsid w:val="00257382"/>
    <w:rsid w:val="00257433"/>
    <w:rsid w:val="00257CA1"/>
    <w:rsid w:val="002600B0"/>
    <w:rsid w:val="002601C8"/>
    <w:rsid w:val="0026070A"/>
    <w:rsid w:val="00260CE9"/>
    <w:rsid w:val="00260E98"/>
    <w:rsid w:val="00260F7F"/>
    <w:rsid w:val="00261300"/>
    <w:rsid w:val="00261322"/>
    <w:rsid w:val="00261480"/>
    <w:rsid w:val="00261B73"/>
    <w:rsid w:val="00261C50"/>
    <w:rsid w:val="00261F1F"/>
    <w:rsid w:val="00261F43"/>
    <w:rsid w:val="00262168"/>
    <w:rsid w:val="00262173"/>
    <w:rsid w:val="00262266"/>
    <w:rsid w:val="002629A9"/>
    <w:rsid w:val="00262E95"/>
    <w:rsid w:val="00263DF9"/>
    <w:rsid w:val="002644C6"/>
    <w:rsid w:val="00264515"/>
    <w:rsid w:val="00264523"/>
    <w:rsid w:val="002655E6"/>
    <w:rsid w:val="00265921"/>
    <w:rsid w:val="00266038"/>
    <w:rsid w:val="00266CF9"/>
    <w:rsid w:val="00266D59"/>
    <w:rsid w:val="0026742F"/>
    <w:rsid w:val="0026757C"/>
    <w:rsid w:val="00267877"/>
    <w:rsid w:val="00267D7F"/>
    <w:rsid w:val="0027015B"/>
    <w:rsid w:val="0027020C"/>
    <w:rsid w:val="002705CE"/>
    <w:rsid w:val="002709C3"/>
    <w:rsid w:val="00270BDC"/>
    <w:rsid w:val="00270D17"/>
    <w:rsid w:val="00271393"/>
    <w:rsid w:val="00271C43"/>
    <w:rsid w:val="00271D7B"/>
    <w:rsid w:val="0027267B"/>
    <w:rsid w:val="002727E5"/>
    <w:rsid w:val="00272D3A"/>
    <w:rsid w:val="0027344D"/>
    <w:rsid w:val="0027380F"/>
    <w:rsid w:val="00273E33"/>
    <w:rsid w:val="002740E6"/>
    <w:rsid w:val="0027432F"/>
    <w:rsid w:val="00274C53"/>
    <w:rsid w:val="00274C98"/>
    <w:rsid w:val="00275559"/>
    <w:rsid w:val="00276FAE"/>
    <w:rsid w:val="0027718B"/>
    <w:rsid w:val="002775D9"/>
    <w:rsid w:val="00277C9C"/>
    <w:rsid w:val="0028040A"/>
    <w:rsid w:val="00280483"/>
    <w:rsid w:val="00280B04"/>
    <w:rsid w:val="0028123A"/>
    <w:rsid w:val="002813B0"/>
    <w:rsid w:val="0028169B"/>
    <w:rsid w:val="00281ADE"/>
    <w:rsid w:val="00281B51"/>
    <w:rsid w:val="002822F5"/>
    <w:rsid w:val="0028252A"/>
    <w:rsid w:val="00282949"/>
    <w:rsid w:val="00282AB9"/>
    <w:rsid w:val="00282C22"/>
    <w:rsid w:val="00282DE4"/>
    <w:rsid w:val="00282EA2"/>
    <w:rsid w:val="0028342D"/>
    <w:rsid w:val="00283459"/>
    <w:rsid w:val="00283844"/>
    <w:rsid w:val="00284151"/>
    <w:rsid w:val="00284158"/>
    <w:rsid w:val="00284445"/>
    <w:rsid w:val="0028448E"/>
    <w:rsid w:val="002849DC"/>
    <w:rsid w:val="00284BF9"/>
    <w:rsid w:val="00284CCE"/>
    <w:rsid w:val="00284CD9"/>
    <w:rsid w:val="0028533E"/>
    <w:rsid w:val="0028566D"/>
    <w:rsid w:val="00285BED"/>
    <w:rsid w:val="00287151"/>
    <w:rsid w:val="00287225"/>
    <w:rsid w:val="0028730F"/>
    <w:rsid w:val="002902A4"/>
    <w:rsid w:val="00290999"/>
    <w:rsid w:val="002909EB"/>
    <w:rsid w:val="00290E6D"/>
    <w:rsid w:val="00291F89"/>
    <w:rsid w:val="0029215C"/>
    <w:rsid w:val="00292845"/>
    <w:rsid w:val="00292982"/>
    <w:rsid w:val="00292DDA"/>
    <w:rsid w:val="00293A4E"/>
    <w:rsid w:val="00293B4E"/>
    <w:rsid w:val="00293D12"/>
    <w:rsid w:val="00293DB5"/>
    <w:rsid w:val="0029439E"/>
    <w:rsid w:val="00294B33"/>
    <w:rsid w:val="00294B53"/>
    <w:rsid w:val="0029522B"/>
    <w:rsid w:val="00295435"/>
    <w:rsid w:val="0029555F"/>
    <w:rsid w:val="00295CC4"/>
    <w:rsid w:val="00296543"/>
    <w:rsid w:val="00296985"/>
    <w:rsid w:val="00296A14"/>
    <w:rsid w:val="00296EC6"/>
    <w:rsid w:val="00296F10"/>
    <w:rsid w:val="00297044"/>
    <w:rsid w:val="002979BC"/>
    <w:rsid w:val="002A020E"/>
    <w:rsid w:val="002A05F4"/>
    <w:rsid w:val="002A0BC5"/>
    <w:rsid w:val="002A0CE6"/>
    <w:rsid w:val="002A0EF2"/>
    <w:rsid w:val="002A1359"/>
    <w:rsid w:val="002A1799"/>
    <w:rsid w:val="002A1D27"/>
    <w:rsid w:val="002A2288"/>
    <w:rsid w:val="002A237B"/>
    <w:rsid w:val="002A2791"/>
    <w:rsid w:val="002A2EAC"/>
    <w:rsid w:val="002A322B"/>
    <w:rsid w:val="002A37BD"/>
    <w:rsid w:val="002A4839"/>
    <w:rsid w:val="002A492D"/>
    <w:rsid w:val="002A495B"/>
    <w:rsid w:val="002A4C83"/>
    <w:rsid w:val="002A4CE1"/>
    <w:rsid w:val="002A4DA5"/>
    <w:rsid w:val="002A5250"/>
    <w:rsid w:val="002A59B5"/>
    <w:rsid w:val="002A5AD2"/>
    <w:rsid w:val="002A5F17"/>
    <w:rsid w:val="002A5F55"/>
    <w:rsid w:val="002A66C1"/>
    <w:rsid w:val="002A6EE9"/>
    <w:rsid w:val="002A70F7"/>
    <w:rsid w:val="002A7827"/>
    <w:rsid w:val="002A7B98"/>
    <w:rsid w:val="002A7F77"/>
    <w:rsid w:val="002B05D9"/>
    <w:rsid w:val="002B0E1A"/>
    <w:rsid w:val="002B115E"/>
    <w:rsid w:val="002B131B"/>
    <w:rsid w:val="002B15E0"/>
    <w:rsid w:val="002B16A8"/>
    <w:rsid w:val="002B16D0"/>
    <w:rsid w:val="002B17BC"/>
    <w:rsid w:val="002B1AD5"/>
    <w:rsid w:val="002B22B9"/>
    <w:rsid w:val="002B2332"/>
    <w:rsid w:val="002B2C89"/>
    <w:rsid w:val="002B309D"/>
    <w:rsid w:val="002B36FB"/>
    <w:rsid w:val="002B3917"/>
    <w:rsid w:val="002B3AA5"/>
    <w:rsid w:val="002B3CFD"/>
    <w:rsid w:val="002B3F68"/>
    <w:rsid w:val="002B4413"/>
    <w:rsid w:val="002B4470"/>
    <w:rsid w:val="002B4490"/>
    <w:rsid w:val="002B4FA0"/>
    <w:rsid w:val="002B53F6"/>
    <w:rsid w:val="002B5B7F"/>
    <w:rsid w:val="002B5C15"/>
    <w:rsid w:val="002B625F"/>
    <w:rsid w:val="002B6553"/>
    <w:rsid w:val="002B65C4"/>
    <w:rsid w:val="002B66F3"/>
    <w:rsid w:val="002B67AF"/>
    <w:rsid w:val="002B6A50"/>
    <w:rsid w:val="002B6D31"/>
    <w:rsid w:val="002B7A75"/>
    <w:rsid w:val="002C236C"/>
    <w:rsid w:val="002C25EA"/>
    <w:rsid w:val="002C2987"/>
    <w:rsid w:val="002C2E3B"/>
    <w:rsid w:val="002C3283"/>
    <w:rsid w:val="002C3679"/>
    <w:rsid w:val="002C37C5"/>
    <w:rsid w:val="002C3C85"/>
    <w:rsid w:val="002C49E0"/>
    <w:rsid w:val="002C4A41"/>
    <w:rsid w:val="002C4AC3"/>
    <w:rsid w:val="002C4BD9"/>
    <w:rsid w:val="002C5320"/>
    <w:rsid w:val="002C54CD"/>
    <w:rsid w:val="002C55FA"/>
    <w:rsid w:val="002C5CCE"/>
    <w:rsid w:val="002C65EF"/>
    <w:rsid w:val="002C6716"/>
    <w:rsid w:val="002C6E56"/>
    <w:rsid w:val="002C6FD8"/>
    <w:rsid w:val="002D06A1"/>
    <w:rsid w:val="002D0AC8"/>
    <w:rsid w:val="002D0F5F"/>
    <w:rsid w:val="002D19D1"/>
    <w:rsid w:val="002D2041"/>
    <w:rsid w:val="002D2176"/>
    <w:rsid w:val="002D2E39"/>
    <w:rsid w:val="002D31B3"/>
    <w:rsid w:val="002D3246"/>
    <w:rsid w:val="002D34FF"/>
    <w:rsid w:val="002D377E"/>
    <w:rsid w:val="002D3AC8"/>
    <w:rsid w:val="002D42CA"/>
    <w:rsid w:val="002D4842"/>
    <w:rsid w:val="002D4B41"/>
    <w:rsid w:val="002D501D"/>
    <w:rsid w:val="002D552D"/>
    <w:rsid w:val="002D5A8E"/>
    <w:rsid w:val="002D5B1C"/>
    <w:rsid w:val="002D5B54"/>
    <w:rsid w:val="002D5CC5"/>
    <w:rsid w:val="002D5F34"/>
    <w:rsid w:val="002D6635"/>
    <w:rsid w:val="002D67B6"/>
    <w:rsid w:val="002D68A7"/>
    <w:rsid w:val="002D6C33"/>
    <w:rsid w:val="002D788E"/>
    <w:rsid w:val="002D78DA"/>
    <w:rsid w:val="002D7917"/>
    <w:rsid w:val="002D7B45"/>
    <w:rsid w:val="002E0746"/>
    <w:rsid w:val="002E0DD7"/>
    <w:rsid w:val="002E0F63"/>
    <w:rsid w:val="002E1315"/>
    <w:rsid w:val="002E1AF6"/>
    <w:rsid w:val="002E1C3F"/>
    <w:rsid w:val="002E2A89"/>
    <w:rsid w:val="002E2B9D"/>
    <w:rsid w:val="002E2C37"/>
    <w:rsid w:val="002E311B"/>
    <w:rsid w:val="002E4C80"/>
    <w:rsid w:val="002E4CFB"/>
    <w:rsid w:val="002E5A88"/>
    <w:rsid w:val="002E5BF2"/>
    <w:rsid w:val="002E5C3F"/>
    <w:rsid w:val="002E5D02"/>
    <w:rsid w:val="002E5F02"/>
    <w:rsid w:val="002E60B9"/>
    <w:rsid w:val="002E60F5"/>
    <w:rsid w:val="002E648C"/>
    <w:rsid w:val="002E6F32"/>
    <w:rsid w:val="002E73FB"/>
    <w:rsid w:val="002E746F"/>
    <w:rsid w:val="002E7AB8"/>
    <w:rsid w:val="002E7ADD"/>
    <w:rsid w:val="002F0264"/>
    <w:rsid w:val="002F040D"/>
    <w:rsid w:val="002F072B"/>
    <w:rsid w:val="002F07C7"/>
    <w:rsid w:val="002F07F3"/>
    <w:rsid w:val="002F0BBF"/>
    <w:rsid w:val="002F0C15"/>
    <w:rsid w:val="002F143E"/>
    <w:rsid w:val="002F1561"/>
    <w:rsid w:val="002F2054"/>
    <w:rsid w:val="002F2121"/>
    <w:rsid w:val="002F2185"/>
    <w:rsid w:val="002F2210"/>
    <w:rsid w:val="002F32D5"/>
    <w:rsid w:val="002F3510"/>
    <w:rsid w:val="002F37E0"/>
    <w:rsid w:val="002F40BF"/>
    <w:rsid w:val="002F414E"/>
    <w:rsid w:val="002F4B31"/>
    <w:rsid w:val="002F549E"/>
    <w:rsid w:val="002F5680"/>
    <w:rsid w:val="002F6137"/>
    <w:rsid w:val="002F6230"/>
    <w:rsid w:val="002F697A"/>
    <w:rsid w:val="002F7498"/>
    <w:rsid w:val="002F74A8"/>
    <w:rsid w:val="002F7A9A"/>
    <w:rsid w:val="003001EF"/>
    <w:rsid w:val="00300627"/>
    <w:rsid w:val="00300B5F"/>
    <w:rsid w:val="00300F99"/>
    <w:rsid w:val="003010DC"/>
    <w:rsid w:val="003011D0"/>
    <w:rsid w:val="003016E0"/>
    <w:rsid w:val="00301775"/>
    <w:rsid w:val="00301F35"/>
    <w:rsid w:val="00302054"/>
    <w:rsid w:val="0030234B"/>
    <w:rsid w:val="0030234F"/>
    <w:rsid w:val="00303389"/>
    <w:rsid w:val="00303510"/>
    <w:rsid w:val="00303B7A"/>
    <w:rsid w:val="00304AD0"/>
    <w:rsid w:val="00304C41"/>
    <w:rsid w:val="00304CCB"/>
    <w:rsid w:val="00305208"/>
    <w:rsid w:val="003052F3"/>
    <w:rsid w:val="003056EB"/>
    <w:rsid w:val="00305B3E"/>
    <w:rsid w:val="00305C48"/>
    <w:rsid w:val="00305D82"/>
    <w:rsid w:val="00305D9E"/>
    <w:rsid w:val="00306B3F"/>
    <w:rsid w:val="00306E5D"/>
    <w:rsid w:val="0031008D"/>
    <w:rsid w:val="00310462"/>
    <w:rsid w:val="00310FCA"/>
    <w:rsid w:val="0031164E"/>
    <w:rsid w:val="00311995"/>
    <w:rsid w:val="00311AD5"/>
    <w:rsid w:val="00311C7A"/>
    <w:rsid w:val="00312CE0"/>
    <w:rsid w:val="00312D0A"/>
    <w:rsid w:val="0031336C"/>
    <w:rsid w:val="0031347E"/>
    <w:rsid w:val="003137FC"/>
    <w:rsid w:val="003141DB"/>
    <w:rsid w:val="003145A0"/>
    <w:rsid w:val="00314C98"/>
    <w:rsid w:val="003155CF"/>
    <w:rsid w:val="00315D03"/>
    <w:rsid w:val="00315FFC"/>
    <w:rsid w:val="00316666"/>
    <w:rsid w:val="00316A6F"/>
    <w:rsid w:val="00320383"/>
    <w:rsid w:val="003208CA"/>
    <w:rsid w:val="003211A0"/>
    <w:rsid w:val="00321654"/>
    <w:rsid w:val="00321689"/>
    <w:rsid w:val="0032173F"/>
    <w:rsid w:val="0032190E"/>
    <w:rsid w:val="00321D56"/>
    <w:rsid w:val="0032235D"/>
    <w:rsid w:val="003225AD"/>
    <w:rsid w:val="00322A8D"/>
    <w:rsid w:val="003231CF"/>
    <w:rsid w:val="003231D9"/>
    <w:rsid w:val="00323F7F"/>
    <w:rsid w:val="0032411C"/>
    <w:rsid w:val="00324162"/>
    <w:rsid w:val="003242E3"/>
    <w:rsid w:val="00324EA3"/>
    <w:rsid w:val="0032516D"/>
    <w:rsid w:val="00325190"/>
    <w:rsid w:val="003251AA"/>
    <w:rsid w:val="003259CE"/>
    <w:rsid w:val="00325A85"/>
    <w:rsid w:val="00325DFD"/>
    <w:rsid w:val="00325E4D"/>
    <w:rsid w:val="00326555"/>
    <w:rsid w:val="003266FD"/>
    <w:rsid w:val="00326E76"/>
    <w:rsid w:val="00327ADB"/>
    <w:rsid w:val="00327B51"/>
    <w:rsid w:val="00327C26"/>
    <w:rsid w:val="00327C5F"/>
    <w:rsid w:val="0033052C"/>
    <w:rsid w:val="00330769"/>
    <w:rsid w:val="0033192D"/>
    <w:rsid w:val="003320E9"/>
    <w:rsid w:val="0033220A"/>
    <w:rsid w:val="00332666"/>
    <w:rsid w:val="003326A1"/>
    <w:rsid w:val="00332F10"/>
    <w:rsid w:val="00333040"/>
    <w:rsid w:val="00333573"/>
    <w:rsid w:val="00333621"/>
    <w:rsid w:val="00333BEC"/>
    <w:rsid w:val="003343DD"/>
    <w:rsid w:val="00334404"/>
    <w:rsid w:val="003344FE"/>
    <w:rsid w:val="0033481F"/>
    <w:rsid w:val="0033490A"/>
    <w:rsid w:val="00334A24"/>
    <w:rsid w:val="00334EBA"/>
    <w:rsid w:val="00335050"/>
    <w:rsid w:val="0033506D"/>
    <w:rsid w:val="003356DD"/>
    <w:rsid w:val="00335824"/>
    <w:rsid w:val="00335A67"/>
    <w:rsid w:val="00335AE3"/>
    <w:rsid w:val="00335BAE"/>
    <w:rsid w:val="00335E54"/>
    <w:rsid w:val="003366E5"/>
    <w:rsid w:val="00336C06"/>
    <w:rsid w:val="00336CC1"/>
    <w:rsid w:val="00336D26"/>
    <w:rsid w:val="003372FB"/>
    <w:rsid w:val="003377B3"/>
    <w:rsid w:val="003377F9"/>
    <w:rsid w:val="00337964"/>
    <w:rsid w:val="00337A6E"/>
    <w:rsid w:val="00337C80"/>
    <w:rsid w:val="003401EF"/>
    <w:rsid w:val="00340B25"/>
    <w:rsid w:val="00340D90"/>
    <w:rsid w:val="00340DFD"/>
    <w:rsid w:val="00340EAA"/>
    <w:rsid w:val="00341071"/>
    <w:rsid w:val="003416C4"/>
    <w:rsid w:val="003419C0"/>
    <w:rsid w:val="00341D63"/>
    <w:rsid w:val="003420CB"/>
    <w:rsid w:val="00342B87"/>
    <w:rsid w:val="00342D14"/>
    <w:rsid w:val="00343374"/>
    <w:rsid w:val="00343F21"/>
    <w:rsid w:val="00344758"/>
    <w:rsid w:val="00346053"/>
    <w:rsid w:val="00346418"/>
    <w:rsid w:val="0034671F"/>
    <w:rsid w:val="00346777"/>
    <w:rsid w:val="003473E5"/>
    <w:rsid w:val="00347681"/>
    <w:rsid w:val="00347CE4"/>
    <w:rsid w:val="0035004F"/>
    <w:rsid w:val="00350096"/>
    <w:rsid w:val="0035024A"/>
    <w:rsid w:val="003509B1"/>
    <w:rsid w:val="00350A80"/>
    <w:rsid w:val="003512B4"/>
    <w:rsid w:val="00351C60"/>
    <w:rsid w:val="00353266"/>
    <w:rsid w:val="0035392E"/>
    <w:rsid w:val="003541BD"/>
    <w:rsid w:val="00354608"/>
    <w:rsid w:val="003547AE"/>
    <w:rsid w:val="00354817"/>
    <w:rsid w:val="00355084"/>
    <w:rsid w:val="00355956"/>
    <w:rsid w:val="00355B85"/>
    <w:rsid w:val="00355C42"/>
    <w:rsid w:val="00356630"/>
    <w:rsid w:val="003566F3"/>
    <w:rsid w:val="00356959"/>
    <w:rsid w:val="00356A80"/>
    <w:rsid w:val="00356E5C"/>
    <w:rsid w:val="00356ED7"/>
    <w:rsid w:val="00357577"/>
    <w:rsid w:val="00357BEE"/>
    <w:rsid w:val="00357D61"/>
    <w:rsid w:val="00357EC2"/>
    <w:rsid w:val="003600EB"/>
    <w:rsid w:val="00360278"/>
    <w:rsid w:val="00360603"/>
    <w:rsid w:val="0036065D"/>
    <w:rsid w:val="00361252"/>
    <w:rsid w:val="00361639"/>
    <w:rsid w:val="0036187F"/>
    <w:rsid w:val="00361D55"/>
    <w:rsid w:val="00361D58"/>
    <w:rsid w:val="00361F20"/>
    <w:rsid w:val="00362064"/>
    <w:rsid w:val="00362306"/>
    <w:rsid w:val="00362340"/>
    <w:rsid w:val="0036247D"/>
    <w:rsid w:val="00362E85"/>
    <w:rsid w:val="00362F44"/>
    <w:rsid w:val="00363120"/>
    <w:rsid w:val="0036399B"/>
    <w:rsid w:val="00363A6E"/>
    <w:rsid w:val="00363FD7"/>
    <w:rsid w:val="00364695"/>
    <w:rsid w:val="00364832"/>
    <w:rsid w:val="00364900"/>
    <w:rsid w:val="0036494E"/>
    <w:rsid w:val="00365460"/>
    <w:rsid w:val="00365626"/>
    <w:rsid w:val="003659D6"/>
    <w:rsid w:val="003661C5"/>
    <w:rsid w:val="00366E2E"/>
    <w:rsid w:val="003674F6"/>
    <w:rsid w:val="0036788D"/>
    <w:rsid w:val="00367B4E"/>
    <w:rsid w:val="00367F1A"/>
    <w:rsid w:val="003705FF"/>
    <w:rsid w:val="00370DEA"/>
    <w:rsid w:val="00371330"/>
    <w:rsid w:val="00371425"/>
    <w:rsid w:val="00371E92"/>
    <w:rsid w:val="00372237"/>
    <w:rsid w:val="00372A5B"/>
    <w:rsid w:val="00372AFB"/>
    <w:rsid w:val="00372DD1"/>
    <w:rsid w:val="00372FBE"/>
    <w:rsid w:val="00372FC0"/>
    <w:rsid w:val="003730CE"/>
    <w:rsid w:val="00373670"/>
    <w:rsid w:val="00373715"/>
    <w:rsid w:val="003739C1"/>
    <w:rsid w:val="003743BB"/>
    <w:rsid w:val="00374A8C"/>
    <w:rsid w:val="00375263"/>
    <w:rsid w:val="00375B0A"/>
    <w:rsid w:val="00375F87"/>
    <w:rsid w:val="0037639A"/>
    <w:rsid w:val="003763AC"/>
    <w:rsid w:val="003769E1"/>
    <w:rsid w:val="00376B86"/>
    <w:rsid w:val="00376ECC"/>
    <w:rsid w:val="00377013"/>
    <w:rsid w:val="00377585"/>
    <w:rsid w:val="003776B8"/>
    <w:rsid w:val="00377C5C"/>
    <w:rsid w:val="00377E7B"/>
    <w:rsid w:val="003806CE"/>
    <w:rsid w:val="00380BE2"/>
    <w:rsid w:val="003812A2"/>
    <w:rsid w:val="00381957"/>
    <w:rsid w:val="00381CDA"/>
    <w:rsid w:val="00381D76"/>
    <w:rsid w:val="00381EE3"/>
    <w:rsid w:val="0038280F"/>
    <w:rsid w:val="00382CB7"/>
    <w:rsid w:val="00383105"/>
    <w:rsid w:val="00383266"/>
    <w:rsid w:val="00383808"/>
    <w:rsid w:val="003838F8"/>
    <w:rsid w:val="00383C9E"/>
    <w:rsid w:val="00383FA2"/>
    <w:rsid w:val="00384EA7"/>
    <w:rsid w:val="00385B37"/>
    <w:rsid w:val="00385E01"/>
    <w:rsid w:val="003867E2"/>
    <w:rsid w:val="00386BE2"/>
    <w:rsid w:val="00386C69"/>
    <w:rsid w:val="00387133"/>
    <w:rsid w:val="0038778D"/>
    <w:rsid w:val="00387875"/>
    <w:rsid w:val="0038794E"/>
    <w:rsid w:val="00387A08"/>
    <w:rsid w:val="00387D08"/>
    <w:rsid w:val="0039067C"/>
    <w:rsid w:val="00390DD4"/>
    <w:rsid w:val="00390DF7"/>
    <w:rsid w:val="00390E61"/>
    <w:rsid w:val="0039151A"/>
    <w:rsid w:val="00391C67"/>
    <w:rsid w:val="00391DB9"/>
    <w:rsid w:val="00391F2B"/>
    <w:rsid w:val="00391F59"/>
    <w:rsid w:val="00391F75"/>
    <w:rsid w:val="00392171"/>
    <w:rsid w:val="003933C4"/>
    <w:rsid w:val="003934CC"/>
    <w:rsid w:val="00394277"/>
    <w:rsid w:val="003945B3"/>
    <w:rsid w:val="0039462D"/>
    <w:rsid w:val="00394D8A"/>
    <w:rsid w:val="00395474"/>
    <w:rsid w:val="00395520"/>
    <w:rsid w:val="00395733"/>
    <w:rsid w:val="00395808"/>
    <w:rsid w:val="003964B3"/>
    <w:rsid w:val="00396675"/>
    <w:rsid w:val="00396686"/>
    <w:rsid w:val="00396826"/>
    <w:rsid w:val="00396E40"/>
    <w:rsid w:val="00396EC5"/>
    <w:rsid w:val="00397539"/>
    <w:rsid w:val="00397A54"/>
    <w:rsid w:val="00397EB2"/>
    <w:rsid w:val="003A0A81"/>
    <w:rsid w:val="003A214B"/>
    <w:rsid w:val="003A2640"/>
    <w:rsid w:val="003A265A"/>
    <w:rsid w:val="003A31B0"/>
    <w:rsid w:val="003A326B"/>
    <w:rsid w:val="003A36F3"/>
    <w:rsid w:val="003A3CA6"/>
    <w:rsid w:val="003A3DAB"/>
    <w:rsid w:val="003A49EC"/>
    <w:rsid w:val="003A4DB9"/>
    <w:rsid w:val="003A50B5"/>
    <w:rsid w:val="003A5257"/>
    <w:rsid w:val="003A587A"/>
    <w:rsid w:val="003A6449"/>
    <w:rsid w:val="003A67A7"/>
    <w:rsid w:val="003A6805"/>
    <w:rsid w:val="003A6B18"/>
    <w:rsid w:val="003A6BB6"/>
    <w:rsid w:val="003A6F85"/>
    <w:rsid w:val="003A73A3"/>
    <w:rsid w:val="003A765D"/>
    <w:rsid w:val="003A77D9"/>
    <w:rsid w:val="003B007B"/>
    <w:rsid w:val="003B0236"/>
    <w:rsid w:val="003B04F8"/>
    <w:rsid w:val="003B0534"/>
    <w:rsid w:val="003B180B"/>
    <w:rsid w:val="003B221D"/>
    <w:rsid w:val="003B2614"/>
    <w:rsid w:val="003B3482"/>
    <w:rsid w:val="003B3F0E"/>
    <w:rsid w:val="003B4723"/>
    <w:rsid w:val="003B472F"/>
    <w:rsid w:val="003B4A26"/>
    <w:rsid w:val="003B4B5F"/>
    <w:rsid w:val="003B4C2B"/>
    <w:rsid w:val="003B5738"/>
    <w:rsid w:val="003B6270"/>
    <w:rsid w:val="003B66FC"/>
    <w:rsid w:val="003B6923"/>
    <w:rsid w:val="003B6977"/>
    <w:rsid w:val="003C0181"/>
    <w:rsid w:val="003C053A"/>
    <w:rsid w:val="003C0942"/>
    <w:rsid w:val="003C0E1D"/>
    <w:rsid w:val="003C0E41"/>
    <w:rsid w:val="003C0F45"/>
    <w:rsid w:val="003C1066"/>
    <w:rsid w:val="003C19F7"/>
    <w:rsid w:val="003C1BEF"/>
    <w:rsid w:val="003C1E8F"/>
    <w:rsid w:val="003C24FF"/>
    <w:rsid w:val="003C2671"/>
    <w:rsid w:val="003C26DE"/>
    <w:rsid w:val="003C2DEF"/>
    <w:rsid w:val="003C3046"/>
    <w:rsid w:val="003C3D0D"/>
    <w:rsid w:val="003C3E43"/>
    <w:rsid w:val="003C43B9"/>
    <w:rsid w:val="003C43BC"/>
    <w:rsid w:val="003C44CA"/>
    <w:rsid w:val="003C5AC8"/>
    <w:rsid w:val="003C6024"/>
    <w:rsid w:val="003C605F"/>
    <w:rsid w:val="003C6124"/>
    <w:rsid w:val="003C6960"/>
    <w:rsid w:val="003C6DE5"/>
    <w:rsid w:val="003C6E96"/>
    <w:rsid w:val="003C783E"/>
    <w:rsid w:val="003C796B"/>
    <w:rsid w:val="003D0B3C"/>
    <w:rsid w:val="003D0D42"/>
    <w:rsid w:val="003D141D"/>
    <w:rsid w:val="003D1427"/>
    <w:rsid w:val="003D16CD"/>
    <w:rsid w:val="003D16E8"/>
    <w:rsid w:val="003D1A11"/>
    <w:rsid w:val="003D1B9B"/>
    <w:rsid w:val="003D1CCB"/>
    <w:rsid w:val="003D1CF5"/>
    <w:rsid w:val="003D27A6"/>
    <w:rsid w:val="003D282E"/>
    <w:rsid w:val="003D28B7"/>
    <w:rsid w:val="003D2953"/>
    <w:rsid w:val="003D2B24"/>
    <w:rsid w:val="003D2E5A"/>
    <w:rsid w:val="003D34A9"/>
    <w:rsid w:val="003D3535"/>
    <w:rsid w:val="003D3729"/>
    <w:rsid w:val="003D3873"/>
    <w:rsid w:val="003D3C9A"/>
    <w:rsid w:val="003D3CC0"/>
    <w:rsid w:val="003D3D23"/>
    <w:rsid w:val="003D4033"/>
    <w:rsid w:val="003D40CB"/>
    <w:rsid w:val="003D4497"/>
    <w:rsid w:val="003D5A4F"/>
    <w:rsid w:val="003D5D81"/>
    <w:rsid w:val="003D5DE8"/>
    <w:rsid w:val="003D6418"/>
    <w:rsid w:val="003D6447"/>
    <w:rsid w:val="003D67C8"/>
    <w:rsid w:val="003D6DD1"/>
    <w:rsid w:val="003D71E5"/>
    <w:rsid w:val="003D73C6"/>
    <w:rsid w:val="003D763E"/>
    <w:rsid w:val="003D7640"/>
    <w:rsid w:val="003D76F8"/>
    <w:rsid w:val="003D793C"/>
    <w:rsid w:val="003D795B"/>
    <w:rsid w:val="003D7C03"/>
    <w:rsid w:val="003E00BA"/>
    <w:rsid w:val="003E0D83"/>
    <w:rsid w:val="003E112E"/>
    <w:rsid w:val="003E14A2"/>
    <w:rsid w:val="003E14B1"/>
    <w:rsid w:val="003E15C6"/>
    <w:rsid w:val="003E321B"/>
    <w:rsid w:val="003E3813"/>
    <w:rsid w:val="003E389F"/>
    <w:rsid w:val="003E3BDD"/>
    <w:rsid w:val="003E3D87"/>
    <w:rsid w:val="003E4073"/>
    <w:rsid w:val="003E4264"/>
    <w:rsid w:val="003E44B9"/>
    <w:rsid w:val="003E452F"/>
    <w:rsid w:val="003E4950"/>
    <w:rsid w:val="003E4D91"/>
    <w:rsid w:val="003E5272"/>
    <w:rsid w:val="003E5B48"/>
    <w:rsid w:val="003E5BB2"/>
    <w:rsid w:val="003E689C"/>
    <w:rsid w:val="003E6C89"/>
    <w:rsid w:val="003E7246"/>
    <w:rsid w:val="003E726D"/>
    <w:rsid w:val="003E76F3"/>
    <w:rsid w:val="003E78BF"/>
    <w:rsid w:val="003F0489"/>
    <w:rsid w:val="003F0709"/>
    <w:rsid w:val="003F091E"/>
    <w:rsid w:val="003F0B66"/>
    <w:rsid w:val="003F0F18"/>
    <w:rsid w:val="003F15FD"/>
    <w:rsid w:val="003F1731"/>
    <w:rsid w:val="003F188B"/>
    <w:rsid w:val="003F1CAB"/>
    <w:rsid w:val="003F1E13"/>
    <w:rsid w:val="003F1EB5"/>
    <w:rsid w:val="003F1EBC"/>
    <w:rsid w:val="003F1FB5"/>
    <w:rsid w:val="003F2CF1"/>
    <w:rsid w:val="003F2D6A"/>
    <w:rsid w:val="003F2EA5"/>
    <w:rsid w:val="003F3108"/>
    <w:rsid w:val="003F340A"/>
    <w:rsid w:val="003F34C3"/>
    <w:rsid w:val="003F356E"/>
    <w:rsid w:val="003F35B1"/>
    <w:rsid w:val="003F38AD"/>
    <w:rsid w:val="003F39B7"/>
    <w:rsid w:val="003F494D"/>
    <w:rsid w:val="003F4C51"/>
    <w:rsid w:val="003F521A"/>
    <w:rsid w:val="003F53EC"/>
    <w:rsid w:val="003F556F"/>
    <w:rsid w:val="003F5B55"/>
    <w:rsid w:val="003F5FE0"/>
    <w:rsid w:val="003F622A"/>
    <w:rsid w:val="003F66BE"/>
    <w:rsid w:val="003F6C33"/>
    <w:rsid w:val="003F7688"/>
    <w:rsid w:val="003F7E5C"/>
    <w:rsid w:val="00400224"/>
    <w:rsid w:val="00400A0D"/>
    <w:rsid w:val="00400E2D"/>
    <w:rsid w:val="00400F1B"/>
    <w:rsid w:val="004013A6"/>
    <w:rsid w:val="00401818"/>
    <w:rsid w:val="004019C2"/>
    <w:rsid w:val="00401B86"/>
    <w:rsid w:val="00401BAE"/>
    <w:rsid w:val="00401CF0"/>
    <w:rsid w:val="004022B3"/>
    <w:rsid w:val="00402AD1"/>
    <w:rsid w:val="00402E78"/>
    <w:rsid w:val="004031E9"/>
    <w:rsid w:val="00403858"/>
    <w:rsid w:val="00403AE7"/>
    <w:rsid w:val="00403D0C"/>
    <w:rsid w:val="00403D36"/>
    <w:rsid w:val="00403F74"/>
    <w:rsid w:val="0040401A"/>
    <w:rsid w:val="004040EF"/>
    <w:rsid w:val="00404327"/>
    <w:rsid w:val="0040441B"/>
    <w:rsid w:val="00404B56"/>
    <w:rsid w:val="00404E0A"/>
    <w:rsid w:val="00405DD8"/>
    <w:rsid w:val="00405EBC"/>
    <w:rsid w:val="004065B8"/>
    <w:rsid w:val="00406D8F"/>
    <w:rsid w:val="00406DC7"/>
    <w:rsid w:val="004105DC"/>
    <w:rsid w:val="00410E39"/>
    <w:rsid w:val="004111F2"/>
    <w:rsid w:val="00411BD9"/>
    <w:rsid w:val="00411FDE"/>
    <w:rsid w:val="00412033"/>
    <w:rsid w:val="0041220E"/>
    <w:rsid w:val="004124F3"/>
    <w:rsid w:val="004125C4"/>
    <w:rsid w:val="00412B93"/>
    <w:rsid w:val="0041320E"/>
    <w:rsid w:val="0041434E"/>
    <w:rsid w:val="00414AC9"/>
    <w:rsid w:val="0041509B"/>
    <w:rsid w:val="004156F7"/>
    <w:rsid w:val="0041591F"/>
    <w:rsid w:val="00415ADA"/>
    <w:rsid w:val="00415E26"/>
    <w:rsid w:val="00415E79"/>
    <w:rsid w:val="004161C6"/>
    <w:rsid w:val="00416281"/>
    <w:rsid w:val="00416782"/>
    <w:rsid w:val="00416A9D"/>
    <w:rsid w:val="00416D0A"/>
    <w:rsid w:val="0041709D"/>
    <w:rsid w:val="0041712B"/>
    <w:rsid w:val="0041748E"/>
    <w:rsid w:val="00417B94"/>
    <w:rsid w:val="00417FE6"/>
    <w:rsid w:val="004215C6"/>
    <w:rsid w:val="004219A1"/>
    <w:rsid w:val="00421C20"/>
    <w:rsid w:val="00421F44"/>
    <w:rsid w:val="00422058"/>
    <w:rsid w:val="00422282"/>
    <w:rsid w:val="00422550"/>
    <w:rsid w:val="00422815"/>
    <w:rsid w:val="004229E4"/>
    <w:rsid w:val="00422A97"/>
    <w:rsid w:val="00422B50"/>
    <w:rsid w:val="00423046"/>
    <w:rsid w:val="004230A9"/>
    <w:rsid w:val="0042325C"/>
    <w:rsid w:val="00423486"/>
    <w:rsid w:val="00423663"/>
    <w:rsid w:val="00423B8B"/>
    <w:rsid w:val="004241F1"/>
    <w:rsid w:val="00424C05"/>
    <w:rsid w:val="00424CB9"/>
    <w:rsid w:val="004251A9"/>
    <w:rsid w:val="00425846"/>
    <w:rsid w:val="00425DAD"/>
    <w:rsid w:val="00425DE7"/>
    <w:rsid w:val="00425FB2"/>
    <w:rsid w:val="00425FC3"/>
    <w:rsid w:val="00426894"/>
    <w:rsid w:val="00426AB0"/>
    <w:rsid w:val="00426CE2"/>
    <w:rsid w:val="00426E0D"/>
    <w:rsid w:val="004272DF"/>
    <w:rsid w:val="00427C51"/>
    <w:rsid w:val="00427D54"/>
    <w:rsid w:val="00427D7A"/>
    <w:rsid w:val="004303AD"/>
    <w:rsid w:val="004304EE"/>
    <w:rsid w:val="004312C8"/>
    <w:rsid w:val="00431D2D"/>
    <w:rsid w:val="004321B0"/>
    <w:rsid w:val="004324B9"/>
    <w:rsid w:val="00432523"/>
    <w:rsid w:val="00432601"/>
    <w:rsid w:val="00432940"/>
    <w:rsid w:val="00432DB1"/>
    <w:rsid w:val="004333A5"/>
    <w:rsid w:val="004334B6"/>
    <w:rsid w:val="00433C4C"/>
    <w:rsid w:val="00433D23"/>
    <w:rsid w:val="004342BE"/>
    <w:rsid w:val="00434D24"/>
    <w:rsid w:val="00434EA4"/>
    <w:rsid w:val="004351CF"/>
    <w:rsid w:val="0043599B"/>
    <w:rsid w:val="0043647F"/>
    <w:rsid w:val="00436833"/>
    <w:rsid w:val="00436E8E"/>
    <w:rsid w:val="004370E2"/>
    <w:rsid w:val="004371E5"/>
    <w:rsid w:val="00437AE0"/>
    <w:rsid w:val="00437BE7"/>
    <w:rsid w:val="0044017B"/>
    <w:rsid w:val="00440332"/>
    <w:rsid w:val="00440660"/>
    <w:rsid w:val="00440710"/>
    <w:rsid w:val="00440A9C"/>
    <w:rsid w:val="00440BAE"/>
    <w:rsid w:val="004410E4"/>
    <w:rsid w:val="004414F2"/>
    <w:rsid w:val="004415FA"/>
    <w:rsid w:val="004418C5"/>
    <w:rsid w:val="00441D0B"/>
    <w:rsid w:val="00441F99"/>
    <w:rsid w:val="0044201B"/>
    <w:rsid w:val="0044205A"/>
    <w:rsid w:val="004424CD"/>
    <w:rsid w:val="004426AF"/>
    <w:rsid w:val="00442732"/>
    <w:rsid w:val="00442F01"/>
    <w:rsid w:val="00442F02"/>
    <w:rsid w:val="004439B6"/>
    <w:rsid w:val="00444252"/>
    <w:rsid w:val="004443A0"/>
    <w:rsid w:val="00444806"/>
    <w:rsid w:val="00444D0D"/>
    <w:rsid w:val="004451E7"/>
    <w:rsid w:val="004451FE"/>
    <w:rsid w:val="004457E2"/>
    <w:rsid w:val="00446421"/>
    <w:rsid w:val="00446C1E"/>
    <w:rsid w:val="00446D26"/>
    <w:rsid w:val="00446FBD"/>
    <w:rsid w:val="00447177"/>
    <w:rsid w:val="00447571"/>
    <w:rsid w:val="00447B3A"/>
    <w:rsid w:val="00447BD1"/>
    <w:rsid w:val="00447F68"/>
    <w:rsid w:val="00447F77"/>
    <w:rsid w:val="004501C7"/>
    <w:rsid w:val="00450C44"/>
    <w:rsid w:val="004513BC"/>
    <w:rsid w:val="00451429"/>
    <w:rsid w:val="004515E0"/>
    <w:rsid w:val="00451726"/>
    <w:rsid w:val="0045191A"/>
    <w:rsid w:val="00451CD0"/>
    <w:rsid w:val="00451CD1"/>
    <w:rsid w:val="00451EED"/>
    <w:rsid w:val="004520A2"/>
    <w:rsid w:val="0045234F"/>
    <w:rsid w:val="0045237F"/>
    <w:rsid w:val="00452802"/>
    <w:rsid w:val="0045287A"/>
    <w:rsid w:val="00452BB5"/>
    <w:rsid w:val="004535FE"/>
    <w:rsid w:val="004537FF"/>
    <w:rsid w:val="00453FD4"/>
    <w:rsid w:val="004541E9"/>
    <w:rsid w:val="00454690"/>
    <w:rsid w:val="00454861"/>
    <w:rsid w:val="00454A58"/>
    <w:rsid w:val="00454BD0"/>
    <w:rsid w:val="00454EF7"/>
    <w:rsid w:val="00455137"/>
    <w:rsid w:val="00455845"/>
    <w:rsid w:val="004559B8"/>
    <w:rsid w:val="00455D16"/>
    <w:rsid w:val="00455D8B"/>
    <w:rsid w:val="00455F7E"/>
    <w:rsid w:val="00456235"/>
    <w:rsid w:val="004562FE"/>
    <w:rsid w:val="00456301"/>
    <w:rsid w:val="00456AB6"/>
    <w:rsid w:val="00456E7E"/>
    <w:rsid w:val="004570AD"/>
    <w:rsid w:val="004575D6"/>
    <w:rsid w:val="00457C37"/>
    <w:rsid w:val="00457E8D"/>
    <w:rsid w:val="0046049B"/>
    <w:rsid w:val="00460596"/>
    <w:rsid w:val="00460CA5"/>
    <w:rsid w:val="00460F61"/>
    <w:rsid w:val="0046150E"/>
    <w:rsid w:val="00461C2D"/>
    <w:rsid w:val="00461D7C"/>
    <w:rsid w:val="00461DC8"/>
    <w:rsid w:val="00461F4C"/>
    <w:rsid w:val="00462024"/>
    <w:rsid w:val="0046247B"/>
    <w:rsid w:val="004626BB"/>
    <w:rsid w:val="00462EBC"/>
    <w:rsid w:val="00463089"/>
    <w:rsid w:val="00464002"/>
    <w:rsid w:val="004642FF"/>
    <w:rsid w:val="004643E1"/>
    <w:rsid w:val="00464429"/>
    <w:rsid w:val="00464B24"/>
    <w:rsid w:val="00464C0F"/>
    <w:rsid w:val="0046522C"/>
    <w:rsid w:val="004659B0"/>
    <w:rsid w:val="0046621B"/>
    <w:rsid w:val="004667DD"/>
    <w:rsid w:val="00466AAD"/>
    <w:rsid w:val="004671CE"/>
    <w:rsid w:val="0046783D"/>
    <w:rsid w:val="00467A5F"/>
    <w:rsid w:val="0047039E"/>
    <w:rsid w:val="0047059F"/>
    <w:rsid w:val="00470638"/>
    <w:rsid w:val="004707BF"/>
    <w:rsid w:val="004708EB"/>
    <w:rsid w:val="00470A00"/>
    <w:rsid w:val="00470E59"/>
    <w:rsid w:val="004713C7"/>
    <w:rsid w:val="004719E2"/>
    <w:rsid w:val="00471A7C"/>
    <w:rsid w:val="00471D82"/>
    <w:rsid w:val="00471EA2"/>
    <w:rsid w:val="004720B9"/>
    <w:rsid w:val="00472540"/>
    <w:rsid w:val="00472612"/>
    <w:rsid w:val="0047268D"/>
    <w:rsid w:val="00472E1C"/>
    <w:rsid w:val="0047375E"/>
    <w:rsid w:val="00473C6D"/>
    <w:rsid w:val="004741CB"/>
    <w:rsid w:val="004747F4"/>
    <w:rsid w:val="00474C87"/>
    <w:rsid w:val="00474CBA"/>
    <w:rsid w:val="00474FF0"/>
    <w:rsid w:val="00475378"/>
    <w:rsid w:val="00475504"/>
    <w:rsid w:val="00475DD2"/>
    <w:rsid w:val="00475ECD"/>
    <w:rsid w:val="00475F48"/>
    <w:rsid w:val="0047641C"/>
    <w:rsid w:val="004768B6"/>
    <w:rsid w:val="004769B3"/>
    <w:rsid w:val="00476AB0"/>
    <w:rsid w:val="00476AD8"/>
    <w:rsid w:val="00476BC8"/>
    <w:rsid w:val="00476C74"/>
    <w:rsid w:val="00477045"/>
    <w:rsid w:val="004777A3"/>
    <w:rsid w:val="0048043E"/>
    <w:rsid w:val="0048077F"/>
    <w:rsid w:val="00480FDB"/>
    <w:rsid w:val="00481971"/>
    <w:rsid w:val="004820D1"/>
    <w:rsid w:val="0048256F"/>
    <w:rsid w:val="00482695"/>
    <w:rsid w:val="004826B1"/>
    <w:rsid w:val="004826CC"/>
    <w:rsid w:val="0048277C"/>
    <w:rsid w:val="0048305D"/>
    <w:rsid w:val="0048305E"/>
    <w:rsid w:val="00483342"/>
    <w:rsid w:val="004833D2"/>
    <w:rsid w:val="00483617"/>
    <w:rsid w:val="004836B7"/>
    <w:rsid w:val="00483AC6"/>
    <w:rsid w:val="00483F98"/>
    <w:rsid w:val="00484511"/>
    <w:rsid w:val="00484D1C"/>
    <w:rsid w:val="0048514B"/>
    <w:rsid w:val="004854AF"/>
    <w:rsid w:val="004856BD"/>
    <w:rsid w:val="004859EF"/>
    <w:rsid w:val="00486051"/>
    <w:rsid w:val="004904CD"/>
    <w:rsid w:val="00490650"/>
    <w:rsid w:val="00490826"/>
    <w:rsid w:val="004909A2"/>
    <w:rsid w:val="00490DDE"/>
    <w:rsid w:val="00491AB3"/>
    <w:rsid w:val="00491EF8"/>
    <w:rsid w:val="00492802"/>
    <w:rsid w:val="00492BCA"/>
    <w:rsid w:val="00492E5F"/>
    <w:rsid w:val="00493087"/>
    <w:rsid w:val="00493BEB"/>
    <w:rsid w:val="00493C1B"/>
    <w:rsid w:val="0049470A"/>
    <w:rsid w:val="00494768"/>
    <w:rsid w:val="00494E66"/>
    <w:rsid w:val="0049500D"/>
    <w:rsid w:val="004958D7"/>
    <w:rsid w:val="004959BF"/>
    <w:rsid w:val="00495FA0"/>
    <w:rsid w:val="0049676D"/>
    <w:rsid w:val="004968EA"/>
    <w:rsid w:val="004977B4"/>
    <w:rsid w:val="00497A79"/>
    <w:rsid w:val="00497CE3"/>
    <w:rsid w:val="00497F48"/>
    <w:rsid w:val="004A01F3"/>
    <w:rsid w:val="004A05FE"/>
    <w:rsid w:val="004A0F74"/>
    <w:rsid w:val="004A131F"/>
    <w:rsid w:val="004A1369"/>
    <w:rsid w:val="004A1494"/>
    <w:rsid w:val="004A1712"/>
    <w:rsid w:val="004A1944"/>
    <w:rsid w:val="004A1A59"/>
    <w:rsid w:val="004A2445"/>
    <w:rsid w:val="004A25E8"/>
    <w:rsid w:val="004A2C89"/>
    <w:rsid w:val="004A3047"/>
    <w:rsid w:val="004A3299"/>
    <w:rsid w:val="004A3E4B"/>
    <w:rsid w:val="004A448A"/>
    <w:rsid w:val="004A482D"/>
    <w:rsid w:val="004A56CD"/>
    <w:rsid w:val="004A57AF"/>
    <w:rsid w:val="004A6684"/>
    <w:rsid w:val="004A6B84"/>
    <w:rsid w:val="004A6F08"/>
    <w:rsid w:val="004A7149"/>
    <w:rsid w:val="004A731E"/>
    <w:rsid w:val="004A7513"/>
    <w:rsid w:val="004A7E61"/>
    <w:rsid w:val="004B02AA"/>
    <w:rsid w:val="004B0482"/>
    <w:rsid w:val="004B06C9"/>
    <w:rsid w:val="004B0D86"/>
    <w:rsid w:val="004B0E80"/>
    <w:rsid w:val="004B1207"/>
    <w:rsid w:val="004B1336"/>
    <w:rsid w:val="004B1359"/>
    <w:rsid w:val="004B1B80"/>
    <w:rsid w:val="004B1D25"/>
    <w:rsid w:val="004B1DC5"/>
    <w:rsid w:val="004B2CB8"/>
    <w:rsid w:val="004B2F32"/>
    <w:rsid w:val="004B3B4F"/>
    <w:rsid w:val="004B3D7F"/>
    <w:rsid w:val="004B3F2E"/>
    <w:rsid w:val="004B4123"/>
    <w:rsid w:val="004B4779"/>
    <w:rsid w:val="004B4A79"/>
    <w:rsid w:val="004B4B3A"/>
    <w:rsid w:val="004B5516"/>
    <w:rsid w:val="004B5A13"/>
    <w:rsid w:val="004B5C1A"/>
    <w:rsid w:val="004B613B"/>
    <w:rsid w:val="004B6388"/>
    <w:rsid w:val="004B6440"/>
    <w:rsid w:val="004B6A00"/>
    <w:rsid w:val="004B6B2C"/>
    <w:rsid w:val="004B6F96"/>
    <w:rsid w:val="004B7209"/>
    <w:rsid w:val="004B7934"/>
    <w:rsid w:val="004B7B15"/>
    <w:rsid w:val="004C0467"/>
    <w:rsid w:val="004C05BF"/>
    <w:rsid w:val="004C06CA"/>
    <w:rsid w:val="004C07C6"/>
    <w:rsid w:val="004C0D6E"/>
    <w:rsid w:val="004C1755"/>
    <w:rsid w:val="004C19DA"/>
    <w:rsid w:val="004C1C21"/>
    <w:rsid w:val="004C1E37"/>
    <w:rsid w:val="004C222E"/>
    <w:rsid w:val="004C260B"/>
    <w:rsid w:val="004C2C35"/>
    <w:rsid w:val="004C2FF0"/>
    <w:rsid w:val="004C30B0"/>
    <w:rsid w:val="004C3645"/>
    <w:rsid w:val="004C3803"/>
    <w:rsid w:val="004C3C55"/>
    <w:rsid w:val="004C3DBE"/>
    <w:rsid w:val="004C44C0"/>
    <w:rsid w:val="004C454C"/>
    <w:rsid w:val="004C4578"/>
    <w:rsid w:val="004C47C3"/>
    <w:rsid w:val="004C48B8"/>
    <w:rsid w:val="004C4D89"/>
    <w:rsid w:val="004C53BF"/>
    <w:rsid w:val="004C57AD"/>
    <w:rsid w:val="004C57CA"/>
    <w:rsid w:val="004C5DA9"/>
    <w:rsid w:val="004C614D"/>
    <w:rsid w:val="004C65C9"/>
    <w:rsid w:val="004C6610"/>
    <w:rsid w:val="004C6889"/>
    <w:rsid w:val="004C69B8"/>
    <w:rsid w:val="004C6EA7"/>
    <w:rsid w:val="004C7435"/>
    <w:rsid w:val="004D02B3"/>
    <w:rsid w:val="004D078D"/>
    <w:rsid w:val="004D0E7C"/>
    <w:rsid w:val="004D0FA3"/>
    <w:rsid w:val="004D138C"/>
    <w:rsid w:val="004D13DA"/>
    <w:rsid w:val="004D17CF"/>
    <w:rsid w:val="004D1C63"/>
    <w:rsid w:val="004D2002"/>
    <w:rsid w:val="004D2215"/>
    <w:rsid w:val="004D2546"/>
    <w:rsid w:val="004D2956"/>
    <w:rsid w:val="004D29D4"/>
    <w:rsid w:val="004D2CB5"/>
    <w:rsid w:val="004D370B"/>
    <w:rsid w:val="004D3D2F"/>
    <w:rsid w:val="004D3FAB"/>
    <w:rsid w:val="004D41D0"/>
    <w:rsid w:val="004D4613"/>
    <w:rsid w:val="004D4A6F"/>
    <w:rsid w:val="004D4A73"/>
    <w:rsid w:val="004D4D48"/>
    <w:rsid w:val="004D4DA7"/>
    <w:rsid w:val="004D4E31"/>
    <w:rsid w:val="004D5BF6"/>
    <w:rsid w:val="004D60FA"/>
    <w:rsid w:val="004D6742"/>
    <w:rsid w:val="004D6A24"/>
    <w:rsid w:val="004D6B79"/>
    <w:rsid w:val="004D6BC2"/>
    <w:rsid w:val="004D71B9"/>
    <w:rsid w:val="004D72B5"/>
    <w:rsid w:val="004D74D4"/>
    <w:rsid w:val="004D7551"/>
    <w:rsid w:val="004D7EC2"/>
    <w:rsid w:val="004E0693"/>
    <w:rsid w:val="004E0DA0"/>
    <w:rsid w:val="004E138F"/>
    <w:rsid w:val="004E142E"/>
    <w:rsid w:val="004E26F5"/>
    <w:rsid w:val="004E2808"/>
    <w:rsid w:val="004E29B1"/>
    <w:rsid w:val="004E2D9F"/>
    <w:rsid w:val="004E32C1"/>
    <w:rsid w:val="004E3581"/>
    <w:rsid w:val="004E36FB"/>
    <w:rsid w:val="004E3707"/>
    <w:rsid w:val="004E3EF4"/>
    <w:rsid w:val="004E4999"/>
    <w:rsid w:val="004E4B46"/>
    <w:rsid w:val="004E5863"/>
    <w:rsid w:val="004E5A5D"/>
    <w:rsid w:val="004E6640"/>
    <w:rsid w:val="004E6D5B"/>
    <w:rsid w:val="004E742B"/>
    <w:rsid w:val="004E7469"/>
    <w:rsid w:val="004E775D"/>
    <w:rsid w:val="004E78A7"/>
    <w:rsid w:val="004E7CC2"/>
    <w:rsid w:val="004F0443"/>
    <w:rsid w:val="004F0644"/>
    <w:rsid w:val="004F07A4"/>
    <w:rsid w:val="004F0FB7"/>
    <w:rsid w:val="004F108B"/>
    <w:rsid w:val="004F1127"/>
    <w:rsid w:val="004F11A0"/>
    <w:rsid w:val="004F178B"/>
    <w:rsid w:val="004F17F4"/>
    <w:rsid w:val="004F19BC"/>
    <w:rsid w:val="004F1B6C"/>
    <w:rsid w:val="004F2771"/>
    <w:rsid w:val="004F355B"/>
    <w:rsid w:val="004F3F68"/>
    <w:rsid w:val="004F3FED"/>
    <w:rsid w:val="004F4220"/>
    <w:rsid w:val="004F42FD"/>
    <w:rsid w:val="004F4DA2"/>
    <w:rsid w:val="004F512C"/>
    <w:rsid w:val="004F5187"/>
    <w:rsid w:val="004F5E86"/>
    <w:rsid w:val="004F5EF8"/>
    <w:rsid w:val="004F5F43"/>
    <w:rsid w:val="004F61D8"/>
    <w:rsid w:val="004F66C4"/>
    <w:rsid w:val="004F6A0B"/>
    <w:rsid w:val="004F7352"/>
    <w:rsid w:val="004F7EFB"/>
    <w:rsid w:val="005009BA"/>
    <w:rsid w:val="0050148F"/>
    <w:rsid w:val="00501524"/>
    <w:rsid w:val="0050172B"/>
    <w:rsid w:val="00502733"/>
    <w:rsid w:val="005029EE"/>
    <w:rsid w:val="00503010"/>
    <w:rsid w:val="005039E5"/>
    <w:rsid w:val="00503A8C"/>
    <w:rsid w:val="00503AB3"/>
    <w:rsid w:val="005042AD"/>
    <w:rsid w:val="005042E2"/>
    <w:rsid w:val="00504612"/>
    <w:rsid w:val="00504AE9"/>
    <w:rsid w:val="00504D58"/>
    <w:rsid w:val="00505656"/>
    <w:rsid w:val="00505802"/>
    <w:rsid w:val="00505D51"/>
    <w:rsid w:val="00506D25"/>
    <w:rsid w:val="00507986"/>
    <w:rsid w:val="00507C2B"/>
    <w:rsid w:val="00507DF0"/>
    <w:rsid w:val="00507F9A"/>
    <w:rsid w:val="005109A8"/>
    <w:rsid w:val="005112F2"/>
    <w:rsid w:val="0051155F"/>
    <w:rsid w:val="00511632"/>
    <w:rsid w:val="005116C5"/>
    <w:rsid w:val="005117FC"/>
    <w:rsid w:val="00511923"/>
    <w:rsid w:val="005119DF"/>
    <w:rsid w:val="00511C23"/>
    <w:rsid w:val="00512B1F"/>
    <w:rsid w:val="00513A0D"/>
    <w:rsid w:val="00513C98"/>
    <w:rsid w:val="005141E5"/>
    <w:rsid w:val="00514D36"/>
    <w:rsid w:val="00514F1D"/>
    <w:rsid w:val="00515610"/>
    <w:rsid w:val="005164D2"/>
    <w:rsid w:val="00516630"/>
    <w:rsid w:val="00517A1E"/>
    <w:rsid w:val="00517A64"/>
    <w:rsid w:val="00517B23"/>
    <w:rsid w:val="00520466"/>
    <w:rsid w:val="00520578"/>
    <w:rsid w:val="005209F9"/>
    <w:rsid w:val="00520D19"/>
    <w:rsid w:val="0052126C"/>
    <w:rsid w:val="00521877"/>
    <w:rsid w:val="00521E40"/>
    <w:rsid w:val="00521E65"/>
    <w:rsid w:val="00521EDE"/>
    <w:rsid w:val="005227A7"/>
    <w:rsid w:val="005227BA"/>
    <w:rsid w:val="005229D0"/>
    <w:rsid w:val="00522DBA"/>
    <w:rsid w:val="00523746"/>
    <w:rsid w:val="00523AAE"/>
    <w:rsid w:val="0052433B"/>
    <w:rsid w:val="00524799"/>
    <w:rsid w:val="005249B7"/>
    <w:rsid w:val="005249CD"/>
    <w:rsid w:val="00524AC7"/>
    <w:rsid w:val="00524AF8"/>
    <w:rsid w:val="00524B88"/>
    <w:rsid w:val="00524CC3"/>
    <w:rsid w:val="00524D38"/>
    <w:rsid w:val="00524E18"/>
    <w:rsid w:val="00524E51"/>
    <w:rsid w:val="005252C6"/>
    <w:rsid w:val="005254F4"/>
    <w:rsid w:val="00525900"/>
    <w:rsid w:val="00525AF1"/>
    <w:rsid w:val="00525C09"/>
    <w:rsid w:val="00526064"/>
    <w:rsid w:val="0052627B"/>
    <w:rsid w:val="005262C2"/>
    <w:rsid w:val="00526450"/>
    <w:rsid w:val="0052753C"/>
    <w:rsid w:val="00527D78"/>
    <w:rsid w:val="005300ED"/>
    <w:rsid w:val="005302F4"/>
    <w:rsid w:val="00530538"/>
    <w:rsid w:val="0053126D"/>
    <w:rsid w:val="0053143C"/>
    <w:rsid w:val="0053185D"/>
    <w:rsid w:val="005319A5"/>
    <w:rsid w:val="00531AA8"/>
    <w:rsid w:val="005323B5"/>
    <w:rsid w:val="00532CE4"/>
    <w:rsid w:val="00533194"/>
    <w:rsid w:val="005339F8"/>
    <w:rsid w:val="005340E0"/>
    <w:rsid w:val="0053432E"/>
    <w:rsid w:val="0053476E"/>
    <w:rsid w:val="00534C64"/>
    <w:rsid w:val="0053513B"/>
    <w:rsid w:val="005355C1"/>
    <w:rsid w:val="005361FD"/>
    <w:rsid w:val="00536452"/>
    <w:rsid w:val="005366B8"/>
    <w:rsid w:val="00536AAC"/>
    <w:rsid w:val="00536ADC"/>
    <w:rsid w:val="005378FE"/>
    <w:rsid w:val="00537C04"/>
    <w:rsid w:val="00537E6B"/>
    <w:rsid w:val="00537E86"/>
    <w:rsid w:val="0054007B"/>
    <w:rsid w:val="005402A8"/>
    <w:rsid w:val="00540B75"/>
    <w:rsid w:val="00540EC8"/>
    <w:rsid w:val="0054174D"/>
    <w:rsid w:val="00542491"/>
    <w:rsid w:val="005425F5"/>
    <w:rsid w:val="0054266E"/>
    <w:rsid w:val="00542C95"/>
    <w:rsid w:val="0054305D"/>
    <w:rsid w:val="0054313A"/>
    <w:rsid w:val="00543415"/>
    <w:rsid w:val="0054347E"/>
    <w:rsid w:val="00543604"/>
    <w:rsid w:val="005436C0"/>
    <w:rsid w:val="0054393D"/>
    <w:rsid w:val="00543EB6"/>
    <w:rsid w:val="00543F8B"/>
    <w:rsid w:val="005443F0"/>
    <w:rsid w:val="0054480D"/>
    <w:rsid w:val="00544D2A"/>
    <w:rsid w:val="00544E5F"/>
    <w:rsid w:val="0054512D"/>
    <w:rsid w:val="005454AB"/>
    <w:rsid w:val="005456C3"/>
    <w:rsid w:val="0054577C"/>
    <w:rsid w:val="00545EC4"/>
    <w:rsid w:val="00546A6B"/>
    <w:rsid w:val="00546FBC"/>
    <w:rsid w:val="0054706A"/>
    <w:rsid w:val="005476BB"/>
    <w:rsid w:val="005476F8"/>
    <w:rsid w:val="00547729"/>
    <w:rsid w:val="005478ED"/>
    <w:rsid w:val="00547CB8"/>
    <w:rsid w:val="00547DDA"/>
    <w:rsid w:val="00550B4C"/>
    <w:rsid w:val="00550CC7"/>
    <w:rsid w:val="005514E8"/>
    <w:rsid w:val="00551B12"/>
    <w:rsid w:val="00551C6A"/>
    <w:rsid w:val="00551FD6"/>
    <w:rsid w:val="005520B4"/>
    <w:rsid w:val="00552191"/>
    <w:rsid w:val="00552444"/>
    <w:rsid w:val="00552707"/>
    <w:rsid w:val="0055309E"/>
    <w:rsid w:val="0055332F"/>
    <w:rsid w:val="0055379A"/>
    <w:rsid w:val="00553DF2"/>
    <w:rsid w:val="00554124"/>
    <w:rsid w:val="00554400"/>
    <w:rsid w:val="0055488F"/>
    <w:rsid w:val="00555664"/>
    <w:rsid w:val="00555751"/>
    <w:rsid w:val="005557B5"/>
    <w:rsid w:val="00555834"/>
    <w:rsid w:val="0055586A"/>
    <w:rsid w:val="005558D7"/>
    <w:rsid w:val="00555B2A"/>
    <w:rsid w:val="00556233"/>
    <w:rsid w:val="005565AF"/>
    <w:rsid w:val="005567C7"/>
    <w:rsid w:val="00556A5A"/>
    <w:rsid w:val="00556D72"/>
    <w:rsid w:val="00556DDA"/>
    <w:rsid w:val="005574C8"/>
    <w:rsid w:val="00560025"/>
    <w:rsid w:val="0056045F"/>
    <w:rsid w:val="005608B3"/>
    <w:rsid w:val="00560D64"/>
    <w:rsid w:val="00560D85"/>
    <w:rsid w:val="00560E84"/>
    <w:rsid w:val="00561203"/>
    <w:rsid w:val="00561566"/>
    <w:rsid w:val="00561638"/>
    <w:rsid w:val="00561794"/>
    <w:rsid w:val="00562F94"/>
    <w:rsid w:val="00563185"/>
    <w:rsid w:val="005633A5"/>
    <w:rsid w:val="00563809"/>
    <w:rsid w:val="00563B1D"/>
    <w:rsid w:val="00563BE3"/>
    <w:rsid w:val="00564235"/>
    <w:rsid w:val="0056481C"/>
    <w:rsid w:val="005649D4"/>
    <w:rsid w:val="00565152"/>
    <w:rsid w:val="00565747"/>
    <w:rsid w:val="00565CA0"/>
    <w:rsid w:val="00566218"/>
    <w:rsid w:val="00566291"/>
    <w:rsid w:val="005669E4"/>
    <w:rsid w:val="00566C45"/>
    <w:rsid w:val="00566DA3"/>
    <w:rsid w:val="00567166"/>
    <w:rsid w:val="005671D8"/>
    <w:rsid w:val="005674F9"/>
    <w:rsid w:val="00567905"/>
    <w:rsid w:val="00567CD9"/>
    <w:rsid w:val="0057055F"/>
    <w:rsid w:val="005707B9"/>
    <w:rsid w:val="005710ED"/>
    <w:rsid w:val="00572275"/>
    <w:rsid w:val="00572569"/>
    <w:rsid w:val="00572D69"/>
    <w:rsid w:val="00573269"/>
    <w:rsid w:val="00573C5F"/>
    <w:rsid w:val="00573C93"/>
    <w:rsid w:val="00573CFA"/>
    <w:rsid w:val="00573F77"/>
    <w:rsid w:val="0057496D"/>
    <w:rsid w:val="0057499C"/>
    <w:rsid w:val="00574A3D"/>
    <w:rsid w:val="00574EB5"/>
    <w:rsid w:val="00575504"/>
    <w:rsid w:val="00575806"/>
    <w:rsid w:val="00575843"/>
    <w:rsid w:val="00575BA5"/>
    <w:rsid w:val="00576554"/>
    <w:rsid w:val="0057657D"/>
    <w:rsid w:val="005772F5"/>
    <w:rsid w:val="00577570"/>
    <w:rsid w:val="00577C5D"/>
    <w:rsid w:val="00577E54"/>
    <w:rsid w:val="005805D5"/>
    <w:rsid w:val="00580D03"/>
    <w:rsid w:val="00581001"/>
    <w:rsid w:val="0058132A"/>
    <w:rsid w:val="00581A0D"/>
    <w:rsid w:val="00581A4F"/>
    <w:rsid w:val="00582195"/>
    <w:rsid w:val="0058233E"/>
    <w:rsid w:val="005825A9"/>
    <w:rsid w:val="005827A1"/>
    <w:rsid w:val="005827F0"/>
    <w:rsid w:val="00582974"/>
    <w:rsid w:val="00582DA1"/>
    <w:rsid w:val="00582FC8"/>
    <w:rsid w:val="005830C9"/>
    <w:rsid w:val="005831FC"/>
    <w:rsid w:val="00583C17"/>
    <w:rsid w:val="00583EA6"/>
    <w:rsid w:val="005842BD"/>
    <w:rsid w:val="00584477"/>
    <w:rsid w:val="00584B82"/>
    <w:rsid w:val="00584E1E"/>
    <w:rsid w:val="00585AA4"/>
    <w:rsid w:val="00585C30"/>
    <w:rsid w:val="00585CCE"/>
    <w:rsid w:val="00585F42"/>
    <w:rsid w:val="00585FF0"/>
    <w:rsid w:val="00586E55"/>
    <w:rsid w:val="005872EB"/>
    <w:rsid w:val="00587403"/>
    <w:rsid w:val="00587610"/>
    <w:rsid w:val="0058784D"/>
    <w:rsid w:val="00587CF7"/>
    <w:rsid w:val="005901C2"/>
    <w:rsid w:val="00590BFC"/>
    <w:rsid w:val="0059102A"/>
    <w:rsid w:val="00591247"/>
    <w:rsid w:val="00591336"/>
    <w:rsid w:val="0059144C"/>
    <w:rsid w:val="00591674"/>
    <w:rsid w:val="0059179B"/>
    <w:rsid w:val="00591899"/>
    <w:rsid w:val="00591971"/>
    <w:rsid w:val="00591AB5"/>
    <w:rsid w:val="00591C18"/>
    <w:rsid w:val="00591CC1"/>
    <w:rsid w:val="00591E97"/>
    <w:rsid w:val="00592533"/>
    <w:rsid w:val="0059345F"/>
    <w:rsid w:val="00593E5E"/>
    <w:rsid w:val="00594262"/>
    <w:rsid w:val="0059434C"/>
    <w:rsid w:val="00594889"/>
    <w:rsid w:val="00594A90"/>
    <w:rsid w:val="00595051"/>
    <w:rsid w:val="0059515B"/>
    <w:rsid w:val="005952EE"/>
    <w:rsid w:val="00595341"/>
    <w:rsid w:val="0059539B"/>
    <w:rsid w:val="005959C6"/>
    <w:rsid w:val="00595B3C"/>
    <w:rsid w:val="00595F0A"/>
    <w:rsid w:val="00595F64"/>
    <w:rsid w:val="00595FA1"/>
    <w:rsid w:val="0059664F"/>
    <w:rsid w:val="00596F44"/>
    <w:rsid w:val="005970B4"/>
    <w:rsid w:val="005972AE"/>
    <w:rsid w:val="00597324"/>
    <w:rsid w:val="0059746C"/>
    <w:rsid w:val="00597865"/>
    <w:rsid w:val="00597988"/>
    <w:rsid w:val="00597DC7"/>
    <w:rsid w:val="00597EAE"/>
    <w:rsid w:val="00597EB2"/>
    <w:rsid w:val="005A00FA"/>
    <w:rsid w:val="005A0315"/>
    <w:rsid w:val="005A052D"/>
    <w:rsid w:val="005A0651"/>
    <w:rsid w:val="005A0744"/>
    <w:rsid w:val="005A0DD3"/>
    <w:rsid w:val="005A0F89"/>
    <w:rsid w:val="005A12DE"/>
    <w:rsid w:val="005A1582"/>
    <w:rsid w:val="005A1972"/>
    <w:rsid w:val="005A1A36"/>
    <w:rsid w:val="005A1AA6"/>
    <w:rsid w:val="005A1D9F"/>
    <w:rsid w:val="005A1F8F"/>
    <w:rsid w:val="005A1F97"/>
    <w:rsid w:val="005A2052"/>
    <w:rsid w:val="005A2102"/>
    <w:rsid w:val="005A309C"/>
    <w:rsid w:val="005A3341"/>
    <w:rsid w:val="005A3ECA"/>
    <w:rsid w:val="005A40C7"/>
    <w:rsid w:val="005A40CF"/>
    <w:rsid w:val="005A438B"/>
    <w:rsid w:val="005A468F"/>
    <w:rsid w:val="005A4A99"/>
    <w:rsid w:val="005A505F"/>
    <w:rsid w:val="005A5844"/>
    <w:rsid w:val="005A5BA8"/>
    <w:rsid w:val="005A5D45"/>
    <w:rsid w:val="005A6009"/>
    <w:rsid w:val="005A64F5"/>
    <w:rsid w:val="005A6668"/>
    <w:rsid w:val="005A6F3A"/>
    <w:rsid w:val="005A7152"/>
    <w:rsid w:val="005A7BFE"/>
    <w:rsid w:val="005A7D58"/>
    <w:rsid w:val="005B0204"/>
    <w:rsid w:val="005B049E"/>
    <w:rsid w:val="005B07AC"/>
    <w:rsid w:val="005B0ADB"/>
    <w:rsid w:val="005B0B70"/>
    <w:rsid w:val="005B0BDA"/>
    <w:rsid w:val="005B0ED1"/>
    <w:rsid w:val="005B0F39"/>
    <w:rsid w:val="005B13E3"/>
    <w:rsid w:val="005B190D"/>
    <w:rsid w:val="005B1CED"/>
    <w:rsid w:val="005B1E21"/>
    <w:rsid w:val="005B2147"/>
    <w:rsid w:val="005B244F"/>
    <w:rsid w:val="005B298C"/>
    <w:rsid w:val="005B313E"/>
    <w:rsid w:val="005B3631"/>
    <w:rsid w:val="005B3AC4"/>
    <w:rsid w:val="005B3B93"/>
    <w:rsid w:val="005B3D7C"/>
    <w:rsid w:val="005B3F0B"/>
    <w:rsid w:val="005B4006"/>
    <w:rsid w:val="005B4223"/>
    <w:rsid w:val="005B4699"/>
    <w:rsid w:val="005B47FD"/>
    <w:rsid w:val="005B51C6"/>
    <w:rsid w:val="005B52C5"/>
    <w:rsid w:val="005B53A7"/>
    <w:rsid w:val="005B595B"/>
    <w:rsid w:val="005B5D36"/>
    <w:rsid w:val="005B6380"/>
    <w:rsid w:val="005B655B"/>
    <w:rsid w:val="005B6817"/>
    <w:rsid w:val="005B6CD1"/>
    <w:rsid w:val="005B71C8"/>
    <w:rsid w:val="005B745C"/>
    <w:rsid w:val="005B75C4"/>
    <w:rsid w:val="005B75EC"/>
    <w:rsid w:val="005B7A44"/>
    <w:rsid w:val="005C0152"/>
    <w:rsid w:val="005C06C2"/>
    <w:rsid w:val="005C0A8C"/>
    <w:rsid w:val="005C0D54"/>
    <w:rsid w:val="005C0F96"/>
    <w:rsid w:val="005C13C4"/>
    <w:rsid w:val="005C1839"/>
    <w:rsid w:val="005C1BDA"/>
    <w:rsid w:val="005C1DF7"/>
    <w:rsid w:val="005C1E50"/>
    <w:rsid w:val="005C1F65"/>
    <w:rsid w:val="005C2351"/>
    <w:rsid w:val="005C24AC"/>
    <w:rsid w:val="005C27CC"/>
    <w:rsid w:val="005C2B0C"/>
    <w:rsid w:val="005C2FA5"/>
    <w:rsid w:val="005C3442"/>
    <w:rsid w:val="005C3918"/>
    <w:rsid w:val="005C3EEC"/>
    <w:rsid w:val="005C4028"/>
    <w:rsid w:val="005C43D4"/>
    <w:rsid w:val="005C43E2"/>
    <w:rsid w:val="005C4588"/>
    <w:rsid w:val="005C48BA"/>
    <w:rsid w:val="005C5075"/>
    <w:rsid w:val="005C5138"/>
    <w:rsid w:val="005C54D0"/>
    <w:rsid w:val="005C565C"/>
    <w:rsid w:val="005C57E1"/>
    <w:rsid w:val="005C5A37"/>
    <w:rsid w:val="005C6729"/>
    <w:rsid w:val="005C67E8"/>
    <w:rsid w:val="005C6A23"/>
    <w:rsid w:val="005C6AFE"/>
    <w:rsid w:val="005C6F34"/>
    <w:rsid w:val="005C6F91"/>
    <w:rsid w:val="005C7075"/>
    <w:rsid w:val="005C78DF"/>
    <w:rsid w:val="005C7D1B"/>
    <w:rsid w:val="005C7F13"/>
    <w:rsid w:val="005D011D"/>
    <w:rsid w:val="005D060E"/>
    <w:rsid w:val="005D0B3A"/>
    <w:rsid w:val="005D0B69"/>
    <w:rsid w:val="005D0C18"/>
    <w:rsid w:val="005D109A"/>
    <w:rsid w:val="005D1373"/>
    <w:rsid w:val="005D13C4"/>
    <w:rsid w:val="005D277E"/>
    <w:rsid w:val="005D2F89"/>
    <w:rsid w:val="005D322B"/>
    <w:rsid w:val="005D38B8"/>
    <w:rsid w:val="005D38EB"/>
    <w:rsid w:val="005D3DFB"/>
    <w:rsid w:val="005D4671"/>
    <w:rsid w:val="005D4E62"/>
    <w:rsid w:val="005D5097"/>
    <w:rsid w:val="005D52F2"/>
    <w:rsid w:val="005D583B"/>
    <w:rsid w:val="005D6030"/>
    <w:rsid w:val="005D6A61"/>
    <w:rsid w:val="005D6AF2"/>
    <w:rsid w:val="005D6E81"/>
    <w:rsid w:val="005D6F95"/>
    <w:rsid w:val="005D70D1"/>
    <w:rsid w:val="005D73DC"/>
    <w:rsid w:val="005D75C1"/>
    <w:rsid w:val="005D76F4"/>
    <w:rsid w:val="005D7741"/>
    <w:rsid w:val="005D7912"/>
    <w:rsid w:val="005D7B2E"/>
    <w:rsid w:val="005D7C93"/>
    <w:rsid w:val="005D7EBA"/>
    <w:rsid w:val="005D7F1A"/>
    <w:rsid w:val="005E0526"/>
    <w:rsid w:val="005E0B0A"/>
    <w:rsid w:val="005E0CD7"/>
    <w:rsid w:val="005E1322"/>
    <w:rsid w:val="005E139A"/>
    <w:rsid w:val="005E1D16"/>
    <w:rsid w:val="005E2265"/>
    <w:rsid w:val="005E22CE"/>
    <w:rsid w:val="005E2537"/>
    <w:rsid w:val="005E2F03"/>
    <w:rsid w:val="005E30F3"/>
    <w:rsid w:val="005E31C1"/>
    <w:rsid w:val="005E3503"/>
    <w:rsid w:val="005E3C7E"/>
    <w:rsid w:val="005E3D1B"/>
    <w:rsid w:val="005E3DA9"/>
    <w:rsid w:val="005E3F23"/>
    <w:rsid w:val="005E407D"/>
    <w:rsid w:val="005E4686"/>
    <w:rsid w:val="005E475A"/>
    <w:rsid w:val="005E47CF"/>
    <w:rsid w:val="005E5BBF"/>
    <w:rsid w:val="005E5EE8"/>
    <w:rsid w:val="005E63B3"/>
    <w:rsid w:val="005E671B"/>
    <w:rsid w:val="005E6896"/>
    <w:rsid w:val="005E6DB2"/>
    <w:rsid w:val="005E7C12"/>
    <w:rsid w:val="005E7E33"/>
    <w:rsid w:val="005F01A1"/>
    <w:rsid w:val="005F01D2"/>
    <w:rsid w:val="005F079D"/>
    <w:rsid w:val="005F14FF"/>
    <w:rsid w:val="005F15FE"/>
    <w:rsid w:val="005F1F26"/>
    <w:rsid w:val="005F1F3F"/>
    <w:rsid w:val="005F226E"/>
    <w:rsid w:val="005F2ABD"/>
    <w:rsid w:val="005F2BC2"/>
    <w:rsid w:val="005F2EBC"/>
    <w:rsid w:val="005F2F59"/>
    <w:rsid w:val="005F39C2"/>
    <w:rsid w:val="005F3CB7"/>
    <w:rsid w:val="005F46DC"/>
    <w:rsid w:val="005F4B9F"/>
    <w:rsid w:val="005F4BA0"/>
    <w:rsid w:val="005F4EE6"/>
    <w:rsid w:val="005F60F7"/>
    <w:rsid w:val="005F6482"/>
    <w:rsid w:val="005F648D"/>
    <w:rsid w:val="005F66B9"/>
    <w:rsid w:val="005F66D6"/>
    <w:rsid w:val="005F6CE3"/>
    <w:rsid w:val="005F6DF9"/>
    <w:rsid w:val="005F74E6"/>
    <w:rsid w:val="005F758E"/>
    <w:rsid w:val="00600043"/>
    <w:rsid w:val="00600419"/>
    <w:rsid w:val="00600995"/>
    <w:rsid w:val="00600AA4"/>
    <w:rsid w:val="00600B06"/>
    <w:rsid w:val="0060139A"/>
    <w:rsid w:val="0060239F"/>
    <w:rsid w:val="0060262E"/>
    <w:rsid w:val="00602CF5"/>
    <w:rsid w:val="00603396"/>
    <w:rsid w:val="006036AE"/>
    <w:rsid w:val="00603835"/>
    <w:rsid w:val="006048FB"/>
    <w:rsid w:val="00605414"/>
    <w:rsid w:val="0060544A"/>
    <w:rsid w:val="006055FD"/>
    <w:rsid w:val="00605939"/>
    <w:rsid w:val="00605C40"/>
    <w:rsid w:val="00605F4D"/>
    <w:rsid w:val="00606A92"/>
    <w:rsid w:val="00606B61"/>
    <w:rsid w:val="00606C03"/>
    <w:rsid w:val="00606D7A"/>
    <w:rsid w:val="00606FE8"/>
    <w:rsid w:val="00607034"/>
    <w:rsid w:val="006071D9"/>
    <w:rsid w:val="006071F8"/>
    <w:rsid w:val="00610137"/>
    <w:rsid w:val="006101E9"/>
    <w:rsid w:val="006104FE"/>
    <w:rsid w:val="00610584"/>
    <w:rsid w:val="006111DD"/>
    <w:rsid w:val="006113DF"/>
    <w:rsid w:val="00611F00"/>
    <w:rsid w:val="00612010"/>
    <w:rsid w:val="006122D7"/>
    <w:rsid w:val="006126D1"/>
    <w:rsid w:val="006129F7"/>
    <w:rsid w:val="00612A03"/>
    <w:rsid w:val="00612A14"/>
    <w:rsid w:val="00612F5A"/>
    <w:rsid w:val="00613090"/>
    <w:rsid w:val="006130EA"/>
    <w:rsid w:val="00613215"/>
    <w:rsid w:val="0061369B"/>
    <w:rsid w:val="00613948"/>
    <w:rsid w:val="00613DA0"/>
    <w:rsid w:val="0061403B"/>
    <w:rsid w:val="006140E3"/>
    <w:rsid w:val="00614E99"/>
    <w:rsid w:val="00615D44"/>
    <w:rsid w:val="00615DE6"/>
    <w:rsid w:val="006168BB"/>
    <w:rsid w:val="006169D4"/>
    <w:rsid w:val="00616CE7"/>
    <w:rsid w:val="00616CF1"/>
    <w:rsid w:val="00617275"/>
    <w:rsid w:val="00617696"/>
    <w:rsid w:val="00620539"/>
    <w:rsid w:val="00620676"/>
    <w:rsid w:val="00620809"/>
    <w:rsid w:val="00620817"/>
    <w:rsid w:val="00620BCD"/>
    <w:rsid w:val="00620CEB"/>
    <w:rsid w:val="00620F8A"/>
    <w:rsid w:val="00621355"/>
    <w:rsid w:val="00621B50"/>
    <w:rsid w:val="00621B71"/>
    <w:rsid w:val="00621B87"/>
    <w:rsid w:val="00621E96"/>
    <w:rsid w:val="00621EBE"/>
    <w:rsid w:val="00621F9C"/>
    <w:rsid w:val="00622074"/>
    <w:rsid w:val="006227AD"/>
    <w:rsid w:val="00622857"/>
    <w:rsid w:val="00622B69"/>
    <w:rsid w:val="00622C6E"/>
    <w:rsid w:val="0062343F"/>
    <w:rsid w:val="006235F8"/>
    <w:rsid w:val="00623630"/>
    <w:rsid w:val="0062409D"/>
    <w:rsid w:val="0062473C"/>
    <w:rsid w:val="00624C00"/>
    <w:rsid w:val="0062512A"/>
    <w:rsid w:val="0062651E"/>
    <w:rsid w:val="00626CB1"/>
    <w:rsid w:val="006271F4"/>
    <w:rsid w:val="006272A2"/>
    <w:rsid w:val="006275DF"/>
    <w:rsid w:val="00627649"/>
    <w:rsid w:val="00630349"/>
    <w:rsid w:val="00630C4F"/>
    <w:rsid w:val="00631754"/>
    <w:rsid w:val="00631BDD"/>
    <w:rsid w:val="00631C03"/>
    <w:rsid w:val="00632175"/>
    <w:rsid w:val="0063229D"/>
    <w:rsid w:val="006323B3"/>
    <w:rsid w:val="006323F6"/>
    <w:rsid w:val="0063249C"/>
    <w:rsid w:val="006326C4"/>
    <w:rsid w:val="006328B4"/>
    <w:rsid w:val="006329F6"/>
    <w:rsid w:val="0063313F"/>
    <w:rsid w:val="006333D6"/>
    <w:rsid w:val="006333E0"/>
    <w:rsid w:val="00633575"/>
    <w:rsid w:val="006335ED"/>
    <w:rsid w:val="006341B5"/>
    <w:rsid w:val="00634425"/>
    <w:rsid w:val="006349BC"/>
    <w:rsid w:val="00634D1A"/>
    <w:rsid w:val="00635535"/>
    <w:rsid w:val="00635639"/>
    <w:rsid w:val="006356C8"/>
    <w:rsid w:val="00635A4C"/>
    <w:rsid w:val="00636B1E"/>
    <w:rsid w:val="00636C54"/>
    <w:rsid w:val="00636FB2"/>
    <w:rsid w:val="00637081"/>
    <w:rsid w:val="00637125"/>
    <w:rsid w:val="006373B7"/>
    <w:rsid w:val="00640064"/>
    <w:rsid w:val="00640135"/>
    <w:rsid w:val="006403D2"/>
    <w:rsid w:val="006405DB"/>
    <w:rsid w:val="0064073B"/>
    <w:rsid w:val="006407A1"/>
    <w:rsid w:val="00640A98"/>
    <w:rsid w:val="00640CB4"/>
    <w:rsid w:val="00640DFA"/>
    <w:rsid w:val="006418A4"/>
    <w:rsid w:val="00641E8C"/>
    <w:rsid w:val="00642C4E"/>
    <w:rsid w:val="00642C90"/>
    <w:rsid w:val="00642F57"/>
    <w:rsid w:val="00643724"/>
    <w:rsid w:val="00643F2A"/>
    <w:rsid w:val="00644FBE"/>
    <w:rsid w:val="0064516D"/>
    <w:rsid w:val="0064584D"/>
    <w:rsid w:val="00646008"/>
    <w:rsid w:val="00646F5E"/>
    <w:rsid w:val="00647D96"/>
    <w:rsid w:val="00647F9A"/>
    <w:rsid w:val="0065074C"/>
    <w:rsid w:val="00650874"/>
    <w:rsid w:val="00650F01"/>
    <w:rsid w:val="00650F3A"/>
    <w:rsid w:val="006510FB"/>
    <w:rsid w:val="00651387"/>
    <w:rsid w:val="006514BF"/>
    <w:rsid w:val="006515D4"/>
    <w:rsid w:val="00651E77"/>
    <w:rsid w:val="00652118"/>
    <w:rsid w:val="006522CD"/>
    <w:rsid w:val="00652767"/>
    <w:rsid w:val="00652A02"/>
    <w:rsid w:val="00652ABF"/>
    <w:rsid w:val="00652B30"/>
    <w:rsid w:val="00653113"/>
    <w:rsid w:val="00653863"/>
    <w:rsid w:val="00653F95"/>
    <w:rsid w:val="00654110"/>
    <w:rsid w:val="00654199"/>
    <w:rsid w:val="006541AB"/>
    <w:rsid w:val="006547E4"/>
    <w:rsid w:val="00654BBB"/>
    <w:rsid w:val="00654F1D"/>
    <w:rsid w:val="006551FB"/>
    <w:rsid w:val="0065528E"/>
    <w:rsid w:val="00655330"/>
    <w:rsid w:val="00655574"/>
    <w:rsid w:val="00655654"/>
    <w:rsid w:val="006556C3"/>
    <w:rsid w:val="00655809"/>
    <w:rsid w:val="00655AD1"/>
    <w:rsid w:val="00655EB9"/>
    <w:rsid w:val="006563EC"/>
    <w:rsid w:val="0065642C"/>
    <w:rsid w:val="006565A3"/>
    <w:rsid w:val="0065680A"/>
    <w:rsid w:val="00656D6E"/>
    <w:rsid w:val="006570B7"/>
    <w:rsid w:val="006570DC"/>
    <w:rsid w:val="00657851"/>
    <w:rsid w:val="006579C5"/>
    <w:rsid w:val="00657F3E"/>
    <w:rsid w:val="00657FE3"/>
    <w:rsid w:val="0066031C"/>
    <w:rsid w:val="0066052F"/>
    <w:rsid w:val="00660886"/>
    <w:rsid w:val="00660AC4"/>
    <w:rsid w:val="00660B96"/>
    <w:rsid w:val="00661146"/>
    <w:rsid w:val="006613A9"/>
    <w:rsid w:val="00661616"/>
    <w:rsid w:val="00661BCD"/>
    <w:rsid w:val="00661C2A"/>
    <w:rsid w:val="006620B2"/>
    <w:rsid w:val="00662B1A"/>
    <w:rsid w:val="00662B78"/>
    <w:rsid w:val="006632EE"/>
    <w:rsid w:val="00663405"/>
    <w:rsid w:val="00663EFB"/>
    <w:rsid w:val="00663F78"/>
    <w:rsid w:val="006640E1"/>
    <w:rsid w:val="006643B7"/>
    <w:rsid w:val="00664775"/>
    <w:rsid w:val="00664814"/>
    <w:rsid w:val="006649CC"/>
    <w:rsid w:val="00664E07"/>
    <w:rsid w:val="00664EA8"/>
    <w:rsid w:val="006655C9"/>
    <w:rsid w:val="006656E5"/>
    <w:rsid w:val="0066574B"/>
    <w:rsid w:val="006658FB"/>
    <w:rsid w:val="00665BCC"/>
    <w:rsid w:val="00665E9D"/>
    <w:rsid w:val="00665FBF"/>
    <w:rsid w:val="00665FFB"/>
    <w:rsid w:val="006665B2"/>
    <w:rsid w:val="00666B11"/>
    <w:rsid w:val="00666E1B"/>
    <w:rsid w:val="00667075"/>
    <w:rsid w:val="0066745F"/>
    <w:rsid w:val="006674CB"/>
    <w:rsid w:val="006675ED"/>
    <w:rsid w:val="00667793"/>
    <w:rsid w:val="006677B7"/>
    <w:rsid w:val="00670578"/>
    <w:rsid w:val="006706A7"/>
    <w:rsid w:val="00670B31"/>
    <w:rsid w:val="00670C22"/>
    <w:rsid w:val="00671037"/>
    <w:rsid w:val="00671081"/>
    <w:rsid w:val="006713BA"/>
    <w:rsid w:val="006714F4"/>
    <w:rsid w:val="00671797"/>
    <w:rsid w:val="00672002"/>
    <w:rsid w:val="00672315"/>
    <w:rsid w:val="00672824"/>
    <w:rsid w:val="0067313D"/>
    <w:rsid w:val="006732D6"/>
    <w:rsid w:val="00673655"/>
    <w:rsid w:val="00673AF5"/>
    <w:rsid w:val="0067401C"/>
    <w:rsid w:val="00674073"/>
    <w:rsid w:val="00674319"/>
    <w:rsid w:val="0067447E"/>
    <w:rsid w:val="0067459F"/>
    <w:rsid w:val="00675A9F"/>
    <w:rsid w:val="006763E5"/>
    <w:rsid w:val="006768C0"/>
    <w:rsid w:val="00676A36"/>
    <w:rsid w:val="00676BEF"/>
    <w:rsid w:val="00676E90"/>
    <w:rsid w:val="00676FEE"/>
    <w:rsid w:val="00677794"/>
    <w:rsid w:val="00677D5D"/>
    <w:rsid w:val="00677FB3"/>
    <w:rsid w:val="006800E0"/>
    <w:rsid w:val="006801E8"/>
    <w:rsid w:val="00680A70"/>
    <w:rsid w:val="006813B8"/>
    <w:rsid w:val="0068149B"/>
    <w:rsid w:val="00681762"/>
    <w:rsid w:val="00681939"/>
    <w:rsid w:val="006821A0"/>
    <w:rsid w:val="0068298E"/>
    <w:rsid w:val="00683561"/>
    <w:rsid w:val="0068360A"/>
    <w:rsid w:val="006844FA"/>
    <w:rsid w:val="00684687"/>
    <w:rsid w:val="00684854"/>
    <w:rsid w:val="00685FA3"/>
    <w:rsid w:val="00686308"/>
    <w:rsid w:val="00686546"/>
    <w:rsid w:val="00686959"/>
    <w:rsid w:val="00686A91"/>
    <w:rsid w:val="00686ABF"/>
    <w:rsid w:val="00686BE6"/>
    <w:rsid w:val="00686D90"/>
    <w:rsid w:val="00686DEA"/>
    <w:rsid w:val="00687130"/>
    <w:rsid w:val="00687D05"/>
    <w:rsid w:val="00687DC9"/>
    <w:rsid w:val="00687FFE"/>
    <w:rsid w:val="00690318"/>
    <w:rsid w:val="0069036C"/>
    <w:rsid w:val="00690915"/>
    <w:rsid w:val="00690B52"/>
    <w:rsid w:val="00690BEA"/>
    <w:rsid w:val="00690F9C"/>
    <w:rsid w:val="006913C5"/>
    <w:rsid w:val="00691D43"/>
    <w:rsid w:val="006924BF"/>
    <w:rsid w:val="00692922"/>
    <w:rsid w:val="00692A1B"/>
    <w:rsid w:val="00692B12"/>
    <w:rsid w:val="00692CB6"/>
    <w:rsid w:val="00692D7A"/>
    <w:rsid w:val="00692FE6"/>
    <w:rsid w:val="00693990"/>
    <w:rsid w:val="00694103"/>
    <w:rsid w:val="00694261"/>
    <w:rsid w:val="00694EE7"/>
    <w:rsid w:val="00694FB2"/>
    <w:rsid w:val="006953DD"/>
    <w:rsid w:val="0069558E"/>
    <w:rsid w:val="006956E3"/>
    <w:rsid w:val="0069591A"/>
    <w:rsid w:val="00695C07"/>
    <w:rsid w:val="00696241"/>
    <w:rsid w:val="00696E49"/>
    <w:rsid w:val="00696EA3"/>
    <w:rsid w:val="00697A45"/>
    <w:rsid w:val="006A09EC"/>
    <w:rsid w:val="006A11B7"/>
    <w:rsid w:val="006A1776"/>
    <w:rsid w:val="006A1B4C"/>
    <w:rsid w:val="006A1BF5"/>
    <w:rsid w:val="006A2501"/>
    <w:rsid w:val="006A2D66"/>
    <w:rsid w:val="006A3307"/>
    <w:rsid w:val="006A35AE"/>
    <w:rsid w:val="006A3EF1"/>
    <w:rsid w:val="006A3FEF"/>
    <w:rsid w:val="006A44FF"/>
    <w:rsid w:val="006A4A35"/>
    <w:rsid w:val="006A4A3D"/>
    <w:rsid w:val="006A5132"/>
    <w:rsid w:val="006A513D"/>
    <w:rsid w:val="006A6223"/>
    <w:rsid w:val="006A6241"/>
    <w:rsid w:val="006A625E"/>
    <w:rsid w:val="006A64A7"/>
    <w:rsid w:val="006A64C7"/>
    <w:rsid w:val="006A6A1D"/>
    <w:rsid w:val="006A6D71"/>
    <w:rsid w:val="006A6FB0"/>
    <w:rsid w:val="006A7291"/>
    <w:rsid w:val="006A77A5"/>
    <w:rsid w:val="006A7906"/>
    <w:rsid w:val="006B058B"/>
    <w:rsid w:val="006B07CA"/>
    <w:rsid w:val="006B090E"/>
    <w:rsid w:val="006B0F4D"/>
    <w:rsid w:val="006B1326"/>
    <w:rsid w:val="006B1408"/>
    <w:rsid w:val="006B1450"/>
    <w:rsid w:val="006B1553"/>
    <w:rsid w:val="006B199F"/>
    <w:rsid w:val="006B1AAF"/>
    <w:rsid w:val="006B236F"/>
    <w:rsid w:val="006B25BF"/>
    <w:rsid w:val="006B2D5A"/>
    <w:rsid w:val="006B2E33"/>
    <w:rsid w:val="006B343F"/>
    <w:rsid w:val="006B3514"/>
    <w:rsid w:val="006B3895"/>
    <w:rsid w:val="006B3A0D"/>
    <w:rsid w:val="006B439B"/>
    <w:rsid w:val="006B4421"/>
    <w:rsid w:val="006B442D"/>
    <w:rsid w:val="006B4696"/>
    <w:rsid w:val="006B49BF"/>
    <w:rsid w:val="006B518E"/>
    <w:rsid w:val="006B5423"/>
    <w:rsid w:val="006B592E"/>
    <w:rsid w:val="006B5E2D"/>
    <w:rsid w:val="006B5E6B"/>
    <w:rsid w:val="006B6415"/>
    <w:rsid w:val="006B671A"/>
    <w:rsid w:val="006B69BE"/>
    <w:rsid w:val="006B6CFE"/>
    <w:rsid w:val="006B6F19"/>
    <w:rsid w:val="006B6FF3"/>
    <w:rsid w:val="006B7111"/>
    <w:rsid w:val="006B79ED"/>
    <w:rsid w:val="006B7AA2"/>
    <w:rsid w:val="006C007D"/>
    <w:rsid w:val="006C01D3"/>
    <w:rsid w:val="006C0522"/>
    <w:rsid w:val="006C0578"/>
    <w:rsid w:val="006C0BC1"/>
    <w:rsid w:val="006C0CB5"/>
    <w:rsid w:val="006C0F2A"/>
    <w:rsid w:val="006C1BDD"/>
    <w:rsid w:val="006C2307"/>
    <w:rsid w:val="006C2513"/>
    <w:rsid w:val="006C2546"/>
    <w:rsid w:val="006C29F6"/>
    <w:rsid w:val="006C2E9B"/>
    <w:rsid w:val="006C2F50"/>
    <w:rsid w:val="006C3428"/>
    <w:rsid w:val="006C38C6"/>
    <w:rsid w:val="006C3B8E"/>
    <w:rsid w:val="006C3D57"/>
    <w:rsid w:val="006C3F4A"/>
    <w:rsid w:val="006C4479"/>
    <w:rsid w:val="006C4511"/>
    <w:rsid w:val="006C4BD8"/>
    <w:rsid w:val="006C5362"/>
    <w:rsid w:val="006C56BE"/>
    <w:rsid w:val="006C574B"/>
    <w:rsid w:val="006C60A6"/>
    <w:rsid w:val="006C75E2"/>
    <w:rsid w:val="006C7701"/>
    <w:rsid w:val="006C7F36"/>
    <w:rsid w:val="006D0BDD"/>
    <w:rsid w:val="006D0ECB"/>
    <w:rsid w:val="006D1CEB"/>
    <w:rsid w:val="006D203F"/>
    <w:rsid w:val="006D260C"/>
    <w:rsid w:val="006D28B1"/>
    <w:rsid w:val="006D2A5D"/>
    <w:rsid w:val="006D3721"/>
    <w:rsid w:val="006D4160"/>
    <w:rsid w:val="006D43B5"/>
    <w:rsid w:val="006D5022"/>
    <w:rsid w:val="006D50D5"/>
    <w:rsid w:val="006D5221"/>
    <w:rsid w:val="006D577B"/>
    <w:rsid w:val="006D5B81"/>
    <w:rsid w:val="006D5BD4"/>
    <w:rsid w:val="006D5C2A"/>
    <w:rsid w:val="006D620C"/>
    <w:rsid w:val="006D6258"/>
    <w:rsid w:val="006D73AA"/>
    <w:rsid w:val="006D7538"/>
    <w:rsid w:val="006D7ADD"/>
    <w:rsid w:val="006D7FC1"/>
    <w:rsid w:val="006E0A6D"/>
    <w:rsid w:val="006E0AE8"/>
    <w:rsid w:val="006E130F"/>
    <w:rsid w:val="006E1405"/>
    <w:rsid w:val="006E1742"/>
    <w:rsid w:val="006E1788"/>
    <w:rsid w:val="006E1839"/>
    <w:rsid w:val="006E1A1C"/>
    <w:rsid w:val="006E1C2F"/>
    <w:rsid w:val="006E1D24"/>
    <w:rsid w:val="006E23A9"/>
    <w:rsid w:val="006E2546"/>
    <w:rsid w:val="006E28A6"/>
    <w:rsid w:val="006E29E0"/>
    <w:rsid w:val="006E2D29"/>
    <w:rsid w:val="006E33D2"/>
    <w:rsid w:val="006E3962"/>
    <w:rsid w:val="006E3A8F"/>
    <w:rsid w:val="006E3DE6"/>
    <w:rsid w:val="006E456E"/>
    <w:rsid w:val="006E4ED7"/>
    <w:rsid w:val="006E55F2"/>
    <w:rsid w:val="006E6BFC"/>
    <w:rsid w:val="006E6EBC"/>
    <w:rsid w:val="006E6FD1"/>
    <w:rsid w:val="006E7239"/>
    <w:rsid w:val="006E72E8"/>
    <w:rsid w:val="006E7318"/>
    <w:rsid w:val="006E7AF2"/>
    <w:rsid w:val="006E7B6F"/>
    <w:rsid w:val="006E7BDF"/>
    <w:rsid w:val="006E7C03"/>
    <w:rsid w:val="006F024E"/>
    <w:rsid w:val="006F0475"/>
    <w:rsid w:val="006F0602"/>
    <w:rsid w:val="006F0D3D"/>
    <w:rsid w:val="006F0DE7"/>
    <w:rsid w:val="006F0F5A"/>
    <w:rsid w:val="006F1658"/>
    <w:rsid w:val="006F1C1C"/>
    <w:rsid w:val="006F23C3"/>
    <w:rsid w:val="006F246D"/>
    <w:rsid w:val="006F249F"/>
    <w:rsid w:val="006F2500"/>
    <w:rsid w:val="006F252E"/>
    <w:rsid w:val="006F2BD1"/>
    <w:rsid w:val="006F3191"/>
    <w:rsid w:val="006F3AF3"/>
    <w:rsid w:val="006F4033"/>
    <w:rsid w:val="006F4386"/>
    <w:rsid w:val="006F447C"/>
    <w:rsid w:val="006F4979"/>
    <w:rsid w:val="006F4B8D"/>
    <w:rsid w:val="006F5321"/>
    <w:rsid w:val="006F536E"/>
    <w:rsid w:val="006F5A5F"/>
    <w:rsid w:val="006F5EEB"/>
    <w:rsid w:val="006F6483"/>
    <w:rsid w:val="006F681C"/>
    <w:rsid w:val="006F6A0A"/>
    <w:rsid w:val="006F78E1"/>
    <w:rsid w:val="006F795E"/>
    <w:rsid w:val="006F7C2C"/>
    <w:rsid w:val="00700999"/>
    <w:rsid w:val="00700A36"/>
    <w:rsid w:val="00700B2B"/>
    <w:rsid w:val="0070135C"/>
    <w:rsid w:val="0070139A"/>
    <w:rsid w:val="00701848"/>
    <w:rsid w:val="007019F4"/>
    <w:rsid w:val="0070207B"/>
    <w:rsid w:val="007020C3"/>
    <w:rsid w:val="007021CD"/>
    <w:rsid w:val="0070229C"/>
    <w:rsid w:val="0070235B"/>
    <w:rsid w:val="00702BB3"/>
    <w:rsid w:val="00703B15"/>
    <w:rsid w:val="00703D7A"/>
    <w:rsid w:val="007041D3"/>
    <w:rsid w:val="0070424A"/>
    <w:rsid w:val="0070485F"/>
    <w:rsid w:val="00704A38"/>
    <w:rsid w:val="00704B4A"/>
    <w:rsid w:val="007056A3"/>
    <w:rsid w:val="00705E55"/>
    <w:rsid w:val="00705F36"/>
    <w:rsid w:val="00706420"/>
    <w:rsid w:val="0070645C"/>
    <w:rsid w:val="00706730"/>
    <w:rsid w:val="00706983"/>
    <w:rsid w:val="00706B9A"/>
    <w:rsid w:val="00706E9D"/>
    <w:rsid w:val="00707346"/>
    <w:rsid w:val="007074F5"/>
    <w:rsid w:val="0070764F"/>
    <w:rsid w:val="00707D15"/>
    <w:rsid w:val="007100D6"/>
    <w:rsid w:val="007101B2"/>
    <w:rsid w:val="00710276"/>
    <w:rsid w:val="007106DE"/>
    <w:rsid w:val="00710874"/>
    <w:rsid w:val="00710D3E"/>
    <w:rsid w:val="0071121D"/>
    <w:rsid w:val="00711323"/>
    <w:rsid w:val="007113C4"/>
    <w:rsid w:val="00711441"/>
    <w:rsid w:val="0071181A"/>
    <w:rsid w:val="0071183C"/>
    <w:rsid w:val="00711C6A"/>
    <w:rsid w:val="00712348"/>
    <w:rsid w:val="0071236F"/>
    <w:rsid w:val="0071247F"/>
    <w:rsid w:val="007124B9"/>
    <w:rsid w:val="00712717"/>
    <w:rsid w:val="007128F6"/>
    <w:rsid w:val="0071338E"/>
    <w:rsid w:val="0071395A"/>
    <w:rsid w:val="00713B10"/>
    <w:rsid w:val="0071406C"/>
    <w:rsid w:val="00714FAF"/>
    <w:rsid w:val="0071530E"/>
    <w:rsid w:val="00716196"/>
    <w:rsid w:val="0071619D"/>
    <w:rsid w:val="0071633E"/>
    <w:rsid w:val="00716604"/>
    <w:rsid w:val="007168DB"/>
    <w:rsid w:val="00717030"/>
    <w:rsid w:val="0071705E"/>
    <w:rsid w:val="0071732E"/>
    <w:rsid w:val="00717548"/>
    <w:rsid w:val="0071755A"/>
    <w:rsid w:val="007204D8"/>
    <w:rsid w:val="00720716"/>
    <w:rsid w:val="00720A2E"/>
    <w:rsid w:val="00720D93"/>
    <w:rsid w:val="0072106A"/>
    <w:rsid w:val="007213C7"/>
    <w:rsid w:val="00721606"/>
    <w:rsid w:val="007219ED"/>
    <w:rsid w:val="00721EFE"/>
    <w:rsid w:val="00722306"/>
    <w:rsid w:val="007223F1"/>
    <w:rsid w:val="007228DB"/>
    <w:rsid w:val="0072382C"/>
    <w:rsid w:val="00723A6B"/>
    <w:rsid w:val="007240E7"/>
    <w:rsid w:val="007248E8"/>
    <w:rsid w:val="00725626"/>
    <w:rsid w:val="007258B0"/>
    <w:rsid w:val="007259D3"/>
    <w:rsid w:val="00726089"/>
    <w:rsid w:val="0072657E"/>
    <w:rsid w:val="00726E47"/>
    <w:rsid w:val="0072720E"/>
    <w:rsid w:val="007272C5"/>
    <w:rsid w:val="0073009E"/>
    <w:rsid w:val="00730413"/>
    <w:rsid w:val="00730754"/>
    <w:rsid w:val="00730DF9"/>
    <w:rsid w:val="00730E4D"/>
    <w:rsid w:val="00731D74"/>
    <w:rsid w:val="00731E11"/>
    <w:rsid w:val="00731F49"/>
    <w:rsid w:val="00732248"/>
    <w:rsid w:val="00732B1C"/>
    <w:rsid w:val="0073306A"/>
    <w:rsid w:val="007337EC"/>
    <w:rsid w:val="00733B70"/>
    <w:rsid w:val="00733E8D"/>
    <w:rsid w:val="00733F2A"/>
    <w:rsid w:val="0073476B"/>
    <w:rsid w:val="00734D83"/>
    <w:rsid w:val="00735508"/>
    <w:rsid w:val="007357C5"/>
    <w:rsid w:val="00735C41"/>
    <w:rsid w:val="00736BE2"/>
    <w:rsid w:val="00736F27"/>
    <w:rsid w:val="00736FBF"/>
    <w:rsid w:val="00737873"/>
    <w:rsid w:val="00737A2B"/>
    <w:rsid w:val="00737BAC"/>
    <w:rsid w:val="00737BF8"/>
    <w:rsid w:val="00737C7D"/>
    <w:rsid w:val="00737D3D"/>
    <w:rsid w:val="007401A0"/>
    <w:rsid w:val="0074072A"/>
    <w:rsid w:val="007408B0"/>
    <w:rsid w:val="007409C9"/>
    <w:rsid w:val="00740EC4"/>
    <w:rsid w:val="0074112F"/>
    <w:rsid w:val="007412CA"/>
    <w:rsid w:val="007414C8"/>
    <w:rsid w:val="00741C86"/>
    <w:rsid w:val="00741D3B"/>
    <w:rsid w:val="00742121"/>
    <w:rsid w:val="00742A9D"/>
    <w:rsid w:val="00743140"/>
    <w:rsid w:val="00743333"/>
    <w:rsid w:val="007434E7"/>
    <w:rsid w:val="0074375A"/>
    <w:rsid w:val="007437AF"/>
    <w:rsid w:val="00743CCC"/>
    <w:rsid w:val="00743E91"/>
    <w:rsid w:val="00744991"/>
    <w:rsid w:val="00744AE4"/>
    <w:rsid w:val="00744CE6"/>
    <w:rsid w:val="00744E69"/>
    <w:rsid w:val="00745019"/>
    <w:rsid w:val="00745D39"/>
    <w:rsid w:val="00746802"/>
    <w:rsid w:val="00746905"/>
    <w:rsid w:val="0074694A"/>
    <w:rsid w:val="00746A93"/>
    <w:rsid w:val="00746BE3"/>
    <w:rsid w:val="00746D24"/>
    <w:rsid w:val="00747DDA"/>
    <w:rsid w:val="00747FE9"/>
    <w:rsid w:val="00750295"/>
    <w:rsid w:val="0075043A"/>
    <w:rsid w:val="0075055D"/>
    <w:rsid w:val="007508F0"/>
    <w:rsid w:val="00750C11"/>
    <w:rsid w:val="00750C87"/>
    <w:rsid w:val="00751132"/>
    <w:rsid w:val="007514EA"/>
    <w:rsid w:val="00751E51"/>
    <w:rsid w:val="00751EA8"/>
    <w:rsid w:val="007523F7"/>
    <w:rsid w:val="00753114"/>
    <w:rsid w:val="00753117"/>
    <w:rsid w:val="007534B1"/>
    <w:rsid w:val="00753745"/>
    <w:rsid w:val="00753B1D"/>
    <w:rsid w:val="00753C01"/>
    <w:rsid w:val="00753DFF"/>
    <w:rsid w:val="007546C3"/>
    <w:rsid w:val="0075489B"/>
    <w:rsid w:val="00754C3D"/>
    <w:rsid w:val="00754FF5"/>
    <w:rsid w:val="007551A8"/>
    <w:rsid w:val="007551CD"/>
    <w:rsid w:val="00755317"/>
    <w:rsid w:val="00755656"/>
    <w:rsid w:val="007556B1"/>
    <w:rsid w:val="00755819"/>
    <w:rsid w:val="00755CB7"/>
    <w:rsid w:val="00755CEB"/>
    <w:rsid w:val="00755F33"/>
    <w:rsid w:val="00755FA6"/>
    <w:rsid w:val="007560BA"/>
    <w:rsid w:val="0075697F"/>
    <w:rsid w:val="0075724B"/>
    <w:rsid w:val="00757424"/>
    <w:rsid w:val="00757C74"/>
    <w:rsid w:val="0076001A"/>
    <w:rsid w:val="00760044"/>
    <w:rsid w:val="007609F5"/>
    <w:rsid w:val="00760D0A"/>
    <w:rsid w:val="00760DC7"/>
    <w:rsid w:val="00760E17"/>
    <w:rsid w:val="00760F97"/>
    <w:rsid w:val="007618AD"/>
    <w:rsid w:val="00761994"/>
    <w:rsid w:val="00761B60"/>
    <w:rsid w:val="00761CA0"/>
    <w:rsid w:val="00762569"/>
    <w:rsid w:val="00762974"/>
    <w:rsid w:val="00762A01"/>
    <w:rsid w:val="00762A40"/>
    <w:rsid w:val="00762F36"/>
    <w:rsid w:val="00762F87"/>
    <w:rsid w:val="007633F9"/>
    <w:rsid w:val="007637CA"/>
    <w:rsid w:val="00763C1C"/>
    <w:rsid w:val="00763DA6"/>
    <w:rsid w:val="00763E2E"/>
    <w:rsid w:val="00764018"/>
    <w:rsid w:val="007642C1"/>
    <w:rsid w:val="0076448C"/>
    <w:rsid w:val="007649B8"/>
    <w:rsid w:val="00764A22"/>
    <w:rsid w:val="00764A9B"/>
    <w:rsid w:val="0076520F"/>
    <w:rsid w:val="0076546A"/>
    <w:rsid w:val="00765BE5"/>
    <w:rsid w:val="00765EAD"/>
    <w:rsid w:val="00765F5B"/>
    <w:rsid w:val="007660D0"/>
    <w:rsid w:val="007660E5"/>
    <w:rsid w:val="0076620A"/>
    <w:rsid w:val="007667A4"/>
    <w:rsid w:val="00766BB2"/>
    <w:rsid w:val="00766EDE"/>
    <w:rsid w:val="007673F4"/>
    <w:rsid w:val="00767E86"/>
    <w:rsid w:val="00767F57"/>
    <w:rsid w:val="00770437"/>
    <w:rsid w:val="00770E33"/>
    <w:rsid w:val="00770F23"/>
    <w:rsid w:val="007714D4"/>
    <w:rsid w:val="007716AF"/>
    <w:rsid w:val="00772210"/>
    <w:rsid w:val="0077305A"/>
    <w:rsid w:val="00773321"/>
    <w:rsid w:val="00773AAE"/>
    <w:rsid w:val="007744BF"/>
    <w:rsid w:val="007751D9"/>
    <w:rsid w:val="0077528F"/>
    <w:rsid w:val="007757A5"/>
    <w:rsid w:val="00775A23"/>
    <w:rsid w:val="00775B84"/>
    <w:rsid w:val="00775D60"/>
    <w:rsid w:val="00775DB4"/>
    <w:rsid w:val="00775E76"/>
    <w:rsid w:val="00776A2C"/>
    <w:rsid w:val="00776CFD"/>
    <w:rsid w:val="00777329"/>
    <w:rsid w:val="00777760"/>
    <w:rsid w:val="007779AF"/>
    <w:rsid w:val="00777BA7"/>
    <w:rsid w:val="00780141"/>
    <w:rsid w:val="007812B2"/>
    <w:rsid w:val="0078137E"/>
    <w:rsid w:val="0078150C"/>
    <w:rsid w:val="00781922"/>
    <w:rsid w:val="0078205A"/>
    <w:rsid w:val="00782F33"/>
    <w:rsid w:val="00783674"/>
    <w:rsid w:val="00783910"/>
    <w:rsid w:val="007841CC"/>
    <w:rsid w:val="0078516D"/>
    <w:rsid w:val="007854A7"/>
    <w:rsid w:val="007857ED"/>
    <w:rsid w:val="00787138"/>
    <w:rsid w:val="0078729C"/>
    <w:rsid w:val="00790185"/>
    <w:rsid w:val="0079063A"/>
    <w:rsid w:val="007908DD"/>
    <w:rsid w:val="007910D6"/>
    <w:rsid w:val="007914D0"/>
    <w:rsid w:val="007928DC"/>
    <w:rsid w:val="00792AEB"/>
    <w:rsid w:val="00792C0E"/>
    <w:rsid w:val="00792C82"/>
    <w:rsid w:val="00792DF7"/>
    <w:rsid w:val="0079323D"/>
    <w:rsid w:val="00793589"/>
    <w:rsid w:val="007937C4"/>
    <w:rsid w:val="00793DAE"/>
    <w:rsid w:val="00793EEC"/>
    <w:rsid w:val="007944DD"/>
    <w:rsid w:val="0079470C"/>
    <w:rsid w:val="00794BDC"/>
    <w:rsid w:val="00795176"/>
    <w:rsid w:val="0079598D"/>
    <w:rsid w:val="00795E88"/>
    <w:rsid w:val="007966E6"/>
    <w:rsid w:val="007972D1"/>
    <w:rsid w:val="00797526"/>
    <w:rsid w:val="00797B85"/>
    <w:rsid w:val="00797BF4"/>
    <w:rsid w:val="00797F49"/>
    <w:rsid w:val="00797F8E"/>
    <w:rsid w:val="007A0268"/>
    <w:rsid w:val="007A08A1"/>
    <w:rsid w:val="007A0C75"/>
    <w:rsid w:val="007A10C5"/>
    <w:rsid w:val="007A11E1"/>
    <w:rsid w:val="007A1C06"/>
    <w:rsid w:val="007A255E"/>
    <w:rsid w:val="007A26C1"/>
    <w:rsid w:val="007A27A9"/>
    <w:rsid w:val="007A38AF"/>
    <w:rsid w:val="007A38E2"/>
    <w:rsid w:val="007A3B2A"/>
    <w:rsid w:val="007A3FEB"/>
    <w:rsid w:val="007A4016"/>
    <w:rsid w:val="007A4B32"/>
    <w:rsid w:val="007A4D57"/>
    <w:rsid w:val="007A5892"/>
    <w:rsid w:val="007A5923"/>
    <w:rsid w:val="007A6039"/>
    <w:rsid w:val="007A6046"/>
    <w:rsid w:val="007A673D"/>
    <w:rsid w:val="007A692B"/>
    <w:rsid w:val="007A6BAF"/>
    <w:rsid w:val="007A7450"/>
    <w:rsid w:val="007A75C1"/>
    <w:rsid w:val="007A76C6"/>
    <w:rsid w:val="007A771C"/>
    <w:rsid w:val="007A7BE6"/>
    <w:rsid w:val="007A7D62"/>
    <w:rsid w:val="007B00E3"/>
    <w:rsid w:val="007B0F8F"/>
    <w:rsid w:val="007B1319"/>
    <w:rsid w:val="007B168E"/>
    <w:rsid w:val="007B1725"/>
    <w:rsid w:val="007B18F4"/>
    <w:rsid w:val="007B19AB"/>
    <w:rsid w:val="007B1B06"/>
    <w:rsid w:val="007B1C16"/>
    <w:rsid w:val="007B2DB7"/>
    <w:rsid w:val="007B3091"/>
    <w:rsid w:val="007B353C"/>
    <w:rsid w:val="007B35C7"/>
    <w:rsid w:val="007B45D5"/>
    <w:rsid w:val="007B4E47"/>
    <w:rsid w:val="007B4F45"/>
    <w:rsid w:val="007B5405"/>
    <w:rsid w:val="007B55D4"/>
    <w:rsid w:val="007B5889"/>
    <w:rsid w:val="007B5FBB"/>
    <w:rsid w:val="007B5FE5"/>
    <w:rsid w:val="007B663E"/>
    <w:rsid w:val="007B6A16"/>
    <w:rsid w:val="007B7336"/>
    <w:rsid w:val="007B741F"/>
    <w:rsid w:val="007C0615"/>
    <w:rsid w:val="007C0C36"/>
    <w:rsid w:val="007C0F6D"/>
    <w:rsid w:val="007C13EC"/>
    <w:rsid w:val="007C14DD"/>
    <w:rsid w:val="007C19DC"/>
    <w:rsid w:val="007C2880"/>
    <w:rsid w:val="007C2D34"/>
    <w:rsid w:val="007C2E74"/>
    <w:rsid w:val="007C2F57"/>
    <w:rsid w:val="007C3BFB"/>
    <w:rsid w:val="007C3C30"/>
    <w:rsid w:val="007C3DE7"/>
    <w:rsid w:val="007C43BD"/>
    <w:rsid w:val="007C4400"/>
    <w:rsid w:val="007C4E11"/>
    <w:rsid w:val="007C5529"/>
    <w:rsid w:val="007C5558"/>
    <w:rsid w:val="007C5DA1"/>
    <w:rsid w:val="007C60A8"/>
    <w:rsid w:val="007C69CE"/>
    <w:rsid w:val="007C719B"/>
    <w:rsid w:val="007C7768"/>
    <w:rsid w:val="007C7FCB"/>
    <w:rsid w:val="007D029F"/>
    <w:rsid w:val="007D066F"/>
    <w:rsid w:val="007D0C0A"/>
    <w:rsid w:val="007D0C0F"/>
    <w:rsid w:val="007D0D03"/>
    <w:rsid w:val="007D0D23"/>
    <w:rsid w:val="007D0D90"/>
    <w:rsid w:val="007D152A"/>
    <w:rsid w:val="007D15C9"/>
    <w:rsid w:val="007D17D8"/>
    <w:rsid w:val="007D1B3A"/>
    <w:rsid w:val="007D1F33"/>
    <w:rsid w:val="007D2780"/>
    <w:rsid w:val="007D322C"/>
    <w:rsid w:val="007D356E"/>
    <w:rsid w:val="007D3AE6"/>
    <w:rsid w:val="007D3FB2"/>
    <w:rsid w:val="007D403A"/>
    <w:rsid w:val="007D44D4"/>
    <w:rsid w:val="007D4697"/>
    <w:rsid w:val="007D5172"/>
    <w:rsid w:val="007D58D3"/>
    <w:rsid w:val="007D6200"/>
    <w:rsid w:val="007D63DF"/>
    <w:rsid w:val="007D6D0D"/>
    <w:rsid w:val="007D6E42"/>
    <w:rsid w:val="007D6E61"/>
    <w:rsid w:val="007D72C2"/>
    <w:rsid w:val="007D74AB"/>
    <w:rsid w:val="007D7729"/>
    <w:rsid w:val="007E065C"/>
    <w:rsid w:val="007E0728"/>
    <w:rsid w:val="007E09AA"/>
    <w:rsid w:val="007E114F"/>
    <w:rsid w:val="007E1342"/>
    <w:rsid w:val="007E13B3"/>
    <w:rsid w:val="007E13DE"/>
    <w:rsid w:val="007E1E2A"/>
    <w:rsid w:val="007E2132"/>
    <w:rsid w:val="007E23B6"/>
    <w:rsid w:val="007E335E"/>
    <w:rsid w:val="007E3516"/>
    <w:rsid w:val="007E38B7"/>
    <w:rsid w:val="007E43CC"/>
    <w:rsid w:val="007E4A1F"/>
    <w:rsid w:val="007E4E19"/>
    <w:rsid w:val="007E4FD8"/>
    <w:rsid w:val="007E503F"/>
    <w:rsid w:val="007E5062"/>
    <w:rsid w:val="007E54D2"/>
    <w:rsid w:val="007E5507"/>
    <w:rsid w:val="007E57EC"/>
    <w:rsid w:val="007E5992"/>
    <w:rsid w:val="007E63C0"/>
    <w:rsid w:val="007E6523"/>
    <w:rsid w:val="007E6678"/>
    <w:rsid w:val="007E683C"/>
    <w:rsid w:val="007E6B71"/>
    <w:rsid w:val="007E6CC5"/>
    <w:rsid w:val="007E6D6E"/>
    <w:rsid w:val="007E6FDF"/>
    <w:rsid w:val="007E72CD"/>
    <w:rsid w:val="007E731D"/>
    <w:rsid w:val="007E751C"/>
    <w:rsid w:val="007E78AE"/>
    <w:rsid w:val="007F0068"/>
    <w:rsid w:val="007F0B4B"/>
    <w:rsid w:val="007F0D6C"/>
    <w:rsid w:val="007F1A7F"/>
    <w:rsid w:val="007F1C4C"/>
    <w:rsid w:val="007F1C8A"/>
    <w:rsid w:val="007F213C"/>
    <w:rsid w:val="007F24E5"/>
    <w:rsid w:val="007F2B5A"/>
    <w:rsid w:val="007F2D60"/>
    <w:rsid w:val="007F3361"/>
    <w:rsid w:val="007F35F5"/>
    <w:rsid w:val="007F39FB"/>
    <w:rsid w:val="007F46E6"/>
    <w:rsid w:val="007F47BE"/>
    <w:rsid w:val="007F4B23"/>
    <w:rsid w:val="007F4FA0"/>
    <w:rsid w:val="007F5289"/>
    <w:rsid w:val="007F5367"/>
    <w:rsid w:val="007F5A0C"/>
    <w:rsid w:val="007F5D37"/>
    <w:rsid w:val="007F5F22"/>
    <w:rsid w:val="007F61F3"/>
    <w:rsid w:val="007F66B1"/>
    <w:rsid w:val="007F7604"/>
    <w:rsid w:val="007F7906"/>
    <w:rsid w:val="00800D28"/>
    <w:rsid w:val="00800FC2"/>
    <w:rsid w:val="0080110D"/>
    <w:rsid w:val="0080110F"/>
    <w:rsid w:val="008012E9"/>
    <w:rsid w:val="008016B1"/>
    <w:rsid w:val="008017B8"/>
    <w:rsid w:val="0080187B"/>
    <w:rsid w:val="008021EE"/>
    <w:rsid w:val="00802708"/>
    <w:rsid w:val="0080341B"/>
    <w:rsid w:val="0080355E"/>
    <w:rsid w:val="0080382F"/>
    <w:rsid w:val="008038E5"/>
    <w:rsid w:val="00803958"/>
    <w:rsid w:val="0080467A"/>
    <w:rsid w:val="0080475B"/>
    <w:rsid w:val="008055E2"/>
    <w:rsid w:val="00806420"/>
    <w:rsid w:val="00806481"/>
    <w:rsid w:val="008065A3"/>
    <w:rsid w:val="00806ADE"/>
    <w:rsid w:val="00806B79"/>
    <w:rsid w:val="00807031"/>
    <w:rsid w:val="0081027A"/>
    <w:rsid w:val="0081035B"/>
    <w:rsid w:val="008108F2"/>
    <w:rsid w:val="0081098D"/>
    <w:rsid w:val="00810B10"/>
    <w:rsid w:val="00810E6E"/>
    <w:rsid w:val="0081248D"/>
    <w:rsid w:val="0081268D"/>
    <w:rsid w:val="00812A91"/>
    <w:rsid w:val="00812D61"/>
    <w:rsid w:val="00812F3F"/>
    <w:rsid w:val="008131AC"/>
    <w:rsid w:val="008138C4"/>
    <w:rsid w:val="0081426A"/>
    <w:rsid w:val="00814438"/>
    <w:rsid w:val="00814488"/>
    <w:rsid w:val="00814D94"/>
    <w:rsid w:val="00814FE7"/>
    <w:rsid w:val="00815095"/>
    <w:rsid w:val="008155BA"/>
    <w:rsid w:val="0081615F"/>
    <w:rsid w:val="00816249"/>
    <w:rsid w:val="0081631F"/>
    <w:rsid w:val="008166EF"/>
    <w:rsid w:val="00816DF1"/>
    <w:rsid w:val="00817E7A"/>
    <w:rsid w:val="00817FBD"/>
    <w:rsid w:val="00820364"/>
    <w:rsid w:val="008205AB"/>
    <w:rsid w:val="00821117"/>
    <w:rsid w:val="00821BE3"/>
    <w:rsid w:val="008220BC"/>
    <w:rsid w:val="0082281C"/>
    <w:rsid w:val="0082288F"/>
    <w:rsid w:val="00822DCE"/>
    <w:rsid w:val="00823453"/>
    <w:rsid w:val="00823663"/>
    <w:rsid w:val="00823779"/>
    <w:rsid w:val="00823CA5"/>
    <w:rsid w:val="00823E46"/>
    <w:rsid w:val="00824280"/>
    <w:rsid w:val="0082446A"/>
    <w:rsid w:val="00824C65"/>
    <w:rsid w:val="00824C85"/>
    <w:rsid w:val="00825538"/>
    <w:rsid w:val="008258FB"/>
    <w:rsid w:val="00825EE5"/>
    <w:rsid w:val="00826AE5"/>
    <w:rsid w:val="00826EDD"/>
    <w:rsid w:val="00826F9A"/>
    <w:rsid w:val="00827193"/>
    <w:rsid w:val="00827F98"/>
    <w:rsid w:val="0083124F"/>
    <w:rsid w:val="008312BB"/>
    <w:rsid w:val="00831588"/>
    <w:rsid w:val="00831C43"/>
    <w:rsid w:val="00831EB0"/>
    <w:rsid w:val="00832965"/>
    <w:rsid w:val="00832F88"/>
    <w:rsid w:val="00834104"/>
    <w:rsid w:val="008348E6"/>
    <w:rsid w:val="00834E6C"/>
    <w:rsid w:val="008356E8"/>
    <w:rsid w:val="00836740"/>
    <w:rsid w:val="00836B94"/>
    <w:rsid w:val="00836BFF"/>
    <w:rsid w:val="00837E55"/>
    <w:rsid w:val="00837E9C"/>
    <w:rsid w:val="008402DC"/>
    <w:rsid w:val="0084063A"/>
    <w:rsid w:val="008406B1"/>
    <w:rsid w:val="00840C17"/>
    <w:rsid w:val="00841286"/>
    <w:rsid w:val="008412E7"/>
    <w:rsid w:val="008415CE"/>
    <w:rsid w:val="008429BA"/>
    <w:rsid w:val="00842C59"/>
    <w:rsid w:val="008430F9"/>
    <w:rsid w:val="00843585"/>
    <w:rsid w:val="00843CB6"/>
    <w:rsid w:val="00843D46"/>
    <w:rsid w:val="00844E9A"/>
    <w:rsid w:val="00844FEE"/>
    <w:rsid w:val="008453B8"/>
    <w:rsid w:val="008455C0"/>
    <w:rsid w:val="0084583C"/>
    <w:rsid w:val="00845EFA"/>
    <w:rsid w:val="00845F2B"/>
    <w:rsid w:val="0084625D"/>
    <w:rsid w:val="0084627D"/>
    <w:rsid w:val="008462D1"/>
    <w:rsid w:val="00846770"/>
    <w:rsid w:val="008467C8"/>
    <w:rsid w:val="0084685B"/>
    <w:rsid w:val="008469B6"/>
    <w:rsid w:val="00846E25"/>
    <w:rsid w:val="008500C5"/>
    <w:rsid w:val="00850218"/>
    <w:rsid w:val="00850D56"/>
    <w:rsid w:val="0085179A"/>
    <w:rsid w:val="00851A5D"/>
    <w:rsid w:val="0085221D"/>
    <w:rsid w:val="0085237F"/>
    <w:rsid w:val="00853279"/>
    <w:rsid w:val="00853A02"/>
    <w:rsid w:val="00853AEF"/>
    <w:rsid w:val="00853F33"/>
    <w:rsid w:val="00854AC6"/>
    <w:rsid w:val="00854B4E"/>
    <w:rsid w:val="00855402"/>
    <w:rsid w:val="008555CB"/>
    <w:rsid w:val="008556F4"/>
    <w:rsid w:val="008559E6"/>
    <w:rsid w:val="00856178"/>
    <w:rsid w:val="0085631B"/>
    <w:rsid w:val="008563B1"/>
    <w:rsid w:val="00856401"/>
    <w:rsid w:val="008566A2"/>
    <w:rsid w:val="00856907"/>
    <w:rsid w:val="00856E97"/>
    <w:rsid w:val="00856F91"/>
    <w:rsid w:val="008572E4"/>
    <w:rsid w:val="00857A82"/>
    <w:rsid w:val="00857FDA"/>
    <w:rsid w:val="0086000D"/>
    <w:rsid w:val="00860113"/>
    <w:rsid w:val="008601A4"/>
    <w:rsid w:val="00860319"/>
    <w:rsid w:val="00860725"/>
    <w:rsid w:val="00860C6B"/>
    <w:rsid w:val="00860FA3"/>
    <w:rsid w:val="0086132E"/>
    <w:rsid w:val="00861765"/>
    <w:rsid w:val="00861B23"/>
    <w:rsid w:val="00861CAD"/>
    <w:rsid w:val="00861E5F"/>
    <w:rsid w:val="008620E6"/>
    <w:rsid w:val="00862156"/>
    <w:rsid w:val="00862554"/>
    <w:rsid w:val="0086269A"/>
    <w:rsid w:val="00862703"/>
    <w:rsid w:val="008629FF"/>
    <w:rsid w:val="0086309F"/>
    <w:rsid w:val="00863922"/>
    <w:rsid w:val="00863F92"/>
    <w:rsid w:val="0086415B"/>
    <w:rsid w:val="00864713"/>
    <w:rsid w:val="00864BE9"/>
    <w:rsid w:val="00864CFD"/>
    <w:rsid w:val="008654AF"/>
    <w:rsid w:val="00865552"/>
    <w:rsid w:val="008657B9"/>
    <w:rsid w:val="008657FF"/>
    <w:rsid w:val="00865A2E"/>
    <w:rsid w:val="00865D51"/>
    <w:rsid w:val="008664AF"/>
    <w:rsid w:val="00866CE6"/>
    <w:rsid w:val="00867348"/>
    <w:rsid w:val="00867ED4"/>
    <w:rsid w:val="00870B4D"/>
    <w:rsid w:val="00870CD1"/>
    <w:rsid w:val="00871122"/>
    <w:rsid w:val="00871AE7"/>
    <w:rsid w:val="00871D3D"/>
    <w:rsid w:val="00871FC0"/>
    <w:rsid w:val="00872768"/>
    <w:rsid w:val="008728D1"/>
    <w:rsid w:val="00872BBF"/>
    <w:rsid w:val="00872CA5"/>
    <w:rsid w:val="00872E5F"/>
    <w:rsid w:val="008735EB"/>
    <w:rsid w:val="008737A0"/>
    <w:rsid w:val="00873913"/>
    <w:rsid w:val="0087490E"/>
    <w:rsid w:val="008750BC"/>
    <w:rsid w:val="008754A6"/>
    <w:rsid w:val="00875B5B"/>
    <w:rsid w:val="00875E3E"/>
    <w:rsid w:val="008761CD"/>
    <w:rsid w:val="00876C98"/>
    <w:rsid w:val="0087700D"/>
    <w:rsid w:val="00877231"/>
    <w:rsid w:val="0087771F"/>
    <w:rsid w:val="00877834"/>
    <w:rsid w:val="00877912"/>
    <w:rsid w:val="0088009C"/>
    <w:rsid w:val="008802B8"/>
    <w:rsid w:val="00881041"/>
    <w:rsid w:val="00881161"/>
    <w:rsid w:val="0088158F"/>
    <w:rsid w:val="0088169B"/>
    <w:rsid w:val="00881799"/>
    <w:rsid w:val="00881B1C"/>
    <w:rsid w:val="00881F1A"/>
    <w:rsid w:val="008827EE"/>
    <w:rsid w:val="008830F1"/>
    <w:rsid w:val="008842E7"/>
    <w:rsid w:val="0088459B"/>
    <w:rsid w:val="0088503D"/>
    <w:rsid w:val="0088565C"/>
    <w:rsid w:val="00885A91"/>
    <w:rsid w:val="008862EF"/>
    <w:rsid w:val="00886780"/>
    <w:rsid w:val="00887E48"/>
    <w:rsid w:val="00887F95"/>
    <w:rsid w:val="00890A97"/>
    <w:rsid w:val="00890B9E"/>
    <w:rsid w:val="008910C3"/>
    <w:rsid w:val="00891320"/>
    <w:rsid w:val="00891888"/>
    <w:rsid w:val="00892406"/>
    <w:rsid w:val="00892466"/>
    <w:rsid w:val="008924FA"/>
    <w:rsid w:val="00893316"/>
    <w:rsid w:val="008937E7"/>
    <w:rsid w:val="00893D7F"/>
    <w:rsid w:val="00894EE3"/>
    <w:rsid w:val="008960D6"/>
    <w:rsid w:val="00896174"/>
    <w:rsid w:val="00896BB6"/>
    <w:rsid w:val="00897713"/>
    <w:rsid w:val="00897ABB"/>
    <w:rsid w:val="008A0112"/>
    <w:rsid w:val="008A04ED"/>
    <w:rsid w:val="008A05EC"/>
    <w:rsid w:val="008A0C11"/>
    <w:rsid w:val="008A0D62"/>
    <w:rsid w:val="008A1364"/>
    <w:rsid w:val="008A1DDA"/>
    <w:rsid w:val="008A21A8"/>
    <w:rsid w:val="008A2209"/>
    <w:rsid w:val="008A2341"/>
    <w:rsid w:val="008A2724"/>
    <w:rsid w:val="008A29EA"/>
    <w:rsid w:val="008A2DFE"/>
    <w:rsid w:val="008A33A3"/>
    <w:rsid w:val="008A3593"/>
    <w:rsid w:val="008A3956"/>
    <w:rsid w:val="008A3D10"/>
    <w:rsid w:val="008A4E0A"/>
    <w:rsid w:val="008A4EE8"/>
    <w:rsid w:val="008A5047"/>
    <w:rsid w:val="008A5BE7"/>
    <w:rsid w:val="008A5C8E"/>
    <w:rsid w:val="008A6268"/>
    <w:rsid w:val="008A74F5"/>
    <w:rsid w:val="008A7C69"/>
    <w:rsid w:val="008A7ECD"/>
    <w:rsid w:val="008B02CE"/>
    <w:rsid w:val="008B0545"/>
    <w:rsid w:val="008B0D54"/>
    <w:rsid w:val="008B1472"/>
    <w:rsid w:val="008B170F"/>
    <w:rsid w:val="008B17A1"/>
    <w:rsid w:val="008B18CC"/>
    <w:rsid w:val="008B261F"/>
    <w:rsid w:val="008B2AF4"/>
    <w:rsid w:val="008B2D97"/>
    <w:rsid w:val="008B2EC9"/>
    <w:rsid w:val="008B3702"/>
    <w:rsid w:val="008B3993"/>
    <w:rsid w:val="008B3BF9"/>
    <w:rsid w:val="008B3C71"/>
    <w:rsid w:val="008B3DEB"/>
    <w:rsid w:val="008B3EF2"/>
    <w:rsid w:val="008B4149"/>
    <w:rsid w:val="008B4203"/>
    <w:rsid w:val="008B435A"/>
    <w:rsid w:val="008B443D"/>
    <w:rsid w:val="008B4772"/>
    <w:rsid w:val="008B4923"/>
    <w:rsid w:val="008B4976"/>
    <w:rsid w:val="008B49E1"/>
    <w:rsid w:val="008B5414"/>
    <w:rsid w:val="008B5583"/>
    <w:rsid w:val="008B559A"/>
    <w:rsid w:val="008B6042"/>
    <w:rsid w:val="008B6424"/>
    <w:rsid w:val="008B6803"/>
    <w:rsid w:val="008B6A5F"/>
    <w:rsid w:val="008B6B43"/>
    <w:rsid w:val="008B6DC1"/>
    <w:rsid w:val="008B73D3"/>
    <w:rsid w:val="008C0039"/>
    <w:rsid w:val="008C12B8"/>
    <w:rsid w:val="008C1A6A"/>
    <w:rsid w:val="008C2790"/>
    <w:rsid w:val="008C2F5E"/>
    <w:rsid w:val="008C3014"/>
    <w:rsid w:val="008C3017"/>
    <w:rsid w:val="008C328C"/>
    <w:rsid w:val="008C35B1"/>
    <w:rsid w:val="008C3F66"/>
    <w:rsid w:val="008C403B"/>
    <w:rsid w:val="008C40C8"/>
    <w:rsid w:val="008C4168"/>
    <w:rsid w:val="008C4431"/>
    <w:rsid w:val="008C477D"/>
    <w:rsid w:val="008C4C57"/>
    <w:rsid w:val="008C4D76"/>
    <w:rsid w:val="008C4F2E"/>
    <w:rsid w:val="008C5024"/>
    <w:rsid w:val="008C5125"/>
    <w:rsid w:val="008C585A"/>
    <w:rsid w:val="008C58E0"/>
    <w:rsid w:val="008C5BDF"/>
    <w:rsid w:val="008C5D60"/>
    <w:rsid w:val="008C60C4"/>
    <w:rsid w:val="008C6228"/>
    <w:rsid w:val="008C66DD"/>
    <w:rsid w:val="008C68E1"/>
    <w:rsid w:val="008C71AB"/>
    <w:rsid w:val="008C733D"/>
    <w:rsid w:val="008C7399"/>
    <w:rsid w:val="008D04F2"/>
    <w:rsid w:val="008D0A60"/>
    <w:rsid w:val="008D0DE4"/>
    <w:rsid w:val="008D0FA4"/>
    <w:rsid w:val="008D12A4"/>
    <w:rsid w:val="008D1629"/>
    <w:rsid w:val="008D17B2"/>
    <w:rsid w:val="008D1CBC"/>
    <w:rsid w:val="008D1D48"/>
    <w:rsid w:val="008D25CB"/>
    <w:rsid w:val="008D3011"/>
    <w:rsid w:val="008D3B60"/>
    <w:rsid w:val="008D407E"/>
    <w:rsid w:val="008D56AC"/>
    <w:rsid w:val="008D5C79"/>
    <w:rsid w:val="008D5D94"/>
    <w:rsid w:val="008D6785"/>
    <w:rsid w:val="008D6A14"/>
    <w:rsid w:val="008D7EB3"/>
    <w:rsid w:val="008E03CD"/>
    <w:rsid w:val="008E0619"/>
    <w:rsid w:val="008E0660"/>
    <w:rsid w:val="008E08B4"/>
    <w:rsid w:val="008E0B35"/>
    <w:rsid w:val="008E0BC8"/>
    <w:rsid w:val="008E102F"/>
    <w:rsid w:val="008E112C"/>
    <w:rsid w:val="008E14F4"/>
    <w:rsid w:val="008E16B2"/>
    <w:rsid w:val="008E1BC4"/>
    <w:rsid w:val="008E1E7E"/>
    <w:rsid w:val="008E2648"/>
    <w:rsid w:val="008E2A9E"/>
    <w:rsid w:val="008E3109"/>
    <w:rsid w:val="008E3123"/>
    <w:rsid w:val="008E3DE1"/>
    <w:rsid w:val="008E4147"/>
    <w:rsid w:val="008E4533"/>
    <w:rsid w:val="008E48B8"/>
    <w:rsid w:val="008E48F7"/>
    <w:rsid w:val="008E4AC5"/>
    <w:rsid w:val="008E4D41"/>
    <w:rsid w:val="008E5310"/>
    <w:rsid w:val="008E53B1"/>
    <w:rsid w:val="008E5665"/>
    <w:rsid w:val="008E5730"/>
    <w:rsid w:val="008E5864"/>
    <w:rsid w:val="008E5EEB"/>
    <w:rsid w:val="008E65B0"/>
    <w:rsid w:val="008E6BF0"/>
    <w:rsid w:val="008E6E15"/>
    <w:rsid w:val="008E7096"/>
    <w:rsid w:val="008E776A"/>
    <w:rsid w:val="008E7982"/>
    <w:rsid w:val="008E7A1A"/>
    <w:rsid w:val="008F0095"/>
    <w:rsid w:val="008F08B6"/>
    <w:rsid w:val="008F0DF8"/>
    <w:rsid w:val="008F1005"/>
    <w:rsid w:val="008F112F"/>
    <w:rsid w:val="008F1217"/>
    <w:rsid w:val="008F127F"/>
    <w:rsid w:val="008F13AD"/>
    <w:rsid w:val="008F1BA7"/>
    <w:rsid w:val="008F1E2B"/>
    <w:rsid w:val="008F1E45"/>
    <w:rsid w:val="008F2556"/>
    <w:rsid w:val="008F2C3A"/>
    <w:rsid w:val="008F2C8D"/>
    <w:rsid w:val="008F36B4"/>
    <w:rsid w:val="008F3A86"/>
    <w:rsid w:val="008F4107"/>
    <w:rsid w:val="008F47FA"/>
    <w:rsid w:val="008F4B1E"/>
    <w:rsid w:val="008F4CD1"/>
    <w:rsid w:val="008F4E96"/>
    <w:rsid w:val="008F4EF6"/>
    <w:rsid w:val="008F53AA"/>
    <w:rsid w:val="008F57AA"/>
    <w:rsid w:val="008F5C1C"/>
    <w:rsid w:val="008F5DD8"/>
    <w:rsid w:val="008F6145"/>
    <w:rsid w:val="008F642D"/>
    <w:rsid w:val="008F66A0"/>
    <w:rsid w:val="008F68F1"/>
    <w:rsid w:val="008F71B2"/>
    <w:rsid w:val="008F71CF"/>
    <w:rsid w:val="00900399"/>
    <w:rsid w:val="0090078C"/>
    <w:rsid w:val="0090150A"/>
    <w:rsid w:val="0090154F"/>
    <w:rsid w:val="009016E2"/>
    <w:rsid w:val="00901758"/>
    <w:rsid w:val="00901BA1"/>
    <w:rsid w:val="00902197"/>
    <w:rsid w:val="00902448"/>
    <w:rsid w:val="009024E1"/>
    <w:rsid w:val="00902657"/>
    <w:rsid w:val="00902BAA"/>
    <w:rsid w:val="00902E23"/>
    <w:rsid w:val="00903252"/>
    <w:rsid w:val="009034B1"/>
    <w:rsid w:val="009035E0"/>
    <w:rsid w:val="0090393A"/>
    <w:rsid w:val="00903CDE"/>
    <w:rsid w:val="00904086"/>
    <w:rsid w:val="009049C4"/>
    <w:rsid w:val="00904B2D"/>
    <w:rsid w:val="00904BFC"/>
    <w:rsid w:val="00904DD8"/>
    <w:rsid w:val="00905380"/>
    <w:rsid w:val="009053D7"/>
    <w:rsid w:val="0090590F"/>
    <w:rsid w:val="00905C7D"/>
    <w:rsid w:val="009062EA"/>
    <w:rsid w:val="009064F0"/>
    <w:rsid w:val="0090655F"/>
    <w:rsid w:val="0090680D"/>
    <w:rsid w:val="0090702E"/>
    <w:rsid w:val="009074CB"/>
    <w:rsid w:val="00907718"/>
    <w:rsid w:val="0090781D"/>
    <w:rsid w:val="00907C08"/>
    <w:rsid w:val="00907DD3"/>
    <w:rsid w:val="009105DD"/>
    <w:rsid w:val="00910741"/>
    <w:rsid w:val="00910DD0"/>
    <w:rsid w:val="00910E59"/>
    <w:rsid w:val="0091105E"/>
    <w:rsid w:val="00911A76"/>
    <w:rsid w:val="0091205D"/>
    <w:rsid w:val="00912750"/>
    <w:rsid w:val="009131A4"/>
    <w:rsid w:val="00913244"/>
    <w:rsid w:val="00913391"/>
    <w:rsid w:val="00913822"/>
    <w:rsid w:val="00913B22"/>
    <w:rsid w:val="00913B4E"/>
    <w:rsid w:val="009142CB"/>
    <w:rsid w:val="00914776"/>
    <w:rsid w:val="00914A6D"/>
    <w:rsid w:val="00914C9D"/>
    <w:rsid w:val="00914DBC"/>
    <w:rsid w:val="009150FC"/>
    <w:rsid w:val="0091573C"/>
    <w:rsid w:val="00915D7E"/>
    <w:rsid w:val="00915F62"/>
    <w:rsid w:val="0091612E"/>
    <w:rsid w:val="00916347"/>
    <w:rsid w:val="00916471"/>
    <w:rsid w:val="00916EB8"/>
    <w:rsid w:val="00917233"/>
    <w:rsid w:val="009176AE"/>
    <w:rsid w:val="00917B78"/>
    <w:rsid w:val="00917C04"/>
    <w:rsid w:val="00917F77"/>
    <w:rsid w:val="009201C9"/>
    <w:rsid w:val="0092026C"/>
    <w:rsid w:val="009208F2"/>
    <w:rsid w:val="009208F9"/>
    <w:rsid w:val="00920A21"/>
    <w:rsid w:val="00920AF4"/>
    <w:rsid w:val="00921018"/>
    <w:rsid w:val="00921059"/>
    <w:rsid w:val="00921315"/>
    <w:rsid w:val="00921A63"/>
    <w:rsid w:val="00921E6B"/>
    <w:rsid w:val="00921F9C"/>
    <w:rsid w:val="00921F9F"/>
    <w:rsid w:val="00922006"/>
    <w:rsid w:val="009220EF"/>
    <w:rsid w:val="009224D9"/>
    <w:rsid w:val="00922794"/>
    <w:rsid w:val="009227CC"/>
    <w:rsid w:val="009230F0"/>
    <w:rsid w:val="00923249"/>
    <w:rsid w:val="00923303"/>
    <w:rsid w:val="009236E7"/>
    <w:rsid w:val="0092375C"/>
    <w:rsid w:val="0092383C"/>
    <w:rsid w:val="00923A12"/>
    <w:rsid w:val="00923B6C"/>
    <w:rsid w:val="00923D91"/>
    <w:rsid w:val="009253C6"/>
    <w:rsid w:val="009255C4"/>
    <w:rsid w:val="00926145"/>
    <w:rsid w:val="009264C1"/>
    <w:rsid w:val="009265F8"/>
    <w:rsid w:val="00926A4E"/>
    <w:rsid w:val="00926AB7"/>
    <w:rsid w:val="00926D4F"/>
    <w:rsid w:val="00927122"/>
    <w:rsid w:val="009277E8"/>
    <w:rsid w:val="00930654"/>
    <w:rsid w:val="00930CF7"/>
    <w:rsid w:val="00930E48"/>
    <w:rsid w:val="00930F3D"/>
    <w:rsid w:val="00931C63"/>
    <w:rsid w:val="00931D6E"/>
    <w:rsid w:val="00932285"/>
    <w:rsid w:val="00932506"/>
    <w:rsid w:val="00932BED"/>
    <w:rsid w:val="00932D94"/>
    <w:rsid w:val="00932F93"/>
    <w:rsid w:val="00933017"/>
    <w:rsid w:val="0093338B"/>
    <w:rsid w:val="0093360B"/>
    <w:rsid w:val="009336C1"/>
    <w:rsid w:val="00933B1E"/>
    <w:rsid w:val="00933FDE"/>
    <w:rsid w:val="0093543C"/>
    <w:rsid w:val="00935CEF"/>
    <w:rsid w:val="0093672B"/>
    <w:rsid w:val="00937131"/>
    <w:rsid w:val="00937540"/>
    <w:rsid w:val="00937577"/>
    <w:rsid w:val="00937BA3"/>
    <w:rsid w:val="00937C12"/>
    <w:rsid w:val="00937D96"/>
    <w:rsid w:val="00937E29"/>
    <w:rsid w:val="00940074"/>
    <w:rsid w:val="00940156"/>
    <w:rsid w:val="0094053E"/>
    <w:rsid w:val="00940F5D"/>
    <w:rsid w:val="009410E7"/>
    <w:rsid w:val="009417EF"/>
    <w:rsid w:val="00941933"/>
    <w:rsid w:val="00941990"/>
    <w:rsid w:val="00941E76"/>
    <w:rsid w:val="009420F5"/>
    <w:rsid w:val="009428C1"/>
    <w:rsid w:val="0094292F"/>
    <w:rsid w:val="00942F68"/>
    <w:rsid w:val="009433CB"/>
    <w:rsid w:val="0094345E"/>
    <w:rsid w:val="009437D8"/>
    <w:rsid w:val="00943BE7"/>
    <w:rsid w:val="00943EC5"/>
    <w:rsid w:val="00943F7B"/>
    <w:rsid w:val="009443D3"/>
    <w:rsid w:val="009444F3"/>
    <w:rsid w:val="00944A33"/>
    <w:rsid w:val="009450A2"/>
    <w:rsid w:val="00945363"/>
    <w:rsid w:val="00945450"/>
    <w:rsid w:val="0094547C"/>
    <w:rsid w:val="009458F9"/>
    <w:rsid w:val="0094598F"/>
    <w:rsid w:val="00945C3E"/>
    <w:rsid w:val="009463D6"/>
    <w:rsid w:val="009464A3"/>
    <w:rsid w:val="009465FA"/>
    <w:rsid w:val="0094662F"/>
    <w:rsid w:val="009468B2"/>
    <w:rsid w:val="00946BD5"/>
    <w:rsid w:val="00946C4D"/>
    <w:rsid w:val="009478D8"/>
    <w:rsid w:val="00950409"/>
    <w:rsid w:val="00950975"/>
    <w:rsid w:val="00950A79"/>
    <w:rsid w:val="009517CD"/>
    <w:rsid w:val="0095198C"/>
    <w:rsid w:val="009529EC"/>
    <w:rsid w:val="0095321D"/>
    <w:rsid w:val="009532C4"/>
    <w:rsid w:val="009538FE"/>
    <w:rsid w:val="00953C97"/>
    <w:rsid w:val="00953D17"/>
    <w:rsid w:val="00953E11"/>
    <w:rsid w:val="00953EC2"/>
    <w:rsid w:val="00954074"/>
    <w:rsid w:val="00954473"/>
    <w:rsid w:val="009549ED"/>
    <w:rsid w:val="00954E07"/>
    <w:rsid w:val="00954E5B"/>
    <w:rsid w:val="00954E6A"/>
    <w:rsid w:val="0095536E"/>
    <w:rsid w:val="0095581A"/>
    <w:rsid w:val="00955C27"/>
    <w:rsid w:val="00955D29"/>
    <w:rsid w:val="009560BD"/>
    <w:rsid w:val="009565C3"/>
    <w:rsid w:val="00956839"/>
    <w:rsid w:val="009568EA"/>
    <w:rsid w:val="00956A91"/>
    <w:rsid w:val="00956FB5"/>
    <w:rsid w:val="009571E3"/>
    <w:rsid w:val="00957982"/>
    <w:rsid w:val="00960582"/>
    <w:rsid w:val="00960F65"/>
    <w:rsid w:val="00960FE3"/>
    <w:rsid w:val="00961027"/>
    <w:rsid w:val="009610F3"/>
    <w:rsid w:val="00961182"/>
    <w:rsid w:val="00962236"/>
    <w:rsid w:val="00962B63"/>
    <w:rsid w:val="00962DF8"/>
    <w:rsid w:val="00963A2C"/>
    <w:rsid w:val="0096426B"/>
    <w:rsid w:val="00964C3A"/>
    <w:rsid w:val="00964CFF"/>
    <w:rsid w:val="00964E4E"/>
    <w:rsid w:val="009657DE"/>
    <w:rsid w:val="00965CAB"/>
    <w:rsid w:val="00965EE0"/>
    <w:rsid w:val="009661D3"/>
    <w:rsid w:val="00966450"/>
    <w:rsid w:val="00966AB1"/>
    <w:rsid w:val="00966D6C"/>
    <w:rsid w:val="00966E38"/>
    <w:rsid w:val="00966ED5"/>
    <w:rsid w:val="0096708E"/>
    <w:rsid w:val="00967265"/>
    <w:rsid w:val="009674D0"/>
    <w:rsid w:val="00967F57"/>
    <w:rsid w:val="0097080E"/>
    <w:rsid w:val="00970BF1"/>
    <w:rsid w:val="00971096"/>
    <w:rsid w:val="00971BDF"/>
    <w:rsid w:val="00971F85"/>
    <w:rsid w:val="00971F87"/>
    <w:rsid w:val="009721DC"/>
    <w:rsid w:val="009739D9"/>
    <w:rsid w:val="00973B7C"/>
    <w:rsid w:val="00973C37"/>
    <w:rsid w:val="00973E1B"/>
    <w:rsid w:val="00973F79"/>
    <w:rsid w:val="009747DB"/>
    <w:rsid w:val="00974A4C"/>
    <w:rsid w:val="00974A59"/>
    <w:rsid w:val="00975896"/>
    <w:rsid w:val="00975C5D"/>
    <w:rsid w:val="00976248"/>
    <w:rsid w:val="00976760"/>
    <w:rsid w:val="00976A79"/>
    <w:rsid w:val="009772F7"/>
    <w:rsid w:val="00977476"/>
    <w:rsid w:val="00977631"/>
    <w:rsid w:val="00980492"/>
    <w:rsid w:val="009815DD"/>
    <w:rsid w:val="0098196B"/>
    <w:rsid w:val="00981981"/>
    <w:rsid w:val="0098198F"/>
    <w:rsid w:val="009821F7"/>
    <w:rsid w:val="00982361"/>
    <w:rsid w:val="009826ED"/>
    <w:rsid w:val="0098319C"/>
    <w:rsid w:val="00983883"/>
    <w:rsid w:val="00983955"/>
    <w:rsid w:val="00983B75"/>
    <w:rsid w:val="00983D35"/>
    <w:rsid w:val="00983E8D"/>
    <w:rsid w:val="00983F4F"/>
    <w:rsid w:val="00985213"/>
    <w:rsid w:val="009855B7"/>
    <w:rsid w:val="0098598C"/>
    <w:rsid w:val="00985C07"/>
    <w:rsid w:val="00986046"/>
    <w:rsid w:val="0098607E"/>
    <w:rsid w:val="009862DA"/>
    <w:rsid w:val="009865E3"/>
    <w:rsid w:val="009868D6"/>
    <w:rsid w:val="00986BD8"/>
    <w:rsid w:val="00986BEA"/>
    <w:rsid w:val="0098725E"/>
    <w:rsid w:val="009872E0"/>
    <w:rsid w:val="009873E1"/>
    <w:rsid w:val="009874A7"/>
    <w:rsid w:val="00987C7C"/>
    <w:rsid w:val="00990164"/>
    <w:rsid w:val="009906A6"/>
    <w:rsid w:val="0099074D"/>
    <w:rsid w:val="00990C25"/>
    <w:rsid w:val="009911EC"/>
    <w:rsid w:val="009919FE"/>
    <w:rsid w:val="00991F74"/>
    <w:rsid w:val="00991FD4"/>
    <w:rsid w:val="00992084"/>
    <w:rsid w:val="0099219F"/>
    <w:rsid w:val="00992558"/>
    <w:rsid w:val="0099257A"/>
    <w:rsid w:val="009926F6"/>
    <w:rsid w:val="009931D2"/>
    <w:rsid w:val="00993372"/>
    <w:rsid w:val="00993575"/>
    <w:rsid w:val="00993947"/>
    <w:rsid w:val="00993A65"/>
    <w:rsid w:val="00993D85"/>
    <w:rsid w:val="00994105"/>
    <w:rsid w:val="00994879"/>
    <w:rsid w:val="00994DED"/>
    <w:rsid w:val="0099552E"/>
    <w:rsid w:val="00995750"/>
    <w:rsid w:val="00995B05"/>
    <w:rsid w:val="00995D81"/>
    <w:rsid w:val="009960EA"/>
    <w:rsid w:val="0099611F"/>
    <w:rsid w:val="0099631E"/>
    <w:rsid w:val="00996831"/>
    <w:rsid w:val="00996CA3"/>
    <w:rsid w:val="00996F51"/>
    <w:rsid w:val="00996FAC"/>
    <w:rsid w:val="00996FB2"/>
    <w:rsid w:val="00997E41"/>
    <w:rsid w:val="009A02ED"/>
    <w:rsid w:val="009A058B"/>
    <w:rsid w:val="009A0FA4"/>
    <w:rsid w:val="009A14F6"/>
    <w:rsid w:val="009A1B33"/>
    <w:rsid w:val="009A23EF"/>
    <w:rsid w:val="009A25A4"/>
    <w:rsid w:val="009A25CD"/>
    <w:rsid w:val="009A2610"/>
    <w:rsid w:val="009A27AE"/>
    <w:rsid w:val="009A32A9"/>
    <w:rsid w:val="009A35F8"/>
    <w:rsid w:val="009A372A"/>
    <w:rsid w:val="009A3F3C"/>
    <w:rsid w:val="009A404D"/>
    <w:rsid w:val="009A49E4"/>
    <w:rsid w:val="009A4A09"/>
    <w:rsid w:val="009A4BFF"/>
    <w:rsid w:val="009A4E69"/>
    <w:rsid w:val="009A4FF0"/>
    <w:rsid w:val="009A51D3"/>
    <w:rsid w:val="009A527C"/>
    <w:rsid w:val="009A536D"/>
    <w:rsid w:val="009A5C40"/>
    <w:rsid w:val="009A5D49"/>
    <w:rsid w:val="009A5E52"/>
    <w:rsid w:val="009A6605"/>
    <w:rsid w:val="009A694F"/>
    <w:rsid w:val="009A6B07"/>
    <w:rsid w:val="009A6EBD"/>
    <w:rsid w:val="009A7015"/>
    <w:rsid w:val="009A76C2"/>
    <w:rsid w:val="009A7A23"/>
    <w:rsid w:val="009B067C"/>
    <w:rsid w:val="009B068A"/>
    <w:rsid w:val="009B0E68"/>
    <w:rsid w:val="009B15DB"/>
    <w:rsid w:val="009B1A4F"/>
    <w:rsid w:val="009B1D3D"/>
    <w:rsid w:val="009B2812"/>
    <w:rsid w:val="009B2A60"/>
    <w:rsid w:val="009B3061"/>
    <w:rsid w:val="009B3343"/>
    <w:rsid w:val="009B3387"/>
    <w:rsid w:val="009B4911"/>
    <w:rsid w:val="009B4DAB"/>
    <w:rsid w:val="009B5280"/>
    <w:rsid w:val="009B5AF2"/>
    <w:rsid w:val="009B5CB6"/>
    <w:rsid w:val="009B65C8"/>
    <w:rsid w:val="009B66D8"/>
    <w:rsid w:val="009B6C0C"/>
    <w:rsid w:val="009B6D80"/>
    <w:rsid w:val="009B70DB"/>
    <w:rsid w:val="009B7219"/>
    <w:rsid w:val="009B764D"/>
    <w:rsid w:val="009B7D6B"/>
    <w:rsid w:val="009C028C"/>
    <w:rsid w:val="009C0569"/>
    <w:rsid w:val="009C088B"/>
    <w:rsid w:val="009C0D57"/>
    <w:rsid w:val="009C0F2A"/>
    <w:rsid w:val="009C143C"/>
    <w:rsid w:val="009C19CE"/>
    <w:rsid w:val="009C1A06"/>
    <w:rsid w:val="009C1A75"/>
    <w:rsid w:val="009C1D18"/>
    <w:rsid w:val="009C1E86"/>
    <w:rsid w:val="009C2D67"/>
    <w:rsid w:val="009C2D85"/>
    <w:rsid w:val="009C3062"/>
    <w:rsid w:val="009C3113"/>
    <w:rsid w:val="009C3638"/>
    <w:rsid w:val="009C3C42"/>
    <w:rsid w:val="009C3C4B"/>
    <w:rsid w:val="009C3F53"/>
    <w:rsid w:val="009C4A15"/>
    <w:rsid w:val="009C4A1C"/>
    <w:rsid w:val="009C5174"/>
    <w:rsid w:val="009C51F5"/>
    <w:rsid w:val="009C5FA2"/>
    <w:rsid w:val="009C62F5"/>
    <w:rsid w:val="009C69D8"/>
    <w:rsid w:val="009C6A18"/>
    <w:rsid w:val="009C6A9B"/>
    <w:rsid w:val="009C6E1A"/>
    <w:rsid w:val="009C6EEC"/>
    <w:rsid w:val="009C7637"/>
    <w:rsid w:val="009D00A5"/>
    <w:rsid w:val="009D05EC"/>
    <w:rsid w:val="009D0764"/>
    <w:rsid w:val="009D0920"/>
    <w:rsid w:val="009D0C31"/>
    <w:rsid w:val="009D0E61"/>
    <w:rsid w:val="009D1116"/>
    <w:rsid w:val="009D27CC"/>
    <w:rsid w:val="009D2BC6"/>
    <w:rsid w:val="009D360C"/>
    <w:rsid w:val="009D3975"/>
    <w:rsid w:val="009D3BA9"/>
    <w:rsid w:val="009D3FFA"/>
    <w:rsid w:val="009D40E3"/>
    <w:rsid w:val="009D420F"/>
    <w:rsid w:val="009D426F"/>
    <w:rsid w:val="009D4493"/>
    <w:rsid w:val="009D4609"/>
    <w:rsid w:val="009D4832"/>
    <w:rsid w:val="009D4F39"/>
    <w:rsid w:val="009D4FAC"/>
    <w:rsid w:val="009D52A3"/>
    <w:rsid w:val="009D559A"/>
    <w:rsid w:val="009D5936"/>
    <w:rsid w:val="009D5C80"/>
    <w:rsid w:val="009D634B"/>
    <w:rsid w:val="009D64FE"/>
    <w:rsid w:val="009D6672"/>
    <w:rsid w:val="009D6AF4"/>
    <w:rsid w:val="009D6F6C"/>
    <w:rsid w:val="009D723B"/>
    <w:rsid w:val="009D7472"/>
    <w:rsid w:val="009D77F9"/>
    <w:rsid w:val="009D7AA3"/>
    <w:rsid w:val="009D7AAF"/>
    <w:rsid w:val="009E0153"/>
    <w:rsid w:val="009E05E8"/>
    <w:rsid w:val="009E0910"/>
    <w:rsid w:val="009E0964"/>
    <w:rsid w:val="009E13A5"/>
    <w:rsid w:val="009E1591"/>
    <w:rsid w:val="009E181A"/>
    <w:rsid w:val="009E1C9D"/>
    <w:rsid w:val="009E1F23"/>
    <w:rsid w:val="009E206C"/>
    <w:rsid w:val="009E272C"/>
    <w:rsid w:val="009E28E5"/>
    <w:rsid w:val="009E2A89"/>
    <w:rsid w:val="009E32C7"/>
    <w:rsid w:val="009E35DE"/>
    <w:rsid w:val="009E35FD"/>
    <w:rsid w:val="009E40FE"/>
    <w:rsid w:val="009E4101"/>
    <w:rsid w:val="009E419F"/>
    <w:rsid w:val="009E41F8"/>
    <w:rsid w:val="009E44E0"/>
    <w:rsid w:val="009E499E"/>
    <w:rsid w:val="009E49A2"/>
    <w:rsid w:val="009E49D8"/>
    <w:rsid w:val="009E4C24"/>
    <w:rsid w:val="009E4C69"/>
    <w:rsid w:val="009E5515"/>
    <w:rsid w:val="009E575F"/>
    <w:rsid w:val="009E6247"/>
    <w:rsid w:val="009E65CB"/>
    <w:rsid w:val="009E675E"/>
    <w:rsid w:val="009E68C3"/>
    <w:rsid w:val="009E6CB5"/>
    <w:rsid w:val="009E71F7"/>
    <w:rsid w:val="009E73B8"/>
    <w:rsid w:val="009E7567"/>
    <w:rsid w:val="009E75FC"/>
    <w:rsid w:val="009E7A4B"/>
    <w:rsid w:val="009F0608"/>
    <w:rsid w:val="009F078E"/>
    <w:rsid w:val="009F08B1"/>
    <w:rsid w:val="009F1866"/>
    <w:rsid w:val="009F193B"/>
    <w:rsid w:val="009F1A13"/>
    <w:rsid w:val="009F2CE3"/>
    <w:rsid w:val="009F2EB2"/>
    <w:rsid w:val="009F321E"/>
    <w:rsid w:val="009F33AE"/>
    <w:rsid w:val="009F360F"/>
    <w:rsid w:val="009F381C"/>
    <w:rsid w:val="009F3D2A"/>
    <w:rsid w:val="009F3D55"/>
    <w:rsid w:val="009F40A9"/>
    <w:rsid w:val="009F40F2"/>
    <w:rsid w:val="009F4151"/>
    <w:rsid w:val="009F4265"/>
    <w:rsid w:val="009F49C3"/>
    <w:rsid w:val="009F504E"/>
    <w:rsid w:val="009F5A15"/>
    <w:rsid w:val="009F5AF5"/>
    <w:rsid w:val="009F684E"/>
    <w:rsid w:val="009F693D"/>
    <w:rsid w:val="009F6A2E"/>
    <w:rsid w:val="009F7074"/>
    <w:rsid w:val="009F741F"/>
    <w:rsid w:val="009F7669"/>
    <w:rsid w:val="009F76A0"/>
    <w:rsid w:val="009F78D2"/>
    <w:rsid w:val="00A0004F"/>
    <w:rsid w:val="00A0025B"/>
    <w:rsid w:val="00A004FD"/>
    <w:rsid w:val="00A00599"/>
    <w:rsid w:val="00A01130"/>
    <w:rsid w:val="00A01151"/>
    <w:rsid w:val="00A01CBB"/>
    <w:rsid w:val="00A01D4E"/>
    <w:rsid w:val="00A03035"/>
    <w:rsid w:val="00A03B93"/>
    <w:rsid w:val="00A04163"/>
    <w:rsid w:val="00A04833"/>
    <w:rsid w:val="00A04CC2"/>
    <w:rsid w:val="00A05372"/>
    <w:rsid w:val="00A0560E"/>
    <w:rsid w:val="00A0581F"/>
    <w:rsid w:val="00A05D2E"/>
    <w:rsid w:val="00A0622C"/>
    <w:rsid w:val="00A0681E"/>
    <w:rsid w:val="00A06D7E"/>
    <w:rsid w:val="00A06E83"/>
    <w:rsid w:val="00A06F08"/>
    <w:rsid w:val="00A0701A"/>
    <w:rsid w:val="00A07290"/>
    <w:rsid w:val="00A07D62"/>
    <w:rsid w:val="00A100FD"/>
    <w:rsid w:val="00A10191"/>
    <w:rsid w:val="00A102BF"/>
    <w:rsid w:val="00A10C05"/>
    <w:rsid w:val="00A10F56"/>
    <w:rsid w:val="00A11569"/>
    <w:rsid w:val="00A1166E"/>
    <w:rsid w:val="00A11673"/>
    <w:rsid w:val="00A116EB"/>
    <w:rsid w:val="00A117D8"/>
    <w:rsid w:val="00A11B11"/>
    <w:rsid w:val="00A11C5C"/>
    <w:rsid w:val="00A11DE4"/>
    <w:rsid w:val="00A127FD"/>
    <w:rsid w:val="00A12DC2"/>
    <w:rsid w:val="00A13DF5"/>
    <w:rsid w:val="00A13E81"/>
    <w:rsid w:val="00A13EC3"/>
    <w:rsid w:val="00A14FAE"/>
    <w:rsid w:val="00A15925"/>
    <w:rsid w:val="00A15BBA"/>
    <w:rsid w:val="00A15F0C"/>
    <w:rsid w:val="00A15F43"/>
    <w:rsid w:val="00A16291"/>
    <w:rsid w:val="00A16EAF"/>
    <w:rsid w:val="00A2024A"/>
    <w:rsid w:val="00A20606"/>
    <w:rsid w:val="00A20C48"/>
    <w:rsid w:val="00A21288"/>
    <w:rsid w:val="00A21306"/>
    <w:rsid w:val="00A213CB"/>
    <w:rsid w:val="00A2150C"/>
    <w:rsid w:val="00A21568"/>
    <w:rsid w:val="00A21895"/>
    <w:rsid w:val="00A22850"/>
    <w:rsid w:val="00A22BC4"/>
    <w:rsid w:val="00A22D36"/>
    <w:rsid w:val="00A23165"/>
    <w:rsid w:val="00A2334F"/>
    <w:rsid w:val="00A23727"/>
    <w:rsid w:val="00A23861"/>
    <w:rsid w:val="00A23991"/>
    <w:rsid w:val="00A23A19"/>
    <w:rsid w:val="00A23D82"/>
    <w:rsid w:val="00A23DC2"/>
    <w:rsid w:val="00A24963"/>
    <w:rsid w:val="00A249B4"/>
    <w:rsid w:val="00A2514F"/>
    <w:rsid w:val="00A258CF"/>
    <w:rsid w:val="00A25998"/>
    <w:rsid w:val="00A26359"/>
    <w:rsid w:val="00A26695"/>
    <w:rsid w:val="00A2758C"/>
    <w:rsid w:val="00A27C7B"/>
    <w:rsid w:val="00A301FC"/>
    <w:rsid w:val="00A303DA"/>
    <w:rsid w:val="00A30562"/>
    <w:rsid w:val="00A3065D"/>
    <w:rsid w:val="00A308AD"/>
    <w:rsid w:val="00A3099A"/>
    <w:rsid w:val="00A309A0"/>
    <w:rsid w:val="00A30C15"/>
    <w:rsid w:val="00A30EF4"/>
    <w:rsid w:val="00A31572"/>
    <w:rsid w:val="00A315CF"/>
    <w:rsid w:val="00A322E8"/>
    <w:rsid w:val="00A323D8"/>
    <w:rsid w:val="00A32A98"/>
    <w:rsid w:val="00A32FE1"/>
    <w:rsid w:val="00A3334B"/>
    <w:rsid w:val="00A334BA"/>
    <w:rsid w:val="00A349CB"/>
    <w:rsid w:val="00A34A30"/>
    <w:rsid w:val="00A34BB4"/>
    <w:rsid w:val="00A3508A"/>
    <w:rsid w:val="00A35222"/>
    <w:rsid w:val="00A3547F"/>
    <w:rsid w:val="00A3634C"/>
    <w:rsid w:val="00A3670B"/>
    <w:rsid w:val="00A369CE"/>
    <w:rsid w:val="00A36CFB"/>
    <w:rsid w:val="00A36F93"/>
    <w:rsid w:val="00A3702B"/>
    <w:rsid w:val="00A3790A"/>
    <w:rsid w:val="00A37F33"/>
    <w:rsid w:val="00A40431"/>
    <w:rsid w:val="00A40E93"/>
    <w:rsid w:val="00A41AB7"/>
    <w:rsid w:val="00A41F96"/>
    <w:rsid w:val="00A425E8"/>
    <w:rsid w:val="00A42AAA"/>
    <w:rsid w:val="00A42B5D"/>
    <w:rsid w:val="00A42E7D"/>
    <w:rsid w:val="00A42EAF"/>
    <w:rsid w:val="00A437AE"/>
    <w:rsid w:val="00A43C22"/>
    <w:rsid w:val="00A43FF3"/>
    <w:rsid w:val="00A446EF"/>
    <w:rsid w:val="00A44AA2"/>
    <w:rsid w:val="00A44D79"/>
    <w:rsid w:val="00A44F8F"/>
    <w:rsid w:val="00A45910"/>
    <w:rsid w:val="00A45CE2"/>
    <w:rsid w:val="00A45D00"/>
    <w:rsid w:val="00A466E1"/>
    <w:rsid w:val="00A46A5E"/>
    <w:rsid w:val="00A472D9"/>
    <w:rsid w:val="00A47308"/>
    <w:rsid w:val="00A4768F"/>
    <w:rsid w:val="00A47888"/>
    <w:rsid w:val="00A5020F"/>
    <w:rsid w:val="00A51315"/>
    <w:rsid w:val="00A51349"/>
    <w:rsid w:val="00A51725"/>
    <w:rsid w:val="00A51872"/>
    <w:rsid w:val="00A52A5D"/>
    <w:rsid w:val="00A52B7F"/>
    <w:rsid w:val="00A52C0B"/>
    <w:rsid w:val="00A52E30"/>
    <w:rsid w:val="00A52EBD"/>
    <w:rsid w:val="00A52F74"/>
    <w:rsid w:val="00A537DA"/>
    <w:rsid w:val="00A53813"/>
    <w:rsid w:val="00A538B6"/>
    <w:rsid w:val="00A53A39"/>
    <w:rsid w:val="00A53C3F"/>
    <w:rsid w:val="00A53F28"/>
    <w:rsid w:val="00A5418E"/>
    <w:rsid w:val="00A54296"/>
    <w:rsid w:val="00A54568"/>
    <w:rsid w:val="00A54785"/>
    <w:rsid w:val="00A54BEE"/>
    <w:rsid w:val="00A55116"/>
    <w:rsid w:val="00A55376"/>
    <w:rsid w:val="00A559B6"/>
    <w:rsid w:val="00A55B30"/>
    <w:rsid w:val="00A55BCC"/>
    <w:rsid w:val="00A56827"/>
    <w:rsid w:val="00A569F4"/>
    <w:rsid w:val="00A56FA9"/>
    <w:rsid w:val="00A56FEF"/>
    <w:rsid w:val="00A574AA"/>
    <w:rsid w:val="00A575A2"/>
    <w:rsid w:val="00A5781C"/>
    <w:rsid w:val="00A578CD"/>
    <w:rsid w:val="00A57951"/>
    <w:rsid w:val="00A57CC2"/>
    <w:rsid w:val="00A57EF9"/>
    <w:rsid w:val="00A57F71"/>
    <w:rsid w:val="00A6036B"/>
    <w:rsid w:val="00A605C6"/>
    <w:rsid w:val="00A606E3"/>
    <w:rsid w:val="00A60CFC"/>
    <w:rsid w:val="00A60E10"/>
    <w:rsid w:val="00A60EAC"/>
    <w:rsid w:val="00A6140D"/>
    <w:rsid w:val="00A61648"/>
    <w:rsid w:val="00A61BAB"/>
    <w:rsid w:val="00A6259D"/>
    <w:rsid w:val="00A62FFC"/>
    <w:rsid w:val="00A630EE"/>
    <w:rsid w:val="00A6317A"/>
    <w:rsid w:val="00A632EB"/>
    <w:rsid w:val="00A63CD4"/>
    <w:rsid w:val="00A63DD5"/>
    <w:rsid w:val="00A647BA"/>
    <w:rsid w:val="00A64840"/>
    <w:rsid w:val="00A64C58"/>
    <w:rsid w:val="00A64FFA"/>
    <w:rsid w:val="00A64FFB"/>
    <w:rsid w:val="00A65202"/>
    <w:rsid w:val="00A6560C"/>
    <w:rsid w:val="00A6563B"/>
    <w:rsid w:val="00A65CCE"/>
    <w:rsid w:val="00A66D7C"/>
    <w:rsid w:val="00A66E08"/>
    <w:rsid w:val="00A6737C"/>
    <w:rsid w:val="00A673C6"/>
    <w:rsid w:val="00A67638"/>
    <w:rsid w:val="00A67ADC"/>
    <w:rsid w:val="00A67E75"/>
    <w:rsid w:val="00A7041E"/>
    <w:rsid w:val="00A7062E"/>
    <w:rsid w:val="00A70731"/>
    <w:rsid w:val="00A70C24"/>
    <w:rsid w:val="00A7110F"/>
    <w:rsid w:val="00A7140F"/>
    <w:rsid w:val="00A71854"/>
    <w:rsid w:val="00A71B10"/>
    <w:rsid w:val="00A71CD3"/>
    <w:rsid w:val="00A72277"/>
    <w:rsid w:val="00A72A74"/>
    <w:rsid w:val="00A72B17"/>
    <w:rsid w:val="00A72DBD"/>
    <w:rsid w:val="00A72F64"/>
    <w:rsid w:val="00A7491B"/>
    <w:rsid w:val="00A74E10"/>
    <w:rsid w:val="00A74E6C"/>
    <w:rsid w:val="00A74EB7"/>
    <w:rsid w:val="00A756A3"/>
    <w:rsid w:val="00A7576A"/>
    <w:rsid w:val="00A75B5F"/>
    <w:rsid w:val="00A76104"/>
    <w:rsid w:val="00A7669C"/>
    <w:rsid w:val="00A76F45"/>
    <w:rsid w:val="00A77182"/>
    <w:rsid w:val="00A772AA"/>
    <w:rsid w:val="00A773F3"/>
    <w:rsid w:val="00A77666"/>
    <w:rsid w:val="00A77948"/>
    <w:rsid w:val="00A80278"/>
    <w:rsid w:val="00A808EE"/>
    <w:rsid w:val="00A80A36"/>
    <w:rsid w:val="00A80AE0"/>
    <w:rsid w:val="00A80E90"/>
    <w:rsid w:val="00A80EF5"/>
    <w:rsid w:val="00A8113C"/>
    <w:rsid w:val="00A821F2"/>
    <w:rsid w:val="00A8254C"/>
    <w:rsid w:val="00A82A2B"/>
    <w:rsid w:val="00A82D49"/>
    <w:rsid w:val="00A830B8"/>
    <w:rsid w:val="00A83154"/>
    <w:rsid w:val="00A832AC"/>
    <w:rsid w:val="00A83719"/>
    <w:rsid w:val="00A83E09"/>
    <w:rsid w:val="00A83F50"/>
    <w:rsid w:val="00A84057"/>
    <w:rsid w:val="00A84124"/>
    <w:rsid w:val="00A842DB"/>
    <w:rsid w:val="00A852D2"/>
    <w:rsid w:val="00A853F6"/>
    <w:rsid w:val="00A85ADA"/>
    <w:rsid w:val="00A86463"/>
    <w:rsid w:val="00A86999"/>
    <w:rsid w:val="00A86B4E"/>
    <w:rsid w:val="00A86EB1"/>
    <w:rsid w:val="00A87084"/>
    <w:rsid w:val="00A876F9"/>
    <w:rsid w:val="00A901C3"/>
    <w:rsid w:val="00A90536"/>
    <w:rsid w:val="00A90CD5"/>
    <w:rsid w:val="00A913E7"/>
    <w:rsid w:val="00A91A76"/>
    <w:rsid w:val="00A91CB9"/>
    <w:rsid w:val="00A91F7E"/>
    <w:rsid w:val="00A920A0"/>
    <w:rsid w:val="00A927E8"/>
    <w:rsid w:val="00A92D12"/>
    <w:rsid w:val="00A92DDB"/>
    <w:rsid w:val="00A9333B"/>
    <w:rsid w:val="00A935B0"/>
    <w:rsid w:val="00A93861"/>
    <w:rsid w:val="00A94207"/>
    <w:rsid w:val="00A9469B"/>
    <w:rsid w:val="00A9486E"/>
    <w:rsid w:val="00A94F57"/>
    <w:rsid w:val="00A9518D"/>
    <w:rsid w:val="00A953AB"/>
    <w:rsid w:val="00A958F1"/>
    <w:rsid w:val="00A959F7"/>
    <w:rsid w:val="00A95C11"/>
    <w:rsid w:val="00A96047"/>
    <w:rsid w:val="00A9651A"/>
    <w:rsid w:val="00A96598"/>
    <w:rsid w:val="00A96B35"/>
    <w:rsid w:val="00A97225"/>
    <w:rsid w:val="00A973B9"/>
    <w:rsid w:val="00A97489"/>
    <w:rsid w:val="00A9791E"/>
    <w:rsid w:val="00A97AE0"/>
    <w:rsid w:val="00A97BB4"/>
    <w:rsid w:val="00AA00BB"/>
    <w:rsid w:val="00AA0261"/>
    <w:rsid w:val="00AA02D1"/>
    <w:rsid w:val="00AA0392"/>
    <w:rsid w:val="00AA10A3"/>
    <w:rsid w:val="00AA1718"/>
    <w:rsid w:val="00AA18F8"/>
    <w:rsid w:val="00AA1FDA"/>
    <w:rsid w:val="00AA2040"/>
    <w:rsid w:val="00AA2154"/>
    <w:rsid w:val="00AA23E8"/>
    <w:rsid w:val="00AA27EC"/>
    <w:rsid w:val="00AA2B62"/>
    <w:rsid w:val="00AA2ED7"/>
    <w:rsid w:val="00AA32E5"/>
    <w:rsid w:val="00AA36D6"/>
    <w:rsid w:val="00AA3C72"/>
    <w:rsid w:val="00AA4118"/>
    <w:rsid w:val="00AA43C2"/>
    <w:rsid w:val="00AA4827"/>
    <w:rsid w:val="00AA5CC6"/>
    <w:rsid w:val="00AA5F41"/>
    <w:rsid w:val="00AA6282"/>
    <w:rsid w:val="00AA631F"/>
    <w:rsid w:val="00AA7116"/>
    <w:rsid w:val="00AA754A"/>
    <w:rsid w:val="00AA77E1"/>
    <w:rsid w:val="00AA7AD9"/>
    <w:rsid w:val="00AA7B09"/>
    <w:rsid w:val="00AA7DF9"/>
    <w:rsid w:val="00AB044D"/>
    <w:rsid w:val="00AB06DE"/>
    <w:rsid w:val="00AB0CC1"/>
    <w:rsid w:val="00AB1AB9"/>
    <w:rsid w:val="00AB2588"/>
    <w:rsid w:val="00AB2A42"/>
    <w:rsid w:val="00AB2F99"/>
    <w:rsid w:val="00AB310C"/>
    <w:rsid w:val="00AB352F"/>
    <w:rsid w:val="00AB357B"/>
    <w:rsid w:val="00AB3704"/>
    <w:rsid w:val="00AB394B"/>
    <w:rsid w:val="00AB41D0"/>
    <w:rsid w:val="00AB4D20"/>
    <w:rsid w:val="00AB56EB"/>
    <w:rsid w:val="00AB5EF8"/>
    <w:rsid w:val="00AB5F71"/>
    <w:rsid w:val="00AB60E4"/>
    <w:rsid w:val="00AB6346"/>
    <w:rsid w:val="00AB64C2"/>
    <w:rsid w:val="00AB6AF2"/>
    <w:rsid w:val="00AB6CA3"/>
    <w:rsid w:val="00AB79AC"/>
    <w:rsid w:val="00AC03B7"/>
    <w:rsid w:val="00AC0D02"/>
    <w:rsid w:val="00AC0EE4"/>
    <w:rsid w:val="00AC13BB"/>
    <w:rsid w:val="00AC13C8"/>
    <w:rsid w:val="00AC1573"/>
    <w:rsid w:val="00AC1A68"/>
    <w:rsid w:val="00AC1CF9"/>
    <w:rsid w:val="00AC20BB"/>
    <w:rsid w:val="00AC23AD"/>
    <w:rsid w:val="00AC2750"/>
    <w:rsid w:val="00AC2C55"/>
    <w:rsid w:val="00AC324A"/>
    <w:rsid w:val="00AC3466"/>
    <w:rsid w:val="00AC41A0"/>
    <w:rsid w:val="00AC4283"/>
    <w:rsid w:val="00AC4531"/>
    <w:rsid w:val="00AC4A2C"/>
    <w:rsid w:val="00AC5839"/>
    <w:rsid w:val="00AC58A2"/>
    <w:rsid w:val="00AC5E7A"/>
    <w:rsid w:val="00AC646F"/>
    <w:rsid w:val="00AC661D"/>
    <w:rsid w:val="00AC683B"/>
    <w:rsid w:val="00AC6AB8"/>
    <w:rsid w:val="00AD03F4"/>
    <w:rsid w:val="00AD0BF7"/>
    <w:rsid w:val="00AD1033"/>
    <w:rsid w:val="00AD111F"/>
    <w:rsid w:val="00AD18F4"/>
    <w:rsid w:val="00AD1B9E"/>
    <w:rsid w:val="00AD1D6C"/>
    <w:rsid w:val="00AD1DFF"/>
    <w:rsid w:val="00AD2389"/>
    <w:rsid w:val="00AD2824"/>
    <w:rsid w:val="00AD2F4B"/>
    <w:rsid w:val="00AD31BB"/>
    <w:rsid w:val="00AD39C4"/>
    <w:rsid w:val="00AD3C9F"/>
    <w:rsid w:val="00AD3D77"/>
    <w:rsid w:val="00AD3EF7"/>
    <w:rsid w:val="00AD4186"/>
    <w:rsid w:val="00AD4B6F"/>
    <w:rsid w:val="00AD59A9"/>
    <w:rsid w:val="00AD5AE5"/>
    <w:rsid w:val="00AD5D65"/>
    <w:rsid w:val="00AD6027"/>
    <w:rsid w:val="00AD62F3"/>
    <w:rsid w:val="00AD659A"/>
    <w:rsid w:val="00AD66D6"/>
    <w:rsid w:val="00AD70B4"/>
    <w:rsid w:val="00AD758C"/>
    <w:rsid w:val="00AD783E"/>
    <w:rsid w:val="00AE0239"/>
    <w:rsid w:val="00AE0DBB"/>
    <w:rsid w:val="00AE129D"/>
    <w:rsid w:val="00AE1649"/>
    <w:rsid w:val="00AE26A1"/>
    <w:rsid w:val="00AE2E0E"/>
    <w:rsid w:val="00AE2F35"/>
    <w:rsid w:val="00AE332E"/>
    <w:rsid w:val="00AE3A1D"/>
    <w:rsid w:val="00AE5085"/>
    <w:rsid w:val="00AE5984"/>
    <w:rsid w:val="00AE5CF2"/>
    <w:rsid w:val="00AE5D70"/>
    <w:rsid w:val="00AE65B4"/>
    <w:rsid w:val="00AE6A3E"/>
    <w:rsid w:val="00AE6C2D"/>
    <w:rsid w:val="00AE70C6"/>
    <w:rsid w:val="00AE7EEE"/>
    <w:rsid w:val="00AF0273"/>
    <w:rsid w:val="00AF0299"/>
    <w:rsid w:val="00AF05A1"/>
    <w:rsid w:val="00AF0637"/>
    <w:rsid w:val="00AF0BBD"/>
    <w:rsid w:val="00AF0E57"/>
    <w:rsid w:val="00AF16F5"/>
    <w:rsid w:val="00AF205E"/>
    <w:rsid w:val="00AF21E1"/>
    <w:rsid w:val="00AF294D"/>
    <w:rsid w:val="00AF2A92"/>
    <w:rsid w:val="00AF2D0B"/>
    <w:rsid w:val="00AF2D27"/>
    <w:rsid w:val="00AF327C"/>
    <w:rsid w:val="00AF352F"/>
    <w:rsid w:val="00AF39CE"/>
    <w:rsid w:val="00AF3B1A"/>
    <w:rsid w:val="00AF3CC3"/>
    <w:rsid w:val="00AF3D1B"/>
    <w:rsid w:val="00AF4509"/>
    <w:rsid w:val="00AF49BE"/>
    <w:rsid w:val="00AF4A43"/>
    <w:rsid w:val="00AF5351"/>
    <w:rsid w:val="00AF5AA8"/>
    <w:rsid w:val="00AF643A"/>
    <w:rsid w:val="00AF6A8E"/>
    <w:rsid w:val="00AF6E06"/>
    <w:rsid w:val="00AF6E3E"/>
    <w:rsid w:val="00AF7378"/>
    <w:rsid w:val="00AF7584"/>
    <w:rsid w:val="00AF7650"/>
    <w:rsid w:val="00AF767B"/>
    <w:rsid w:val="00AF798A"/>
    <w:rsid w:val="00AF7C9A"/>
    <w:rsid w:val="00AF7E96"/>
    <w:rsid w:val="00AF7F80"/>
    <w:rsid w:val="00B00BA0"/>
    <w:rsid w:val="00B011AC"/>
    <w:rsid w:val="00B0126E"/>
    <w:rsid w:val="00B015FC"/>
    <w:rsid w:val="00B01CAF"/>
    <w:rsid w:val="00B026C3"/>
    <w:rsid w:val="00B02740"/>
    <w:rsid w:val="00B02D1B"/>
    <w:rsid w:val="00B037A3"/>
    <w:rsid w:val="00B03C1B"/>
    <w:rsid w:val="00B0433A"/>
    <w:rsid w:val="00B044C4"/>
    <w:rsid w:val="00B046DC"/>
    <w:rsid w:val="00B04A10"/>
    <w:rsid w:val="00B04CDE"/>
    <w:rsid w:val="00B04DE9"/>
    <w:rsid w:val="00B056EF"/>
    <w:rsid w:val="00B0571F"/>
    <w:rsid w:val="00B058C1"/>
    <w:rsid w:val="00B05968"/>
    <w:rsid w:val="00B05D42"/>
    <w:rsid w:val="00B06912"/>
    <w:rsid w:val="00B06E55"/>
    <w:rsid w:val="00B07A71"/>
    <w:rsid w:val="00B07BB9"/>
    <w:rsid w:val="00B07DE7"/>
    <w:rsid w:val="00B1001F"/>
    <w:rsid w:val="00B1041C"/>
    <w:rsid w:val="00B10C0E"/>
    <w:rsid w:val="00B110D6"/>
    <w:rsid w:val="00B11192"/>
    <w:rsid w:val="00B11910"/>
    <w:rsid w:val="00B11B0B"/>
    <w:rsid w:val="00B11D83"/>
    <w:rsid w:val="00B1218F"/>
    <w:rsid w:val="00B1276A"/>
    <w:rsid w:val="00B12C06"/>
    <w:rsid w:val="00B138D2"/>
    <w:rsid w:val="00B139CD"/>
    <w:rsid w:val="00B13EA1"/>
    <w:rsid w:val="00B14239"/>
    <w:rsid w:val="00B1440C"/>
    <w:rsid w:val="00B14AB6"/>
    <w:rsid w:val="00B14B41"/>
    <w:rsid w:val="00B150B6"/>
    <w:rsid w:val="00B153B0"/>
    <w:rsid w:val="00B15494"/>
    <w:rsid w:val="00B157C5"/>
    <w:rsid w:val="00B15D32"/>
    <w:rsid w:val="00B15DAC"/>
    <w:rsid w:val="00B16C2B"/>
    <w:rsid w:val="00B170FA"/>
    <w:rsid w:val="00B17CA1"/>
    <w:rsid w:val="00B17E27"/>
    <w:rsid w:val="00B17EBF"/>
    <w:rsid w:val="00B202D3"/>
    <w:rsid w:val="00B204F5"/>
    <w:rsid w:val="00B20981"/>
    <w:rsid w:val="00B211BA"/>
    <w:rsid w:val="00B227BE"/>
    <w:rsid w:val="00B22AD7"/>
    <w:rsid w:val="00B22DF1"/>
    <w:rsid w:val="00B22E60"/>
    <w:rsid w:val="00B236AB"/>
    <w:rsid w:val="00B236FE"/>
    <w:rsid w:val="00B2380C"/>
    <w:rsid w:val="00B23E6C"/>
    <w:rsid w:val="00B2400B"/>
    <w:rsid w:val="00B243CE"/>
    <w:rsid w:val="00B2495A"/>
    <w:rsid w:val="00B24FAD"/>
    <w:rsid w:val="00B258B9"/>
    <w:rsid w:val="00B25F25"/>
    <w:rsid w:val="00B261BF"/>
    <w:rsid w:val="00B26227"/>
    <w:rsid w:val="00B26263"/>
    <w:rsid w:val="00B26AAA"/>
    <w:rsid w:val="00B26B54"/>
    <w:rsid w:val="00B26D25"/>
    <w:rsid w:val="00B271C2"/>
    <w:rsid w:val="00B2776C"/>
    <w:rsid w:val="00B3031F"/>
    <w:rsid w:val="00B3064F"/>
    <w:rsid w:val="00B30D5B"/>
    <w:rsid w:val="00B31335"/>
    <w:rsid w:val="00B31340"/>
    <w:rsid w:val="00B3156B"/>
    <w:rsid w:val="00B31B17"/>
    <w:rsid w:val="00B31CF1"/>
    <w:rsid w:val="00B31D0C"/>
    <w:rsid w:val="00B3269D"/>
    <w:rsid w:val="00B3283C"/>
    <w:rsid w:val="00B32D3B"/>
    <w:rsid w:val="00B33331"/>
    <w:rsid w:val="00B3338B"/>
    <w:rsid w:val="00B333E0"/>
    <w:rsid w:val="00B33734"/>
    <w:rsid w:val="00B33BA4"/>
    <w:rsid w:val="00B33CEC"/>
    <w:rsid w:val="00B33DE1"/>
    <w:rsid w:val="00B33F00"/>
    <w:rsid w:val="00B34011"/>
    <w:rsid w:val="00B352D8"/>
    <w:rsid w:val="00B35513"/>
    <w:rsid w:val="00B35CDF"/>
    <w:rsid w:val="00B35F62"/>
    <w:rsid w:val="00B35FC1"/>
    <w:rsid w:val="00B3602C"/>
    <w:rsid w:val="00B365A5"/>
    <w:rsid w:val="00B36BB9"/>
    <w:rsid w:val="00B36E6E"/>
    <w:rsid w:val="00B37003"/>
    <w:rsid w:val="00B37456"/>
    <w:rsid w:val="00B37C02"/>
    <w:rsid w:val="00B37D92"/>
    <w:rsid w:val="00B40418"/>
    <w:rsid w:val="00B404DD"/>
    <w:rsid w:val="00B40929"/>
    <w:rsid w:val="00B409D3"/>
    <w:rsid w:val="00B40C96"/>
    <w:rsid w:val="00B40CF1"/>
    <w:rsid w:val="00B41944"/>
    <w:rsid w:val="00B41D26"/>
    <w:rsid w:val="00B422D3"/>
    <w:rsid w:val="00B42368"/>
    <w:rsid w:val="00B4249B"/>
    <w:rsid w:val="00B4261B"/>
    <w:rsid w:val="00B42C5A"/>
    <w:rsid w:val="00B42FBF"/>
    <w:rsid w:val="00B43003"/>
    <w:rsid w:val="00B43856"/>
    <w:rsid w:val="00B43877"/>
    <w:rsid w:val="00B43D59"/>
    <w:rsid w:val="00B445DD"/>
    <w:rsid w:val="00B4463D"/>
    <w:rsid w:val="00B44752"/>
    <w:rsid w:val="00B447AF"/>
    <w:rsid w:val="00B45FFE"/>
    <w:rsid w:val="00B4603D"/>
    <w:rsid w:val="00B46227"/>
    <w:rsid w:val="00B46BC0"/>
    <w:rsid w:val="00B47166"/>
    <w:rsid w:val="00B47A4D"/>
    <w:rsid w:val="00B47F95"/>
    <w:rsid w:val="00B50129"/>
    <w:rsid w:val="00B503C3"/>
    <w:rsid w:val="00B50976"/>
    <w:rsid w:val="00B51033"/>
    <w:rsid w:val="00B5177C"/>
    <w:rsid w:val="00B51B4C"/>
    <w:rsid w:val="00B51CD5"/>
    <w:rsid w:val="00B51D65"/>
    <w:rsid w:val="00B51DCD"/>
    <w:rsid w:val="00B51E55"/>
    <w:rsid w:val="00B51F42"/>
    <w:rsid w:val="00B52121"/>
    <w:rsid w:val="00B52752"/>
    <w:rsid w:val="00B535D1"/>
    <w:rsid w:val="00B53685"/>
    <w:rsid w:val="00B53D7B"/>
    <w:rsid w:val="00B549DF"/>
    <w:rsid w:val="00B54AAD"/>
    <w:rsid w:val="00B550C8"/>
    <w:rsid w:val="00B5585F"/>
    <w:rsid w:val="00B55F9A"/>
    <w:rsid w:val="00B56F42"/>
    <w:rsid w:val="00B57862"/>
    <w:rsid w:val="00B57B60"/>
    <w:rsid w:val="00B57C5D"/>
    <w:rsid w:val="00B57FE2"/>
    <w:rsid w:val="00B60731"/>
    <w:rsid w:val="00B60824"/>
    <w:rsid w:val="00B6102F"/>
    <w:rsid w:val="00B61387"/>
    <w:rsid w:val="00B61EEB"/>
    <w:rsid w:val="00B62F9E"/>
    <w:rsid w:val="00B63167"/>
    <w:rsid w:val="00B631C7"/>
    <w:rsid w:val="00B63499"/>
    <w:rsid w:val="00B6354D"/>
    <w:rsid w:val="00B637C3"/>
    <w:rsid w:val="00B63CCB"/>
    <w:rsid w:val="00B644F6"/>
    <w:rsid w:val="00B64713"/>
    <w:rsid w:val="00B64A8C"/>
    <w:rsid w:val="00B64B8A"/>
    <w:rsid w:val="00B64DD3"/>
    <w:rsid w:val="00B64FD8"/>
    <w:rsid w:val="00B65001"/>
    <w:rsid w:val="00B657AF"/>
    <w:rsid w:val="00B659F8"/>
    <w:rsid w:val="00B65D36"/>
    <w:rsid w:val="00B66450"/>
    <w:rsid w:val="00B66B26"/>
    <w:rsid w:val="00B66B54"/>
    <w:rsid w:val="00B66DED"/>
    <w:rsid w:val="00B66E8A"/>
    <w:rsid w:val="00B67E18"/>
    <w:rsid w:val="00B67EA7"/>
    <w:rsid w:val="00B7009B"/>
    <w:rsid w:val="00B700A5"/>
    <w:rsid w:val="00B70267"/>
    <w:rsid w:val="00B70404"/>
    <w:rsid w:val="00B704CD"/>
    <w:rsid w:val="00B7072F"/>
    <w:rsid w:val="00B70E38"/>
    <w:rsid w:val="00B7115B"/>
    <w:rsid w:val="00B711C4"/>
    <w:rsid w:val="00B715F8"/>
    <w:rsid w:val="00B718DB"/>
    <w:rsid w:val="00B72FC1"/>
    <w:rsid w:val="00B7386C"/>
    <w:rsid w:val="00B738E5"/>
    <w:rsid w:val="00B73F21"/>
    <w:rsid w:val="00B741EE"/>
    <w:rsid w:val="00B74359"/>
    <w:rsid w:val="00B743D8"/>
    <w:rsid w:val="00B74497"/>
    <w:rsid w:val="00B74722"/>
    <w:rsid w:val="00B7497A"/>
    <w:rsid w:val="00B74DBC"/>
    <w:rsid w:val="00B750D1"/>
    <w:rsid w:val="00B750F2"/>
    <w:rsid w:val="00B751A9"/>
    <w:rsid w:val="00B75245"/>
    <w:rsid w:val="00B75967"/>
    <w:rsid w:val="00B763C6"/>
    <w:rsid w:val="00B763C9"/>
    <w:rsid w:val="00B76938"/>
    <w:rsid w:val="00B76DF6"/>
    <w:rsid w:val="00B76FD8"/>
    <w:rsid w:val="00B77047"/>
    <w:rsid w:val="00B77259"/>
    <w:rsid w:val="00B8024C"/>
    <w:rsid w:val="00B8031B"/>
    <w:rsid w:val="00B80370"/>
    <w:rsid w:val="00B8086D"/>
    <w:rsid w:val="00B80BA3"/>
    <w:rsid w:val="00B80CDA"/>
    <w:rsid w:val="00B80E39"/>
    <w:rsid w:val="00B80EF3"/>
    <w:rsid w:val="00B810D0"/>
    <w:rsid w:val="00B814F4"/>
    <w:rsid w:val="00B81730"/>
    <w:rsid w:val="00B81B33"/>
    <w:rsid w:val="00B8210F"/>
    <w:rsid w:val="00B821C9"/>
    <w:rsid w:val="00B82598"/>
    <w:rsid w:val="00B8277B"/>
    <w:rsid w:val="00B82D2E"/>
    <w:rsid w:val="00B83759"/>
    <w:rsid w:val="00B83806"/>
    <w:rsid w:val="00B83D88"/>
    <w:rsid w:val="00B8401B"/>
    <w:rsid w:val="00B84901"/>
    <w:rsid w:val="00B84A8D"/>
    <w:rsid w:val="00B84B65"/>
    <w:rsid w:val="00B8563C"/>
    <w:rsid w:val="00B857BA"/>
    <w:rsid w:val="00B85A3C"/>
    <w:rsid w:val="00B85BAB"/>
    <w:rsid w:val="00B85FA2"/>
    <w:rsid w:val="00B8618F"/>
    <w:rsid w:val="00B868B4"/>
    <w:rsid w:val="00B8690A"/>
    <w:rsid w:val="00B86DF7"/>
    <w:rsid w:val="00B8705D"/>
    <w:rsid w:val="00B870E9"/>
    <w:rsid w:val="00B87109"/>
    <w:rsid w:val="00B8712F"/>
    <w:rsid w:val="00B871CF"/>
    <w:rsid w:val="00B87224"/>
    <w:rsid w:val="00B90041"/>
    <w:rsid w:val="00B90278"/>
    <w:rsid w:val="00B910B9"/>
    <w:rsid w:val="00B91500"/>
    <w:rsid w:val="00B91557"/>
    <w:rsid w:val="00B91D81"/>
    <w:rsid w:val="00B91EE2"/>
    <w:rsid w:val="00B9279F"/>
    <w:rsid w:val="00B92851"/>
    <w:rsid w:val="00B93A8F"/>
    <w:rsid w:val="00B93F73"/>
    <w:rsid w:val="00B94189"/>
    <w:rsid w:val="00B9439B"/>
    <w:rsid w:val="00B945D9"/>
    <w:rsid w:val="00B94956"/>
    <w:rsid w:val="00B94C0C"/>
    <w:rsid w:val="00B951AF"/>
    <w:rsid w:val="00B95335"/>
    <w:rsid w:val="00B9583D"/>
    <w:rsid w:val="00B95843"/>
    <w:rsid w:val="00B9584E"/>
    <w:rsid w:val="00B95CB3"/>
    <w:rsid w:val="00B9672F"/>
    <w:rsid w:val="00B96836"/>
    <w:rsid w:val="00B97A37"/>
    <w:rsid w:val="00BA0284"/>
    <w:rsid w:val="00BA0D50"/>
    <w:rsid w:val="00BA0EDD"/>
    <w:rsid w:val="00BA1466"/>
    <w:rsid w:val="00BA185A"/>
    <w:rsid w:val="00BA1A01"/>
    <w:rsid w:val="00BA1C38"/>
    <w:rsid w:val="00BA1D7B"/>
    <w:rsid w:val="00BA1F26"/>
    <w:rsid w:val="00BA23DA"/>
    <w:rsid w:val="00BA300D"/>
    <w:rsid w:val="00BA310C"/>
    <w:rsid w:val="00BA385C"/>
    <w:rsid w:val="00BA39E9"/>
    <w:rsid w:val="00BA40F1"/>
    <w:rsid w:val="00BA41EC"/>
    <w:rsid w:val="00BA4692"/>
    <w:rsid w:val="00BA4CCC"/>
    <w:rsid w:val="00BA4CFA"/>
    <w:rsid w:val="00BA503E"/>
    <w:rsid w:val="00BA5219"/>
    <w:rsid w:val="00BA5B0F"/>
    <w:rsid w:val="00BA6870"/>
    <w:rsid w:val="00BA6A5B"/>
    <w:rsid w:val="00BA6E44"/>
    <w:rsid w:val="00BA7029"/>
    <w:rsid w:val="00BA7507"/>
    <w:rsid w:val="00BA7B54"/>
    <w:rsid w:val="00BB06E7"/>
    <w:rsid w:val="00BB0C51"/>
    <w:rsid w:val="00BB1714"/>
    <w:rsid w:val="00BB17CB"/>
    <w:rsid w:val="00BB1A12"/>
    <w:rsid w:val="00BB1D84"/>
    <w:rsid w:val="00BB24D0"/>
    <w:rsid w:val="00BB2542"/>
    <w:rsid w:val="00BB2891"/>
    <w:rsid w:val="00BB2AFF"/>
    <w:rsid w:val="00BB2E24"/>
    <w:rsid w:val="00BB34A1"/>
    <w:rsid w:val="00BB34FB"/>
    <w:rsid w:val="00BB357E"/>
    <w:rsid w:val="00BB3B29"/>
    <w:rsid w:val="00BB3CEB"/>
    <w:rsid w:val="00BB3E79"/>
    <w:rsid w:val="00BB44E2"/>
    <w:rsid w:val="00BB4695"/>
    <w:rsid w:val="00BB4707"/>
    <w:rsid w:val="00BB50DA"/>
    <w:rsid w:val="00BB5578"/>
    <w:rsid w:val="00BB5E7F"/>
    <w:rsid w:val="00BB6130"/>
    <w:rsid w:val="00BB6B3A"/>
    <w:rsid w:val="00BB6C42"/>
    <w:rsid w:val="00BB70AD"/>
    <w:rsid w:val="00BB7334"/>
    <w:rsid w:val="00BB735D"/>
    <w:rsid w:val="00BB7422"/>
    <w:rsid w:val="00BB74A5"/>
    <w:rsid w:val="00BB75D4"/>
    <w:rsid w:val="00BB763C"/>
    <w:rsid w:val="00BB7999"/>
    <w:rsid w:val="00BB7DFE"/>
    <w:rsid w:val="00BC0290"/>
    <w:rsid w:val="00BC02FE"/>
    <w:rsid w:val="00BC0631"/>
    <w:rsid w:val="00BC0BC2"/>
    <w:rsid w:val="00BC0D6D"/>
    <w:rsid w:val="00BC12D6"/>
    <w:rsid w:val="00BC1410"/>
    <w:rsid w:val="00BC1AC4"/>
    <w:rsid w:val="00BC1C8E"/>
    <w:rsid w:val="00BC1F43"/>
    <w:rsid w:val="00BC2100"/>
    <w:rsid w:val="00BC223C"/>
    <w:rsid w:val="00BC2B0C"/>
    <w:rsid w:val="00BC2E1C"/>
    <w:rsid w:val="00BC30E9"/>
    <w:rsid w:val="00BC3187"/>
    <w:rsid w:val="00BC358D"/>
    <w:rsid w:val="00BC4A0A"/>
    <w:rsid w:val="00BC4EC6"/>
    <w:rsid w:val="00BC56B0"/>
    <w:rsid w:val="00BC57A3"/>
    <w:rsid w:val="00BC671A"/>
    <w:rsid w:val="00BC690D"/>
    <w:rsid w:val="00BC69D7"/>
    <w:rsid w:val="00BC7727"/>
    <w:rsid w:val="00BC7ED4"/>
    <w:rsid w:val="00BD01A2"/>
    <w:rsid w:val="00BD040C"/>
    <w:rsid w:val="00BD05FF"/>
    <w:rsid w:val="00BD0A33"/>
    <w:rsid w:val="00BD1220"/>
    <w:rsid w:val="00BD12FF"/>
    <w:rsid w:val="00BD1425"/>
    <w:rsid w:val="00BD1A42"/>
    <w:rsid w:val="00BD1C95"/>
    <w:rsid w:val="00BD1E2C"/>
    <w:rsid w:val="00BD1EB5"/>
    <w:rsid w:val="00BD1ECB"/>
    <w:rsid w:val="00BD1F15"/>
    <w:rsid w:val="00BD2306"/>
    <w:rsid w:val="00BD27DC"/>
    <w:rsid w:val="00BD2825"/>
    <w:rsid w:val="00BD28F6"/>
    <w:rsid w:val="00BD2C4F"/>
    <w:rsid w:val="00BD3920"/>
    <w:rsid w:val="00BD39AE"/>
    <w:rsid w:val="00BD3CC7"/>
    <w:rsid w:val="00BD3DFE"/>
    <w:rsid w:val="00BD3F40"/>
    <w:rsid w:val="00BD408E"/>
    <w:rsid w:val="00BD40B9"/>
    <w:rsid w:val="00BD4139"/>
    <w:rsid w:val="00BD42EC"/>
    <w:rsid w:val="00BD4331"/>
    <w:rsid w:val="00BD468C"/>
    <w:rsid w:val="00BD47D0"/>
    <w:rsid w:val="00BD4860"/>
    <w:rsid w:val="00BD4BC1"/>
    <w:rsid w:val="00BD4D13"/>
    <w:rsid w:val="00BD4D2D"/>
    <w:rsid w:val="00BD5082"/>
    <w:rsid w:val="00BD53E4"/>
    <w:rsid w:val="00BD5610"/>
    <w:rsid w:val="00BD5973"/>
    <w:rsid w:val="00BD5E28"/>
    <w:rsid w:val="00BD6379"/>
    <w:rsid w:val="00BD6467"/>
    <w:rsid w:val="00BD6C91"/>
    <w:rsid w:val="00BD6E81"/>
    <w:rsid w:val="00BD71E3"/>
    <w:rsid w:val="00BD72A8"/>
    <w:rsid w:val="00BD7B51"/>
    <w:rsid w:val="00BD7C4E"/>
    <w:rsid w:val="00BD7FAA"/>
    <w:rsid w:val="00BE016A"/>
    <w:rsid w:val="00BE03CD"/>
    <w:rsid w:val="00BE0B6E"/>
    <w:rsid w:val="00BE104D"/>
    <w:rsid w:val="00BE147C"/>
    <w:rsid w:val="00BE1E7E"/>
    <w:rsid w:val="00BE1F0B"/>
    <w:rsid w:val="00BE2165"/>
    <w:rsid w:val="00BE2346"/>
    <w:rsid w:val="00BE2A66"/>
    <w:rsid w:val="00BE2AE7"/>
    <w:rsid w:val="00BE2D36"/>
    <w:rsid w:val="00BE302F"/>
    <w:rsid w:val="00BE3789"/>
    <w:rsid w:val="00BE3B2E"/>
    <w:rsid w:val="00BE3E34"/>
    <w:rsid w:val="00BE43E3"/>
    <w:rsid w:val="00BE48BD"/>
    <w:rsid w:val="00BE49BE"/>
    <w:rsid w:val="00BE50D2"/>
    <w:rsid w:val="00BE510D"/>
    <w:rsid w:val="00BE5267"/>
    <w:rsid w:val="00BE5298"/>
    <w:rsid w:val="00BE6511"/>
    <w:rsid w:val="00BE6898"/>
    <w:rsid w:val="00BE6D55"/>
    <w:rsid w:val="00BE6F1F"/>
    <w:rsid w:val="00BE7239"/>
    <w:rsid w:val="00BE74AD"/>
    <w:rsid w:val="00BE798E"/>
    <w:rsid w:val="00BE7C31"/>
    <w:rsid w:val="00BE7D59"/>
    <w:rsid w:val="00BF0D91"/>
    <w:rsid w:val="00BF10FE"/>
    <w:rsid w:val="00BF15E2"/>
    <w:rsid w:val="00BF198B"/>
    <w:rsid w:val="00BF1D5C"/>
    <w:rsid w:val="00BF1D6C"/>
    <w:rsid w:val="00BF1EAC"/>
    <w:rsid w:val="00BF22A9"/>
    <w:rsid w:val="00BF2369"/>
    <w:rsid w:val="00BF25E4"/>
    <w:rsid w:val="00BF27FC"/>
    <w:rsid w:val="00BF2944"/>
    <w:rsid w:val="00BF3234"/>
    <w:rsid w:val="00BF3292"/>
    <w:rsid w:val="00BF3352"/>
    <w:rsid w:val="00BF3833"/>
    <w:rsid w:val="00BF3BFB"/>
    <w:rsid w:val="00BF428F"/>
    <w:rsid w:val="00BF445E"/>
    <w:rsid w:val="00BF44EE"/>
    <w:rsid w:val="00BF45D0"/>
    <w:rsid w:val="00BF46A0"/>
    <w:rsid w:val="00BF49E8"/>
    <w:rsid w:val="00BF5136"/>
    <w:rsid w:val="00BF599E"/>
    <w:rsid w:val="00BF5B6B"/>
    <w:rsid w:val="00BF5DC7"/>
    <w:rsid w:val="00BF5DDB"/>
    <w:rsid w:val="00BF6059"/>
    <w:rsid w:val="00BF6178"/>
    <w:rsid w:val="00BF6EC7"/>
    <w:rsid w:val="00BF72B5"/>
    <w:rsid w:val="00BF7912"/>
    <w:rsid w:val="00BF7FC2"/>
    <w:rsid w:val="00C00450"/>
    <w:rsid w:val="00C0049A"/>
    <w:rsid w:val="00C006FC"/>
    <w:rsid w:val="00C007D2"/>
    <w:rsid w:val="00C00E71"/>
    <w:rsid w:val="00C01260"/>
    <w:rsid w:val="00C0163D"/>
    <w:rsid w:val="00C016C3"/>
    <w:rsid w:val="00C022B1"/>
    <w:rsid w:val="00C02B8A"/>
    <w:rsid w:val="00C0316B"/>
    <w:rsid w:val="00C03505"/>
    <w:rsid w:val="00C03664"/>
    <w:rsid w:val="00C03762"/>
    <w:rsid w:val="00C03B02"/>
    <w:rsid w:val="00C03FE8"/>
    <w:rsid w:val="00C040F1"/>
    <w:rsid w:val="00C042CB"/>
    <w:rsid w:val="00C0472A"/>
    <w:rsid w:val="00C05781"/>
    <w:rsid w:val="00C06007"/>
    <w:rsid w:val="00C065D2"/>
    <w:rsid w:val="00C06D2C"/>
    <w:rsid w:val="00C070AF"/>
    <w:rsid w:val="00C07536"/>
    <w:rsid w:val="00C07F72"/>
    <w:rsid w:val="00C1044C"/>
    <w:rsid w:val="00C1071F"/>
    <w:rsid w:val="00C11126"/>
    <w:rsid w:val="00C111CA"/>
    <w:rsid w:val="00C114A1"/>
    <w:rsid w:val="00C11896"/>
    <w:rsid w:val="00C11935"/>
    <w:rsid w:val="00C11A1E"/>
    <w:rsid w:val="00C12125"/>
    <w:rsid w:val="00C1256B"/>
    <w:rsid w:val="00C128ED"/>
    <w:rsid w:val="00C12A3F"/>
    <w:rsid w:val="00C1330E"/>
    <w:rsid w:val="00C1390D"/>
    <w:rsid w:val="00C13AE3"/>
    <w:rsid w:val="00C13B9C"/>
    <w:rsid w:val="00C13D13"/>
    <w:rsid w:val="00C13D78"/>
    <w:rsid w:val="00C13E64"/>
    <w:rsid w:val="00C13E92"/>
    <w:rsid w:val="00C14A2B"/>
    <w:rsid w:val="00C14CE8"/>
    <w:rsid w:val="00C155B6"/>
    <w:rsid w:val="00C1571A"/>
    <w:rsid w:val="00C15EF6"/>
    <w:rsid w:val="00C15F79"/>
    <w:rsid w:val="00C160B1"/>
    <w:rsid w:val="00C1679D"/>
    <w:rsid w:val="00C16E3A"/>
    <w:rsid w:val="00C1736C"/>
    <w:rsid w:val="00C173AE"/>
    <w:rsid w:val="00C17964"/>
    <w:rsid w:val="00C17F7F"/>
    <w:rsid w:val="00C2042E"/>
    <w:rsid w:val="00C20479"/>
    <w:rsid w:val="00C20A0B"/>
    <w:rsid w:val="00C20C9F"/>
    <w:rsid w:val="00C21147"/>
    <w:rsid w:val="00C2122D"/>
    <w:rsid w:val="00C2130E"/>
    <w:rsid w:val="00C21312"/>
    <w:rsid w:val="00C2150F"/>
    <w:rsid w:val="00C21B7C"/>
    <w:rsid w:val="00C22717"/>
    <w:rsid w:val="00C22843"/>
    <w:rsid w:val="00C23037"/>
    <w:rsid w:val="00C230B6"/>
    <w:rsid w:val="00C2370A"/>
    <w:rsid w:val="00C23767"/>
    <w:rsid w:val="00C23967"/>
    <w:rsid w:val="00C23DC5"/>
    <w:rsid w:val="00C24439"/>
    <w:rsid w:val="00C24573"/>
    <w:rsid w:val="00C24874"/>
    <w:rsid w:val="00C24E19"/>
    <w:rsid w:val="00C254C1"/>
    <w:rsid w:val="00C25570"/>
    <w:rsid w:val="00C25905"/>
    <w:rsid w:val="00C25C21"/>
    <w:rsid w:val="00C260A4"/>
    <w:rsid w:val="00C2645F"/>
    <w:rsid w:val="00C269B0"/>
    <w:rsid w:val="00C26A10"/>
    <w:rsid w:val="00C27202"/>
    <w:rsid w:val="00C2724A"/>
    <w:rsid w:val="00C27600"/>
    <w:rsid w:val="00C300F9"/>
    <w:rsid w:val="00C3043F"/>
    <w:rsid w:val="00C310EB"/>
    <w:rsid w:val="00C3124E"/>
    <w:rsid w:val="00C3131A"/>
    <w:rsid w:val="00C3197D"/>
    <w:rsid w:val="00C31E2A"/>
    <w:rsid w:val="00C32269"/>
    <w:rsid w:val="00C3272A"/>
    <w:rsid w:val="00C32912"/>
    <w:rsid w:val="00C32953"/>
    <w:rsid w:val="00C32AC7"/>
    <w:rsid w:val="00C32B63"/>
    <w:rsid w:val="00C32C76"/>
    <w:rsid w:val="00C32DC5"/>
    <w:rsid w:val="00C33259"/>
    <w:rsid w:val="00C3366F"/>
    <w:rsid w:val="00C33C0A"/>
    <w:rsid w:val="00C33CB5"/>
    <w:rsid w:val="00C3403F"/>
    <w:rsid w:val="00C348E6"/>
    <w:rsid w:val="00C34973"/>
    <w:rsid w:val="00C34BC0"/>
    <w:rsid w:val="00C34CC0"/>
    <w:rsid w:val="00C34F92"/>
    <w:rsid w:val="00C35635"/>
    <w:rsid w:val="00C35787"/>
    <w:rsid w:val="00C3613A"/>
    <w:rsid w:val="00C36143"/>
    <w:rsid w:val="00C361A9"/>
    <w:rsid w:val="00C3679D"/>
    <w:rsid w:val="00C37074"/>
    <w:rsid w:val="00C374E2"/>
    <w:rsid w:val="00C374E5"/>
    <w:rsid w:val="00C3778E"/>
    <w:rsid w:val="00C379FA"/>
    <w:rsid w:val="00C37BF4"/>
    <w:rsid w:val="00C37C73"/>
    <w:rsid w:val="00C406E9"/>
    <w:rsid w:val="00C40CF3"/>
    <w:rsid w:val="00C41108"/>
    <w:rsid w:val="00C4140A"/>
    <w:rsid w:val="00C415DC"/>
    <w:rsid w:val="00C416B4"/>
    <w:rsid w:val="00C41989"/>
    <w:rsid w:val="00C41B0F"/>
    <w:rsid w:val="00C41B29"/>
    <w:rsid w:val="00C421FC"/>
    <w:rsid w:val="00C42688"/>
    <w:rsid w:val="00C42DD4"/>
    <w:rsid w:val="00C43509"/>
    <w:rsid w:val="00C43BF0"/>
    <w:rsid w:val="00C43D5B"/>
    <w:rsid w:val="00C45556"/>
    <w:rsid w:val="00C455EE"/>
    <w:rsid w:val="00C4580C"/>
    <w:rsid w:val="00C45B1E"/>
    <w:rsid w:val="00C45C6F"/>
    <w:rsid w:val="00C46657"/>
    <w:rsid w:val="00C46974"/>
    <w:rsid w:val="00C469B0"/>
    <w:rsid w:val="00C46C0E"/>
    <w:rsid w:val="00C46ED1"/>
    <w:rsid w:val="00C472FF"/>
    <w:rsid w:val="00C4784D"/>
    <w:rsid w:val="00C47A2D"/>
    <w:rsid w:val="00C47B0A"/>
    <w:rsid w:val="00C47C6C"/>
    <w:rsid w:val="00C47CCF"/>
    <w:rsid w:val="00C47CD8"/>
    <w:rsid w:val="00C47FEA"/>
    <w:rsid w:val="00C50457"/>
    <w:rsid w:val="00C50BA9"/>
    <w:rsid w:val="00C50C40"/>
    <w:rsid w:val="00C50EF7"/>
    <w:rsid w:val="00C512D1"/>
    <w:rsid w:val="00C515A3"/>
    <w:rsid w:val="00C51C8B"/>
    <w:rsid w:val="00C5280A"/>
    <w:rsid w:val="00C5366A"/>
    <w:rsid w:val="00C54023"/>
    <w:rsid w:val="00C544DE"/>
    <w:rsid w:val="00C54736"/>
    <w:rsid w:val="00C54951"/>
    <w:rsid w:val="00C54FBD"/>
    <w:rsid w:val="00C551CD"/>
    <w:rsid w:val="00C5573E"/>
    <w:rsid w:val="00C55ED2"/>
    <w:rsid w:val="00C5616D"/>
    <w:rsid w:val="00C5641A"/>
    <w:rsid w:val="00C57094"/>
    <w:rsid w:val="00C57C56"/>
    <w:rsid w:val="00C57DA0"/>
    <w:rsid w:val="00C57E6F"/>
    <w:rsid w:val="00C60F58"/>
    <w:rsid w:val="00C614CB"/>
    <w:rsid w:val="00C61768"/>
    <w:rsid w:val="00C61E2D"/>
    <w:rsid w:val="00C62B17"/>
    <w:rsid w:val="00C62B81"/>
    <w:rsid w:val="00C63186"/>
    <w:rsid w:val="00C635F9"/>
    <w:rsid w:val="00C639AF"/>
    <w:rsid w:val="00C63A18"/>
    <w:rsid w:val="00C63CA8"/>
    <w:rsid w:val="00C63DC1"/>
    <w:rsid w:val="00C641FB"/>
    <w:rsid w:val="00C642EE"/>
    <w:rsid w:val="00C645D0"/>
    <w:rsid w:val="00C64606"/>
    <w:rsid w:val="00C6487A"/>
    <w:rsid w:val="00C64A26"/>
    <w:rsid w:val="00C64B89"/>
    <w:rsid w:val="00C64B9D"/>
    <w:rsid w:val="00C658F6"/>
    <w:rsid w:val="00C65A24"/>
    <w:rsid w:val="00C65CF1"/>
    <w:rsid w:val="00C66477"/>
    <w:rsid w:val="00C66DBF"/>
    <w:rsid w:val="00C67675"/>
    <w:rsid w:val="00C67A27"/>
    <w:rsid w:val="00C67CAD"/>
    <w:rsid w:val="00C67DC6"/>
    <w:rsid w:val="00C67F15"/>
    <w:rsid w:val="00C7069E"/>
    <w:rsid w:val="00C71040"/>
    <w:rsid w:val="00C71A65"/>
    <w:rsid w:val="00C72AB2"/>
    <w:rsid w:val="00C72E87"/>
    <w:rsid w:val="00C72EBB"/>
    <w:rsid w:val="00C7314D"/>
    <w:rsid w:val="00C736FE"/>
    <w:rsid w:val="00C73F1A"/>
    <w:rsid w:val="00C74299"/>
    <w:rsid w:val="00C747CE"/>
    <w:rsid w:val="00C74829"/>
    <w:rsid w:val="00C74E52"/>
    <w:rsid w:val="00C7650F"/>
    <w:rsid w:val="00C767EF"/>
    <w:rsid w:val="00C77A25"/>
    <w:rsid w:val="00C77D17"/>
    <w:rsid w:val="00C80C49"/>
    <w:rsid w:val="00C80FF9"/>
    <w:rsid w:val="00C8184E"/>
    <w:rsid w:val="00C81B0F"/>
    <w:rsid w:val="00C81D3D"/>
    <w:rsid w:val="00C81E0F"/>
    <w:rsid w:val="00C81E36"/>
    <w:rsid w:val="00C824A7"/>
    <w:rsid w:val="00C8280B"/>
    <w:rsid w:val="00C82972"/>
    <w:rsid w:val="00C82A08"/>
    <w:rsid w:val="00C83053"/>
    <w:rsid w:val="00C83749"/>
    <w:rsid w:val="00C83E57"/>
    <w:rsid w:val="00C84403"/>
    <w:rsid w:val="00C84846"/>
    <w:rsid w:val="00C8486F"/>
    <w:rsid w:val="00C84A5E"/>
    <w:rsid w:val="00C850FD"/>
    <w:rsid w:val="00C85191"/>
    <w:rsid w:val="00C855AA"/>
    <w:rsid w:val="00C85721"/>
    <w:rsid w:val="00C857B2"/>
    <w:rsid w:val="00C865E7"/>
    <w:rsid w:val="00C8786D"/>
    <w:rsid w:val="00C905E0"/>
    <w:rsid w:val="00C9094F"/>
    <w:rsid w:val="00C90CB8"/>
    <w:rsid w:val="00C90CEF"/>
    <w:rsid w:val="00C910B7"/>
    <w:rsid w:val="00C912BF"/>
    <w:rsid w:val="00C916B7"/>
    <w:rsid w:val="00C91741"/>
    <w:rsid w:val="00C91994"/>
    <w:rsid w:val="00C91FB0"/>
    <w:rsid w:val="00C92102"/>
    <w:rsid w:val="00C92182"/>
    <w:rsid w:val="00C921FB"/>
    <w:rsid w:val="00C922AC"/>
    <w:rsid w:val="00C922CB"/>
    <w:rsid w:val="00C92CE3"/>
    <w:rsid w:val="00C93174"/>
    <w:rsid w:val="00C93403"/>
    <w:rsid w:val="00C934BC"/>
    <w:rsid w:val="00C93851"/>
    <w:rsid w:val="00C93CF8"/>
    <w:rsid w:val="00C940BE"/>
    <w:rsid w:val="00C948E3"/>
    <w:rsid w:val="00C94F97"/>
    <w:rsid w:val="00C9605F"/>
    <w:rsid w:val="00C9625C"/>
    <w:rsid w:val="00C96534"/>
    <w:rsid w:val="00C968E6"/>
    <w:rsid w:val="00C96EE1"/>
    <w:rsid w:val="00C979FB"/>
    <w:rsid w:val="00CA0627"/>
    <w:rsid w:val="00CA1844"/>
    <w:rsid w:val="00CA1916"/>
    <w:rsid w:val="00CA1C0D"/>
    <w:rsid w:val="00CA2003"/>
    <w:rsid w:val="00CA2249"/>
    <w:rsid w:val="00CA25F6"/>
    <w:rsid w:val="00CA270D"/>
    <w:rsid w:val="00CA3179"/>
    <w:rsid w:val="00CA3C4E"/>
    <w:rsid w:val="00CA4183"/>
    <w:rsid w:val="00CA434C"/>
    <w:rsid w:val="00CA45EB"/>
    <w:rsid w:val="00CA47C2"/>
    <w:rsid w:val="00CA4B71"/>
    <w:rsid w:val="00CA4E69"/>
    <w:rsid w:val="00CA515F"/>
    <w:rsid w:val="00CA5297"/>
    <w:rsid w:val="00CA578A"/>
    <w:rsid w:val="00CA5A48"/>
    <w:rsid w:val="00CA5D78"/>
    <w:rsid w:val="00CA6350"/>
    <w:rsid w:val="00CA6502"/>
    <w:rsid w:val="00CA6A1C"/>
    <w:rsid w:val="00CA6F3C"/>
    <w:rsid w:val="00CA707A"/>
    <w:rsid w:val="00CA70F3"/>
    <w:rsid w:val="00CA7358"/>
    <w:rsid w:val="00CA7C73"/>
    <w:rsid w:val="00CA7DA3"/>
    <w:rsid w:val="00CB02C9"/>
    <w:rsid w:val="00CB047D"/>
    <w:rsid w:val="00CB0E1B"/>
    <w:rsid w:val="00CB1210"/>
    <w:rsid w:val="00CB19A3"/>
    <w:rsid w:val="00CB22B7"/>
    <w:rsid w:val="00CB22B8"/>
    <w:rsid w:val="00CB2681"/>
    <w:rsid w:val="00CB26A2"/>
    <w:rsid w:val="00CB31B4"/>
    <w:rsid w:val="00CB31DF"/>
    <w:rsid w:val="00CB377F"/>
    <w:rsid w:val="00CB37CB"/>
    <w:rsid w:val="00CB3913"/>
    <w:rsid w:val="00CB3D81"/>
    <w:rsid w:val="00CB41D2"/>
    <w:rsid w:val="00CB41E0"/>
    <w:rsid w:val="00CB4281"/>
    <w:rsid w:val="00CB42D2"/>
    <w:rsid w:val="00CB443E"/>
    <w:rsid w:val="00CB53FF"/>
    <w:rsid w:val="00CB565F"/>
    <w:rsid w:val="00CB5936"/>
    <w:rsid w:val="00CB5B07"/>
    <w:rsid w:val="00CB5D2C"/>
    <w:rsid w:val="00CB624F"/>
    <w:rsid w:val="00CB6653"/>
    <w:rsid w:val="00CB6914"/>
    <w:rsid w:val="00CB693E"/>
    <w:rsid w:val="00CB6969"/>
    <w:rsid w:val="00CB6DE2"/>
    <w:rsid w:val="00CB7156"/>
    <w:rsid w:val="00CB7482"/>
    <w:rsid w:val="00CB782A"/>
    <w:rsid w:val="00CB7CF9"/>
    <w:rsid w:val="00CC05DC"/>
    <w:rsid w:val="00CC06AF"/>
    <w:rsid w:val="00CC120B"/>
    <w:rsid w:val="00CC1458"/>
    <w:rsid w:val="00CC1497"/>
    <w:rsid w:val="00CC1632"/>
    <w:rsid w:val="00CC1B7D"/>
    <w:rsid w:val="00CC22FE"/>
    <w:rsid w:val="00CC23D0"/>
    <w:rsid w:val="00CC2465"/>
    <w:rsid w:val="00CC2563"/>
    <w:rsid w:val="00CC2853"/>
    <w:rsid w:val="00CC2AE3"/>
    <w:rsid w:val="00CC33DE"/>
    <w:rsid w:val="00CC3B07"/>
    <w:rsid w:val="00CC3C16"/>
    <w:rsid w:val="00CC455B"/>
    <w:rsid w:val="00CC4C74"/>
    <w:rsid w:val="00CC5459"/>
    <w:rsid w:val="00CC54FE"/>
    <w:rsid w:val="00CC579D"/>
    <w:rsid w:val="00CC5BB4"/>
    <w:rsid w:val="00CC620E"/>
    <w:rsid w:val="00CC66E5"/>
    <w:rsid w:val="00CC7044"/>
    <w:rsid w:val="00CD02E7"/>
    <w:rsid w:val="00CD032A"/>
    <w:rsid w:val="00CD0904"/>
    <w:rsid w:val="00CD0B61"/>
    <w:rsid w:val="00CD111B"/>
    <w:rsid w:val="00CD158C"/>
    <w:rsid w:val="00CD16E8"/>
    <w:rsid w:val="00CD1918"/>
    <w:rsid w:val="00CD1D8E"/>
    <w:rsid w:val="00CD21D5"/>
    <w:rsid w:val="00CD2B19"/>
    <w:rsid w:val="00CD2B3E"/>
    <w:rsid w:val="00CD2C34"/>
    <w:rsid w:val="00CD2DA4"/>
    <w:rsid w:val="00CD338D"/>
    <w:rsid w:val="00CD3490"/>
    <w:rsid w:val="00CD34C0"/>
    <w:rsid w:val="00CD3614"/>
    <w:rsid w:val="00CD36CE"/>
    <w:rsid w:val="00CD3AC4"/>
    <w:rsid w:val="00CD3FBF"/>
    <w:rsid w:val="00CD4325"/>
    <w:rsid w:val="00CD47E9"/>
    <w:rsid w:val="00CD4AC8"/>
    <w:rsid w:val="00CD593A"/>
    <w:rsid w:val="00CD5989"/>
    <w:rsid w:val="00CD59B3"/>
    <w:rsid w:val="00CD5A2D"/>
    <w:rsid w:val="00CD5C97"/>
    <w:rsid w:val="00CD6349"/>
    <w:rsid w:val="00CD6528"/>
    <w:rsid w:val="00CD6552"/>
    <w:rsid w:val="00CD6916"/>
    <w:rsid w:val="00CD6B9C"/>
    <w:rsid w:val="00CD7105"/>
    <w:rsid w:val="00CD7CC0"/>
    <w:rsid w:val="00CE03B4"/>
    <w:rsid w:val="00CE07E6"/>
    <w:rsid w:val="00CE0AAB"/>
    <w:rsid w:val="00CE0EBC"/>
    <w:rsid w:val="00CE0F1A"/>
    <w:rsid w:val="00CE11CA"/>
    <w:rsid w:val="00CE12E0"/>
    <w:rsid w:val="00CE1337"/>
    <w:rsid w:val="00CE1A7D"/>
    <w:rsid w:val="00CE2253"/>
    <w:rsid w:val="00CE2BA9"/>
    <w:rsid w:val="00CE3214"/>
    <w:rsid w:val="00CE340F"/>
    <w:rsid w:val="00CE375D"/>
    <w:rsid w:val="00CE3A9E"/>
    <w:rsid w:val="00CE4020"/>
    <w:rsid w:val="00CE484A"/>
    <w:rsid w:val="00CE52E3"/>
    <w:rsid w:val="00CE5CFF"/>
    <w:rsid w:val="00CE678D"/>
    <w:rsid w:val="00CE6887"/>
    <w:rsid w:val="00CE6A44"/>
    <w:rsid w:val="00CE6AA4"/>
    <w:rsid w:val="00CE78DD"/>
    <w:rsid w:val="00CE7FEE"/>
    <w:rsid w:val="00CF0998"/>
    <w:rsid w:val="00CF0BB0"/>
    <w:rsid w:val="00CF0C77"/>
    <w:rsid w:val="00CF10E8"/>
    <w:rsid w:val="00CF11E3"/>
    <w:rsid w:val="00CF1D49"/>
    <w:rsid w:val="00CF24A3"/>
    <w:rsid w:val="00CF2628"/>
    <w:rsid w:val="00CF2DBE"/>
    <w:rsid w:val="00CF3017"/>
    <w:rsid w:val="00CF33DD"/>
    <w:rsid w:val="00CF3736"/>
    <w:rsid w:val="00CF3A62"/>
    <w:rsid w:val="00CF3CF8"/>
    <w:rsid w:val="00CF4060"/>
    <w:rsid w:val="00CF427D"/>
    <w:rsid w:val="00CF44FB"/>
    <w:rsid w:val="00CF471A"/>
    <w:rsid w:val="00CF49E0"/>
    <w:rsid w:val="00CF4A1E"/>
    <w:rsid w:val="00CF4B52"/>
    <w:rsid w:val="00CF5086"/>
    <w:rsid w:val="00CF528D"/>
    <w:rsid w:val="00CF5B3B"/>
    <w:rsid w:val="00CF5C01"/>
    <w:rsid w:val="00CF5ECF"/>
    <w:rsid w:val="00CF5FFE"/>
    <w:rsid w:val="00CF6091"/>
    <w:rsid w:val="00CF6B10"/>
    <w:rsid w:val="00CF6B86"/>
    <w:rsid w:val="00CF6DD5"/>
    <w:rsid w:val="00CF6E2D"/>
    <w:rsid w:val="00CF70BC"/>
    <w:rsid w:val="00CF742B"/>
    <w:rsid w:val="00CF7484"/>
    <w:rsid w:val="00CF76ED"/>
    <w:rsid w:val="00CF7A95"/>
    <w:rsid w:val="00D000C1"/>
    <w:rsid w:val="00D0018B"/>
    <w:rsid w:val="00D0112C"/>
    <w:rsid w:val="00D01686"/>
    <w:rsid w:val="00D01A6A"/>
    <w:rsid w:val="00D01BC3"/>
    <w:rsid w:val="00D01DEC"/>
    <w:rsid w:val="00D01EA1"/>
    <w:rsid w:val="00D026D5"/>
    <w:rsid w:val="00D030E7"/>
    <w:rsid w:val="00D0385C"/>
    <w:rsid w:val="00D03922"/>
    <w:rsid w:val="00D03C7A"/>
    <w:rsid w:val="00D05236"/>
    <w:rsid w:val="00D0523C"/>
    <w:rsid w:val="00D053E8"/>
    <w:rsid w:val="00D0562E"/>
    <w:rsid w:val="00D059C7"/>
    <w:rsid w:val="00D05D5A"/>
    <w:rsid w:val="00D05DA7"/>
    <w:rsid w:val="00D05F45"/>
    <w:rsid w:val="00D06555"/>
    <w:rsid w:val="00D06682"/>
    <w:rsid w:val="00D06D05"/>
    <w:rsid w:val="00D0717E"/>
    <w:rsid w:val="00D07311"/>
    <w:rsid w:val="00D074E3"/>
    <w:rsid w:val="00D10335"/>
    <w:rsid w:val="00D10F0A"/>
    <w:rsid w:val="00D1157D"/>
    <w:rsid w:val="00D115AB"/>
    <w:rsid w:val="00D11D89"/>
    <w:rsid w:val="00D13178"/>
    <w:rsid w:val="00D136A2"/>
    <w:rsid w:val="00D13A17"/>
    <w:rsid w:val="00D13B40"/>
    <w:rsid w:val="00D13F82"/>
    <w:rsid w:val="00D143F5"/>
    <w:rsid w:val="00D14F82"/>
    <w:rsid w:val="00D15343"/>
    <w:rsid w:val="00D155EE"/>
    <w:rsid w:val="00D159B9"/>
    <w:rsid w:val="00D15B81"/>
    <w:rsid w:val="00D15DD7"/>
    <w:rsid w:val="00D15E98"/>
    <w:rsid w:val="00D163CB"/>
    <w:rsid w:val="00D16495"/>
    <w:rsid w:val="00D164F4"/>
    <w:rsid w:val="00D16B93"/>
    <w:rsid w:val="00D174C9"/>
    <w:rsid w:val="00D174E5"/>
    <w:rsid w:val="00D17C8D"/>
    <w:rsid w:val="00D17F77"/>
    <w:rsid w:val="00D20072"/>
    <w:rsid w:val="00D205F6"/>
    <w:rsid w:val="00D20777"/>
    <w:rsid w:val="00D20F12"/>
    <w:rsid w:val="00D21726"/>
    <w:rsid w:val="00D21CA6"/>
    <w:rsid w:val="00D2206A"/>
    <w:rsid w:val="00D224D5"/>
    <w:rsid w:val="00D22C25"/>
    <w:rsid w:val="00D22DB7"/>
    <w:rsid w:val="00D22E4D"/>
    <w:rsid w:val="00D2433A"/>
    <w:rsid w:val="00D24630"/>
    <w:rsid w:val="00D24685"/>
    <w:rsid w:val="00D24B41"/>
    <w:rsid w:val="00D24D61"/>
    <w:rsid w:val="00D24EC5"/>
    <w:rsid w:val="00D251EE"/>
    <w:rsid w:val="00D2539D"/>
    <w:rsid w:val="00D254BD"/>
    <w:rsid w:val="00D255F9"/>
    <w:rsid w:val="00D25861"/>
    <w:rsid w:val="00D26306"/>
    <w:rsid w:val="00D26DA3"/>
    <w:rsid w:val="00D27D16"/>
    <w:rsid w:val="00D304CD"/>
    <w:rsid w:val="00D30588"/>
    <w:rsid w:val="00D305AB"/>
    <w:rsid w:val="00D30908"/>
    <w:rsid w:val="00D30BB5"/>
    <w:rsid w:val="00D312E3"/>
    <w:rsid w:val="00D313D2"/>
    <w:rsid w:val="00D31F58"/>
    <w:rsid w:val="00D32183"/>
    <w:rsid w:val="00D32200"/>
    <w:rsid w:val="00D3247B"/>
    <w:rsid w:val="00D32FD7"/>
    <w:rsid w:val="00D336E7"/>
    <w:rsid w:val="00D33829"/>
    <w:rsid w:val="00D34187"/>
    <w:rsid w:val="00D341B6"/>
    <w:rsid w:val="00D34789"/>
    <w:rsid w:val="00D34D51"/>
    <w:rsid w:val="00D3553D"/>
    <w:rsid w:val="00D35716"/>
    <w:rsid w:val="00D357E9"/>
    <w:rsid w:val="00D359E5"/>
    <w:rsid w:val="00D35C60"/>
    <w:rsid w:val="00D35E1C"/>
    <w:rsid w:val="00D35FBF"/>
    <w:rsid w:val="00D36DFC"/>
    <w:rsid w:val="00D36FE6"/>
    <w:rsid w:val="00D37181"/>
    <w:rsid w:val="00D37476"/>
    <w:rsid w:val="00D3764A"/>
    <w:rsid w:val="00D4049E"/>
    <w:rsid w:val="00D40EBD"/>
    <w:rsid w:val="00D4143D"/>
    <w:rsid w:val="00D415C5"/>
    <w:rsid w:val="00D4242F"/>
    <w:rsid w:val="00D4244A"/>
    <w:rsid w:val="00D427C7"/>
    <w:rsid w:val="00D42AF1"/>
    <w:rsid w:val="00D42B39"/>
    <w:rsid w:val="00D42B7D"/>
    <w:rsid w:val="00D4307E"/>
    <w:rsid w:val="00D4385D"/>
    <w:rsid w:val="00D43934"/>
    <w:rsid w:val="00D43A0C"/>
    <w:rsid w:val="00D4440B"/>
    <w:rsid w:val="00D44422"/>
    <w:rsid w:val="00D445D5"/>
    <w:rsid w:val="00D448B0"/>
    <w:rsid w:val="00D449AB"/>
    <w:rsid w:val="00D45176"/>
    <w:rsid w:val="00D45282"/>
    <w:rsid w:val="00D45292"/>
    <w:rsid w:val="00D45448"/>
    <w:rsid w:val="00D455A8"/>
    <w:rsid w:val="00D45683"/>
    <w:rsid w:val="00D45685"/>
    <w:rsid w:val="00D45C5B"/>
    <w:rsid w:val="00D45CB4"/>
    <w:rsid w:val="00D45DDF"/>
    <w:rsid w:val="00D46652"/>
    <w:rsid w:val="00D46E98"/>
    <w:rsid w:val="00D47617"/>
    <w:rsid w:val="00D4782E"/>
    <w:rsid w:val="00D47E0D"/>
    <w:rsid w:val="00D47EAB"/>
    <w:rsid w:val="00D507AD"/>
    <w:rsid w:val="00D509D0"/>
    <w:rsid w:val="00D50DCD"/>
    <w:rsid w:val="00D5108D"/>
    <w:rsid w:val="00D513AE"/>
    <w:rsid w:val="00D519CC"/>
    <w:rsid w:val="00D51FB2"/>
    <w:rsid w:val="00D52110"/>
    <w:rsid w:val="00D52254"/>
    <w:rsid w:val="00D522BF"/>
    <w:rsid w:val="00D52608"/>
    <w:rsid w:val="00D52622"/>
    <w:rsid w:val="00D527EB"/>
    <w:rsid w:val="00D52854"/>
    <w:rsid w:val="00D529B5"/>
    <w:rsid w:val="00D52CE6"/>
    <w:rsid w:val="00D52D1B"/>
    <w:rsid w:val="00D52DB5"/>
    <w:rsid w:val="00D5305B"/>
    <w:rsid w:val="00D538A4"/>
    <w:rsid w:val="00D53AC7"/>
    <w:rsid w:val="00D54289"/>
    <w:rsid w:val="00D54F50"/>
    <w:rsid w:val="00D5518D"/>
    <w:rsid w:val="00D56258"/>
    <w:rsid w:val="00D5639D"/>
    <w:rsid w:val="00D56638"/>
    <w:rsid w:val="00D5673B"/>
    <w:rsid w:val="00D568C1"/>
    <w:rsid w:val="00D56DB3"/>
    <w:rsid w:val="00D57029"/>
    <w:rsid w:val="00D57174"/>
    <w:rsid w:val="00D57397"/>
    <w:rsid w:val="00D573D6"/>
    <w:rsid w:val="00D5763F"/>
    <w:rsid w:val="00D57701"/>
    <w:rsid w:val="00D5790A"/>
    <w:rsid w:val="00D6032F"/>
    <w:rsid w:val="00D60F2D"/>
    <w:rsid w:val="00D61169"/>
    <w:rsid w:val="00D6120D"/>
    <w:rsid w:val="00D61225"/>
    <w:rsid w:val="00D61489"/>
    <w:rsid w:val="00D617AB"/>
    <w:rsid w:val="00D61AC1"/>
    <w:rsid w:val="00D61C85"/>
    <w:rsid w:val="00D620D0"/>
    <w:rsid w:val="00D627FE"/>
    <w:rsid w:val="00D62819"/>
    <w:rsid w:val="00D62DB9"/>
    <w:rsid w:val="00D62F55"/>
    <w:rsid w:val="00D62FA1"/>
    <w:rsid w:val="00D634D5"/>
    <w:rsid w:val="00D63531"/>
    <w:rsid w:val="00D63579"/>
    <w:rsid w:val="00D6358A"/>
    <w:rsid w:val="00D63F6C"/>
    <w:rsid w:val="00D645E6"/>
    <w:rsid w:val="00D64A66"/>
    <w:rsid w:val="00D65140"/>
    <w:rsid w:val="00D65383"/>
    <w:rsid w:val="00D658BA"/>
    <w:rsid w:val="00D65A66"/>
    <w:rsid w:val="00D65E26"/>
    <w:rsid w:val="00D6638E"/>
    <w:rsid w:val="00D66452"/>
    <w:rsid w:val="00D6646A"/>
    <w:rsid w:val="00D66CB1"/>
    <w:rsid w:val="00D66D83"/>
    <w:rsid w:val="00D675F2"/>
    <w:rsid w:val="00D676B3"/>
    <w:rsid w:val="00D67A3A"/>
    <w:rsid w:val="00D706EC"/>
    <w:rsid w:val="00D708CB"/>
    <w:rsid w:val="00D70CB4"/>
    <w:rsid w:val="00D710FE"/>
    <w:rsid w:val="00D713DA"/>
    <w:rsid w:val="00D7146A"/>
    <w:rsid w:val="00D7155D"/>
    <w:rsid w:val="00D719E5"/>
    <w:rsid w:val="00D71CBF"/>
    <w:rsid w:val="00D726BD"/>
    <w:rsid w:val="00D7276F"/>
    <w:rsid w:val="00D7324C"/>
    <w:rsid w:val="00D73B80"/>
    <w:rsid w:val="00D73BF7"/>
    <w:rsid w:val="00D74949"/>
    <w:rsid w:val="00D74DC9"/>
    <w:rsid w:val="00D74E56"/>
    <w:rsid w:val="00D74F58"/>
    <w:rsid w:val="00D750FF"/>
    <w:rsid w:val="00D7529C"/>
    <w:rsid w:val="00D75D77"/>
    <w:rsid w:val="00D7604C"/>
    <w:rsid w:val="00D7606F"/>
    <w:rsid w:val="00D76598"/>
    <w:rsid w:val="00D767E3"/>
    <w:rsid w:val="00D76A66"/>
    <w:rsid w:val="00D76B32"/>
    <w:rsid w:val="00D76D24"/>
    <w:rsid w:val="00D7727B"/>
    <w:rsid w:val="00D7792B"/>
    <w:rsid w:val="00D77D0F"/>
    <w:rsid w:val="00D807BA"/>
    <w:rsid w:val="00D80808"/>
    <w:rsid w:val="00D80A81"/>
    <w:rsid w:val="00D80BD2"/>
    <w:rsid w:val="00D8127F"/>
    <w:rsid w:val="00D815C8"/>
    <w:rsid w:val="00D82296"/>
    <w:rsid w:val="00D824AF"/>
    <w:rsid w:val="00D8258A"/>
    <w:rsid w:val="00D82759"/>
    <w:rsid w:val="00D833F3"/>
    <w:rsid w:val="00D83940"/>
    <w:rsid w:val="00D83CE1"/>
    <w:rsid w:val="00D83F33"/>
    <w:rsid w:val="00D8425E"/>
    <w:rsid w:val="00D84B6D"/>
    <w:rsid w:val="00D84DB6"/>
    <w:rsid w:val="00D84F3A"/>
    <w:rsid w:val="00D84FD5"/>
    <w:rsid w:val="00D85077"/>
    <w:rsid w:val="00D851C4"/>
    <w:rsid w:val="00D8523D"/>
    <w:rsid w:val="00D85359"/>
    <w:rsid w:val="00D85887"/>
    <w:rsid w:val="00D85C1B"/>
    <w:rsid w:val="00D85DF3"/>
    <w:rsid w:val="00D85EE6"/>
    <w:rsid w:val="00D85FCC"/>
    <w:rsid w:val="00D86554"/>
    <w:rsid w:val="00D86B93"/>
    <w:rsid w:val="00D86ED6"/>
    <w:rsid w:val="00D874BA"/>
    <w:rsid w:val="00D877B5"/>
    <w:rsid w:val="00D878D4"/>
    <w:rsid w:val="00D87A88"/>
    <w:rsid w:val="00D9045C"/>
    <w:rsid w:val="00D90560"/>
    <w:rsid w:val="00D90756"/>
    <w:rsid w:val="00D90F30"/>
    <w:rsid w:val="00D9152B"/>
    <w:rsid w:val="00D91BDF"/>
    <w:rsid w:val="00D91DB9"/>
    <w:rsid w:val="00D91F53"/>
    <w:rsid w:val="00D92005"/>
    <w:rsid w:val="00D922AF"/>
    <w:rsid w:val="00D92919"/>
    <w:rsid w:val="00D92C79"/>
    <w:rsid w:val="00D93153"/>
    <w:rsid w:val="00D93317"/>
    <w:rsid w:val="00D935D7"/>
    <w:rsid w:val="00D9391F"/>
    <w:rsid w:val="00D93B95"/>
    <w:rsid w:val="00D93C3E"/>
    <w:rsid w:val="00D93D86"/>
    <w:rsid w:val="00D94697"/>
    <w:rsid w:val="00D94DC0"/>
    <w:rsid w:val="00D94E15"/>
    <w:rsid w:val="00D95238"/>
    <w:rsid w:val="00D9527E"/>
    <w:rsid w:val="00D952DF"/>
    <w:rsid w:val="00D9543B"/>
    <w:rsid w:val="00D95727"/>
    <w:rsid w:val="00D96340"/>
    <w:rsid w:val="00D964D5"/>
    <w:rsid w:val="00D966A6"/>
    <w:rsid w:val="00D968F3"/>
    <w:rsid w:val="00D96C89"/>
    <w:rsid w:val="00D97512"/>
    <w:rsid w:val="00D97D15"/>
    <w:rsid w:val="00D97D78"/>
    <w:rsid w:val="00DA0205"/>
    <w:rsid w:val="00DA0271"/>
    <w:rsid w:val="00DA060B"/>
    <w:rsid w:val="00DA0959"/>
    <w:rsid w:val="00DA097D"/>
    <w:rsid w:val="00DA0AAB"/>
    <w:rsid w:val="00DA1548"/>
    <w:rsid w:val="00DA1BC1"/>
    <w:rsid w:val="00DA1DBC"/>
    <w:rsid w:val="00DA1E56"/>
    <w:rsid w:val="00DA2865"/>
    <w:rsid w:val="00DA2DAC"/>
    <w:rsid w:val="00DA33FF"/>
    <w:rsid w:val="00DA3A46"/>
    <w:rsid w:val="00DA4541"/>
    <w:rsid w:val="00DA4824"/>
    <w:rsid w:val="00DA4B06"/>
    <w:rsid w:val="00DA4D4E"/>
    <w:rsid w:val="00DA547A"/>
    <w:rsid w:val="00DA566F"/>
    <w:rsid w:val="00DA5968"/>
    <w:rsid w:val="00DA6042"/>
    <w:rsid w:val="00DA63AE"/>
    <w:rsid w:val="00DA6C42"/>
    <w:rsid w:val="00DA7957"/>
    <w:rsid w:val="00DB010F"/>
    <w:rsid w:val="00DB05A0"/>
    <w:rsid w:val="00DB06B8"/>
    <w:rsid w:val="00DB0ED6"/>
    <w:rsid w:val="00DB10AD"/>
    <w:rsid w:val="00DB1DEC"/>
    <w:rsid w:val="00DB22A5"/>
    <w:rsid w:val="00DB22C1"/>
    <w:rsid w:val="00DB2356"/>
    <w:rsid w:val="00DB283D"/>
    <w:rsid w:val="00DB299A"/>
    <w:rsid w:val="00DB29CD"/>
    <w:rsid w:val="00DB2B80"/>
    <w:rsid w:val="00DB2E2F"/>
    <w:rsid w:val="00DB3249"/>
    <w:rsid w:val="00DB34FF"/>
    <w:rsid w:val="00DB3868"/>
    <w:rsid w:val="00DB3BE1"/>
    <w:rsid w:val="00DB3D19"/>
    <w:rsid w:val="00DB40B6"/>
    <w:rsid w:val="00DB45DF"/>
    <w:rsid w:val="00DB45FF"/>
    <w:rsid w:val="00DB4AA6"/>
    <w:rsid w:val="00DB4BEB"/>
    <w:rsid w:val="00DB515F"/>
    <w:rsid w:val="00DB5818"/>
    <w:rsid w:val="00DB5852"/>
    <w:rsid w:val="00DB5854"/>
    <w:rsid w:val="00DB59AE"/>
    <w:rsid w:val="00DB5F5F"/>
    <w:rsid w:val="00DB6392"/>
    <w:rsid w:val="00DB65BF"/>
    <w:rsid w:val="00DB6D7C"/>
    <w:rsid w:val="00DB6FD3"/>
    <w:rsid w:val="00DB7598"/>
    <w:rsid w:val="00DB79B6"/>
    <w:rsid w:val="00DB79D4"/>
    <w:rsid w:val="00DB7A35"/>
    <w:rsid w:val="00DB7A4D"/>
    <w:rsid w:val="00DB7C2D"/>
    <w:rsid w:val="00DC016D"/>
    <w:rsid w:val="00DC0255"/>
    <w:rsid w:val="00DC1242"/>
    <w:rsid w:val="00DC1693"/>
    <w:rsid w:val="00DC16D0"/>
    <w:rsid w:val="00DC1897"/>
    <w:rsid w:val="00DC18BF"/>
    <w:rsid w:val="00DC1A97"/>
    <w:rsid w:val="00DC1D07"/>
    <w:rsid w:val="00DC1E00"/>
    <w:rsid w:val="00DC25BE"/>
    <w:rsid w:val="00DC270D"/>
    <w:rsid w:val="00DC2B8C"/>
    <w:rsid w:val="00DC2D88"/>
    <w:rsid w:val="00DC314C"/>
    <w:rsid w:val="00DC340E"/>
    <w:rsid w:val="00DC3BB8"/>
    <w:rsid w:val="00DC3C31"/>
    <w:rsid w:val="00DC42E5"/>
    <w:rsid w:val="00DC45E6"/>
    <w:rsid w:val="00DC4C21"/>
    <w:rsid w:val="00DC4D84"/>
    <w:rsid w:val="00DC5172"/>
    <w:rsid w:val="00DC52C6"/>
    <w:rsid w:val="00DC5780"/>
    <w:rsid w:val="00DC65E9"/>
    <w:rsid w:val="00DC6AD4"/>
    <w:rsid w:val="00DC7A3E"/>
    <w:rsid w:val="00DC7B99"/>
    <w:rsid w:val="00DD088F"/>
    <w:rsid w:val="00DD1302"/>
    <w:rsid w:val="00DD19FA"/>
    <w:rsid w:val="00DD29F2"/>
    <w:rsid w:val="00DD2B9B"/>
    <w:rsid w:val="00DD2BA8"/>
    <w:rsid w:val="00DD2C9D"/>
    <w:rsid w:val="00DD2CA8"/>
    <w:rsid w:val="00DD353A"/>
    <w:rsid w:val="00DD45E0"/>
    <w:rsid w:val="00DD4849"/>
    <w:rsid w:val="00DD4A71"/>
    <w:rsid w:val="00DD5274"/>
    <w:rsid w:val="00DD60B8"/>
    <w:rsid w:val="00DD612D"/>
    <w:rsid w:val="00DD6221"/>
    <w:rsid w:val="00DD637B"/>
    <w:rsid w:val="00DD6A35"/>
    <w:rsid w:val="00DD6E60"/>
    <w:rsid w:val="00DD7027"/>
    <w:rsid w:val="00DD75D6"/>
    <w:rsid w:val="00DD7CE5"/>
    <w:rsid w:val="00DD7FDE"/>
    <w:rsid w:val="00DE043E"/>
    <w:rsid w:val="00DE09D0"/>
    <w:rsid w:val="00DE0A1F"/>
    <w:rsid w:val="00DE0A6F"/>
    <w:rsid w:val="00DE1171"/>
    <w:rsid w:val="00DE178F"/>
    <w:rsid w:val="00DE1822"/>
    <w:rsid w:val="00DE20F9"/>
    <w:rsid w:val="00DE2909"/>
    <w:rsid w:val="00DE2D9D"/>
    <w:rsid w:val="00DE2FC7"/>
    <w:rsid w:val="00DE4766"/>
    <w:rsid w:val="00DE516C"/>
    <w:rsid w:val="00DE5189"/>
    <w:rsid w:val="00DE5707"/>
    <w:rsid w:val="00DE5CA7"/>
    <w:rsid w:val="00DE5CBF"/>
    <w:rsid w:val="00DE5E54"/>
    <w:rsid w:val="00DE60A5"/>
    <w:rsid w:val="00DE69DE"/>
    <w:rsid w:val="00DE707B"/>
    <w:rsid w:val="00DE7BD4"/>
    <w:rsid w:val="00DE7CDA"/>
    <w:rsid w:val="00DE7CE5"/>
    <w:rsid w:val="00DF058C"/>
    <w:rsid w:val="00DF171E"/>
    <w:rsid w:val="00DF1875"/>
    <w:rsid w:val="00DF18A9"/>
    <w:rsid w:val="00DF32B2"/>
    <w:rsid w:val="00DF3E0B"/>
    <w:rsid w:val="00DF3E26"/>
    <w:rsid w:val="00DF40D5"/>
    <w:rsid w:val="00DF4617"/>
    <w:rsid w:val="00DF4A47"/>
    <w:rsid w:val="00DF4C14"/>
    <w:rsid w:val="00DF4F66"/>
    <w:rsid w:val="00DF54C6"/>
    <w:rsid w:val="00DF606A"/>
    <w:rsid w:val="00DF6081"/>
    <w:rsid w:val="00DF64E2"/>
    <w:rsid w:val="00DF6DF6"/>
    <w:rsid w:val="00DF6FED"/>
    <w:rsid w:val="00DF70F8"/>
    <w:rsid w:val="00DF7556"/>
    <w:rsid w:val="00DF7D14"/>
    <w:rsid w:val="00DF7DBD"/>
    <w:rsid w:val="00E01096"/>
    <w:rsid w:val="00E01159"/>
    <w:rsid w:val="00E013F0"/>
    <w:rsid w:val="00E014E9"/>
    <w:rsid w:val="00E017FE"/>
    <w:rsid w:val="00E019E5"/>
    <w:rsid w:val="00E02140"/>
    <w:rsid w:val="00E02781"/>
    <w:rsid w:val="00E02D64"/>
    <w:rsid w:val="00E02E9B"/>
    <w:rsid w:val="00E02F85"/>
    <w:rsid w:val="00E03196"/>
    <w:rsid w:val="00E031AB"/>
    <w:rsid w:val="00E03EA9"/>
    <w:rsid w:val="00E03F65"/>
    <w:rsid w:val="00E04530"/>
    <w:rsid w:val="00E046D6"/>
    <w:rsid w:val="00E0470F"/>
    <w:rsid w:val="00E04B97"/>
    <w:rsid w:val="00E04DDB"/>
    <w:rsid w:val="00E04E7E"/>
    <w:rsid w:val="00E050D4"/>
    <w:rsid w:val="00E051FA"/>
    <w:rsid w:val="00E05248"/>
    <w:rsid w:val="00E05617"/>
    <w:rsid w:val="00E05A08"/>
    <w:rsid w:val="00E061B7"/>
    <w:rsid w:val="00E0620A"/>
    <w:rsid w:val="00E06222"/>
    <w:rsid w:val="00E06BB2"/>
    <w:rsid w:val="00E07638"/>
    <w:rsid w:val="00E078CF"/>
    <w:rsid w:val="00E079F4"/>
    <w:rsid w:val="00E106FB"/>
    <w:rsid w:val="00E119DD"/>
    <w:rsid w:val="00E11DD9"/>
    <w:rsid w:val="00E125C4"/>
    <w:rsid w:val="00E12765"/>
    <w:rsid w:val="00E12C69"/>
    <w:rsid w:val="00E130D0"/>
    <w:rsid w:val="00E133AB"/>
    <w:rsid w:val="00E1392B"/>
    <w:rsid w:val="00E14226"/>
    <w:rsid w:val="00E14310"/>
    <w:rsid w:val="00E14907"/>
    <w:rsid w:val="00E14975"/>
    <w:rsid w:val="00E14BC4"/>
    <w:rsid w:val="00E14E21"/>
    <w:rsid w:val="00E15217"/>
    <w:rsid w:val="00E15915"/>
    <w:rsid w:val="00E15A7D"/>
    <w:rsid w:val="00E15D67"/>
    <w:rsid w:val="00E15EB4"/>
    <w:rsid w:val="00E16975"/>
    <w:rsid w:val="00E17148"/>
    <w:rsid w:val="00E17230"/>
    <w:rsid w:val="00E17811"/>
    <w:rsid w:val="00E178B8"/>
    <w:rsid w:val="00E17979"/>
    <w:rsid w:val="00E17F7B"/>
    <w:rsid w:val="00E20380"/>
    <w:rsid w:val="00E205FE"/>
    <w:rsid w:val="00E20E25"/>
    <w:rsid w:val="00E214C9"/>
    <w:rsid w:val="00E21E2D"/>
    <w:rsid w:val="00E21F86"/>
    <w:rsid w:val="00E220F5"/>
    <w:rsid w:val="00E22526"/>
    <w:rsid w:val="00E22DAF"/>
    <w:rsid w:val="00E23680"/>
    <w:rsid w:val="00E236C5"/>
    <w:rsid w:val="00E238F1"/>
    <w:rsid w:val="00E23C43"/>
    <w:rsid w:val="00E23E34"/>
    <w:rsid w:val="00E248AF"/>
    <w:rsid w:val="00E24A39"/>
    <w:rsid w:val="00E24C23"/>
    <w:rsid w:val="00E25CED"/>
    <w:rsid w:val="00E25FA7"/>
    <w:rsid w:val="00E26FC0"/>
    <w:rsid w:val="00E274F7"/>
    <w:rsid w:val="00E275C9"/>
    <w:rsid w:val="00E27A4B"/>
    <w:rsid w:val="00E301E0"/>
    <w:rsid w:val="00E304D9"/>
    <w:rsid w:val="00E30AB6"/>
    <w:rsid w:val="00E30BB1"/>
    <w:rsid w:val="00E30F76"/>
    <w:rsid w:val="00E31010"/>
    <w:rsid w:val="00E31374"/>
    <w:rsid w:val="00E321DB"/>
    <w:rsid w:val="00E33BDC"/>
    <w:rsid w:val="00E352FA"/>
    <w:rsid w:val="00E35DD1"/>
    <w:rsid w:val="00E35DFF"/>
    <w:rsid w:val="00E36319"/>
    <w:rsid w:val="00E370FE"/>
    <w:rsid w:val="00E373BC"/>
    <w:rsid w:val="00E37427"/>
    <w:rsid w:val="00E3750C"/>
    <w:rsid w:val="00E379C4"/>
    <w:rsid w:val="00E4020B"/>
    <w:rsid w:val="00E40930"/>
    <w:rsid w:val="00E41082"/>
    <w:rsid w:val="00E413C1"/>
    <w:rsid w:val="00E41666"/>
    <w:rsid w:val="00E4187F"/>
    <w:rsid w:val="00E41C88"/>
    <w:rsid w:val="00E42216"/>
    <w:rsid w:val="00E4234B"/>
    <w:rsid w:val="00E42699"/>
    <w:rsid w:val="00E427CB"/>
    <w:rsid w:val="00E42A9E"/>
    <w:rsid w:val="00E42C6E"/>
    <w:rsid w:val="00E42F64"/>
    <w:rsid w:val="00E431F7"/>
    <w:rsid w:val="00E44568"/>
    <w:rsid w:val="00E4472F"/>
    <w:rsid w:val="00E45530"/>
    <w:rsid w:val="00E45896"/>
    <w:rsid w:val="00E45D23"/>
    <w:rsid w:val="00E4628F"/>
    <w:rsid w:val="00E464CD"/>
    <w:rsid w:val="00E465C1"/>
    <w:rsid w:val="00E46955"/>
    <w:rsid w:val="00E46CBE"/>
    <w:rsid w:val="00E46CCC"/>
    <w:rsid w:val="00E4742F"/>
    <w:rsid w:val="00E47734"/>
    <w:rsid w:val="00E477AC"/>
    <w:rsid w:val="00E5018A"/>
    <w:rsid w:val="00E50619"/>
    <w:rsid w:val="00E506FB"/>
    <w:rsid w:val="00E50BB0"/>
    <w:rsid w:val="00E50C0B"/>
    <w:rsid w:val="00E50FA4"/>
    <w:rsid w:val="00E5169B"/>
    <w:rsid w:val="00E51C0C"/>
    <w:rsid w:val="00E521FC"/>
    <w:rsid w:val="00E523B6"/>
    <w:rsid w:val="00E526EB"/>
    <w:rsid w:val="00E52C24"/>
    <w:rsid w:val="00E542DE"/>
    <w:rsid w:val="00E5468E"/>
    <w:rsid w:val="00E54C39"/>
    <w:rsid w:val="00E54DEE"/>
    <w:rsid w:val="00E55EA6"/>
    <w:rsid w:val="00E55FB7"/>
    <w:rsid w:val="00E56347"/>
    <w:rsid w:val="00E56390"/>
    <w:rsid w:val="00E5660C"/>
    <w:rsid w:val="00E5698D"/>
    <w:rsid w:val="00E56D3A"/>
    <w:rsid w:val="00E56F05"/>
    <w:rsid w:val="00E56FC9"/>
    <w:rsid w:val="00E57241"/>
    <w:rsid w:val="00E5728C"/>
    <w:rsid w:val="00E573CF"/>
    <w:rsid w:val="00E5755E"/>
    <w:rsid w:val="00E57755"/>
    <w:rsid w:val="00E579AA"/>
    <w:rsid w:val="00E60186"/>
    <w:rsid w:val="00E60190"/>
    <w:rsid w:val="00E606F2"/>
    <w:rsid w:val="00E607AE"/>
    <w:rsid w:val="00E60F08"/>
    <w:rsid w:val="00E612A5"/>
    <w:rsid w:val="00E612DD"/>
    <w:rsid w:val="00E612ED"/>
    <w:rsid w:val="00E613BA"/>
    <w:rsid w:val="00E616A4"/>
    <w:rsid w:val="00E619DE"/>
    <w:rsid w:val="00E61E55"/>
    <w:rsid w:val="00E61FB8"/>
    <w:rsid w:val="00E6215E"/>
    <w:rsid w:val="00E6370D"/>
    <w:rsid w:val="00E65795"/>
    <w:rsid w:val="00E65DB1"/>
    <w:rsid w:val="00E66A32"/>
    <w:rsid w:val="00E6715A"/>
    <w:rsid w:val="00E675C7"/>
    <w:rsid w:val="00E6788F"/>
    <w:rsid w:val="00E67D60"/>
    <w:rsid w:val="00E67D8B"/>
    <w:rsid w:val="00E7022C"/>
    <w:rsid w:val="00E702F8"/>
    <w:rsid w:val="00E70C33"/>
    <w:rsid w:val="00E70EC5"/>
    <w:rsid w:val="00E71081"/>
    <w:rsid w:val="00E7119D"/>
    <w:rsid w:val="00E71C14"/>
    <w:rsid w:val="00E723AB"/>
    <w:rsid w:val="00E7283E"/>
    <w:rsid w:val="00E72883"/>
    <w:rsid w:val="00E72EAC"/>
    <w:rsid w:val="00E73935"/>
    <w:rsid w:val="00E739D5"/>
    <w:rsid w:val="00E74A6D"/>
    <w:rsid w:val="00E74E46"/>
    <w:rsid w:val="00E75454"/>
    <w:rsid w:val="00E75484"/>
    <w:rsid w:val="00E7548F"/>
    <w:rsid w:val="00E75902"/>
    <w:rsid w:val="00E767B1"/>
    <w:rsid w:val="00E767ED"/>
    <w:rsid w:val="00E76A65"/>
    <w:rsid w:val="00E76C24"/>
    <w:rsid w:val="00E77316"/>
    <w:rsid w:val="00E779EC"/>
    <w:rsid w:val="00E804AD"/>
    <w:rsid w:val="00E80ACD"/>
    <w:rsid w:val="00E810FE"/>
    <w:rsid w:val="00E81622"/>
    <w:rsid w:val="00E816E7"/>
    <w:rsid w:val="00E81AC9"/>
    <w:rsid w:val="00E81B8D"/>
    <w:rsid w:val="00E828D5"/>
    <w:rsid w:val="00E82BF2"/>
    <w:rsid w:val="00E83A08"/>
    <w:rsid w:val="00E840FB"/>
    <w:rsid w:val="00E84FBC"/>
    <w:rsid w:val="00E859C5"/>
    <w:rsid w:val="00E85B05"/>
    <w:rsid w:val="00E85CC3"/>
    <w:rsid w:val="00E86070"/>
    <w:rsid w:val="00E860E4"/>
    <w:rsid w:val="00E864BF"/>
    <w:rsid w:val="00E865A5"/>
    <w:rsid w:val="00E866F1"/>
    <w:rsid w:val="00E867DE"/>
    <w:rsid w:val="00E86957"/>
    <w:rsid w:val="00E86F3C"/>
    <w:rsid w:val="00E870CA"/>
    <w:rsid w:val="00E87706"/>
    <w:rsid w:val="00E87867"/>
    <w:rsid w:val="00E87FE7"/>
    <w:rsid w:val="00E90119"/>
    <w:rsid w:val="00E901FD"/>
    <w:rsid w:val="00E902F7"/>
    <w:rsid w:val="00E90341"/>
    <w:rsid w:val="00E90AC4"/>
    <w:rsid w:val="00E90DB3"/>
    <w:rsid w:val="00E91E21"/>
    <w:rsid w:val="00E91F40"/>
    <w:rsid w:val="00E92164"/>
    <w:rsid w:val="00E92293"/>
    <w:rsid w:val="00E923E7"/>
    <w:rsid w:val="00E92449"/>
    <w:rsid w:val="00E926CC"/>
    <w:rsid w:val="00E92B0C"/>
    <w:rsid w:val="00E92EF2"/>
    <w:rsid w:val="00E93413"/>
    <w:rsid w:val="00E93878"/>
    <w:rsid w:val="00E93B50"/>
    <w:rsid w:val="00E94383"/>
    <w:rsid w:val="00E9439F"/>
    <w:rsid w:val="00E95902"/>
    <w:rsid w:val="00E95C2D"/>
    <w:rsid w:val="00E966D3"/>
    <w:rsid w:val="00E96AF7"/>
    <w:rsid w:val="00E96BD1"/>
    <w:rsid w:val="00E96D2A"/>
    <w:rsid w:val="00E96E1F"/>
    <w:rsid w:val="00E9726F"/>
    <w:rsid w:val="00E973A0"/>
    <w:rsid w:val="00E9742F"/>
    <w:rsid w:val="00E97444"/>
    <w:rsid w:val="00EA028A"/>
    <w:rsid w:val="00EA0449"/>
    <w:rsid w:val="00EA0CC4"/>
    <w:rsid w:val="00EA1763"/>
    <w:rsid w:val="00EA17F6"/>
    <w:rsid w:val="00EA1889"/>
    <w:rsid w:val="00EA1A84"/>
    <w:rsid w:val="00EA1F94"/>
    <w:rsid w:val="00EA2026"/>
    <w:rsid w:val="00EA2764"/>
    <w:rsid w:val="00EA279B"/>
    <w:rsid w:val="00EA288D"/>
    <w:rsid w:val="00EA2E3D"/>
    <w:rsid w:val="00EA35F3"/>
    <w:rsid w:val="00EA36DB"/>
    <w:rsid w:val="00EA39A2"/>
    <w:rsid w:val="00EA3F54"/>
    <w:rsid w:val="00EA3F56"/>
    <w:rsid w:val="00EA41F1"/>
    <w:rsid w:val="00EA46F2"/>
    <w:rsid w:val="00EA481C"/>
    <w:rsid w:val="00EA48D9"/>
    <w:rsid w:val="00EA49B0"/>
    <w:rsid w:val="00EA4D2B"/>
    <w:rsid w:val="00EA526E"/>
    <w:rsid w:val="00EA5B6D"/>
    <w:rsid w:val="00EA6380"/>
    <w:rsid w:val="00EA6604"/>
    <w:rsid w:val="00EA6EEB"/>
    <w:rsid w:val="00EA7742"/>
    <w:rsid w:val="00EA799E"/>
    <w:rsid w:val="00EB02B9"/>
    <w:rsid w:val="00EB02C5"/>
    <w:rsid w:val="00EB06A5"/>
    <w:rsid w:val="00EB08F6"/>
    <w:rsid w:val="00EB0CD4"/>
    <w:rsid w:val="00EB1055"/>
    <w:rsid w:val="00EB1150"/>
    <w:rsid w:val="00EB1894"/>
    <w:rsid w:val="00EB1A82"/>
    <w:rsid w:val="00EB1DC4"/>
    <w:rsid w:val="00EB1F30"/>
    <w:rsid w:val="00EB267F"/>
    <w:rsid w:val="00EB2C82"/>
    <w:rsid w:val="00EB347C"/>
    <w:rsid w:val="00EB349D"/>
    <w:rsid w:val="00EB3622"/>
    <w:rsid w:val="00EB41E5"/>
    <w:rsid w:val="00EB4E5D"/>
    <w:rsid w:val="00EB4EE1"/>
    <w:rsid w:val="00EB5248"/>
    <w:rsid w:val="00EB5763"/>
    <w:rsid w:val="00EB6116"/>
    <w:rsid w:val="00EB6240"/>
    <w:rsid w:val="00EB6F72"/>
    <w:rsid w:val="00EB7551"/>
    <w:rsid w:val="00EB7A72"/>
    <w:rsid w:val="00EB7B46"/>
    <w:rsid w:val="00EC0AC7"/>
    <w:rsid w:val="00EC0DBF"/>
    <w:rsid w:val="00EC12A2"/>
    <w:rsid w:val="00EC134D"/>
    <w:rsid w:val="00EC1554"/>
    <w:rsid w:val="00EC15F6"/>
    <w:rsid w:val="00EC1A42"/>
    <w:rsid w:val="00EC1A60"/>
    <w:rsid w:val="00EC2BDE"/>
    <w:rsid w:val="00EC343A"/>
    <w:rsid w:val="00EC3670"/>
    <w:rsid w:val="00EC3695"/>
    <w:rsid w:val="00EC38AF"/>
    <w:rsid w:val="00EC42BD"/>
    <w:rsid w:val="00EC490E"/>
    <w:rsid w:val="00EC4A4C"/>
    <w:rsid w:val="00EC4C74"/>
    <w:rsid w:val="00EC5141"/>
    <w:rsid w:val="00EC5A26"/>
    <w:rsid w:val="00EC5EA9"/>
    <w:rsid w:val="00EC5EE9"/>
    <w:rsid w:val="00EC63BC"/>
    <w:rsid w:val="00EC6F35"/>
    <w:rsid w:val="00EC7B10"/>
    <w:rsid w:val="00EC7D90"/>
    <w:rsid w:val="00EC7EAC"/>
    <w:rsid w:val="00ED0172"/>
    <w:rsid w:val="00ED07A9"/>
    <w:rsid w:val="00ED0AC8"/>
    <w:rsid w:val="00ED0B01"/>
    <w:rsid w:val="00ED0C32"/>
    <w:rsid w:val="00ED0CB3"/>
    <w:rsid w:val="00ED0D3A"/>
    <w:rsid w:val="00ED14F0"/>
    <w:rsid w:val="00ED1C03"/>
    <w:rsid w:val="00ED1CA0"/>
    <w:rsid w:val="00ED1F18"/>
    <w:rsid w:val="00ED2323"/>
    <w:rsid w:val="00ED2557"/>
    <w:rsid w:val="00ED3386"/>
    <w:rsid w:val="00ED33F9"/>
    <w:rsid w:val="00ED3B10"/>
    <w:rsid w:val="00ED435A"/>
    <w:rsid w:val="00ED4DC3"/>
    <w:rsid w:val="00ED504D"/>
    <w:rsid w:val="00ED5349"/>
    <w:rsid w:val="00ED560A"/>
    <w:rsid w:val="00ED5648"/>
    <w:rsid w:val="00ED56F5"/>
    <w:rsid w:val="00ED5765"/>
    <w:rsid w:val="00ED57CF"/>
    <w:rsid w:val="00ED5CC1"/>
    <w:rsid w:val="00ED6168"/>
    <w:rsid w:val="00ED6BE3"/>
    <w:rsid w:val="00ED72AB"/>
    <w:rsid w:val="00ED7562"/>
    <w:rsid w:val="00ED7758"/>
    <w:rsid w:val="00ED7808"/>
    <w:rsid w:val="00ED7BD1"/>
    <w:rsid w:val="00ED7C34"/>
    <w:rsid w:val="00ED7CCB"/>
    <w:rsid w:val="00ED7F23"/>
    <w:rsid w:val="00EE0AE2"/>
    <w:rsid w:val="00EE0BBB"/>
    <w:rsid w:val="00EE0E6F"/>
    <w:rsid w:val="00EE0F40"/>
    <w:rsid w:val="00EE1AD0"/>
    <w:rsid w:val="00EE1F18"/>
    <w:rsid w:val="00EE2AFD"/>
    <w:rsid w:val="00EE2C77"/>
    <w:rsid w:val="00EE2D98"/>
    <w:rsid w:val="00EE2EE9"/>
    <w:rsid w:val="00EE307A"/>
    <w:rsid w:val="00EE31F5"/>
    <w:rsid w:val="00EE36EF"/>
    <w:rsid w:val="00EE401D"/>
    <w:rsid w:val="00EE5105"/>
    <w:rsid w:val="00EE59A2"/>
    <w:rsid w:val="00EE5AF7"/>
    <w:rsid w:val="00EE625C"/>
    <w:rsid w:val="00EE6306"/>
    <w:rsid w:val="00EE63D7"/>
    <w:rsid w:val="00EE647E"/>
    <w:rsid w:val="00EE6799"/>
    <w:rsid w:val="00EE71FC"/>
    <w:rsid w:val="00EE746B"/>
    <w:rsid w:val="00EE7983"/>
    <w:rsid w:val="00EE7B0D"/>
    <w:rsid w:val="00EF04A0"/>
    <w:rsid w:val="00EF054C"/>
    <w:rsid w:val="00EF0862"/>
    <w:rsid w:val="00EF099A"/>
    <w:rsid w:val="00EF0ADA"/>
    <w:rsid w:val="00EF0BB1"/>
    <w:rsid w:val="00EF0C31"/>
    <w:rsid w:val="00EF11E9"/>
    <w:rsid w:val="00EF19FF"/>
    <w:rsid w:val="00EF2605"/>
    <w:rsid w:val="00EF2607"/>
    <w:rsid w:val="00EF277C"/>
    <w:rsid w:val="00EF2E65"/>
    <w:rsid w:val="00EF2FFB"/>
    <w:rsid w:val="00EF3117"/>
    <w:rsid w:val="00EF3964"/>
    <w:rsid w:val="00EF3A24"/>
    <w:rsid w:val="00EF3BCC"/>
    <w:rsid w:val="00EF3C5A"/>
    <w:rsid w:val="00EF3F62"/>
    <w:rsid w:val="00EF456E"/>
    <w:rsid w:val="00EF46CC"/>
    <w:rsid w:val="00EF481A"/>
    <w:rsid w:val="00EF4A47"/>
    <w:rsid w:val="00EF5584"/>
    <w:rsid w:val="00EF6602"/>
    <w:rsid w:val="00EF68AC"/>
    <w:rsid w:val="00EF68D3"/>
    <w:rsid w:val="00EF6B23"/>
    <w:rsid w:val="00EF6EA1"/>
    <w:rsid w:val="00EF7549"/>
    <w:rsid w:val="00EF7915"/>
    <w:rsid w:val="00EF7ADF"/>
    <w:rsid w:val="00EF7D29"/>
    <w:rsid w:val="00F00554"/>
    <w:rsid w:val="00F0059E"/>
    <w:rsid w:val="00F006CF"/>
    <w:rsid w:val="00F00C6C"/>
    <w:rsid w:val="00F00E0D"/>
    <w:rsid w:val="00F01084"/>
    <w:rsid w:val="00F0113A"/>
    <w:rsid w:val="00F011F2"/>
    <w:rsid w:val="00F012BF"/>
    <w:rsid w:val="00F01670"/>
    <w:rsid w:val="00F01CF0"/>
    <w:rsid w:val="00F01FA6"/>
    <w:rsid w:val="00F02347"/>
    <w:rsid w:val="00F024AD"/>
    <w:rsid w:val="00F025D2"/>
    <w:rsid w:val="00F02ED2"/>
    <w:rsid w:val="00F0310C"/>
    <w:rsid w:val="00F03161"/>
    <w:rsid w:val="00F03B84"/>
    <w:rsid w:val="00F04202"/>
    <w:rsid w:val="00F0423C"/>
    <w:rsid w:val="00F0481B"/>
    <w:rsid w:val="00F04C7D"/>
    <w:rsid w:val="00F04E72"/>
    <w:rsid w:val="00F05541"/>
    <w:rsid w:val="00F05B96"/>
    <w:rsid w:val="00F06659"/>
    <w:rsid w:val="00F06707"/>
    <w:rsid w:val="00F06E15"/>
    <w:rsid w:val="00F06E71"/>
    <w:rsid w:val="00F06EAE"/>
    <w:rsid w:val="00F06F6D"/>
    <w:rsid w:val="00F07008"/>
    <w:rsid w:val="00F07199"/>
    <w:rsid w:val="00F074C4"/>
    <w:rsid w:val="00F07ACD"/>
    <w:rsid w:val="00F10AA9"/>
    <w:rsid w:val="00F10AC6"/>
    <w:rsid w:val="00F10B0E"/>
    <w:rsid w:val="00F10DDF"/>
    <w:rsid w:val="00F10F70"/>
    <w:rsid w:val="00F113A5"/>
    <w:rsid w:val="00F11AFA"/>
    <w:rsid w:val="00F11CF2"/>
    <w:rsid w:val="00F11E4D"/>
    <w:rsid w:val="00F11F68"/>
    <w:rsid w:val="00F12056"/>
    <w:rsid w:val="00F12122"/>
    <w:rsid w:val="00F1339A"/>
    <w:rsid w:val="00F138CA"/>
    <w:rsid w:val="00F13B4B"/>
    <w:rsid w:val="00F145D4"/>
    <w:rsid w:val="00F14FA2"/>
    <w:rsid w:val="00F154E0"/>
    <w:rsid w:val="00F15728"/>
    <w:rsid w:val="00F15A80"/>
    <w:rsid w:val="00F163CE"/>
    <w:rsid w:val="00F165D5"/>
    <w:rsid w:val="00F16B41"/>
    <w:rsid w:val="00F16E5C"/>
    <w:rsid w:val="00F1713A"/>
    <w:rsid w:val="00F172D4"/>
    <w:rsid w:val="00F175B1"/>
    <w:rsid w:val="00F17C5C"/>
    <w:rsid w:val="00F17D3C"/>
    <w:rsid w:val="00F2008F"/>
    <w:rsid w:val="00F200EB"/>
    <w:rsid w:val="00F20416"/>
    <w:rsid w:val="00F20847"/>
    <w:rsid w:val="00F21158"/>
    <w:rsid w:val="00F2144C"/>
    <w:rsid w:val="00F21528"/>
    <w:rsid w:val="00F21CA2"/>
    <w:rsid w:val="00F221E6"/>
    <w:rsid w:val="00F22258"/>
    <w:rsid w:val="00F22291"/>
    <w:rsid w:val="00F2232B"/>
    <w:rsid w:val="00F2268F"/>
    <w:rsid w:val="00F22A48"/>
    <w:rsid w:val="00F22F7F"/>
    <w:rsid w:val="00F2341B"/>
    <w:rsid w:val="00F2355C"/>
    <w:rsid w:val="00F23D22"/>
    <w:rsid w:val="00F240BE"/>
    <w:rsid w:val="00F24D1D"/>
    <w:rsid w:val="00F250DD"/>
    <w:rsid w:val="00F2562F"/>
    <w:rsid w:val="00F25875"/>
    <w:rsid w:val="00F25B5C"/>
    <w:rsid w:val="00F25B7E"/>
    <w:rsid w:val="00F25D58"/>
    <w:rsid w:val="00F26CC2"/>
    <w:rsid w:val="00F2713D"/>
    <w:rsid w:val="00F2726B"/>
    <w:rsid w:val="00F2740E"/>
    <w:rsid w:val="00F27BCA"/>
    <w:rsid w:val="00F307FB"/>
    <w:rsid w:val="00F30862"/>
    <w:rsid w:val="00F30BE2"/>
    <w:rsid w:val="00F31054"/>
    <w:rsid w:val="00F313DA"/>
    <w:rsid w:val="00F3155E"/>
    <w:rsid w:val="00F31E2A"/>
    <w:rsid w:val="00F3253E"/>
    <w:rsid w:val="00F32942"/>
    <w:rsid w:val="00F32A40"/>
    <w:rsid w:val="00F32A84"/>
    <w:rsid w:val="00F32E81"/>
    <w:rsid w:val="00F33373"/>
    <w:rsid w:val="00F33F3C"/>
    <w:rsid w:val="00F33F4D"/>
    <w:rsid w:val="00F341EC"/>
    <w:rsid w:val="00F352EF"/>
    <w:rsid w:val="00F35A48"/>
    <w:rsid w:val="00F35E31"/>
    <w:rsid w:val="00F35EC5"/>
    <w:rsid w:val="00F36526"/>
    <w:rsid w:val="00F365F2"/>
    <w:rsid w:val="00F3694E"/>
    <w:rsid w:val="00F36BF9"/>
    <w:rsid w:val="00F36CE8"/>
    <w:rsid w:val="00F373D3"/>
    <w:rsid w:val="00F3750D"/>
    <w:rsid w:val="00F376FC"/>
    <w:rsid w:val="00F37A1D"/>
    <w:rsid w:val="00F37CC5"/>
    <w:rsid w:val="00F40024"/>
    <w:rsid w:val="00F40209"/>
    <w:rsid w:val="00F408F0"/>
    <w:rsid w:val="00F4090A"/>
    <w:rsid w:val="00F409D9"/>
    <w:rsid w:val="00F40EE8"/>
    <w:rsid w:val="00F40F17"/>
    <w:rsid w:val="00F4120C"/>
    <w:rsid w:val="00F4163E"/>
    <w:rsid w:val="00F41994"/>
    <w:rsid w:val="00F41A85"/>
    <w:rsid w:val="00F41C95"/>
    <w:rsid w:val="00F42385"/>
    <w:rsid w:val="00F42548"/>
    <w:rsid w:val="00F425A5"/>
    <w:rsid w:val="00F43278"/>
    <w:rsid w:val="00F438FD"/>
    <w:rsid w:val="00F43E19"/>
    <w:rsid w:val="00F441F2"/>
    <w:rsid w:val="00F44267"/>
    <w:rsid w:val="00F44BE8"/>
    <w:rsid w:val="00F44CE6"/>
    <w:rsid w:val="00F44E8E"/>
    <w:rsid w:val="00F451DD"/>
    <w:rsid w:val="00F45A00"/>
    <w:rsid w:val="00F45F86"/>
    <w:rsid w:val="00F4622A"/>
    <w:rsid w:val="00F46301"/>
    <w:rsid w:val="00F46400"/>
    <w:rsid w:val="00F4649E"/>
    <w:rsid w:val="00F47071"/>
    <w:rsid w:val="00F474C6"/>
    <w:rsid w:val="00F47582"/>
    <w:rsid w:val="00F479B7"/>
    <w:rsid w:val="00F500EC"/>
    <w:rsid w:val="00F502FB"/>
    <w:rsid w:val="00F503F9"/>
    <w:rsid w:val="00F50714"/>
    <w:rsid w:val="00F5173C"/>
    <w:rsid w:val="00F519D6"/>
    <w:rsid w:val="00F51A12"/>
    <w:rsid w:val="00F51D62"/>
    <w:rsid w:val="00F51E2E"/>
    <w:rsid w:val="00F520C8"/>
    <w:rsid w:val="00F5262E"/>
    <w:rsid w:val="00F5273F"/>
    <w:rsid w:val="00F52888"/>
    <w:rsid w:val="00F52E50"/>
    <w:rsid w:val="00F535AB"/>
    <w:rsid w:val="00F535BA"/>
    <w:rsid w:val="00F537CD"/>
    <w:rsid w:val="00F541B3"/>
    <w:rsid w:val="00F5435B"/>
    <w:rsid w:val="00F54A05"/>
    <w:rsid w:val="00F54D7F"/>
    <w:rsid w:val="00F54F93"/>
    <w:rsid w:val="00F55172"/>
    <w:rsid w:val="00F55480"/>
    <w:rsid w:val="00F565C9"/>
    <w:rsid w:val="00F56672"/>
    <w:rsid w:val="00F566F7"/>
    <w:rsid w:val="00F56A30"/>
    <w:rsid w:val="00F56E96"/>
    <w:rsid w:val="00F56F5B"/>
    <w:rsid w:val="00F572DD"/>
    <w:rsid w:val="00F57CE0"/>
    <w:rsid w:val="00F57E86"/>
    <w:rsid w:val="00F601CB"/>
    <w:rsid w:val="00F60704"/>
    <w:rsid w:val="00F60723"/>
    <w:rsid w:val="00F609BA"/>
    <w:rsid w:val="00F60B8A"/>
    <w:rsid w:val="00F61D6D"/>
    <w:rsid w:val="00F62D7C"/>
    <w:rsid w:val="00F63E37"/>
    <w:rsid w:val="00F64403"/>
    <w:rsid w:val="00F6442B"/>
    <w:rsid w:val="00F64D63"/>
    <w:rsid w:val="00F65024"/>
    <w:rsid w:val="00F65229"/>
    <w:rsid w:val="00F6532E"/>
    <w:rsid w:val="00F653A0"/>
    <w:rsid w:val="00F659E5"/>
    <w:rsid w:val="00F65A6C"/>
    <w:rsid w:val="00F65BD1"/>
    <w:rsid w:val="00F66523"/>
    <w:rsid w:val="00F66743"/>
    <w:rsid w:val="00F66766"/>
    <w:rsid w:val="00F66905"/>
    <w:rsid w:val="00F66DEF"/>
    <w:rsid w:val="00F66E6B"/>
    <w:rsid w:val="00F67747"/>
    <w:rsid w:val="00F67ACC"/>
    <w:rsid w:val="00F67CFF"/>
    <w:rsid w:val="00F67DC4"/>
    <w:rsid w:val="00F70766"/>
    <w:rsid w:val="00F70941"/>
    <w:rsid w:val="00F70956"/>
    <w:rsid w:val="00F70AF1"/>
    <w:rsid w:val="00F712ED"/>
    <w:rsid w:val="00F71458"/>
    <w:rsid w:val="00F71C4D"/>
    <w:rsid w:val="00F71EB6"/>
    <w:rsid w:val="00F71EFE"/>
    <w:rsid w:val="00F732C3"/>
    <w:rsid w:val="00F73942"/>
    <w:rsid w:val="00F739DB"/>
    <w:rsid w:val="00F73D3A"/>
    <w:rsid w:val="00F7426D"/>
    <w:rsid w:val="00F74299"/>
    <w:rsid w:val="00F749C4"/>
    <w:rsid w:val="00F74B9E"/>
    <w:rsid w:val="00F750BD"/>
    <w:rsid w:val="00F752D9"/>
    <w:rsid w:val="00F75387"/>
    <w:rsid w:val="00F75790"/>
    <w:rsid w:val="00F75F2C"/>
    <w:rsid w:val="00F763BD"/>
    <w:rsid w:val="00F76B6B"/>
    <w:rsid w:val="00F76C55"/>
    <w:rsid w:val="00F76FA0"/>
    <w:rsid w:val="00F7759C"/>
    <w:rsid w:val="00F7768B"/>
    <w:rsid w:val="00F77C60"/>
    <w:rsid w:val="00F80095"/>
    <w:rsid w:val="00F80B2E"/>
    <w:rsid w:val="00F80BC0"/>
    <w:rsid w:val="00F8115E"/>
    <w:rsid w:val="00F8120D"/>
    <w:rsid w:val="00F813A9"/>
    <w:rsid w:val="00F81745"/>
    <w:rsid w:val="00F81BEC"/>
    <w:rsid w:val="00F82599"/>
    <w:rsid w:val="00F825D7"/>
    <w:rsid w:val="00F8387C"/>
    <w:rsid w:val="00F83BBA"/>
    <w:rsid w:val="00F83C56"/>
    <w:rsid w:val="00F83DFD"/>
    <w:rsid w:val="00F84ADA"/>
    <w:rsid w:val="00F85365"/>
    <w:rsid w:val="00F856A9"/>
    <w:rsid w:val="00F86010"/>
    <w:rsid w:val="00F863B7"/>
    <w:rsid w:val="00F869B7"/>
    <w:rsid w:val="00F86FAA"/>
    <w:rsid w:val="00F87066"/>
    <w:rsid w:val="00F879DB"/>
    <w:rsid w:val="00F87D5F"/>
    <w:rsid w:val="00F9061A"/>
    <w:rsid w:val="00F90A79"/>
    <w:rsid w:val="00F91151"/>
    <w:rsid w:val="00F9156F"/>
    <w:rsid w:val="00F9184A"/>
    <w:rsid w:val="00F9184D"/>
    <w:rsid w:val="00F91A87"/>
    <w:rsid w:val="00F91E00"/>
    <w:rsid w:val="00F92502"/>
    <w:rsid w:val="00F93B5B"/>
    <w:rsid w:val="00F93F47"/>
    <w:rsid w:val="00F9430A"/>
    <w:rsid w:val="00F94DF8"/>
    <w:rsid w:val="00F94ECC"/>
    <w:rsid w:val="00F95916"/>
    <w:rsid w:val="00F959FA"/>
    <w:rsid w:val="00F97113"/>
    <w:rsid w:val="00FA0208"/>
    <w:rsid w:val="00FA0CB3"/>
    <w:rsid w:val="00FA19A4"/>
    <w:rsid w:val="00FA2017"/>
    <w:rsid w:val="00FA2594"/>
    <w:rsid w:val="00FA2ADD"/>
    <w:rsid w:val="00FA2D19"/>
    <w:rsid w:val="00FA32B3"/>
    <w:rsid w:val="00FA4078"/>
    <w:rsid w:val="00FA41A8"/>
    <w:rsid w:val="00FA439C"/>
    <w:rsid w:val="00FA477D"/>
    <w:rsid w:val="00FA52F9"/>
    <w:rsid w:val="00FA5531"/>
    <w:rsid w:val="00FA57A2"/>
    <w:rsid w:val="00FA59F5"/>
    <w:rsid w:val="00FA5A6F"/>
    <w:rsid w:val="00FA5BF5"/>
    <w:rsid w:val="00FA6457"/>
    <w:rsid w:val="00FA64D6"/>
    <w:rsid w:val="00FA66D7"/>
    <w:rsid w:val="00FA6B62"/>
    <w:rsid w:val="00FA6DD8"/>
    <w:rsid w:val="00FA77EB"/>
    <w:rsid w:val="00FA7B79"/>
    <w:rsid w:val="00FA7C2D"/>
    <w:rsid w:val="00FB05F5"/>
    <w:rsid w:val="00FB07C4"/>
    <w:rsid w:val="00FB0892"/>
    <w:rsid w:val="00FB1374"/>
    <w:rsid w:val="00FB191D"/>
    <w:rsid w:val="00FB226F"/>
    <w:rsid w:val="00FB232B"/>
    <w:rsid w:val="00FB2B81"/>
    <w:rsid w:val="00FB30B3"/>
    <w:rsid w:val="00FB3197"/>
    <w:rsid w:val="00FB35B2"/>
    <w:rsid w:val="00FB3D0F"/>
    <w:rsid w:val="00FB3ECD"/>
    <w:rsid w:val="00FB41F5"/>
    <w:rsid w:val="00FB4339"/>
    <w:rsid w:val="00FB43B4"/>
    <w:rsid w:val="00FB46CE"/>
    <w:rsid w:val="00FB48B2"/>
    <w:rsid w:val="00FB4A28"/>
    <w:rsid w:val="00FB5098"/>
    <w:rsid w:val="00FB524F"/>
    <w:rsid w:val="00FB56D2"/>
    <w:rsid w:val="00FB59E0"/>
    <w:rsid w:val="00FB5AD5"/>
    <w:rsid w:val="00FB5D05"/>
    <w:rsid w:val="00FB5D3E"/>
    <w:rsid w:val="00FB5F13"/>
    <w:rsid w:val="00FB681E"/>
    <w:rsid w:val="00FC0CC8"/>
    <w:rsid w:val="00FC0E17"/>
    <w:rsid w:val="00FC1ACB"/>
    <w:rsid w:val="00FC2515"/>
    <w:rsid w:val="00FC2D5C"/>
    <w:rsid w:val="00FC382F"/>
    <w:rsid w:val="00FC385A"/>
    <w:rsid w:val="00FC3929"/>
    <w:rsid w:val="00FC41E4"/>
    <w:rsid w:val="00FC4534"/>
    <w:rsid w:val="00FC47D2"/>
    <w:rsid w:val="00FC5163"/>
    <w:rsid w:val="00FC52E4"/>
    <w:rsid w:val="00FC539E"/>
    <w:rsid w:val="00FC543E"/>
    <w:rsid w:val="00FC59D7"/>
    <w:rsid w:val="00FC60B4"/>
    <w:rsid w:val="00FC662B"/>
    <w:rsid w:val="00FC6783"/>
    <w:rsid w:val="00FC6905"/>
    <w:rsid w:val="00FC6957"/>
    <w:rsid w:val="00FC6AE3"/>
    <w:rsid w:val="00FC6B82"/>
    <w:rsid w:val="00FC7243"/>
    <w:rsid w:val="00FC766E"/>
    <w:rsid w:val="00FC796E"/>
    <w:rsid w:val="00FC7AAB"/>
    <w:rsid w:val="00FC7CF5"/>
    <w:rsid w:val="00FD02F9"/>
    <w:rsid w:val="00FD0442"/>
    <w:rsid w:val="00FD07F5"/>
    <w:rsid w:val="00FD193F"/>
    <w:rsid w:val="00FD1A89"/>
    <w:rsid w:val="00FD2242"/>
    <w:rsid w:val="00FD270B"/>
    <w:rsid w:val="00FD2A0F"/>
    <w:rsid w:val="00FD38E2"/>
    <w:rsid w:val="00FD4481"/>
    <w:rsid w:val="00FD475B"/>
    <w:rsid w:val="00FD47DA"/>
    <w:rsid w:val="00FD4CFE"/>
    <w:rsid w:val="00FD4DD3"/>
    <w:rsid w:val="00FD53EA"/>
    <w:rsid w:val="00FD5B17"/>
    <w:rsid w:val="00FD5F3F"/>
    <w:rsid w:val="00FD64D8"/>
    <w:rsid w:val="00FD64FC"/>
    <w:rsid w:val="00FD6640"/>
    <w:rsid w:val="00FD6B77"/>
    <w:rsid w:val="00FD7384"/>
    <w:rsid w:val="00FD7790"/>
    <w:rsid w:val="00FE0004"/>
    <w:rsid w:val="00FE0E00"/>
    <w:rsid w:val="00FE0E0B"/>
    <w:rsid w:val="00FE1C84"/>
    <w:rsid w:val="00FE2117"/>
    <w:rsid w:val="00FE2A0D"/>
    <w:rsid w:val="00FE35A7"/>
    <w:rsid w:val="00FE35E1"/>
    <w:rsid w:val="00FE3985"/>
    <w:rsid w:val="00FE3FE2"/>
    <w:rsid w:val="00FE42AC"/>
    <w:rsid w:val="00FE4466"/>
    <w:rsid w:val="00FE447A"/>
    <w:rsid w:val="00FE4A66"/>
    <w:rsid w:val="00FE58DF"/>
    <w:rsid w:val="00FE597B"/>
    <w:rsid w:val="00FE5C5D"/>
    <w:rsid w:val="00FE5C93"/>
    <w:rsid w:val="00FE6B21"/>
    <w:rsid w:val="00FE6D4B"/>
    <w:rsid w:val="00FE7503"/>
    <w:rsid w:val="00FE7C90"/>
    <w:rsid w:val="00FE7E5C"/>
    <w:rsid w:val="00FE7F35"/>
    <w:rsid w:val="00FF03AB"/>
    <w:rsid w:val="00FF0960"/>
    <w:rsid w:val="00FF09FC"/>
    <w:rsid w:val="00FF0F3B"/>
    <w:rsid w:val="00FF1123"/>
    <w:rsid w:val="00FF13E9"/>
    <w:rsid w:val="00FF161F"/>
    <w:rsid w:val="00FF167F"/>
    <w:rsid w:val="00FF1CCB"/>
    <w:rsid w:val="00FF2FAF"/>
    <w:rsid w:val="00FF3A8E"/>
    <w:rsid w:val="00FF3AA2"/>
    <w:rsid w:val="00FF3DED"/>
    <w:rsid w:val="00FF44A4"/>
    <w:rsid w:val="00FF44F1"/>
    <w:rsid w:val="00FF4501"/>
    <w:rsid w:val="00FF48E0"/>
    <w:rsid w:val="00FF5048"/>
    <w:rsid w:val="00FF5233"/>
    <w:rsid w:val="00FF52C2"/>
    <w:rsid w:val="00FF6387"/>
    <w:rsid w:val="00FF659D"/>
    <w:rsid w:val="00FF67E2"/>
    <w:rsid w:val="00FF6D99"/>
    <w:rsid w:val="00FF70B9"/>
    <w:rsid w:val="00FF7923"/>
    <w:rsid w:val="00FF7A2A"/>
    <w:rsid w:val="00FF7CAD"/>
  </w:rsids>
  <m:mathPr>
    <m:mathFont m:val="Cambria Math"/>
    <m:brkBin m:val="before"/>
    <m:brkBinSub m:val="--"/>
    <m:smallFrac m:val="0"/>
    <m:dispDef/>
    <m:lMargin m:val="0"/>
    <m:rMargin m:val="0"/>
    <m:defJc m:val="centerGroup"/>
    <m:wrapIndent m:val="1440"/>
    <m:intLim m:val="subSup"/>
    <m:naryLim m:val="undOvr"/>
  </m:mathPr>
  <w:themeFontLang w:val="nl-NL"/>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BD19F0B"/>
  <w15:docId w15:val="{4885D709-5B0A-475E-8896-8B44757281A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sz w:val="22"/>
        <w:szCs w:val="22"/>
        <w:lang w:val="nl-NL" w:eastAsia="en-US" w:bidi="ar-SA"/>
      </w:rPr>
    </w:rPrDefault>
    <w:pPrDefault>
      <w:pPr>
        <w:spacing w:after="160" w:line="2"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7"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lsdException w:name="Emphasis" w:uiPriority="20"/>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semiHidden="1" w:uiPriority="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lsdException w:name="Quote" w:uiPriority="29"/>
    <w:lsdException w:name="Intense Quote" w:uiPriority="30"/>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lsdException w:name="Intense Emphasis" w:uiPriority="21"/>
    <w:lsdException w:name="Subtle Reference" w:uiPriority="31"/>
    <w:lsdException w:name="Intense Reference" w:uiPriority="32"/>
    <w:lsdException w:name="Book Title" w:uiPriority="33"/>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rsid w:val="009D723B"/>
    <w:pPr>
      <w:spacing w:after="0" w:line="280" w:lineRule="atLeast"/>
    </w:pPr>
    <w:rPr>
      <w:rFonts w:ascii="Arial" w:hAnsi="Arial"/>
      <w:sz w:val="20"/>
      <w:lang w:val="en-GB"/>
    </w:rPr>
  </w:style>
  <w:style w:type="paragraph" w:styleId="Kop1">
    <w:name w:val="heading 1"/>
    <w:aliases w:val="_Chapter"/>
    <w:basedOn w:val="Standaard"/>
    <w:next w:val="Standaard"/>
    <w:link w:val="Kop1Char"/>
    <w:uiPriority w:val="9"/>
    <w:qFormat/>
    <w:rsid w:val="00440660"/>
    <w:pPr>
      <w:keepNext/>
      <w:keepLines/>
      <w:numPr>
        <w:numId w:val="2"/>
      </w:numPr>
      <w:spacing w:before="100" w:beforeAutospacing="1" w:after="440" w:line="400" w:lineRule="atLeast"/>
      <w:ind w:left="454" w:hanging="454"/>
      <w:outlineLvl w:val="0"/>
    </w:pPr>
    <w:rPr>
      <w:rFonts w:eastAsiaTheme="majorEastAsia" w:cstheme="majorBidi"/>
      <w:b/>
      <w:caps/>
      <w:color w:val="1E64C8"/>
      <w:sz w:val="32"/>
      <w:szCs w:val="32"/>
      <w:u w:val="single"/>
    </w:rPr>
  </w:style>
  <w:style w:type="paragraph" w:styleId="Kop2">
    <w:name w:val="heading 2"/>
    <w:aliases w:val="_Paragraph"/>
    <w:basedOn w:val="Standaard"/>
    <w:next w:val="Standaard"/>
    <w:link w:val="Kop2Char"/>
    <w:uiPriority w:val="9"/>
    <w:unhideWhenUsed/>
    <w:qFormat/>
    <w:rsid w:val="00440660"/>
    <w:pPr>
      <w:keepNext/>
      <w:keepLines/>
      <w:numPr>
        <w:ilvl w:val="1"/>
        <w:numId w:val="2"/>
      </w:numPr>
      <w:spacing w:after="200" w:line="360" w:lineRule="atLeast"/>
      <w:ind w:left="794" w:hanging="794"/>
      <w:outlineLvl w:val="1"/>
    </w:pPr>
    <w:rPr>
      <w:rFonts w:eastAsiaTheme="majorEastAsia" w:cstheme="majorBidi"/>
      <w:b/>
      <w:sz w:val="28"/>
      <w:szCs w:val="26"/>
    </w:rPr>
  </w:style>
  <w:style w:type="paragraph" w:styleId="Kop3">
    <w:name w:val="heading 3"/>
    <w:aliases w:val="_Subparagraph"/>
    <w:basedOn w:val="Standaard"/>
    <w:next w:val="Standaard"/>
    <w:link w:val="Kop3Char"/>
    <w:uiPriority w:val="9"/>
    <w:unhideWhenUsed/>
    <w:qFormat/>
    <w:rsid w:val="00440660"/>
    <w:pPr>
      <w:keepNext/>
      <w:keepLines/>
      <w:numPr>
        <w:ilvl w:val="2"/>
        <w:numId w:val="2"/>
      </w:numPr>
      <w:spacing w:after="240" w:line="320" w:lineRule="atLeast"/>
      <w:ind w:left="1021" w:hanging="1021"/>
      <w:outlineLvl w:val="2"/>
    </w:pPr>
    <w:rPr>
      <w:rFonts w:eastAsiaTheme="majorEastAsia" w:cstheme="majorBidi"/>
      <w:b/>
      <w:sz w:val="24"/>
      <w:szCs w:val="24"/>
    </w:rPr>
  </w:style>
  <w:style w:type="paragraph" w:styleId="Kop4">
    <w:name w:val="heading 4"/>
    <w:aliases w:val="_Sub-subparagraph"/>
    <w:basedOn w:val="Standaard"/>
    <w:next w:val="Standaard"/>
    <w:link w:val="Kop4Char"/>
    <w:uiPriority w:val="9"/>
    <w:unhideWhenUsed/>
    <w:qFormat/>
    <w:rsid w:val="00440660"/>
    <w:pPr>
      <w:keepNext/>
      <w:keepLines/>
      <w:numPr>
        <w:ilvl w:val="3"/>
        <w:numId w:val="2"/>
      </w:numPr>
      <w:spacing w:after="120"/>
      <w:ind w:left="1134" w:hanging="1134"/>
      <w:outlineLvl w:val="3"/>
    </w:pPr>
    <w:rPr>
      <w:rFonts w:eastAsiaTheme="majorEastAsia" w:cstheme="majorBidi"/>
      <w:b/>
      <w:iCs/>
    </w:rPr>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paragraph" w:styleId="Normaalweb">
    <w:name w:val="Normal (Web)"/>
    <w:basedOn w:val="Standaard"/>
    <w:uiPriority w:val="99"/>
    <w:unhideWhenUsed/>
    <w:rsid w:val="003C6E96"/>
    <w:pPr>
      <w:spacing w:before="100" w:beforeAutospacing="1" w:after="100" w:afterAutospacing="1" w:line="240" w:lineRule="auto"/>
    </w:pPr>
    <w:rPr>
      <w:rFonts w:ascii="Times New Roman" w:eastAsia="Times New Roman" w:hAnsi="Times New Roman" w:cs="Times New Roman"/>
      <w:sz w:val="24"/>
      <w:szCs w:val="24"/>
      <w:lang w:val="nl-NL" w:eastAsia="nl-NL"/>
    </w:rPr>
  </w:style>
  <w:style w:type="paragraph" w:styleId="Eindnoottekst">
    <w:name w:val="endnote text"/>
    <w:basedOn w:val="Standaard"/>
    <w:link w:val="EindnoottekstChar"/>
    <w:uiPriority w:val="99"/>
    <w:semiHidden/>
    <w:unhideWhenUsed/>
    <w:rsid w:val="00232E5A"/>
    <w:pPr>
      <w:tabs>
        <w:tab w:val="left" w:pos="28"/>
      </w:tabs>
      <w:spacing w:after="120" w:line="240" w:lineRule="exact"/>
      <w:ind w:firstLine="28"/>
    </w:pPr>
    <w:rPr>
      <w:sz w:val="16"/>
      <w:szCs w:val="20"/>
    </w:rPr>
  </w:style>
  <w:style w:type="paragraph" w:customStyle="1" w:styleId="Hiddentext">
    <w:name w:val="_Hidden text"/>
    <w:basedOn w:val="Standaard"/>
    <w:next w:val="Standaard"/>
    <w:uiPriority w:val="29"/>
    <w:rsid w:val="009E35FD"/>
    <w:pPr>
      <w:framePr w:hSpace="142" w:wrap="around" w:vAnchor="page" w:hAnchor="text" w:y="1804"/>
      <w:suppressOverlap/>
    </w:pPr>
    <w:rPr>
      <w:color w:val="FFFFFF" w:themeColor="background1"/>
    </w:rPr>
  </w:style>
  <w:style w:type="paragraph" w:customStyle="1" w:styleId="Referenceheading">
    <w:name w:val="_Reference heading"/>
    <w:basedOn w:val="Standaard"/>
    <w:next w:val="Reference"/>
    <w:uiPriority w:val="22"/>
    <w:qFormat/>
    <w:rsid w:val="00232C3A"/>
    <w:pPr>
      <w:spacing w:line="280" w:lineRule="exact"/>
    </w:pPr>
    <w:rPr>
      <w:b/>
      <w:caps/>
      <w:color w:val="1E64C8"/>
      <w:sz w:val="16"/>
    </w:rPr>
  </w:style>
  <w:style w:type="paragraph" w:styleId="Titel">
    <w:name w:val="Title"/>
    <w:aliases w:val="_Title"/>
    <w:basedOn w:val="Standaard"/>
    <w:next w:val="Standaard"/>
    <w:link w:val="TitelChar"/>
    <w:uiPriority w:val="17"/>
    <w:qFormat/>
    <w:rsid w:val="00E90119"/>
    <w:pPr>
      <w:spacing w:line="800" w:lineRule="exact"/>
      <w:contextualSpacing/>
    </w:pPr>
    <w:rPr>
      <w:rFonts w:eastAsiaTheme="majorEastAsia" w:cstheme="majorBidi"/>
      <w:b/>
      <w:caps/>
      <w:color w:val="1E64C8" w:themeColor="accent1"/>
      <w:spacing w:val="-10"/>
      <w:kern w:val="28"/>
      <w:sz w:val="60"/>
      <w:szCs w:val="56"/>
      <w:u w:val="single"/>
    </w:rPr>
  </w:style>
  <w:style w:type="character" w:customStyle="1" w:styleId="TitelChar">
    <w:name w:val="Titel Char"/>
    <w:aliases w:val="_Title Char"/>
    <w:basedOn w:val="Standaardalinea-lettertype"/>
    <w:link w:val="Titel"/>
    <w:uiPriority w:val="17"/>
    <w:rsid w:val="008F2556"/>
    <w:rPr>
      <w:rFonts w:ascii="Arial" w:eastAsiaTheme="majorEastAsia" w:hAnsi="Arial" w:cstheme="majorBidi"/>
      <w:b/>
      <w:caps/>
      <w:color w:val="1E64C8" w:themeColor="accent1"/>
      <w:spacing w:val="-10"/>
      <w:kern w:val="28"/>
      <w:sz w:val="60"/>
      <w:szCs w:val="56"/>
      <w:u w:val="single"/>
      <w:lang w:val="nl-BE"/>
    </w:rPr>
  </w:style>
  <w:style w:type="paragraph" w:styleId="Ondertitel">
    <w:name w:val="Subtitle"/>
    <w:aliases w:val="_Subtitle"/>
    <w:basedOn w:val="Standaard"/>
    <w:next w:val="Standaard"/>
    <w:link w:val="OndertitelChar"/>
    <w:uiPriority w:val="18"/>
    <w:qFormat/>
    <w:rsid w:val="00E90119"/>
    <w:pPr>
      <w:tabs>
        <w:tab w:val="num" w:pos="284"/>
      </w:tabs>
      <w:spacing w:line="600" w:lineRule="exact"/>
      <w:ind w:left="567" w:hanging="283"/>
    </w:pPr>
    <w:rPr>
      <w:rFonts w:eastAsiaTheme="minorEastAsia"/>
      <w:caps/>
      <w:color w:val="1E64C8"/>
      <w:sz w:val="40"/>
    </w:rPr>
  </w:style>
  <w:style w:type="character" w:customStyle="1" w:styleId="OndertitelChar">
    <w:name w:val="Ondertitel Char"/>
    <w:aliases w:val="_Subtitle Char"/>
    <w:basedOn w:val="Standaardalinea-lettertype"/>
    <w:link w:val="Ondertitel"/>
    <w:uiPriority w:val="18"/>
    <w:rsid w:val="008F2556"/>
    <w:rPr>
      <w:rFonts w:ascii="Arial" w:eastAsiaTheme="minorEastAsia" w:hAnsi="Arial"/>
      <w:caps/>
      <w:color w:val="1E64C8"/>
      <w:sz w:val="40"/>
      <w:lang w:val="nl-BE"/>
    </w:rPr>
  </w:style>
  <w:style w:type="paragraph" w:customStyle="1" w:styleId="Supplementarytext">
    <w:name w:val="_Supplementary text"/>
    <w:basedOn w:val="Standaard"/>
    <w:next w:val="Standaard"/>
    <w:uiPriority w:val="29"/>
    <w:rsid w:val="00E90119"/>
    <w:pPr>
      <w:spacing w:line="320" w:lineRule="exact"/>
    </w:pPr>
    <w:rPr>
      <w:sz w:val="24"/>
      <w:lang w:val="nl-NL"/>
    </w:rPr>
  </w:style>
  <w:style w:type="table" w:styleId="Tabelraster">
    <w:name w:val="Table Grid"/>
    <w:basedOn w:val="Standaardtabel"/>
    <w:uiPriority w:val="39"/>
    <w:rsid w:val="008453B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customStyle="1" w:styleId="NameL2">
    <w:name w:val="_Name L2"/>
    <w:basedOn w:val="Standaard"/>
    <w:uiPriority w:val="29"/>
    <w:rsid w:val="00D17C8D"/>
    <w:pPr>
      <w:spacing w:line="240" w:lineRule="exact"/>
    </w:pPr>
    <w:rPr>
      <w:b/>
      <w:szCs w:val="24"/>
      <w:lang w:val="nl-NL"/>
    </w:rPr>
  </w:style>
  <w:style w:type="character" w:styleId="Tekstvantijdelijkeaanduiding">
    <w:name w:val="Placeholder Text"/>
    <w:basedOn w:val="Standaardalinea-lettertype"/>
    <w:uiPriority w:val="99"/>
    <w:semiHidden/>
    <w:rsid w:val="00375F87"/>
    <w:rPr>
      <w:color w:val="808080"/>
    </w:rPr>
  </w:style>
  <w:style w:type="paragraph" w:customStyle="1" w:styleId="NameL1">
    <w:name w:val="_Name L1"/>
    <w:basedOn w:val="Standaard"/>
    <w:uiPriority w:val="29"/>
    <w:rsid w:val="003D3535"/>
    <w:pPr>
      <w:framePr w:hSpace="142" w:wrap="around" w:vAnchor="page" w:hAnchor="text" w:y="7820"/>
      <w:suppressOverlap/>
    </w:pPr>
  </w:style>
  <w:style w:type="paragraph" w:customStyle="1" w:styleId="Addressing">
    <w:name w:val="_Addressing"/>
    <w:basedOn w:val="Standaard"/>
    <w:uiPriority w:val="21"/>
    <w:rsid w:val="004719E2"/>
    <w:pPr>
      <w:framePr w:hSpace="142" w:wrap="around" w:vAnchor="page" w:hAnchor="text" w:y="1804"/>
      <w:spacing w:line="260" w:lineRule="exact"/>
      <w:suppressOverlap/>
    </w:pPr>
    <w:rPr>
      <w:sz w:val="18"/>
    </w:rPr>
  </w:style>
  <w:style w:type="character" w:customStyle="1" w:styleId="Kop1Char">
    <w:name w:val="Kop 1 Char"/>
    <w:aliases w:val="_Chapter Char"/>
    <w:basedOn w:val="Standaardalinea-lettertype"/>
    <w:link w:val="Kop1"/>
    <w:uiPriority w:val="9"/>
    <w:rsid w:val="00440660"/>
    <w:rPr>
      <w:rFonts w:ascii="Arial" w:eastAsiaTheme="majorEastAsia" w:hAnsi="Arial" w:cstheme="majorBidi"/>
      <w:b/>
      <w:caps/>
      <w:color w:val="1E64C8"/>
      <w:sz w:val="32"/>
      <w:szCs w:val="32"/>
      <w:u w:val="single"/>
      <w:lang w:val="en-US"/>
    </w:rPr>
  </w:style>
  <w:style w:type="paragraph" w:customStyle="1" w:styleId="Chapterunnumbered">
    <w:name w:val="_Chapter unnumbered"/>
    <w:basedOn w:val="Kop1"/>
    <w:next w:val="Standaard"/>
    <w:uiPriority w:val="10"/>
    <w:qFormat/>
    <w:rsid w:val="00143C91"/>
    <w:pPr>
      <w:numPr>
        <w:numId w:val="0"/>
      </w:numPr>
    </w:pPr>
  </w:style>
  <w:style w:type="paragraph" w:styleId="Koptekst">
    <w:name w:val="header"/>
    <w:basedOn w:val="Standaard"/>
    <w:link w:val="KoptekstChar"/>
    <w:uiPriority w:val="99"/>
    <w:unhideWhenUsed/>
    <w:rsid w:val="007409C9"/>
    <w:pPr>
      <w:tabs>
        <w:tab w:val="center" w:pos="4536"/>
        <w:tab w:val="right" w:pos="9072"/>
      </w:tabs>
      <w:spacing w:line="240" w:lineRule="auto"/>
    </w:pPr>
  </w:style>
  <w:style w:type="character" w:customStyle="1" w:styleId="KoptekstChar">
    <w:name w:val="Koptekst Char"/>
    <w:basedOn w:val="Standaardalinea-lettertype"/>
    <w:link w:val="Koptekst"/>
    <w:uiPriority w:val="99"/>
    <w:rsid w:val="007409C9"/>
    <w:rPr>
      <w:rFonts w:ascii="Arial" w:hAnsi="Arial"/>
      <w:sz w:val="20"/>
      <w:lang w:val="nl-BE"/>
    </w:rPr>
  </w:style>
  <w:style w:type="paragraph" w:styleId="Voettekst">
    <w:name w:val="footer"/>
    <w:basedOn w:val="Standaard"/>
    <w:link w:val="VoettekstChar"/>
    <w:uiPriority w:val="99"/>
    <w:unhideWhenUsed/>
    <w:rsid w:val="007409C9"/>
    <w:pPr>
      <w:tabs>
        <w:tab w:val="center" w:pos="4536"/>
        <w:tab w:val="right" w:pos="9072"/>
      </w:tabs>
      <w:spacing w:line="240" w:lineRule="auto"/>
    </w:pPr>
  </w:style>
  <w:style w:type="character" w:customStyle="1" w:styleId="VoettekstChar">
    <w:name w:val="Voettekst Char"/>
    <w:basedOn w:val="Standaardalinea-lettertype"/>
    <w:link w:val="Voettekst"/>
    <w:uiPriority w:val="99"/>
    <w:rsid w:val="007409C9"/>
    <w:rPr>
      <w:rFonts w:ascii="Arial" w:hAnsi="Arial"/>
      <w:sz w:val="20"/>
      <w:lang w:val="nl-BE"/>
    </w:rPr>
  </w:style>
  <w:style w:type="paragraph" w:customStyle="1" w:styleId="AppendixTOCheading">
    <w:name w:val="_Appendix/TOC heading"/>
    <w:basedOn w:val="Chapterunnumbered"/>
    <w:next w:val="Standaard"/>
    <w:uiPriority w:val="11"/>
    <w:qFormat/>
    <w:rsid w:val="00416D0A"/>
    <w:pPr>
      <w:spacing w:line="400" w:lineRule="exact"/>
    </w:pPr>
  </w:style>
  <w:style w:type="character" w:customStyle="1" w:styleId="Kop2Char">
    <w:name w:val="Kop 2 Char"/>
    <w:aliases w:val="_Paragraph Char"/>
    <w:basedOn w:val="Standaardalinea-lettertype"/>
    <w:link w:val="Kop2"/>
    <w:uiPriority w:val="9"/>
    <w:rsid w:val="00440660"/>
    <w:rPr>
      <w:rFonts w:ascii="Arial" w:eastAsiaTheme="majorEastAsia" w:hAnsi="Arial" w:cstheme="majorBidi"/>
      <w:b/>
      <w:sz w:val="28"/>
      <w:szCs w:val="26"/>
      <w:lang w:val="en-US"/>
    </w:rPr>
  </w:style>
  <w:style w:type="character" w:customStyle="1" w:styleId="Kop3Char">
    <w:name w:val="Kop 3 Char"/>
    <w:aliases w:val="_Subparagraph Char"/>
    <w:basedOn w:val="Standaardalinea-lettertype"/>
    <w:link w:val="Kop3"/>
    <w:uiPriority w:val="9"/>
    <w:rsid w:val="00440660"/>
    <w:rPr>
      <w:rFonts w:ascii="Arial" w:eastAsiaTheme="majorEastAsia" w:hAnsi="Arial" w:cstheme="majorBidi"/>
      <w:b/>
      <w:sz w:val="24"/>
      <w:szCs w:val="24"/>
      <w:lang w:val="en-US"/>
    </w:rPr>
  </w:style>
  <w:style w:type="character" w:customStyle="1" w:styleId="Kop4Char">
    <w:name w:val="Kop 4 Char"/>
    <w:aliases w:val="_Sub-subparagraph Char"/>
    <w:basedOn w:val="Standaardalinea-lettertype"/>
    <w:link w:val="Kop4"/>
    <w:uiPriority w:val="9"/>
    <w:rsid w:val="00440660"/>
    <w:rPr>
      <w:rFonts w:ascii="Arial" w:eastAsiaTheme="majorEastAsia" w:hAnsi="Arial" w:cstheme="majorBidi"/>
      <w:b/>
      <w:iCs/>
      <w:sz w:val="20"/>
      <w:lang w:val="en-US"/>
    </w:rPr>
  </w:style>
  <w:style w:type="paragraph" w:styleId="Inhopg1">
    <w:name w:val="toc 1"/>
    <w:basedOn w:val="Standaard"/>
    <w:next w:val="Standaard"/>
    <w:autoRedefine/>
    <w:uiPriority w:val="39"/>
    <w:unhideWhenUsed/>
    <w:rsid w:val="00F4649E"/>
    <w:pPr>
      <w:tabs>
        <w:tab w:val="right" w:pos="9021"/>
      </w:tabs>
      <w:spacing w:after="140" w:line="280" w:lineRule="exact"/>
    </w:pPr>
    <w:rPr>
      <w:b/>
    </w:rPr>
  </w:style>
  <w:style w:type="paragraph" w:styleId="Inhopg2">
    <w:name w:val="toc 2"/>
    <w:basedOn w:val="Standaard"/>
    <w:next w:val="Standaard"/>
    <w:autoRedefine/>
    <w:uiPriority w:val="39"/>
    <w:unhideWhenUsed/>
    <w:rsid w:val="00AB6CA3"/>
    <w:pPr>
      <w:tabs>
        <w:tab w:val="right" w:pos="9021"/>
      </w:tabs>
      <w:spacing w:after="140" w:line="280" w:lineRule="exact"/>
    </w:pPr>
  </w:style>
  <w:style w:type="paragraph" w:styleId="Inhopg3">
    <w:name w:val="toc 3"/>
    <w:basedOn w:val="Standaard"/>
    <w:next w:val="Standaard"/>
    <w:autoRedefine/>
    <w:uiPriority w:val="39"/>
    <w:unhideWhenUsed/>
    <w:rsid w:val="00BE0B6E"/>
    <w:pPr>
      <w:tabs>
        <w:tab w:val="right" w:pos="9021"/>
      </w:tabs>
    </w:pPr>
  </w:style>
  <w:style w:type="paragraph" w:styleId="Inhopg4">
    <w:name w:val="toc 4"/>
    <w:basedOn w:val="Standaard"/>
    <w:next w:val="Standaard"/>
    <w:autoRedefine/>
    <w:uiPriority w:val="39"/>
    <w:unhideWhenUsed/>
    <w:rsid w:val="00BE0B6E"/>
    <w:pPr>
      <w:tabs>
        <w:tab w:val="right" w:pos="9021"/>
      </w:tabs>
    </w:pPr>
  </w:style>
  <w:style w:type="character" w:styleId="Hyperlink">
    <w:name w:val="Hyperlink"/>
    <w:basedOn w:val="Standaardalinea-lettertype"/>
    <w:uiPriority w:val="99"/>
    <w:unhideWhenUsed/>
    <w:rsid w:val="00064556"/>
    <w:rPr>
      <w:color w:val="1E64C8" w:themeColor="hyperlink"/>
      <w:u w:val="single"/>
    </w:rPr>
  </w:style>
  <w:style w:type="paragraph" w:customStyle="1" w:styleId="Footerheading">
    <w:name w:val="_Footer heading"/>
    <w:basedOn w:val="Referenceheading"/>
    <w:next w:val="Standaard"/>
    <w:uiPriority w:val="29"/>
    <w:rsid w:val="00203236"/>
    <w:pPr>
      <w:framePr w:hSpace="142" w:wrap="around" w:vAnchor="page" w:hAnchor="page" w:x="3607" w:y="15735"/>
      <w:spacing w:line="240" w:lineRule="exact"/>
      <w:suppressOverlap/>
    </w:pPr>
    <w:rPr>
      <w:sz w:val="12"/>
    </w:rPr>
  </w:style>
  <w:style w:type="paragraph" w:customStyle="1" w:styleId="Footerdata">
    <w:name w:val="_Footer data"/>
    <w:basedOn w:val="Standaard"/>
    <w:uiPriority w:val="29"/>
    <w:rsid w:val="00203236"/>
    <w:pPr>
      <w:framePr w:hSpace="142" w:wrap="around" w:vAnchor="page" w:hAnchor="page" w:x="3607" w:y="15735"/>
      <w:spacing w:line="240" w:lineRule="exact"/>
      <w:suppressOverlap/>
    </w:pPr>
    <w:rPr>
      <w:sz w:val="16"/>
    </w:rPr>
  </w:style>
  <w:style w:type="paragraph" w:customStyle="1" w:styleId="Dashes">
    <w:name w:val="_Dashes"/>
    <w:basedOn w:val="Standaard"/>
    <w:uiPriority w:val="1"/>
    <w:qFormat/>
    <w:rsid w:val="0059144C"/>
    <w:pPr>
      <w:numPr>
        <w:numId w:val="1"/>
      </w:numPr>
      <w:tabs>
        <w:tab w:val="left" w:pos="284"/>
      </w:tabs>
      <w:ind w:left="284" w:hanging="284"/>
    </w:pPr>
  </w:style>
  <w:style w:type="character" w:customStyle="1" w:styleId="EindnoottekstChar">
    <w:name w:val="Eindnoottekst Char"/>
    <w:basedOn w:val="Standaardalinea-lettertype"/>
    <w:link w:val="Eindnoottekst"/>
    <w:uiPriority w:val="99"/>
    <w:semiHidden/>
    <w:rsid w:val="00232E5A"/>
    <w:rPr>
      <w:rFonts w:ascii="Arial" w:hAnsi="Arial"/>
      <w:sz w:val="16"/>
      <w:szCs w:val="20"/>
      <w:lang w:val="nl-BE"/>
    </w:rPr>
  </w:style>
  <w:style w:type="paragraph" w:customStyle="1" w:styleId="Dashesindented">
    <w:name w:val="_Dashes indented"/>
    <w:basedOn w:val="Dashes"/>
    <w:uiPriority w:val="2"/>
    <w:qFormat/>
    <w:rsid w:val="0059144C"/>
    <w:pPr>
      <w:numPr>
        <w:numId w:val="3"/>
      </w:numPr>
      <w:ind w:left="568" w:hanging="284"/>
    </w:pPr>
  </w:style>
  <w:style w:type="paragraph" w:customStyle="1" w:styleId="Numbers">
    <w:name w:val="_Numbers"/>
    <w:basedOn w:val="Standaard"/>
    <w:uiPriority w:val="3"/>
    <w:qFormat/>
    <w:rsid w:val="007E13DE"/>
    <w:pPr>
      <w:numPr>
        <w:numId w:val="5"/>
      </w:numPr>
      <w:ind w:left="284" w:hanging="284"/>
    </w:pPr>
  </w:style>
  <w:style w:type="paragraph" w:styleId="Voetnoottekst">
    <w:name w:val="footnote text"/>
    <w:basedOn w:val="Standaard"/>
    <w:link w:val="VoetnoottekstChar"/>
    <w:uiPriority w:val="99"/>
    <w:unhideWhenUsed/>
    <w:rsid w:val="009C3C4B"/>
    <w:pPr>
      <w:tabs>
        <w:tab w:val="left" w:pos="14"/>
      </w:tabs>
      <w:spacing w:after="240" w:line="240" w:lineRule="exact"/>
      <w:ind w:left="142" w:hanging="142"/>
    </w:pPr>
    <w:rPr>
      <w:sz w:val="16"/>
      <w:szCs w:val="20"/>
    </w:rPr>
  </w:style>
  <w:style w:type="character" w:customStyle="1" w:styleId="VoetnoottekstChar">
    <w:name w:val="Voetnoottekst Char"/>
    <w:basedOn w:val="Standaardalinea-lettertype"/>
    <w:link w:val="Voetnoottekst"/>
    <w:uiPriority w:val="99"/>
    <w:rsid w:val="009C3C4B"/>
    <w:rPr>
      <w:rFonts w:ascii="Arial" w:hAnsi="Arial"/>
      <w:sz w:val="16"/>
      <w:szCs w:val="20"/>
      <w:lang w:val="nl-BE"/>
    </w:rPr>
  </w:style>
  <w:style w:type="character" w:styleId="Voetnootmarkering">
    <w:name w:val="footnote reference"/>
    <w:basedOn w:val="Standaardalinea-lettertype"/>
    <w:uiPriority w:val="99"/>
    <w:semiHidden/>
    <w:unhideWhenUsed/>
    <w:rsid w:val="00D43934"/>
    <w:rPr>
      <w:vertAlign w:val="superscript"/>
    </w:rPr>
  </w:style>
  <w:style w:type="paragraph" w:customStyle="1" w:styleId="Linefullwidth">
    <w:name w:val="_Line full width"/>
    <w:basedOn w:val="Standaard"/>
    <w:uiPriority w:val="29"/>
    <w:rsid w:val="004D13DA"/>
    <w:pPr>
      <w:pBdr>
        <w:bottom w:val="single" w:sz="2" w:space="1" w:color="auto"/>
      </w:pBdr>
      <w:spacing w:line="240" w:lineRule="auto"/>
    </w:pPr>
  </w:style>
  <w:style w:type="character" w:styleId="Eindnootmarkering">
    <w:name w:val="endnote reference"/>
    <w:basedOn w:val="Standaardalinea-lettertype"/>
    <w:uiPriority w:val="99"/>
    <w:semiHidden/>
    <w:unhideWhenUsed/>
    <w:rsid w:val="00232E5A"/>
    <w:rPr>
      <w:vertAlign w:val="superscript"/>
    </w:rPr>
  </w:style>
  <w:style w:type="paragraph" w:styleId="Ballontekst">
    <w:name w:val="Balloon Text"/>
    <w:basedOn w:val="Standaard"/>
    <w:link w:val="BallontekstChar"/>
    <w:uiPriority w:val="99"/>
    <w:semiHidden/>
    <w:unhideWhenUsed/>
    <w:rsid w:val="0090655F"/>
    <w:pPr>
      <w:spacing w:line="240" w:lineRule="auto"/>
    </w:pPr>
    <w:rPr>
      <w:rFonts w:ascii="Tahoma" w:hAnsi="Tahoma" w:cs="Tahoma"/>
      <w:sz w:val="16"/>
      <w:szCs w:val="16"/>
    </w:rPr>
  </w:style>
  <w:style w:type="character" w:customStyle="1" w:styleId="BallontekstChar">
    <w:name w:val="Ballontekst Char"/>
    <w:basedOn w:val="Standaardalinea-lettertype"/>
    <w:link w:val="Ballontekst"/>
    <w:uiPriority w:val="99"/>
    <w:semiHidden/>
    <w:rsid w:val="0090655F"/>
    <w:rPr>
      <w:rFonts w:ascii="Tahoma" w:hAnsi="Tahoma" w:cs="Tahoma"/>
      <w:sz w:val="16"/>
      <w:szCs w:val="16"/>
      <w:lang w:val="nl-BE"/>
    </w:rPr>
  </w:style>
  <w:style w:type="paragraph" w:styleId="Lijstalinea">
    <w:name w:val="List Paragraph"/>
    <w:basedOn w:val="Standaard"/>
    <w:uiPriority w:val="34"/>
    <w:rsid w:val="00D50DCD"/>
    <w:pPr>
      <w:ind w:left="720"/>
      <w:contextualSpacing/>
    </w:pPr>
  </w:style>
  <w:style w:type="character" w:styleId="GevolgdeHyperlink">
    <w:name w:val="FollowedHyperlink"/>
    <w:basedOn w:val="Standaardalinea-lettertype"/>
    <w:uiPriority w:val="99"/>
    <w:semiHidden/>
    <w:unhideWhenUsed/>
    <w:rsid w:val="000D19D2"/>
    <w:rPr>
      <w:color w:val="954F72" w:themeColor="followedHyperlink"/>
      <w:u w:val="single"/>
    </w:rPr>
  </w:style>
  <w:style w:type="paragraph" w:customStyle="1" w:styleId="Dashesdoubleindented">
    <w:name w:val="_Dashes double indented"/>
    <w:basedOn w:val="Standaard"/>
    <w:uiPriority w:val="3"/>
    <w:qFormat/>
    <w:rsid w:val="0059144C"/>
    <w:pPr>
      <w:numPr>
        <w:numId w:val="4"/>
      </w:numPr>
      <w:tabs>
        <w:tab w:val="left" w:pos="851"/>
      </w:tabs>
      <w:ind w:left="851" w:hanging="284"/>
    </w:pPr>
  </w:style>
  <w:style w:type="paragraph" w:customStyle="1" w:styleId="Reference">
    <w:name w:val="_Reference"/>
    <w:basedOn w:val="Standaard"/>
    <w:next w:val="Referenceheading"/>
    <w:uiPriority w:val="23"/>
    <w:qFormat/>
    <w:rsid w:val="00437AE0"/>
    <w:pPr>
      <w:framePr w:hSpace="142" w:wrap="around" w:vAnchor="page" w:hAnchor="text" w:y="2411"/>
      <w:spacing w:after="280"/>
      <w:suppressOverlap/>
    </w:pPr>
  </w:style>
  <w:style w:type="paragraph" w:customStyle="1" w:styleId="Numbersindented">
    <w:name w:val="_Numbers indented"/>
    <w:basedOn w:val="Numbers"/>
    <w:uiPriority w:val="5"/>
    <w:qFormat/>
    <w:rsid w:val="007E13DE"/>
    <w:pPr>
      <w:numPr>
        <w:numId w:val="6"/>
      </w:numPr>
      <w:tabs>
        <w:tab w:val="left" w:pos="567"/>
      </w:tabs>
      <w:ind w:left="568" w:hanging="284"/>
    </w:pPr>
  </w:style>
  <w:style w:type="paragraph" w:customStyle="1" w:styleId="Numbersdoubleindented">
    <w:name w:val="_Numbers double indented"/>
    <w:basedOn w:val="Numbers"/>
    <w:uiPriority w:val="6"/>
    <w:rsid w:val="007E13DE"/>
    <w:pPr>
      <w:numPr>
        <w:numId w:val="7"/>
      </w:numPr>
      <w:ind w:left="851" w:hanging="284"/>
    </w:pPr>
  </w:style>
  <w:style w:type="paragraph" w:customStyle="1" w:styleId="Appendixitem">
    <w:name w:val="_Appendix item"/>
    <w:basedOn w:val="Standaard"/>
    <w:uiPriority w:val="12"/>
    <w:qFormat/>
    <w:rsid w:val="00E926CC"/>
    <w:pPr>
      <w:numPr>
        <w:numId w:val="8"/>
      </w:numPr>
      <w:ind w:left="567" w:hanging="567"/>
    </w:pPr>
  </w:style>
  <w:style w:type="paragraph" w:customStyle="1" w:styleId="Referencies">
    <w:name w:val="_Referencies"/>
    <w:basedOn w:val="Chapterunnumbered"/>
    <w:next w:val="Standaard"/>
    <w:uiPriority w:val="10"/>
    <w:qFormat/>
    <w:rsid w:val="00416D0A"/>
  </w:style>
  <w:style w:type="paragraph" w:styleId="Bibliografie">
    <w:name w:val="Bibliography"/>
    <w:basedOn w:val="Standaard"/>
    <w:next w:val="Standaard"/>
    <w:uiPriority w:val="37"/>
    <w:unhideWhenUsed/>
    <w:rsid w:val="00AF39CE"/>
    <w:pPr>
      <w:spacing w:line="480" w:lineRule="atLeast"/>
      <w:ind w:left="720" w:hanging="720"/>
    </w:pPr>
  </w:style>
  <w:style w:type="paragraph" w:styleId="Bijschrift">
    <w:name w:val="caption"/>
    <w:basedOn w:val="Standaard"/>
    <w:next w:val="Standaard"/>
    <w:uiPriority w:val="35"/>
    <w:unhideWhenUsed/>
    <w:qFormat/>
    <w:rsid w:val="00E6215E"/>
    <w:pPr>
      <w:spacing w:after="200" w:line="240" w:lineRule="auto"/>
    </w:pPr>
    <w:rPr>
      <w:i/>
      <w:iCs/>
      <w:color w:val="1E64C8" w:themeColor="text2"/>
      <w:sz w:val="18"/>
      <w:szCs w:val="18"/>
    </w:rPr>
  </w:style>
  <w:style w:type="character" w:styleId="Onopgelostemelding">
    <w:name w:val="Unresolved Mention"/>
    <w:basedOn w:val="Standaardalinea-lettertype"/>
    <w:uiPriority w:val="99"/>
    <w:semiHidden/>
    <w:unhideWhenUsed/>
    <w:rsid w:val="007F5F22"/>
    <w:rPr>
      <w:color w:val="605E5C"/>
      <w:shd w:val="clear" w:color="auto" w:fill="E1DFDD"/>
    </w:rPr>
  </w:style>
  <w:style w:type="character" w:styleId="Verwijzingopmerking">
    <w:name w:val="annotation reference"/>
    <w:basedOn w:val="Standaardalinea-lettertype"/>
    <w:uiPriority w:val="99"/>
    <w:semiHidden/>
    <w:unhideWhenUsed/>
    <w:rsid w:val="004D4E31"/>
    <w:rPr>
      <w:sz w:val="16"/>
      <w:szCs w:val="16"/>
    </w:rPr>
  </w:style>
  <w:style w:type="paragraph" w:styleId="Tekstopmerking">
    <w:name w:val="annotation text"/>
    <w:basedOn w:val="Standaard"/>
    <w:link w:val="TekstopmerkingChar"/>
    <w:uiPriority w:val="99"/>
    <w:unhideWhenUsed/>
    <w:rsid w:val="004D4E31"/>
    <w:pPr>
      <w:spacing w:line="240" w:lineRule="auto"/>
    </w:pPr>
    <w:rPr>
      <w:szCs w:val="20"/>
    </w:rPr>
  </w:style>
  <w:style w:type="character" w:customStyle="1" w:styleId="TekstopmerkingChar">
    <w:name w:val="Tekst opmerking Char"/>
    <w:basedOn w:val="Standaardalinea-lettertype"/>
    <w:link w:val="Tekstopmerking"/>
    <w:uiPriority w:val="99"/>
    <w:rsid w:val="004D4E31"/>
    <w:rPr>
      <w:rFonts w:ascii="Arial" w:hAnsi="Arial"/>
      <w:sz w:val="20"/>
      <w:szCs w:val="20"/>
      <w:lang w:val="en-GB"/>
    </w:rPr>
  </w:style>
  <w:style w:type="paragraph" w:styleId="Onderwerpvanopmerking">
    <w:name w:val="annotation subject"/>
    <w:basedOn w:val="Tekstopmerking"/>
    <w:next w:val="Tekstopmerking"/>
    <w:link w:val="OnderwerpvanopmerkingChar"/>
    <w:uiPriority w:val="99"/>
    <w:semiHidden/>
    <w:unhideWhenUsed/>
    <w:rsid w:val="004D4E31"/>
    <w:rPr>
      <w:b/>
      <w:bCs/>
    </w:rPr>
  </w:style>
  <w:style w:type="character" w:customStyle="1" w:styleId="OnderwerpvanopmerkingChar">
    <w:name w:val="Onderwerp van opmerking Char"/>
    <w:basedOn w:val="TekstopmerkingChar"/>
    <w:link w:val="Onderwerpvanopmerking"/>
    <w:uiPriority w:val="99"/>
    <w:semiHidden/>
    <w:rsid w:val="004D4E31"/>
    <w:rPr>
      <w:rFonts w:ascii="Arial" w:hAnsi="Arial"/>
      <w:b/>
      <w:bCs/>
      <w:sz w:val="20"/>
      <w:szCs w:val="20"/>
      <w:lang w:val="en-GB"/>
    </w:rPr>
  </w:style>
  <w:style w:type="paragraph" w:styleId="Revisie">
    <w:name w:val="Revision"/>
    <w:hidden/>
    <w:uiPriority w:val="99"/>
    <w:semiHidden/>
    <w:rsid w:val="004D4E31"/>
    <w:pPr>
      <w:spacing w:after="0" w:line="240" w:lineRule="auto"/>
    </w:pPr>
    <w:rPr>
      <w:rFonts w:ascii="Arial" w:hAnsi="Arial"/>
      <w:sz w:val="20"/>
      <w:lang w:val="en-GB"/>
    </w:rPr>
  </w:style>
  <w:style w:type="paragraph" w:customStyle="1" w:styleId="Normal12pt">
    <w:name w:val="Normal 12pt"/>
    <w:qFormat/>
    <w:rsid w:val="00B40C96"/>
    <w:pPr>
      <w:spacing w:after="0" w:line="264" w:lineRule="auto"/>
    </w:pPr>
    <w:rPr>
      <w:rFonts w:ascii="Arial" w:hAnsi="Arial" w:cs="Arial"/>
      <w:color w:val="000000" w:themeColor="text1"/>
      <w:sz w:val="24"/>
      <w:szCs w:val="28"/>
    </w:rPr>
  </w:style>
  <w:style w:type="paragraph" w:customStyle="1" w:styleId="NaamAuteur">
    <w:name w:val="Naam Auteur"/>
    <w:basedOn w:val="Ondertitel"/>
    <w:qFormat/>
    <w:rsid w:val="00B40C96"/>
    <w:pPr>
      <w:tabs>
        <w:tab w:val="clear" w:pos="284"/>
      </w:tabs>
      <w:spacing w:line="276" w:lineRule="auto"/>
      <w:ind w:left="0" w:firstLine="0"/>
      <w:jc w:val="both"/>
    </w:pPr>
    <w:rPr>
      <w:rFonts w:eastAsiaTheme="minorHAnsi" w:cs="Arial"/>
      <w:caps w:val="0"/>
      <w:color w:val="auto"/>
      <w:sz w:val="30"/>
      <w:szCs w:val="36"/>
      <w:lang w:val="nl-NL"/>
    </w:rPr>
  </w:style>
  <w:style w:type="character" w:customStyle="1" w:styleId="Stijl1">
    <w:name w:val="Stijl1"/>
    <w:basedOn w:val="Standaardalinea-lettertype"/>
    <w:uiPriority w:val="1"/>
    <w:rsid w:val="00B40C96"/>
    <w:rPr>
      <w:rFonts w:ascii="Arial" w:hAnsi="Arial"/>
      <w:sz w:val="20"/>
    </w:rPr>
  </w:style>
  <w:style w:type="character" w:customStyle="1" w:styleId="cf01">
    <w:name w:val="cf01"/>
    <w:basedOn w:val="Standaardalinea-lettertype"/>
    <w:rsid w:val="0069591A"/>
    <w:rPr>
      <w:rFonts w:ascii="Segoe UI" w:hAnsi="Segoe UI" w:cs="Segoe UI" w:hint="default"/>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356737080">
      <w:bodyDiv w:val="1"/>
      <w:marLeft w:val="0"/>
      <w:marRight w:val="0"/>
      <w:marTop w:val="0"/>
      <w:marBottom w:val="0"/>
      <w:divBdr>
        <w:top w:val="none" w:sz="0" w:space="0" w:color="auto"/>
        <w:left w:val="none" w:sz="0" w:space="0" w:color="auto"/>
        <w:bottom w:val="none" w:sz="0" w:space="0" w:color="auto"/>
        <w:right w:val="none" w:sz="0" w:space="0" w:color="auto"/>
      </w:divBdr>
    </w:div>
    <w:div w:id="401761294">
      <w:bodyDiv w:val="1"/>
      <w:marLeft w:val="0"/>
      <w:marRight w:val="0"/>
      <w:marTop w:val="0"/>
      <w:marBottom w:val="0"/>
      <w:divBdr>
        <w:top w:val="none" w:sz="0" w:space="0" w:color="auto"/>
        <w:left w:val="none" w:sz="0" w:space="0" w:color="auto"/>
        <w:bottom w:val="none" w:sz="0" w:space="0" w:color="auto"/>
        <w:right w:val="none" w:sz="0" w:space="0" w:color="auto"/>
      </w:divBdr>
    </w:div>
    <w:div w:id="567963076">
      <w:bodyDiv w:val="1"/>
      <w:marLeft w:val="0"/>
      <w:marRight w:val="0"/>
      <w:marTop w:val="0"/>
      <w:marBottom w:val="0"/>
      <w:divBdr>
        <w:top w:val="none" w:sz="0" w:space="0" w:color="auto"/>
        <w:left w:val="none" w:sz="0" w:space="0" w:color="auto"/>
        <w:bottom w:val="none" w:sz="0" w:space="0" w:color="auto"/>
        <w:right w:val="none" w:sz="0" w:space="0" w:color="auto"/>
      </w:divBdr>
    </w:div>
    <w:div w:id="710499855">
      <w:bodyDiv w:val="1"/>
      <w:marLeft w:val="0"/>
      <w:marRight w:val="0"/>
      <w:marTop w:val="0"/>
      <w:marBottom w:val="0"/>
      <w:divBdr>
        <w:top w:val="none" w:sz="0" w:space="0" w:color="auto"/>
        <w:left w:val="none" w:sz="0" w:space="0" w:color="auto"/>
        <w:bottom w:val="none" w:sz="0" w:space="0" w:color="auto"/>
        <w:right w:val="none" w:sz="0" w:space="0" w:color="auto"/>
      </w:divBdr>
      <w:divsChild>
        <w:div w:id="1850557665">
          <w:marLeft w:val="0"/>
          <w:marRight w:val="0"/>
          <w:marTop w:val="0"/>
          <w:marBottom w:val="60"/>
          <w:divBdr>
            <w:top w:val="none" w:sz="0" w:space="0" w:color="auto"/>
            <w:left w:val="none" w:sz="0" w:space="0" w:color="auto"/>
            <w:bottom w:val="none" w:sz="0" w:space="0" w:color="auto"/>
            <w:right w:val="none" w:sz="0" w:space="0" w:color="auto"/>
          </w:divBdr>
          <w:divsChild>
            <w:div w:id="209003622">
              <w:marLeft w:val="0"/>
              <w:marRight w:val="0"/>
              <w:marTop w:val="0"/>
              <w:marBottom w:val="0"/>
              <w:divBdr>
                <w:top w:val="none" w:sz="0" w:space="0" w:color="auto"/>
                <w:left w:val="none" w:sz="0" w:space="0" w:color="auto"/>
                <w:bottom w:val="none" w:sz="0" w:space="0" w:color="auto"/>
                <w:right w:val="none" w:sz="0" w:space="0" w:color="auto"/>
              </w:divBdr>
              <w:divsChild>
                <w:div w:id="13477509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08852497">
          <w:marLeft w:val="0"/>
          <w:marRight w:val="0"/>
          <w:marTop w:val="0"/>
          <w:marBottom w:val="0"/>
          <w:divBdr>
            <w:top w:val="none" w:sz="0" w:space="0" w:color="auto"/>
            <w:left w:val="none" w:sz="0" w:space="0" w:color="auto"/>
            <w:bottom w:val="none" w:sz="0" w:space="0" w:color="auto"/>
            <w:right w:val="none" w:sz="0" w:space="0" w:color="auto"/>
          </w:divBdr>
          <w:divsChild>
            <w:div w:id="1047609434">
              <w:marLeft w:val="0"/>
              <w:marRight w:val="0"/>
              <w:marTop w:val="0"/>
              <w:marBottom w:val="0"/>
              <w:divBdr>
                <w:top w:val="none" w:sz="0" w:space="0" w:color="auto"/>
                <w:left w:val="none" w:sz="0" w:space="0" w:color="auto"/>
                <w:bottom w:val="none" w:sz="0" w:space="0" w:color="auto"/>
                <w:right w:val="none" w:sz="0" w:space="0" w:color="auto"/>
              </w:divBdr>
              <w:divsChild>
                <w:div w:id="1541933999">
                  <w:marLeft w:val="0"/>
                  <w:marRight w:val="0"/>
                  <w:marTop w:val="0"/>
                  <w:marBottom w:val="0"/>
                  <w:divBdr>
                    <w:top w:val="none" w:sz="0" w:space="0" w:color="auto"/>
                    <w:left w:val="none" w:sz="0" w:space="0" w:color="auto"/>
                    <w:bottom w:val="none" w:sz="0" w:space="0" w:color="auto"/>
                    <w:right w:val="none" w:sz="0" w:space="0" w:color="auto"/>
                  </w:divBdr>
                  <w:divsChild>
                    <w:div w:id="108790666">
                      <w:marLeft w:val="0"/>
                      <w:marRight w:val="0"/>
                      <w:marTop w:val="0"/>
                      <w:marBottom w:val="0"/>
                      <w:divBdr>
                        <w:top w:val="none" w:sz="0" w:space="0" w:color="auto"/>
                        <w:left w:val="none" w:sz="0" w:space="0" w:color="auto"/>
                        <w:bottom w:val="none" w:sz="0" w:space="0" w:color="auto"/>
                        <w:right w:val="none" w:sz="0" w:space="0" w:color="auto"/>
                      </w:divBdr>
                      <w:divsChild>
                        <w:div w:id="208629609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11982778">
                  <w:marLeft w:val="0"/>
                  <w:marRight w:val="0"/>
                  <w:marTop w:val="0"/>
                  <w:marBottom w:val="0"/>
                  <w:divBdr>
                    <w:top w:val="none" w:sz="0" w:space="0" w:color="auto"/>
                    <w:left w:val="none" w:sz="0" w:space="0" w:color="auto"/>
                    <w:bottom w:val="none" w:sz="0" w:space="0" w:color="auto"/>
                    <w:right w:val="none" w:sz="0" w:space="0" w:color="auto"/>
                  </w:divBdr>
                  <w:divsChild>
                    <w:div w:id="1407605270">
                      <w:marLeft w:val="0"/>
                      <w:marRight w:val="0"/>
                      <w:marTop w:val="0"/>
                      <w:marBottom w:val="0"/>
                      <w:divBdr>
                        <w:top w:val="none" w:sz="0" w:space="0" w:color="auto"/>
                        <w:left w:val="none" w:sz="0" w:space="0" w:color="auto"/>
                        <w:bottom w:val="none" w:sz="0" w:space="0" w:color="auto"/>
                        <w:right w:val="none" w:sz="0" w:space="0" w:color="auto"/>
                      </w:divBdr>
                    </w:div>
                  </w:divsChild>
                </w:div>
                <w:div w:id="1906836435">
                  <w:marLeft w:val="0"/>
                  <w:marRight w:val="0"/>
                  <w:marTop w:val="0"/>
                  <w:marBottom w:val="0"/>
                  <w:divBdr>
                    <w:top w:val="none" w:sz="0" w:space="0" w:color="auto"/>
                    <w:left w:val="none" w:sz="0" w:space="0" w:color="auto"/>
                    <w:bottom w:val="none" w:sz="0" w:space="0" w:color="auto"/>
                    <w:right w:val="none" w:sz="0" w:space="0" w:color="auto"/>
                  </w:divBdr>
                  <w:divsChild>
                    <w:div w:id="1820029359">
                      <w:marLeft w:val="0"/>
                      <w:marRight w:val="0"/>
                      <w:marTop w:val="0"/>
                      <w:marBottom w:val="0"/>
                      <w:divBdr>
                        <w:top w:val="none" w:sz="0" w:space="0" w:color="auto"/>
                        <w:left w:val="none" w:sz="0" w:space="0" w:color="auto"/>
                        <w:bottom w:val="none" w:sz="0" w:space="0" w:color="auto"/>
                        <w:right w:val="none" w:sz="0" w:space="0" w:color="auto"/>
                      </w:divBdr>
                    </w:div>
                  </w:divsChild>
                </w:div>
                <w:div w:id="1458988759">
                  <w:marLeft w:val="0"/>
                  <w:marRight w:val="0"/>
                  <w:marTop w:val="0"/>
                  <w:marBottom w:val="0"/>
                  <w:divBdr>
                    <w:top w:val="none" w:sz="0" w:space="0" w:color="auto"/>
                    <w:left w:val="none" w:sz="0" w:space="0" w:color="auto"/>
                    <w:bottom w:val="none" w:sz="0" w:space="0" w:color="auto"/>
                    <w:right w:val="none" w:sz="0" w:space="0" w:color="auto"/>
                  </w:divBdr>
                  <w:divsChild>
                    <w:div w:id="137029733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73205810">
      <w:bodyDiv w:val="1"/>
      <w:marLeft w:val="0"/>
      <w:marRight w:val="0"/>
      <w:marTop w:val="0"/>
      <w:marBottom w:val="0"/>
      <w:divBdr>
        <w:top w:val="none" w:sz="0" w:space="0" w:color="auto"/>
        <w:left w:val="none" w:sz="0" w:space="0" w:color="auto"/>
        <w:bottom w:val="none" w:sz="0" w:space="0" w:color="auto"/>
        <w:right w:val="none" w:sz="0" w:space="0" w:color="auto"/>
      </w:divBdr>
    </w:div>
    <w:div w:id="885877680">
      <w:bodyDiv w:val="1"/>
      <w:marLeft w:val="0"/>
      <w:marRight w:val="0"/>
      <w:marTop w:val="0"/>
      <w:marBottom w:val="0"/>
      <w:divBdr>
        <w:top w:val="none" w:sz="0" w:space="0" w:color="auto"/>
        <w:left w:val="none" w:sz="0" w:space="0" w:color="auto"/>
        <w:bottom w:val="none" w:sz="0" w:space="0" w:color="auto"/>
        <w:right w:val="none" w:sz="0" w:space="0" w:color="auto"/>
      </w:divBdr>
    </w:div>
    <w:div w:id="1745293447">
      <w:bodyDiv w:val="1"/>
      <w:marLeft w:val="0"/>
      <w:marRight w:val="0"/>
      <w:marTop w:val="0"/>
      <w:marBottom w:val="0"/>
      <w:divBdr>
        <w:top w:val="none" w:sz="0" w:space="0" w:color="auto"/>
        <w:left w:val="none" w:sz="0" w:space="0" w:color="auto"/>
        <w:bottom w:val="none" w:sz="0" w:space="0" w:color="auto"/>
        <w:right w:val="none" w:sz="0" w:space="0" w:color="auto"/>
      </w:divBdr>
    </w:div>
    <w:div w:id="181883981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jpe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0.png"/><Relationship Id="rId21" Type="http://schemas.openxmlformats.org/officeDocument/2006/relationships/image" Target="media/image14.png"/><Relationship Id="rId34" Type="http://schemas.openxmlformats.org/officeDocument/2006/relationships/image" Target="media/image25.png"/><Relationship Id="rId42" Type="http://schemas.openxmlformats.org/officeDocument/2006/relationships/image" Target="media/image33.png"/><Relationship Id="rId47" Type="http://schemas.openxmlformats.org/officeDocument/2006/relationships/image" Target="media/image37.png"/><Relationship Id="rId50" Type="http://schemas.openxmlformats.org/officeDocument/2006/relationships/image" Target="media/image40.png"/><Relationship Id="rId55" Type="http://schemas.openxmlformats.org/officeDocument/2006/relationships/image" Target="media/image44.png"/><Relationship Id="rId63" Type="http://schemas.openxmlformats.org/officeDocument/2006/relationships/image" Target="media/image52.png"/><Relationship Id="rId68" Type="http://schemas.openxmlformats.org/officeDocument/2006/relationships/image" Target="media/image57.png"/><Relationship Id="rId76" Type="http://schemas.openxmlformats.org/officeDocument/2006/relationships/header" Target="header1.xml"/><Relationship Id="rId7" Type="http://schemas.openxmlformats.org/officeDocument/2006/relationships/endnotes" Target="endnotes.xml"/><Relationship Id="rId71" Type="http://schemas.openxmlformats.org/officeDocument/2006/relationships/image" Target="media/image60.png"/><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hyperlink" Target="https://github.com/USEPA/Water_Treatment_Models/tree/master/PSDM" TargetMode="Externa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image" Target="media/image35.png"/><Relationship Id="rId53" Type="http://schemas.openxmlformats.org/officeDocument/2006/relationships/image" Target="media/image42.png"/><Relationship Id="rId58" Type="http://schemas.openxmlformats.org/officeDocument/2006/relationships/image" Target="media/image47.png"/><Relationship Id="rId66" Type="http://schemas.openxmlformats.org/officeDocument/2006/relationships/image" Target="media/image55.png"/><Relationship Id="rId74" Type="http://schemas.openxmlformats.org/officeDocument/2006/relationships/image" Target="media/image63.png"/><Relationship Id="rId79" Type="http://schemas.microsoft.com/office/2011/relationships/people" Target="people.xml"/><Relationship Id="rId5" Type="http://schemas.openxmlformats.org/officeDocument/2006/relationships/webSettings" Target="webSettings.xml"/><Relationship Id="rId61" Type="http://schemas.openxmlformats.org/officeDocument/2006/relationships/image" Target="media/image50.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2.png"/><Relationship Id="rId44" Type="http://schemas.openxmlformats.org/officeDocument/2006/relationships/hyperlink" Target="https://github.com/USEPA/Water_Treatment_Models/tree/master/PSDM" TargetMode="External"/><Relationship Id="rId52" Type="http://schemas.openxmlformats.org/officeDocument/2006/relationships/hyperlink" Target="https://github.com/USEPA/Water_Treatment_Models/tree/master/PSDM" TargetMode="External"/><Relationship Id="rId60" Type="http://schemas.openxmlformats.org/officeDocument/2006/relationships/image" Target="media/image49.png"/><Relationship Id="rId65" Type="http://schemas.openxmlformats.org/officeDocument/2006/relationships/image" Target="media/image54.png"/><Relationship Id="rId73" Type="http://schemas.openxmlformats.org/officeDocument/2006/relationships/image" Target="media/image62.png"/><Relationship Id="rId78" Type="http://schemas.openxmlformats.org/officeDocument/2006/relationships/fontTable" Target="fontTable.xml"/><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jpe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png"/><Relationship Id="rId48" Type="http://schemas.openxmlformats.org/officeDocument/2006/relationships/image" Target="media/image38.png"/><Relationship Id="rId56" Type="http://schemas.openxmlformats.org/officeDocument/2006/relationships/image" Target="media/image45.png"/><Relationship Id="rId64" Type="http://schemas.openxmlformats.org/officeDocument/2006/relationships/image" Target="media/image53.png"/><Relationship Id="rId69" Type="http://schemas.openxmlformats.org/officeDocument/2006/relationships/image" Target="media/image58.png"/><Relationship Id="rId77" Type="http://schemas.openxmlformats.org/officeDocument/2006/relationships/footer" Target="footer2.xml"/><Relationship Id="rId8" Type="http://schemas.openxmlformats.org/officeDocument/2006/relationships/image" Target="media/image1.png"/><Relationship Id="rId51" Type="http://schemas.openxmlformats.org/officeDocument/2006/relationships/image" Target="media/image41.png"/><Relationship Id="rId72" Type="http://schemas.openxmlformats.org/officeDocument/2006/relationships/image" Target="media/image61.png"/><Relationship Id="rId80" Type="http://schemas.openxmlformats.org/officeDocument/2006/relationships/glossaryDocument" Target="glossary/document.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image" Target="media/image36.png"/><Relationship Id="rId59" Type="http://schemas.openxmlformats.org/officeDocument/2006/relationships/image" Target="media/image48.png"/><Relationship Id="rId67" Type="http://schemas.openxmlformats.org/officeDocument/2006/relationships/image" Target="media/image56.png"/><Relationship Id="rId20" Type="http://schemas.openxmlformats.org/officeDocument/2006/relationships/image" Target="media/image13.png"/><Relationship Id="rId41" Type="http://schemas.openxmlformats.org/officeDocument/2006/relationships/image" Target="media/image32.png"/><Relationship Id="rId54" Type="http://schemas.openxmlformats.org/officeDocument/2006/relationships/image" Target="media/image43.png"/><Relationship Id="rId62" Type="http://schemas.openxmlformats.org/officeDocument/2006/relationships/image" Target="media/image51.png"/><Relationship Id="rId70" Type="http://schemas.openxmlformats.org/officeDocument/2006/relationships/image" Target="media/image59.png"/><Relationship Id="rId75"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hyperlink" Target="https://github.com/matcoghe/Thesis-Modelling-activated-carbon.git" TargetMode="External"/><Relationship Id="rId36" Type="http://schemas.openxmlformats.org/officeDocument/2006/relationships/image" Target="media/image27.png"/><Relationship Id="rId49" Type="http://schemas.openxmlformats.org/officeDocument/2006/relationships/image" Target="media/image39.png"/><Relationship Id="rId57" Type="http://schemas.openxmlformats.org/officeDocument/2006/relationships/image" Target="media/image46.png"/></Relationships>
</file>

<file path=word/_rels/footer1.xml.rels><?xml version="1.0" encoding="UTF-8" standalone="yes"?>
<Relationships xmlns="http://schemas.openxmlformats.org/package/2006/relationships"><Relationship Id="rId1" Type="http://schemas.openxmlformats.org/officeDocument/2006/relationships/image" Target="media/image64.png"/></Relationships>
</file>

<file path=word/_rels/footer2.xml.rels><?xml version="1.0" encoding="UTF-8" standalone="yes"?>
<Relationships xmlns="http://schemas.openxmlformats.org/package/2006/relationships"><Relationship Id="rId1" Type="http://schemas.openxmlformats.org/officeDocument/2006/relationships/image" Target="media/image64.png"/></Relationships>
</file>

<file path=word/_rels/header1.xml.rels><?xml version="1.0" encoding="UTF-8" standalone="yes"?>
<Relationships xmlns="http://schemas.openxmlformats.org/package/2006/relationships"><Relationship Id="rId1" Type="http://schemas.openxmlformats.org/officeDocument/2006/relationships/image" Target="media/image65.png"/></Relationships>
</file>

<file path=word/_rels/settings.xml.rels><?xml version="1.0" encoding="UTF-8" standalone="yes"?>
<Relationships xmlns="http://schemas.openxmlformats.org/package/2006/relationships"><Relationship Id="rId1" Type="http://schemas.openxmlformats.org/officeDocument/2006/relationships/attachedTemplate" Target="file:///C:\Users\Mathieu\OneDrive%20-%20UGent\1Environmental%20Science\0Master's%20Dissertation\5Report\1Guidelines\verslag_UGent_BW.dotx" TargetMode="External"/></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docParts>
    <w:docPart>
      <w:docPartPr>
        <w:name w:val="529081C5092346C9A0211FFCC2252BF4"/>
        <w:category>
          <w:name w:val="General"/>
          <w:gallery w:val="placeholder"/>
        </w:category>
        <w:types>
          <w:type w:val="bbPlcHdr"/>
        </w:types>
        <w:behaviors>
          <w:behavior w:val="content"/>
        </w:behaviors>
        <w:guid w:val="{D12FCD72-D58A-4310-9899-056F956A0402}"/>
      </w:docPartPr>
      <w:docPartBody>
        <w:p w:rsidR="00BC6E61" w:rsidRDefault="002A439D" w:rsidP="002A439D">
          <w:pPr>
            <w:pStyle w:val="529081C5092346C9A0211FFCC2252BF4"/>
          </w:pPr>
          <w:r>
            <w:rPr>
              <w:rStyle w:val="Tekstvantijdelijkeaanduiding"/>
              <w:rFonts w:eastAsiaTheme="minorHAnsi"/>
            </w:rPr>
            <w:t>Kies een opleiding</w:t>
          </w:r>
        </w:p>
      </w:docPartBody>
    </w:docPart>
  </w:docParts>
</w:glossaryDocument>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UGent Panno Text">
    <w:altName w:val="Calibri"/>
    <w:charset w:val="00"/>
    <w:family w:val="auto"/>
    <w:pitch w:val="variable"/>
    <w:sig w:usb0="A00002EF" w:usb1="4000206B" w:usb2="00000000" w:usb3="00000000" w:csb0="0000019F" w:csb1="00000000"/>
  </w:font>
  <w:font w:name="Cambria Math">
    <w:panose1 w:val="02040503050406030204"/>
    <w:charset w:val="00"/>
    <w:family w:val="roman"/>
    <w:pitch w:val="variable"/>
    <w:sig w:usb0="E00006FF" w:usb1="420024FF" w:usb2="02000000" w:usb3="00000000" w:csb0="0000019F" w:csb1="00000000"/>
  </w:font>
  <w:font w:name="Brush Script MT">
    <w:panose1 w:val="03060802040406070304"/>
    <w:charset w:val="00"/>
    <w:family w:val="script"/>
    <w:pitch w:val="variable"/>
    <w:sig w:usb0="00000003" w:usb1="00000000" w:usb2="00000000" w:usb3="00000000" w:csb0="00000001" w:csb1="00000000"/>
  </w:font>
  <w:font w:name="Calibri Light">
    <w:panose1 w:val="020F0302020204030204"/>
    <w:charset w:val="00"/>
    <w:family w:val="swiss"/>
    <w:pitch w:val="variable"/>
    <w:sig w:usb0="E4002EFF" w:usb1="C200247B" w:usb2="00000009" w:usb3="00000000" w:csb0="000001FF" w:csb1="00000000"/>
  </w:font>
  <w:font w:name="Aptos">
    <w:charset w:val="00"/>
    <w:family w:val="swiss"/>
    <w:pitch w:val="variable"/>
    <w:sig w:usb0="20000287" w:usb1="00000003" w:usb2="00000000" w:usb3="00000000" w:csb0="0000019F" w:csb1="00000000"/>
  </w:font>
  <w:font w:name="Aptos Display">
    <w:charset w:val="00"/>
    <w:family w:val="swiss"/>
    <w:pitch w:val="variable"/>
    <w:sig w:usb0="20000287" w:usb1="00000003" w:usb2="00000000" w:usb3="00000000" w:csb0="0000019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view w:val="normal"/>
  <w:defaultTabStop w:val="720"/>
  <w:hyphenationZone w:val="425"/>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FD6D5B"/>
    <w:rsid w:val="00031035"/>
    <w:rsid w:val="00032F2F"/>
    <w:rsid w:val="00034D26"/>
    <w:rsid w:val="0005253D"/>
    <w:rsid w:val="00053717"/>
    <w:rsid w:val="00066BE1"/>
    <w:rsid w:val="0007183B"/>
    <w:rsid w:val="000829E7"/>
    <w:rsid w:val="000A1157"/>
    <w:rsid w:val="000A6F94"/>
    <w:rsid w:val="000B6BE1"/>
    <w:rsid w:val="000D2460"/>
    <w:rsid w:val="000D7561"/>
    <w:rsid w:val="000F2999"/>
    <w:rsid w:val="00117013"/>
    <w:rsid w:val="001273CD"/>
    <w:rsid w:val="00135246"/>
    <w:rsid w:val="001548AA"/>
    <w:rsid w:val="001612E2"/>
    <w:rsid w:val="001677E8"/>
    <w:rsid w:val="00186084"/>
    <w:rsid w:val="00186A1D"/>
    <w:rsid w:val="001A2BF8"/>
    <w:rsid w:val="001B222F"/>
    <w:rsid w:val="001B44D7"/>
    <w:rsid w:val="001D3BCB"/>
    <w:rsid w:val="001F248A"/>
    <w:rsid w:val="002055D7"/>
    <w:rsid w:val="00206BE6"/>
    <w:rsid w:val="00227DCC"/>
    <w:rsid w:val="00236E4C"/>
    <w:rsid w:val="00246AE3"/>
    <w:rsid w:val="00256E4E"/>
    <w:rsid w:val="002A439D"/>
    <w:rsid w:val="002A5415"/>
    <w:rsid w:val="002A7E13"/>
    <w:rsid w:val="002D457C"/>
    <w:rsid w:val="002D5378"/>
    <w:rsid w:val="002F0910"/>
    <w:rsid w:val="002F37D4"/>
    <w:rsid w:val="003034C2"/>
    <w:rsid w:val="00310CE7"/>
    <w:rsid w:val="00311173"/>
    <w:rsid w:val="003124EF"/>
    <w:rsid w:val="003B2F87"/>
    <w:rsid w:val="003C4494"/>
    <w:rsid w:val="003D12E1"/>
    <w:rsid w:val="003E2C43"/>
    <w:rsid w:val="003F5347"/>
    <w:rsid w:val="00425AEE"/>
    <w:rsid w:val="00425DF9"/>
    <w:rsid w:val="00446646"/>
    <w:rsid w:val="00453E34"/>
    <w:rsid w:val="004B0B16"/>
    <w:rsid w:val="004C1C21"/>
    <w:rsid w:val="004D370B"/>
    <w:rsid w:val="004D51C0"/>
    <w:rsid w:val="004F181A"/>
    <w:rsid w:val="004F485C"/>
    <w:rsid w:val="00500761"/>
    <w:rsid w:val="005037DE"/>
    <w:rsid w:val="00551AE1"/>
    <w:rsid w:val="00561794"/>
    <w:rsid w:val="00571B03"/>
    <w:rsid w:val="00591F88"/>
    <w:rsid w:val="005C3AC3"/>
    <w:rsid w:val="005D70AA"/>
    <w:rsid w:val="006046C3"/>
    <w:rsid w:val="006159E4"/>
    <w:rsid w:val="006312C4"/>
    <w:rsid w:val="00635FFF"/>
    <w:rsid w:val="00640B6D"/>
    <w:rsid w:val="00642F57"/>
    <w:rsid w:val="00645553"/>
    <w:rsid w:val="00652C98"/>
    <w:rsid w:val="006576B6"/>
    <w:rsid w:val="00685796"/>
    <w:rsid w:val="00686FB0"/>
    <w:rsid w:val="00691CC9"/>
    <w:rsid w:val="006A5485"/>
    <w:rsid w:val="006C1D9B"/>
    <w:rsid w:val="006C3F4A"/>
    <w:rsid w:val="006D4078"/>
    <w:rsid w:val="006F0D70"/>
    <w:rsid w:val="0071713D"/>
    <w:rsid w:val="00756D9D"/>
    <w:rsid w:val="00762C51"/>
    <w:rsid w:val="00792294"/>
    <w:rsid w:val="007C0487"/>
    <w:rsid w:val="007E6374"/>
    <w:rsid w:val="00817922"/>
    <w:rsid w:val="0082783E"/>
    <w:rsid w:val="00843585"/>
    <w:rsid w:val="00880C58"/>
    <w:rsid w:val="00882C95"/>
    <w:rsid w:val="008C3B15"/>
    <w:rsid w:val="008D477E"/>
    <w:rsid w:val="0090328F"/>
    <w:rsid w:val="00943E31"/>
    <w:rsid w:val="00950B1D"/>
    <w:rsid w:val="009818F4"/>
    <w:rsid w:val="009911EC"/>
    <w:rsid w:val="009A25A4"/>
    <w:rsid w:val="009B3DEA"/>
    <w:rsid w:val="009C4398"/>
    <w:rsid w:val="009E0696"/>
    <w:rsid w:val="009F6992"/>
    <w:rsid w:val="00A05BA7"/>
    <w:rsid w:val="00A12853"/>
    <w:rsid w:val="00A15E63"/>
    <w:rsid w:val="00A2252E"/>
    <w:rsid w:val="00A53AAB"/>
    <w:rsid w:val="00A60E10"/>
    <w:rsid w:val="00A72114"/>
    <w:rsid w:val="00A82F1F"/>
    <w:rsid w:val="00A87082"/>
    <w:rsid w:val="00A87319"/>
    <w:rsid w:val="00AA0C1F"/>
    <w:rsid w:val="00B02091"/>
    <w:rsid w:val="00B07274"/>
    <w:rsid w:val="00B3177C"/>
    <w:rsid w:val="00B32790"/>
    <w:rsid w:val="00B37456"/>
    <w:rsid w:val="00B4591A"/>
    <w:rsid w:val="00B51E58"/>
    <w:rsid w:val="00B52FF6"/>
    <w:rsid w:val="00B60038"/>
    <w:rsid w:val="00B62FC3"/>
    <w:rsid w:val="00B90A11"/>
    <w:rsid w:val="00BA2CF1"/>
    <w:rsid w:val="00BA62E4"/>
    <w:rsid w:val="00BB1F17"/>
    <w:rsid w:val="00BC6E61"/>
    <w:rsid w:val="00BF5EEC"/>
    <w:rsid w:val="00C06820"/>
    <w:rsid w:val="00C13CBB"/>
    <w:rsid w:val="00C41083"/>
    <w:rsid w:val="00C53806"/>
    <w:rsid w:val="00C5616D"/>
    <w:rsid w:val="00C719D0"/>
    <w:rsid w:val="00C779CF"/>
    <w:rsid w:val="00C9293A"/>
    <w:rsid w:val="00CC0EDE"/>
    <w:rsid w:val="00CD2C26"/>
    <w:rsid w:val="00D04392"/>
    <w:rsid w:val="00D37272"/>
    <w:rsid w:val="00D43A0C"/>
    <w:rsid w:val="00D52DB2"/>
    <w:rsid w:val="00D65396"/>
    <w:rsid w:val="00D764E4"/>
    <w:rsid w:val="00D81E45"/>
    <w:rsid w:val="00DA38D5"/>
    <w:rsid w:val="00DA675D"/>
    <w:rsid w:val="00DB00CB"/>
    <w:rsid w:val="00DB22A5"/>
    <w:rsid w:val="00DD052C"/>
    <w:rsid w:val="00DE2FA8"/>
    <w:rsid w:val="00DE41AC"/>
    <w:rsid w:val="00DF4617"/>
    <w:rsid w:val="00E058E1"/>
    <w:rsid w:val="00E10D21"/>
    <w:rsid w:val="00E42A9C"/>
    <w:rsid w:val="00E46ABF"/>
    <w:rsid w:val="00E5018A"/>
    <w:rsid w:val="00E506EB"/>
    <w:rsid w:val="00E95C6E"/>
    <w:rsid w:val="00EB5763"/>
    <w:rsid w:val="00ED73BB"/>
    <w:rsid w:val="00EF0FE6"/>
    <w:rsid w:val="00F10212"/>
    <w:rsid w:val="00F14DCD"/>
    <w:rsid w:val="00F1779D"/>
    <w:rsid w:val="00F20E53"/>
    <w:rsid w:val="00F47EF3"/>
    <w:rsid w:val="00F83C56"/>
    <w:rsid w:val="00FA234B"/>
    <w:rsid w:val="00FC2A56"/>
    <w:rsid w:val="00FD1D32"/>
    <w:rsid w:val="00FD6D5B"/>
    <w:rsid w:val="00FF084D"/>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kern w:val="2"/>
        <w:sz w:val="22"/>
        <w:szCs w:val="22"/>
        <w:lang w:val="en-GB" w:eastAsia="en-GB" w:bidi="ar-SA"/>
        <w14:ligatures w14:val="standardContextual"/>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Standaard">
    <w:name w:val="Normal"/>
    <w:qFormat/>
  </w:style>
  <w:style w:type="character" w:default="1" w:styleId="Standaardalinea-lettertype">
    <w:name w:val="Default Paragraph Font"/>
    <w:uiPriority w:val="1"/>
    <w:semiHidden/>
    <w:unhideWhenUsed/>
  </w:style>
  <w:style w:type="table" w:default="1" w:styleId="Standaardtabel">
    <w:name w:val="Normal Table"/>
    <w:uiPriority w:val="99"/>
    <w:semiHidden/>
    <w:unhideWhenUsed/>
    <w:tblPr>
      <w:tblInd w:w="0" w:type="dxa"/>
      <w:tblCellMar>
        <w:top w:w="0" w:type="dxa"/>
        <w:left w:w="108" w:type="dxa"/>
        <w:bottom w:w="0" w:type="dxa"/>
        <w:right w:w="108" w:type="dxa"/>
      </w:tblCellMar>
    </w:tblPr>
  </w:style>
  <w:style w:type="numbering" w:default="1" w:styleId="Geenlijst">
    <w:name w:val="No List"/>
    <w:uiPriority w:val="99"/>
    <w:semiHidden/>
    <w:unhideWhenUsed/>
  </w:style>
  <w:style w:type="character" w:styleId="Tekstvantijdelijkeaanduiding">
    <w:name w:val="Placeholder Text"/>
    <w:basedOn w:val="Standaardalinea-lettertype"/>
    <w:uiPriority w:val="99"/>
    <w:semiHidden/>
    <w:rsid w:val="00E10D21"/>
    <w:rPr>
      <w:color w:val="808080"/>
    </w:rPr>
  </w:style>
  <w:style w:type="paragraph" w:customStyle="1" w:styleId="529081C5092346C9A0211FFCC2252BF4">
    <w:name w:val="529081C5092346C9A0211FFCC2252BF4"/>
    <w:rsid w:val="002A439D"/>
    <w:pPr>
      <w:spacing w:line="278" w:lineRule="auto"/>
    </w:pPr>
    <w:rPr>
      <w:sz w:val="24"/>
      <w:szCs w:val="24"/>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optimizeForBrowser/>
  <w:allowPNG/>
</w:webSettings>
</file>

<file path=word/theme/theme1.xml><?xml version="1.0" encoding="utf-8"?>
<a:theme xmlns:a="http://schemas.openxmlformats.org/drawingml/2006/main" name="Kantoorthema">
  <a:themeElements>
    <a:clrScheme name="Aangepast 2">
      <a:dk1>
        <a:sysClr val="windowText" lastClr="000000"/>
      </a:dk1>
      <a:lt1>
        <a:sysClr val="window" lastClr="FFFFFF"/>
      </a:lt1>
      <a:dk2>
        <a:srgbClr val="1E64C8"/>
      </a:dk2>
      <a:lt2>
        <a:srgbClr val="FFD200"/>
      </a:lt2>
      <a:accent1>
        <a:srgbClr val="1E64C8"/>
      </a:accent1>
      <a:accent2>
        <a:srgbClr val="FFD200"/>
      </a:accent2>
      <a:accent3>
        <a:srgbClr val="A5A5A5"/>
      </a:accent3>
      <a:accent4>
        <a:srgbClr val="FFC000"/>
      </a:accent4>
      <a:accent5>
        <a:srgbClr val="4472C4"/>
      </a:accent5>
      <a:accent6>
        <a:srgbClr val="70AD47"/>
      </a:accent6>
      <a:hlink>
        <a:srgbClr val="1E64C8"/>
      </a:hlink>
      <a:folHlink>
        <a:srgbClr val="954F72"/>
      </a:folHlink>
    </a:clrScheme>
    <a:fontScheme name="Kantoor">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Kantoor">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EEE2006OfficeOnline.xsl" StyleName="IEEE" Version="2006"/>
</file>

<file path=customXml/itemProps1.xml><?xml version="1.0" encoding="utf-8"?>
<ds:datastoreItem xmlns:ds="http://schemas.openxmlformats.org/officeDocument/2006/customXml" ds:itemID="{D5767952-D990-43C1-B1E4-C9E4BD2D0D7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verslag_UGent_BW</Template>
  <TotalTime>12523</TotalTime>
  <Pages>81</Pages>
  <Words>100280</Words>
  <Characters>551545</Characters>
  <Application>Microsoft Office Word</Application>
  <DocSecurity>0</DocSecurity>
  <Lines>4596</Lines>
  <Paragraphs>1301</Paragraphs>
  <ScaleCrop>false</ScaleCrop>
  <HeadingPairs>
    <vt:vector size="4" baseType="variant">
      <vt:variant>
        <vt:lpstr>Title</vt:lpstr>
      </vt:variant>
      <vt:variant>
        <vt:i4>1</vt:i4>
      </vt:variant>
      <vt:variant>
        <vt:lpstr>Titel</vt:lpstr>
      </vt:variant>
      <vt:variant>
        <vt:i4>1</vt:i4>
      </vt:variant>
    </vt:vector>
  </HeadingPairs>
  <TitlesOfParts>
    <vt:vector size="2" baseType="lpstr">
      <vt:lpstr>Verslag</vt:lpstr>
      <vt:lpstr>Verslag</vt:lpstr>
    </vt:vector>
  </TitlesOfParts>
  <Company>Universiteit Gent</Company>
  <LinksUpToDate>false</LinksUpToDate>
  <CharactersWithSpaces>650524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Verslag</dc:title>
  <dc:creator>Mathieu</dc:creator>
  <cp:lastModifiedBy>Mathieu Coghe</cp:lastModifiedBy>
  <cp:revision>7136</cp:revision>
  <cp:lastPrinted>2024-05-29T12:44:00Z</cp:lastPrinted>
  <dcterms:created xsi:type="dcterms:W3CDTF">2023-10-05T07:37:00Z</dcterms:created>
  <dcterms:modified xsi:type="dcterms:W3CDTF">2024-05-29T12:45:00Z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ZOTERO_PREF_1">
    <vt:lpwstr>&lt;data data-version="3" zotero-version="6.0.36"&gt;&lt;session id="l0gzdRxL"/&gt;&lt;style id="http://www.zotero.org/styles/apa" locale="en-GB" hasBibliography="1" bibliographyStyleHasBeenSet="1"/&gt;&lt;prefs&gt;&lt;pref name="fieldType" value="Field"/&gt;&lt;pref name="automaticJourn</vt:lpwstr>
  </property>
  <property fmtid="{D5CDD505-2E9C-101B-9397-08002B2CF9AE}" pid="3" name="ZOTERO_PREF_2">
    <vt:lpwstr>alAbbreviations" value="true"/&gt;&lt;/prefs&gt;&lt;/data&gt;</vt:lpwstr>
  </property>
</Properties>
</file>