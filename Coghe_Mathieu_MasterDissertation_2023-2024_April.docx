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rsidRPr="007C69CE" w14:paraId="4B625B9C" w14:textId="77777777" w:rsidTr="001A1EB8">
        <w:trPr>
          <w:trHeight w:val="280"/>
        </w:trPr>
        <w:tc>
          <w:tcPr>
            <w:tcW w:w="9010" w:type="dxa"/>
          </w:tcPr>
          <w:p w14:paraId="21A17DC3" w14:textId="3E4E6933" w:rsidR="006643B7" w:rsidRPr="00D85FCC" w:rsidRDefault="00561638" w:rsidP="001A0223">
            <w:pPr>
              <w:pStyle w:val="Title"/>
              <w:rPr>
                <w:sz w:val="54"/>
                <w:szCs w:val="54"/>
              </w:rPr>
            </w:pPr>
            <w:r w:rsidRPr="00D85FCC">
              <w:rPr>
                <w:sz w:val="54"/>
                <w:szCs w:val="54"/>
              </w:rPr>
              <w:t>model</w:t>
            </w:r>
            <w:r w:rsidR="0062651E" w:rsidRPr="00D85FCC">
              <w:rPr>
                <w:sz w:val="54"/>
                <w:szCs w:val="54"/>
              </w:rPr>
              <w:t>l</w:t>
            </w:r>
            <w:r w:rsidRPr="00D85FCC">
              <w:rPr>
                <w:sz w:val="54"/>
                <w:szCs w:val="54"/>
              </w:rPr>
              <w:t>ing activated carbon adsorption</w:t>
            </w:r>
            <w:r w:rsidR="0062651E" w:rsidRPr="00D85FCC">
              <w:rPr>
                <w:sz w:val="54"/>
                <w:szCs w:val="54"/>
              </w:rPr>
              <w:t xml:space="preserve"> kinetics for removal of </w:t>
            </w:r>
            <w:r w:rsidR="00D85FCC" w:rsidRPr="00D85FCC">
              <w:rPr>
                <w:sz w:val="54"/>
                <w:szCs w:val="54"/>
              </w:rPr>
              <w:t>M</w:t>
            </w:r>
            <w:r w:rsidR="0062651E" w:rsidRPr="00D85FCC">
              <w:rPr>
                <w:sz w:val="54"/>
                <w:szCs w:val="54"/>
              </w:rPr>
              <w:t xml:space="preserve">icropollutants </w:t>
            </w:r>
            <w:r w:rsidR="00D85FCC" w:rsidRPr="00D85FCC">
              <w:rPr>
                <w:sz w:val="54"/>
                <w:szCs w:val="54"/>
              </w:rPr>
              <w:br/>
            </w:r>
            <w:r w:rsidR="0062651E" w:rsidRPr="00D85FCC">
              <w:rPr>
                <w:sz w:val="54"/>
                <w:szCs w:val="54"/>
              </w:rPr>
              <w:t>from wastewater</w:t>
            </w:r>
          </w:p>
        </w:tc>
      </w:tr>
      <w:tr w:rsidR="006643B7" w:rsidRPr="007C69CE" w14:paraId="0A90154A" w14:textId="77777777" w:rsidTr="001A1EB8">
        <w:trPr>
          <w:trHeight w:val="280"/>
        </w:trPr>
        <w:tc>
          <w:tcPr>
            <w:tcW w:w="9010" w:type="dxa"/>
            <w:tcMar>
              <w:bottom w:w="600" w:type="dxa"/>
            </w:tcMar>
          </w:tcPr>
          <w:p w14:paraId="17614B3D" w14:textId="7CA21FF4" w:rsidR="006643B7" w:rsidRPr="007C69CE" w:rsidRDefault="006643B7" w:rsidP="006643B7">
            <w:pPr>
              <w:pStyle w:val="Subtitle"/>
              <w:tabs>
                <w:tab w:val="clear" w:pos="284"/>
              </w:tabs>
              <w:ind w:left="0" w:firstLine="0"/>
            </w:pPr>
          </w:p>
        </w:tc>
      </w:tr>
    </w:tbl>
    <w:p w14:paraId="3A3BB62F" w14:textId="75399B8F" w:rsidR="00B40C96" w:rsidRPr="003F7688" w:rsidRDefault="00AF0637" w:rsidP="00B40C96">
      <w:pPr>
        <w:pStyle w:val="NaamAuteur"/>
        <w:rPr>
          <w:rFonts w:ascii="UGent Panno Text" w:hAnsi="UGent Panno Text"/>
          <w:sz w:val="32"/>
          <w:szCs w:val="40"/>
          <w:lang w:val="en-GB"/>
        </w:rPr>
      </w:pPr>
      <w:r w:rsidRPr="003F7688">
        <w:rPr>
          <w:rFonts w:ascii="UGent Panno Text" w:hAnsi="UGent Panno Text"/>
          <w:sz w:val="32"/>
          <w:szCs w:val="40"/>
          <w:lang w:val="en-GB"/>
        </w:rPr>
        <w:t>Mathieu Coghe</w:t>
      </w:r>
    </w:p>
    <w:p w14:paraId="1FC8F6DA" w14:textId="34EBE5B1"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Student number: </w:t>
      </w:r>
      <w:r w:rsidR="00B75967">
        <w:rPr>
          <w:rFonts w:ascii="UGent Panno Text" w:hAnsi="UGent Panno Text"/>
          <w:sz w:val="24"/>
          <w:szCs w:val="24"/>
          <w:lang w:val="en-US"/>
        </w:rPr>
        <w:t>02207820</w:t>
      </w:r>
    </w:p>
    <w:p w14:paraId="7BB2D17F" w14:textId="77777777" w:rsidR="00B40C96" w:rsidRPr="00CE1250" w:rsidRDefault="00B40C96" w:rsidP="00B40C96">
      <w:pPr>
        <w:rPr>
          <w:rFonts w:ascii="UGent Panno Text" w:hAnsi="UGent Panno Text"/>
          <w:lang w:val="en-US"/>
        </w:rPr>
      </w:pPr>
    </w:p>
    <w:p w14:paraId="161C0035" w14:textId="4D1F45F3"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 xml:space="preserve">Promotors: </w:t>
      </w:r>
      <w:r w:rsidR="00C469B0">
        <w:rPr>
          <w:rFonts w:ascii="UGent Panno Text" w:hAnsi="UGent Panno Text"/>
          <w:sz w:val="28"/>
          <w:szCs w:val="32"/>
          <w:lang w:val="en-US"/>
        </w:rPr>
        <w:t xml:space="preserve">Dr. Ir. </w:t>
      </w:r>
      <w:r w:rsidR="00860725">
        <w:rPr>
          <w:rFonts w:ascii="UGent Panno Text" w:hAnsi="UGent Panno Text"/>
          <w:sz w:val="28"/>
          <w:szCs w:val="32"/>
          <w:lang w:val="en-US"/>
        </w:rPr>
        <w:t>Saba Daneshgar</w:t>
      </w:r>
      <w:r w:rsidRPr="00CE1250">
        <w:rPr>
          <w:rFonts w:ascii="UGent Panno Text" w:hAnsi="UGent Panno Text"/>
          <w:sz w:val="28"/>
          <w:szCs w:val="32"/>
          <w:lang w:val="en-US"/>
        </w:rPr>
        <w:t xml:space="preserve">, </w:t>
      </w:r>
      <w:r w:rsidR="007B55D4">
        <w:rPr>
          <w:rFonts w:ascii="UGent Panno Text" w:hAnsi="UGent Panno Text"/>
          <w:sz w:val="28"/>
          <w:szCs w:val="32"/>
          <w:lang w:val="en-US"/>
        </w:rPr>
        <w:t>Dr. Ir. Giacomo Bellandi</w:t>
      </w:r>
    </w:p>
    <w:p w14:paraId="4B40A986" w14:textId="5D6AC785"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Tutors</w:t>
      </w:r>
      <w:r w:rsidR="00E60190">
        <w:rPr>
          <w:rFonts w:ascii="UGent Panno Text" w:hAnsi="UGent Panno Text"/>
          <w:sz w:val="28"/>
          <w:szCs w:val="32"/>
          <w:lang w:val="en-US"/>
        </w:rPr>
        <w:t>:</w:t>
      </w:r>
      <w:r w:rsidR="007D17D8">
        <w:rPr>
          <w:rFonts w:ascii="UGent Panno Text" w:hAnsi="UGent Panno Text"/>
          <w:sz w:val="28"/>
          <w:szCs w:val="32"/>
          <w:lang w:val="en-US"/>
        </w:rPr>
        <w:t xml:space="preserve"> </w:t>
      </w:r>
      <w:r w:rsidR="00AF6E06">
        <w:rPr>
          <w:rFonts w:ascii="UGent Panno Text" w:hAnsi="UGent Panno Text"/>
          <w:sz w:val="28"/>
          <w:szCs w:val="32"/>
          <w:lang w:val="en-US"/>
        </w:rPr>
        <w:t xml:space="preserve">Ir. </w:t>
      </w:r>
      <w:r w:rsidR="00AF6E06" w:rsidRPr="00AF6E06">
        <w:rPr>
          <w:rFonts w:ascii="UGent Panno Text" w:hAnsi="UGent Panno Text"/>
          <w:sz w:val="28"/>
          <w:szCs w:val="32"/>
          <w:lang w:val="en-US"/>
        </w:rPr>
        <w:t>Daniel Illana González</w:t>
      </w:r>
      <w:r w:rsidR="00AF6E06">
        <w:rPr>
          <w:rFonts w:ascii="UGent Panno Text" w:hAnsi="UGent Panno Text"/>
          <w:sz w:val="28"/>
          <w:szCs w:val="32"/>
          <w:lang w:val="en-US"/>
        </w:rPr>
        <w:t>,</w:t>
      </w:r>
      <w:r w:rsidR="00E60190">
        <w:rPr>
          <w:rFonts w:ascii="UGent Panno Text" w:hAnsi="UGent Panno Text"/>
          <w:sz w:val="28"/>
          <w:szCs w:val="32"/>
          <w:lang w:val="en-US"/>
        </w:rPr>
        <w:t xml:space="preserve"> </w:t>
      </w:r>
      <w:r w:rsidR="009D52A3">
        <w:rPr>
          <w:rFonts w:ascii="UGent Panno Text" w:hAnsi="UGent Panno Text"/>
          <w:sz w:val="28"/>
          <w:szCs w:val="32"/>
          <w:lang w:val="en-US"/>
        </w:rPr>
        <w:t>Ir. Simon Duchi</w:t>
      </w:r>
    </w:p>
    <w:p w14:paraId="0AB46355" w14:textId="77777777" w:rsidR="00B40C96" w:rsidRPr="00CE1250" w:rsidRDefault="00B40C96" w:rsidP="00B40C96">
      <w:pPr>
        <w:rPr>
          <w:rFonts w:ascii="UGent Panno Text" w:hAnsi="UGent Panno Text"/>
          <w:sz w:val="22"/>
          <w:lang w:val="en-US"/>
        </w:rPr>
      </w:pPr>
    </w:p>
    <w:p w14:paraId="45536BB3" w14:textId="5A33B664"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Master’s Dissertation submitted to Ghent University in partial fulfilment of the requirements for the degree of </w:t>
      </w:r>
      <w:sdt>
        <w:sdtPr>
          <w:rPr>
            <w:rStyle w:val="Stijl1"/>
            <w:rFonts w:ascii="UGent Panno Text" w:hAnsi="UGent Panno Text"/>
            <w:sz w:val="24"/>
            <w:szCs w:val="24"/>
            <w:lang w:val="en-US"/>
          </w:rPr>
          <w:alias w:val="Master Programme"/>
          <w:tag w:val="Master Programme"/>
          <w:id w:val="-289515595"/>
          <w:placeholder>
            <w:docPart w:val="529081C5092346C9A0211FFCC2252BF4"/>
          </w:placeholder>
          <w:dropDownList>
            <w:listItem w:displayText="&lt;select master programme&gt;" w:value="&lt;select master programme&gt;"/>
            <w:listItem w:displayText="Master of Science in Bioscience Engineering: Forest and Nature Management " w:value="Master of Science in Bioscience Engineering: Forest and Nature Management "/>
            <w:listItem w:displayText="Master of Science in Bioscience Engineering: Cell and Gene Biotechnology " w:value="Master of Science in Bioscience Engineering: Cell and Gene Biotechnology "/>
            <w:listItem w:displayText="Master of Science in Bioscience Engineering: Chemistry and Bioprocess Technology" w:value="Master of Science in Bioscience Engineering: Chemistry and Bioprocess Technology"/>
            <w:listItem w:displayText="Master of Science in Bioscience Engineering: Agricultural Sciences " w:value="Master of Science in Bioscience Engineering: Agricultural Sciences "/>
            <w:listItem w:displayText="Master of Science in Bioscience Engineering: Land, Water and Climate" w:value="Master of Science in Bioscience Engineering: Land, Water and Climate"/>
            <w:listItem w:displayText="Master of Science in Bioscience Engineering: Food Science and Nutrition " w:value="Master of Science in Bioscience Engineering: Food Science and Nutrition "/>
            <w:listItem w:displayText="Master of Science in Bioscience Engineering: Environmental Technology " w:value="Master of Science in Bioscience Engineering: Environmental Technology "/>
            <w:listItem w:displayText="Master of Science in Bioinformatics (Bioscience Engineering)" w:value="Master of Science in Bioinformatics (Bioscience Engineering)"/>
            <w:listItem w:displayText="Master of Science in Biochemical Engineering Technology" w:value="Master of Science in Biochemical Engineering Technology"/>
            <w:listItem w:displayText="Master of Science in Bioscience Engineering Technology: Agriculture and Horticulture - main subject Plant and Animal Production " w:value="Master of Science in Bioscience Engineering Technology: Agriculture and Horticulture - main subject Plant and Animal Production "/>
            <w:listItem w:displayText="Master of Science in Bioscience Engineering Technology: Agriculture and Horticulture - main subject Horticulture " w:value="Master of Science in Bioscience Engineering Technology: Agriculture and Horticulture - main subject Horticulture "/>
            <w:listItem w:displayText="Master of Science in Bioscience Engineering Technology: Food Industry " w:value="Master of Science in Bioscience Engineering Technology: Food Industry "/>
            <w:listItem w:displayText="Master of Science in Bioindustrial Sciences: Circular Bioprocesstechnology" w:value="Master of Science in Bioindustrial Sciences: Circular Bioprocesstechnology"/>
            <w:listItem w:displayText="Master of Science in Aquaculture" w:value="Master of Science in Aquaculture"/>
            <w:listItem w:displayText="Master of Science in Environmental Science and Technology" w:value="Master of Science in Environmental Science and Technology"/>
            <w:listItem w:displayText="Master of Science in Nutrition and Food Systems" w:value="Master of Science in Nutrition and Food Systems"/>
          </w:dropDownList>
        </w:sdtPr>
        <w:sdtContent>
          <w:r w:rsidR="00CF3017">
            <w:rPr>
              <w:rStyle w:val="Stijl1"/>
              <w:rFonts w:ascii="UGent Panno Text" w:hAnsi="UGent Panno Text"/>
              <w:sz w:val="24"/>
              <w:szCs w:val="24"/>
              <w:lang w:val="en-US"/>
            </w:rPr>
            <w:t>Master of Science in Environmental Science and Technology</w:t>
          </w:r>
        </w:sdtContent>
      </w:sdt>
    </w:p>
    <w:p w14:paraId="2C57983B" w14:textId="77777777" w:rsidR="00B40C96" w:rsidRPr="00CE1250" w:rsidRDefault="00B40C96" w:rsidP="00B40C96">
      <w:pPr>
        <w:rPr>
          <w:rFonts w:ascii="UGent Panno Text" w:hAnsi="UGent Panno Text"/>
          <w:sz w:val="22"/>
          <w:lang w:val="en-US"/>
        </w:rPr>
      </w:pPr>
    </w:p>
    <w:p w14:paraId="3777DFFB" w14:textId="044D5437"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Academi</w:t>
      </w:r>
      <w:r>
        <w:rPr>
          <w:rFonts w:ascii="UGent Panno Text" w:hAnsi="UGent Panno Text"/>
          <w:sz w:val="24"/>
          <w:szCs w:val="24"/>
          <w:lang w:val="en-US"/>
        </w:rPr>
        <w:t>c year</w:t>
      </w:r>
      <w:r w:rsidRPr="00CE1250">
        <w:rPr>
          <w:rFonts w:ascii="UGent Panno Text" w:hAnsi="UGent Panno Text"/>
          <w:sz w:val="24"/>
          <w:szCs w:val="24"/>
          <w:lang w:val="en-US"/>
        </w:rPr>
        <w:t>: 20</w:t>
      </w:r>
      <w:r w:rsidR="002E1C3F">
        <w:rPr>
          <w:rFonts w:ascii="UGent Panno Text" w:hAnsi="UGent Panno Text"/>
          <w:sz w:val="24"/>
          <w:szCs w:val="24"/>
        </w:rPr>
        <w:t>23</w:t>
      </w:r>
      <w:r w:rsidRPr="00CE1250">
        <w:rPr>
          <w:rFonts w:ascii="UGent Panno Text" w:hAnsi="UGent Panno Text"/>
          <w:sz w:val="24"/>
          <w:szCs w:val="24"/>
          <w:lang w:val="en-US"/>
        </w:rPr>
        <w:t xml:space="preserve"> - 20</w:t>
      </w:r>
      <w:r w:rsidR="002E1C3F">
        <w:rPr>
          <w:rFonts w:ascii="UGent Panno Text" w:hAnsi="UGent Panno Text"/>
          <w:sz w:val="24"/>
          <w:szCs w:val="24"/>
          <w:lang w:val="en-US"/>
        </w:rPr>
        <w:t>24</w:t>
      </w:r>
    </w:p>
    <w:p w14:paraId="2DA86123" w14:textId="77777777" w:rsidR="00183880" w:rsidRPr="007C69CE" w:rsidRDefault="00183880" w:rsidP="0078516D">
      <w:pPr>
        <w:spacing w:line="259" w:lineRule="auto"/>
      </w:pPr>
    </w:p>
    <w:p w14:paraId="18D5F4A3" w14:textId="1133743A" w:rsidR="009B1D3D" w:rsidRPr="007C69CE" w:rsidRDefault="00183880" w:rsidP="0078516D">
      <w:r w:rsidRPr="007C69CE">
        <w:br w:type="page"/>
      </w:r>
    </w:p>
    <w:p w14:paraId="55C0424B" w14:textId="77777777" w:rsidR="00B743D8" w:rsidRPr="007C69CE" w:rsidRDefault="00B743D8" w:rsidP="00B743D8">
      <w:pPr>
        <w:pBdr>
          <w:bottom w:val="single" w:sz="8" w:space="4" w:color="4F81BD"/>
        </w:pBdr>
        <w:spacing w:after="300" w:line="240" w:lineRule="auto"/>
        <w:contextualSpacing/>
        <w:jc w:val="both"/>
        <w:rPr>
          <w:rFonts w:eastAsia="Times New Roman" w:cstheme="minorHAnsi"/>
          <w:color w:val="17365D"/>
          <w:spacing w:val="5"/>
          <w:kern w:val="28"/>
          <w:lang w:eastAsia="x-none"/>
        </w:rPr>
      </w:pPr>
      <w:bookmarkStart w:id="0" w:name="_Toc358646495"/>
      <w:r w:rsidRPr="007C69CE">
        <w:rPr>
          <w:rFonts w:eastAsia="Times New Roman" w:cstheme="minorHAnsi"/>
          <w:color w:val="17365D"/>
          <w:spacing w:val="5"/>
          <w:kern w:val="28"/>
          <w:lang w:eastAsia="x-none"/>
        </w:rPr>
        <w:lastRenderedPageBreak/>
        <w:t>Copyright</w:t>
      </w:r>
      <w:bookmarkEnd w:id="0"/>
    </w:p>
    <w:p w14:paraId="4BBC1821" w14:textId="77777777" w:rsidR="00B743D8" w:rsidRPr="007C69CE" w:rsidRDefault="00B743D8" w:rsidP="00B743D8">
      <w:pPr>
        <w:spacing w:line="360" w:lineRule="auto"/>
        <w:jc w:val="both"/>
        <w:rPr>
          <w:rFonts w:eastAsia="Times New Roman" w:cstheme="minorHAnsi"/>
          <w:color w:val="000000"/>
          <w:lang w:eastAsia="nl-BE"/>
        </w:rPr>
      </w:pPr>
    </w:p>
    <w:p w14:paraId="09F67E83" w14:textId="77777777" w:rsidR="00B743D8" w:rsidRPr="007C69CE" w:rsidRDefault="00B743D8" w:rsidP="00B743D8">
      <w:pPr>
        <w:autoSpaceDE w:val="0"/>
        <w:autoSpaceDN w:val="0"/>
        <w:adjustRightInd w:val="0"/>
        <w:spacing w:after="200" w:line="276" w:lineRule="auto"/>
        <w:rPr>
          <w:rFonts w:cstheme="minorHAnsi"/>
        </w:rPr>
      </w:pPr>
      <w:r w:rsidRPr="007C69CE">
        <w:rPr>
          <w:rFonts w:cstheme="minorHAnsi"/>
        </w:rPr>
        <w:t>The author and the promoter give the permission to use this master dissertation for consultation and to copy parts of it for personal use. Every other use is subject to the copyright laws, more specifically the source must be extensively stated when using from this thesis.</w:t>
      </w:r>
    </w:p>
    <w:p w14:paraId="506016DE" w14:textId="77777777" w:rsidR="00B743D8" w:rsidRPr="000E4696" w:rsidRDefault="00B743D8" w:rsidP="00B743D8">
      <w:pPr>
        <w:autoSpaceDE w:val="0"/>
        <w:autoSpaceDN w:val="0"/>
        <w:adjustRightInd w:val="0"/>
        <w:spacing w:after="200" w:line="276" w:lineRule="auto"/>
        <w:rPr>
          <w:rFonts w:eastAsia="Calibri" w:cstheme="minorHAnsi"/>
          <w:bCs/>
          <w:color w:val="000000"/>
          <w:lang w:val="nl-BE" w:eastAsia="nl-BE"/>
        </w:rPr>
      </w:pPr>
      <w:r w:rsidRPr="000E4696">
        <w:rPr>
          <w:rFonts w:eastAsia="Calibri" w:cstheme="minorHAnsi"/>
          <w:bCs/>
          <w:color w:val="000000"/>
          <w:lang w:val="nl-BE" w:eastAsia="nl-BE"/>
        </w:rPr>
        <w:t>De auteur en de promotor geven de toelating deze masterproef voor consultatie beschikbaar te stellen en delen van de masterproef te kopiëren voor persoonlijk gebruik. Elk ander gebruik valt onder de beperkingen van het auteursrecht, in het bijzonder met betrekking tot de verplichting de bron uitdrukkelijk te vermelden bij het aanhalen van resultaten uit deze masterproef.</w:t>
      </w:r>
    </w:p>
    <w:p w14:paraId="115A341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4C8D305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5F847F93" w14:textId="19523C03"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 xml:space="preserve">Gent, </w:t>
      </w:r>
      <w:r w:rsidRPr="007C69CE">
        <w:rPr>
          <w:rFonts w:eastAsia="Calibri" w:cstheme="minorHAnsi"/>
          <w:bCs/>
          <w:color w:val="000000"/>
          <w:lang w:eastAsia="nl-BE"/>
        </w:rPr>
        <w:fldChar w:fldCharType="begin"/>
      </w:r>
      <w:r w:rsidRPr="007C69CE">
        <w:rPr>
          <w:rFonts w:eastAsia="Calibri" w:cstheme="minorHAnsi"/>
          <w:bCs/>
          <w:color w:val="000000"/>
          <w:lang w:eastAsia="nl-BE"/>
        </w:rPr>
        <w:instrText xml:space="preserve"> TIME \@ "d MMMM yyyy" </w:instrText>
      </w:r>
      <w:r w:rsidRPr="007C69CE">
        <w:rPr>
          <w:rFonts w:eastAsia="Calibri" w:cstheme="minorHAnsi"/>
          <w:bCs/>
          <w:color w:val="000000"/>
          <w:lang w:eastAsia="nl-BE"/>
        </w:rPr>
        <w:fldChar w:fldCharType="separate"/>
      </w:r>
      <w:r w:rsidR="00843CB6">
        <w:rPr>
          <w:rFonts w:eastAsia="Calibri" w:cstheme="minorHAnsi"/>
          <w:bCs/>
          <w:noProof/>
          <w:color w:val="000000"/>
          <w:lang w:eastAsia="nl-BE"/>
        </w:rPr>
        <w:t>1 May 2024</w:t>
      </w:r>
      <w:r w:rsidRPr="007C69CE">
        <w:rPr>
          <w:rFonts w:eastAsia="Calibri" w:cstheme="minorHAnsi"/>
          <w:bCs/>
          <w:color w:val="000000"/>
          <w:lang w:eastAsia="nl-BE"/>
        </w:rPr>
        <w:fldChar w:fldCharType="end"/>
      </w:r>
    </w:p>
    <w:p w14:paraId="791F21E9"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3A64DCFC"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The promoter(s),</w:t>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t>The author,</w:t>
      </w:r>
    </w:p>
    <w:p w14:paraId="4A7E746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704490D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1175B139"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‘Signature’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‘Signature’</w:t>
      </w:r>
    </w:p>
    <w:p w14:paraId="6B1C89D5"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Prof. + ‘Name’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‘Name’</w:t>
      </w:r>
    </w:p>
    <w:p w14:paraId="40E09E13"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041D15C0"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AD807DE"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7CB2B46C"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C09F46"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AB2D0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37EA3A7C"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2FD266AA"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35B94367"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1F5B906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16BE7111"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230469E0" w14:textId="77777777" w:rsidR="00B743D8" w:rsidRPr="007C69CE" w:rsidRDefault="00B743D8" w:rsidP="00B743D8"/>
    <w:p w14:paraId="5B152884" w14:textId="77777777" w:rsidR="00B743D8" w:rsidRPr="007C69CE" w:rsidRDefault="00B743D8" w:rsidP="0078516D"/>
    <w:p w14:paraId="7DFEA098" w14:textId="77777777" w:rsidR="009B1D3D" w:rsidRPr="007C69CE" w:rsidRDefault="009B1D3D">
      <w:pPr>
        <w:spacing w:after="160" w:line="2" w:lineRule="auto"/>
      </w:pPr>
      <w:r w:rsidRPr="007C69CE">
        <w:br w:type="page"/>
      </w:r>
    </w:p>
    <w:p w14:paraId="70668BED" w14:textId="3C88EB9B" w:rsidR="00743CCC" w:rsidRPr="007C69CE" w:rsidRDefault="00743CCC" w:rsidP="00743CCC">
      <w:pPr>
        <w:pStyle w:val="AppendixTOCheading"/>
      </w:pPr>
      <w:bookmarkStart w:id="1" w:name="_Toc162684436"/>
      <w:bookmarkStart w:id="2" w:name="_Toc164335216"/>
      <w:bookmarkStart w:id="3" w:name="_Toc165449201"/>
      <w:bookmarkStart w:id="4" w:name="_Toc165464850"/>
      <w:r w:rsidRPr="007C69CE">
        <w:lastRenderedPageBreak/>
        <w:t>PREFACE</w:t>
      </w:r>
      <w:bookmarkEnd w:id="1"/>
      <w:bookmarkEnd w:id="2"/>
      <w:bookmarkEnd w:id="3"/>
      <w:bookmarkEnd w:id="4"/>
    </w:p>
    <w:p w14:paraId="6880B404" w14:textId="77777777" w:rsidR="00D2433A" w:rsidRPr="007C69CE" w:rsidRDefault="00D2433A">
      <w:pPr>
        <w:spacing w:after="160" w:line="2" w:lineRule="auto"/>
        <w:rPr>
          <w:rFonts w:eastAsiaTheme="majorEastAsia" w:cstheme="majorBidi"/>
          <w:b/>
          <w:caps/>
          <w:color w:val="1E64C8"/>
          <w:sz w:val="32"/>
          <w:szCs w:val="32"/>
          <w:u w:val="single"/>
        </w:rPr>
      </w:pPr>
      <w:r w:rsidRPr="007C69CE">
        <w:br w:type="page"/>
      </w:r>
    </w:p>
    <w:p w14:paraId="4CB0803E" w14:textId="77777777" w:rsidR="002301A7" w:rsidRDefault="00743CCC" w:rsidP="00CD032A">
      <w:pPr>
        <w:pStyle w:val="AppendixTOCheading"/>
        <w:rPr>
          <w:noProof/>
        </w:rPr>
      </w:pPr>
      <w:bookmarkStart w:id="5" w:name="_Toc162684437"/>
      <w:bookmarkStart w:id="6" w:name="_Toc164335217"/>
      <w:bookmarkStart w:id="7" w:name="_Toc165449202"/>
      <w:bookmarkStart w:id="8" w:name="_Toc165464851"/>
      <w:r w:rsidRPr="007C69CE">
        <w:lastRenderedPageBreak/>
        <w:t>TABLE OF CONTENTS</w:t>
      </w:r>
      <w:bookmarkEnd w:id="5"/>
      <w:bookmarkEnd w:id="6"/>
      <w:bookmarkEnd w:id="7"/>
      <w:bookmarkEnd w:id="8"/>
      <w:r w:rsidR="009532C4" w:rsidRPr="007C69CE">
        <w:fldChar w:fldCharType="begin"/>
      </w:r>
      <w:r w:rsidR="009532C4" w:rsidRPr="007C69CE">
        <w:instrText xml:space="preserve"> TOC \o "1-2" \h \z \u </w:instrText>
      </w:r>
      <w:r w:rsidR="009532C4" w:rsidRPr="007C69CE">
        <w:fldChar w:fldCharType="separate"/>
      </w:r>
    </w:p>
    <w:p w14:paraId="62D5FACA" w14:textId="41DFCE84"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52" w:history="1">
        <w:r w:rsidRPr="00B13D0E">
          <w:rPr>
            <w:rStyle w:val="Hyperlink"/>
            <w:noProof/>
          </w:rPr>
          <w:t>LIST OF ABBREVIATIONS</w:t>
        </w:r>
        <w:r>
          <w:rPr>
            <w:noProof/>
            <w:webHidden/>
          </w:rPr>
          <w:tab/>
        </w:r>
        <w:r>
          <w:rPr>
            <w:noProof/>
            <w:webHidden/>
          </w:rPr>
          <w:fldChar w:fldCharType="begin"/>
        </w:r>
        <w:r>
          <w:rPr>
            <w:noProof/>
            <w:webHidden/>
          </w:rPr>
          <w:instrText xml:space="preserve"> PAGEREF _Toc165464852 \h </w:instrText>
        </w:r>
        <w:r>
          <w:rPr>
            <w:noProof/>
            <w:webHidden/>
          </w:rPr>
        </w:r>
        <w:r>
          <w:rPr>
            <w:noProof/>
            <w:webHidden/>
          </w:rPr>
          <w:fldChar w:fldCharType="separate"/>
        </w:r>
        <w:r w:rsidR="00843CB6">
          <w:rPr>
            <w:noProof/>
            <w:webHidden/>
          </w:rPr>
          <w:t>6</w:t>
        </w:r>
        <w:r>
          <w:rPr>
            <w:noProof/>
            <w:webHidden/>
          </w:rPr>
          <w:fldChar w:fldCharType="end"/>
        </w:r>
      </w:hyperlink>
    </w:p>
    <w:p w14:paraId="46031483" w14:textId="732AD5E2"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53" w:history="1">
        <w:r w:rsidRPr="00B13D0E">
          <w:rPr>
            <w:rStyle w:val="Hyperlink"/>
            <w:noProof/>
          </w:rPr>
          <w:t>ABSTRACT</w:t>
        </w:r>
        <w:r>
          <w:rPr>
            <w:noProof/>
            <w:webHidden/>
          </w:rPr>
          <w:tab/>
        </w:r>
        <w:r>
          <w:rPr>
            <w:noProof/>
            <w:webHidden/>
          </w:rPr>
          <w:fldChar w:fldCharType="begin"/>
        </w:r>
        <w:r>
          <w:rPr>
            <w:noProof/>
            <w:webHidden/>
          </w:rPr>
          <w:instrText xml:space="preserve"> PAGEREF _Toc165464853 \h </w:instrText>
        </w:r>
        <w:r>
          <w:rPr>
            <w:noProof/>
            <w:webHidden/>
          </w:rPr>
        </w:r>
        <w:r>
          <w:rPr>
            <w:noProof/>
            <w:webHidden/>
          </w:rPr>
          <w:fldChar w:fldCharType="separate"/>
        </w:r>
        <w:r w:rsidR="00843CB6">
          <w:rPr>
            <w:noProof/>
            <w:webHidden/>
          </w:rPr>
          <w:t>7</w:t>
        </w:r>
        <w:r>
          <w:rPr>
            <w:noProof/>
            <w:webHidden/>
          </w:rPr>
          <w:fldChar w:fldCharType="end"/>
        </w:r>
      </w:hyperlink>
    </w:p>
    <w:p w14:paraId="7F36CC76" w14:textId="67AA7D02"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54" w:history="1">
        <w:r w:rsidRPr="00B13D0E">
          <w:rPr>
            <w:rStyle w:val="Hyperlink"/>
            <w:noProof/>
          </w:rPr>
          <w:t>INTRODUCTION</w:t>
        </w:r>
        <w:r>
          <w:rPr>
            <w:noProof/>
            <w:webHidden/>
          </w:rPr>
          <w:tab/>
        </w:r>
        <w:r>
          <w:rPr>
            <w:noProof/>
            <w:webHidden/>
          </w:rPr>
          <w:fldChar w:fldCharType="begin"/>
        </w:r>
        <w:r>
          <w:rPr>
            <w:noProof/>
            <w:webHidden/>
          </w:rPr>
          <w:instrText xml:space="preserve"> PAGEREF _Toc165464854 \h </w:instrText>
        </w:r>
        <w:r>
          <w:rPr>
            <w:noProof/>
            <w:webHidden/>
          </w:rPr>
        </w:r>
        <w:r>
          <w:rPr>
            <w:noProof/>
            <w:webHidden/>
          </w:rPr>
          <w:fldChar w:fldCharType="separate"/>
        </w:r>
        <w:r w:rsidR="00843CB6">
          <w:rPr>
            <w:noProof/>
            <w:webHidden/>
          </w:rPr>
          <w:t>8</w:t>
        </w:r>
        <w:r>
          <w:rPr>
            <w:noProof/>
            <w:webHidden/>
          </w:rPr>
          <w:fldChar w:fldCharType="end"/>
        </w:r>
      </w:hyperlink>
    </w:p>
    <w:p w14:paraId="744EDA21" w14:textId="6C0DF8AD"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55" w:history="1">
        <w:r w:rsidRPr="00B13D0E">
          <w:rPr>
            <w:rStyle w:val="Hyperlink"/>
            <w:noProof/>
          </w:rPr>
          <w:t>1.1</w:t>
        </w:r>
        <w:r>
          <w:rPr>
            <w:rFonts w:asciiTheme="minorHAnsi" w:eastAsiaTheme="minorEastAsia" w:hAnsiTheme="minorHAnsi"/>
            <w:noProof/>
            <w:kern w:val="2"/>
            <w:sz w:val="24"/>
            <w:szCs w:val="24"/>
            <w:lang w:eastAsia="en-GB"/>
            <w14:ligatures w14:val="standardContextual"/>
          </w:rPr>
          <w:tab/>
        </w:r>
        <w:r w:rsidRPr="00B13D0E">
          <w:rPr>
            <w:rStyle w:val="Hyperlink"/>
            <w:noProof/>
          </w:rPr>
          <w:t>Problem statement: organic micropollutants</w:t>
        </w:r>
        <w:r>
          <w:rPr>
            <w:noProof/>
            <w:webHidden/>
          </w:rPr>
          <w:tab/>
        </w:r>
        <w:r>
          <w:rPr>
            <w:noProof/>
            <w:webHidden/>
          </w:rPr>
          <w:fldChar w:fldCharType="begin"/>
        </w:r>
        <w:r>
          <w:rPr>
            <w:noProof/>
            <w:webHidden/>
          </w:rPr>
          <w:instrText xml:space="preserve"> PAGEREF _Toc165464855 \h </w:instrText>
        </w:r>
        <w:r>
          <w:rPr>
            <w:noProof/>
            <w:webHidden/>
          </w:rPr>
        </w:r>
        <w:r>
          <w:rPr>
            <w:noProof/>
            <w:webHidden/>
          </w:rPr>
          <w:fldChar w:fldCharType="separate"/>
        </w:r>
        <w:r w:rsidR="00843CB6">
          <w:rPr>
            <w:noProof/>
            <w:webHidden/>
          </w:rPr>
          <w:t>8</w:t>
        </w:r>
        <w:r>
          <w:rPr>
            <w:noProof/>
            <w:webHidden/>
          </w:rPr>
          <w:fldChar w:fldCharType="end"/>
        </w:r>
      </w:hyperlink>
    </w:p>
    <w:p w14:paraId="10130938" w14:textId="6DAFFE0F"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56" w:history="1">
        <w:r w:rsidRPr="00B13D0E">
          <w:rPr>
            <w:rStyle w:val="Hyperlink"/>
            <w:noProof/>
          </w:rPr>
          <w:t>1.2</w:t>
        </w:r>
        <w:r>
          <w:rPr>
            <w:rFonts w:asciiTheme="minorHAnsi" w:eastAsiaTheme="minorEastAsia" w:hAnsiTheme="minorHAnsi"/>
            <w:noProof/>
            <w:kern w:val="2"/>
            <w:sz w:val="24"/>
            <w:szCs w:val="24"/>
            <w:lang w:eastAsia="en-GB"/>
            <w14:ligatures w14:val="standardContextual"/>
          </w:rPr>
          <w:tab/>
        </w:r>
        <w:r w:rsidRPr="00B13D0E">
          <w:rPr>
            <w:rStyle w:val="Hyperlink"/>
            <w:noProof/>
          </w:rPr>
          <w:t>Modelling removal of organic micropollutants</w:t>
        </w:r>
        <w:r>
          <w:rPr>
            <w:noProof/>
            <w:webHidden/>
          </w:rPr>
          <w:tab/>
        </w:r>
        <w:r>
          <w:rPr>
            <w:noProof/>
            <w:webHidden/>
          </w:rPr>
          <w:fldChar w:fldCharType="begin"/>
        </w:r>
        <w:r>
          <w:rPr>
            <w:noProof/>
            <w:webHidden/>
          </w:rPr>
          <w:instrText xml:space="preserve"> PAGEREF _Toc165464856 \h </w:instrText>
        </w:r>
        <w:r>
          <w:rPr>
            <w:noProof/>
            <w:webHidden/>
          </w:rPr>
        </w:r>
        <w:r>
          <w:rPr>
            <w:noProof/>
            <w:webHidden/>
          </w:rPr>
          <w:fldChar w:fldCharType="separate"/>
        </w:r>
        <w:r w:rsidR="00843CB6">
          <w:rPr>
            <w:noProof/>
            <w:webHidden/>
          </w:rPr>
          <w:t>9</w:t>
        </w:r>
        <w:r>
          <w:rPr>
            <w:noProof/>
            <w:webHidden/>
          </w:rPr>
          <w:fldChar w:fldCharType="end"/>
        </w:r>
      </w:hyperlink>
    </w:p>
    <w:p w14:paraId="45556C1B" w14:textId="3E125F37"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57" w:history="1">
        <w:r w:rsidRPr="00B13D0E">
          <w:rPr>
            <w:rStyle w:val="Hyperlink"/>
            <w:noProof/>
          </w:rPr>
          <w:t>1.3</w:t>
        </w:r>
        <w:r>
          <w:rPr>
            <w:rFonts w:asciiTheme="minorHAnsi" w:eastAsiaTheme="minorEastAsia" w:hAnsiTheme="minorHAnsi"/>
            <w:noProof/>
            <w:kern w:val="2"/>
            <w:sz w:val="24"/>
            <w:szCs w:val="24"/>
            <w:lang w:eastAsia="en-GB"/>
            <w14:ligatures w14:val="standardContextual"/>
          </w:rPr>
          <w:tab/>
        </w:r>
        <w:r w:rsidRPr="00B13D0E">
          <w:rPr>
            <w:rStyle w:val="Hyperlink"/>
            <w:noProof/>
          </w:rPr>
          <w:t>Aim of the thesis</w:t>
        </w:r>
        <w:r>
          <w:rPr>
            <w:noProof/>
            <w:webHidden/>
          </w:rPr>
          <w:tab/>
        </w:r>
        <w:r>
          <w:rPr>
            <w:noProof/>
            <w:webHidden/>
          </w:rPr>
          <w:fldChar w:fldCharType="begin"/>
        </w:r>
        <w:r>
          <w:rPr>
            <w:noProof/>
            <w:webHidden/>
          </w:rPr>
          <w:instrText xml:space="preserve"> PAGEREF _Toc165464857 \h </w:instrText>
        </w:r>
        <w:r>
          <w:rPr>
            <w:noProof/>
            <w:webHidden/>
          </w:rPr>
        </w:r>
        <w:r>
          <w:rPr>
            <w:noProof/>
            <w:webHidden/>
          </w:rPr>
          <w:fldChar w:fldCharType="separate"/>
        </w:r>
        <w:r w:rsidR="00843CB6">
          <w:rPr>
            <w:noProof/>
            <w:webHidden/>
          </w:rPr>
          <w:t>9</w:t>
        </w:r>
        <w:r>
          <w:rPr>
            <w:noProof/>
            <w:webHidden/>
          </w:rPr>
          <w:fldChar w:fldCharType="end"/>
        </w:r>
      </w:hyperlink>
    </w:p>
    <w:p w14:paraId="79211B93" w14:textId="3FFD6567"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58" w:history="1">
        <w:r w:rsidRPr="00B13D0E">
          <w:rPr>
            <w:rStyle w:val="Hyperlink"/>
            <w:noProof/>
          </w:rPr>
          <w:t>LITERATURE REVIEW</w:t>
        </w:r>
        <w:r>
          <w:rPr>
            <w:noProof/>
            <w:webHidden/>
          </w:rPr>
          <w:tab/>
        </w:r>
        <w:r>
          <w:rPr>
            <w:noProof/>
            <w:webHidden/>
          </w:rPr>
          <w:fldChar w:fldCharType="begin"/>
        </w:r>
        <w:r>
          <w:rPr>
            <w:noProof/>
            <w:webHidden/>
          </w:rPr>
          <w:instrText xml:space="preserve"> PAGEREF _Toc165464858 \h </w:instrText>
        </w:r>
        <w:r>
          <w:rPr>
            <w:noProof/>
            <w:webHidden/>
          </w:rPr>
        </w:r>
        <w:r>
          <w:rPr>
            <w:noProof/>
            <w:webHidden/>
          </w:rPr>
          <w:fldChar w:fldCharType="separate"/>
        </w:r>
        <w:r w:rsidR="00843CB6">
          <w:rPr>
            <w:noProof/>
            <w:webHidden/>
          </w:rPr>
          <w:t>11</w:t>
        </w:r>
        <w:r>
          <w:rPr>
            <w:noProof/>
            <w:webHidden/>
          </w:rPr>
          <w:fldChar w:fldCharType="end"/>
        </w:r>
      </w:hyperlink>
    </w:p>
    <w:p w14:paraId="062BD975" w14:textId="52BE72E6"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59" w:history="1">
        <w:r w:rsidRPr="00B13D0E">
          <w:rPr>
            <w:rStyle w:val="Hyperlink"/>
            <w:noProof/>
          </w:rPr>
          <w:t>1</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Principles of micropollutant removal</w:t>
        </w:r>
        <w:r>
          <w:rPr>
            <w:noProof/>
            <w:webHidden/>
          </w:rPr>
          <w:tab/>
        </w:r>
        <w:r>
          <w:rPr>
            <w:noProof/>
            <w:webHidden/>
          </w:rPr>
          <w:fldChar w:fldCharType="begin"/>
        </w:r>
        <w:r>
          <w:rPr>
            <w:noProof/>
            <w:webHidden/>
          </w:rPr>
          <w:instrText xml:space="preserve"> PAGEREF _Toc165464859 \h </w:instrText>
        </w:r>
        <w:r>
          <w:rPr>
            <w:noProof/>
            <w:webHidden/>
          </w:rPr>
        </w:r>
        <w:r>
          <w:rPr>
            <w:noProof/>
            <w:webHidden/>
          </w:rPr>
          <w:fldChar w:fldCharType="separate"/>
        </w:r>
        <w:r w:rsidR="00843CB6">
          <w:rPr>
            <w:noProof/>
            <w:webHidden/>
          </w:rPr>
          <w:t>11</w:t>
        </w:r>
        <w:r>
          <w:rPr>
            <w:noProof/>
            <w:webHidden/>
          </w:rPr>
          <w:fldChar w:fldCharType="end"/>
        </w:r>
      </w:hyperlink>
    </w:p>
    <w:p w14:paraId="5B420524" w14:textId="22F24D1F"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0" w:history="1">
        <w:r w:rsidRPr="00B13D0E">
          <w:rPr>
            <w:rStyle w:val="Hyperlink"/>
            <w:noProof/>
          </w:rPr>
          <w:t>1.1</w:t>
        </w:r>
        <w:r>
          <w:rPr>
            <w:rFonts w:asciiTheme="minorHAnsi" w:eastAsiaTheme="minorEastAsia" w:hAnsiTheme="minorHAnsi"/>
            <w:noProof/>
            <w:kern w:val="2"/>
            <w:sz w:val="24"/>
            <w:szCs w:val="24"/>
            <w:lang w:eastAsia="en-GB"/>
            <w14:ligatures w14:val="standardContextual"/>
          </w:rPr>
          <w:tab/>
        </w:r>
        <w:r w:rsidRPr="00B13D0E">
          <w:rPr>
            <w:rStyle w:val="Hyperlink"/>
            <w:noProof/>
          </w:rPr>
          <w:t>Classification of MPs</w:t>
        </w:r>
        <w:r>
          <w:rPr>
            <w:noProof/>
            <w:webHidden/>
          </w:rPr>
          <w:tab/>
        </w:r>
        <w:r>
          <w:rPr>
            <w:noProof/>
            <w:webHidden/>
          </w:rPr>
          <w:fldChar w:fldCharType="begin"/>
        </w:r>
        <w:r>
          <w:rPr>
            <w:noProof/>
            <w:webHidden/>
          </w:rPr>
          <w:instrText xml:space="preserve"> PAGEREF _Toc165464860 \h </w:instrText>
        </w:r>
        <w:r>
          <w:rPr>
            <w:noProof/>
            <w:webHidden/>
          </w:rPr>
        </w:r>
        <w:r>
          <w:rPr>
            <w:noProof/>
            <w:webHidden/>
          </w:rPr>
          <w:fldChar w:fldCharType="separate"/>
        </w:r>
        <w:r w:rsidR="00843CB6">
          <w:rPr>
            <w:noProof/>
            <w:webHidden/>
          </w:rPr>
          <w:t>11</w:t>
        </w:r>
        <w:r>
          <w:rPr>
            <w:noProof/>
            <w:webHidden/>
          </w:rPr>
          <w:fldChar w:fldCharType="end"/>
        </w:r>
      </w:hyperlink>
    </w:p>
    <w:p w14:paraId="0ECC134B" w14:textId="4C946F3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1" w:history="1">
        <w:r w:rsidRPr="00B13D0E">
          <w:rPr>
            <w:rStyle w:val="Hyperlink"/>
            <w:noProof/>
          </w:rPr>
          <w:t>1.2</w:t>
        </w:r>
        <w:r>
          <w:rPr>
            <w:rFonts w:asciiTheme="minorHAnsi" w:eastAsiaTheme="minorEastAsia" w:hAnsiTheme="minorHAnsi"/>
            <w:noProof/>
            <w:kern w:val="2"/>
            <w:sz w:val="24"/>
            <w:szCs w:val="24"/>
            <w:lang w:eastAsia="en-GB"/>
            <w14:ligatures w14:val="standardContextual"/>
          </w:rPr>
          <w:tab/>
        </w:r>
        <w:r w:rsidRPr="00B13D0E">
          <w:rPr>
            <w:rStyle w:val="Hyperlink"/>
            <w:noProof/>
          </w:rPr>
          <w:t>The fate of micropollutants in WWTPs</w:t>
        </w:r>
        <w:r>
          <w:rPr>
            <w:noProof/>
            <w:webHidden/>
          </w:rPr>
          <w:tab/>
        </w:r>
        <w:r>
          <w:rPr>
            <w:noProof/>
            <w:webHidden/>
          </w:rPr>
          <w:fldChar w:fldCharType="begin"/>
        </w:r>
        <w:r>
          <w:rPr>
            <w:noProof/>
            <w:webHidden/>
          </w:rPr>
          <w:instrText xml:space="preserve"> PAGEREF _Toc165464861 \h </w:instrText>
        </w:r>
        <w:r>
          <w:rPr>
            <w:noProof/>
            <w:webHidden/>
          </w:rPr>
        </w:r>
        <w:r>
          <w:rPr>
            <w:noProof/>
            <w:webHidden/>
          </w:rPr>
          <w:fldChar w:fldCharType="separate"/>
        </w:r>
        <w:r w:rsidR="00843CB6">
          <w:rPr>
            <w:noProof/>
            <w:webHidden/>
          </w:rPr>
          <w:t>12</w:t>
        </w:r>
        <w:r>
          <w:rPr>
            <w:noProof/>
            <w:webHidden/>
          </w:rPr>
          <w:fldChar w:fldCharType="end"/>
        </w:r>
      </w:hyperlink>
    </w:p>
    <w:p w14:paraId="460CD639" w14:textId="761D31D2"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2" w:history="1">
        <w:r w:rsidRPr="00B13D0E">
          <w:rPr>
            <w:rStyle w:val="Hyperlink"/>
            <w:noProof/>
          </w:rPr>
          <w:t>1.3</w:t>
        </w:r>
        <w:r>
          <w:rPr>
            <w:rFonts w:asciiTheme="minorHAnsi" w:eastAsiaTheme="minorEastAsia" w:hAnsiTheme="minorHAnsi"/>
            <w:noProof/>
            <w:kern w:val="2"/>
            <w:sz w:val="24"/>
            <w:szCs w:val="24"/>
            <w:lang w:eastAsia="en-GB"/>
            <w14:ligatures w14:val="standardContextual"/>
          </w:rPr>
          <w:tab/>
        </w:r>
        <w:r w:rsidRPr="00B13D0E">
          <w:rPr>
            <w:rStyle w:val="Hyperlink"/>
            <w:noProof/>
          </w:rPr>
          <w:t>Tertiary treatment methods for MP removal in WWTPs</w:t>
        </w:r>
        <w:r>
          <w:rPr>
            <w:noProof/>
            <w:webHidden/>
          </w:rPr>
          <w:tab/>
        </w:r>
        <w:r>
          <w:rPr>
            <w:noProof/>
            <w:webHidden/>
          </w:rPr>
          <w:fldChar w:fldCharType="begin"/>
        </w:r>
        <w:r>
          <w:rPr>
            <w:noProof/>
            <w:webHidden/>
          </w:rPr>
          <w:instrText xml:space="preserve"> PAGEREF _Toc165464862 \h </w:instrText>
        </w:r>
        <w:r>
          <w:rPr>
            <w:noProof/>
            <w:webHidden/>
          </w:rPr>
        </w:r>
        <w:r>
          <w:rPr>
            <w:noProof/>
            <w:webHidden/>
          </w:rPr>
          <w:fldChar w:fldCharType="separate"/>
        </w:r>
        <w:r w:rsidR="00843CB6">
          <w:rPr>
            <w:noProof/>
            <w:webHidden/>
          </w:rPr>
          <w:t>14</w:t>
        </w:r>
        <w:r>
          <w:rPr>
            <w:noProof/>
            <w:webHidden/>
          </w:rPr>
          <w:fldChar w:fldCharType="end"/>
        </w:r>
      </w:hyperlink>
    </w:p>
    <w:p w14:paraId="75832876" w14:textId="69BA6C5A"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3" w:history="1">
        <w:r w:rsidRPr="00B13D0E">
          <w:rPr>
            <w:rStyle w:val="Hyperlink"/>
            <w:noProof/>
          </w:rPr>
          <w:t>1.4</w:t>
        </w:r>
        <w:r>
          <w:rPr>
            <w:rFonts w:asciiTheme="minorHAnsi" w:eastAsiaTheme="minorEastAsia" w:hAnsiTheme="minorHAnsi"/>
            <w:noProof/>
            <w:kern w:val="2"/>
            <w:sz w:val="24"/>
            <w:szCs w:val="24"/>
            <w:lang w:eastAsia="en-GB"/>
            <w14:ligatures w14:val="standardContextual"/>
          </w:rPr>
          <w:tab/>
        </w:r>
        <w:r w:rsidRPr="00B13D0E">
          <w:rPr>
            <w:rStyle w:val="Hyperlink"/>
            <w:noProof/>
          </w:rPr>
          <w:t>The adsorption process</w:t>
        </w:r>
        <w:r>
          <w:rPr>
            <w:noProof/>
            <w:webHidden/>
          </w:rPr>
          <w:tab/>
        </w:r>
        <w:r>
          <w:rPr>
            <w:noProof/>
            <w:webHidden/>
          </w:rPr>
          <w:fldChar w:fldCharType="begin"/>
        </w:r>
        <w:r>
          <w:rPr>
            <w:noProof/>
            <w:webHidden/>
          </w:rPr>
          <w:instrText xml:space="preserve"> PAGEREF _Toc165464863 \h </w:instrText>
        </w:r>
        <w:r>
          <w:rPr>
            <w:noProof/>
            <w:webHidden/>
          </w:rPr>
        </w:r>
        <w:r>
          <w:rPr>
            <w:noProof/>
            <w:webHidden/>
          </w:rPr>
          <w:fldChar w:fldCharType="separate"/>
        </w:r>
        <w:r w:rsidR="00843CB6">
          <w:rPr>
            <w:noProof/>
            <w:webHidden/>
          </w:rPr>
          <w:t>19</w:t>
        </w:r>
        <w:r>
          <w:rPr>
            <w:noProof/>
            <w:webHidden/>
          </w:rPr>
          <w:fldChar w:fldCharType="end"/>
        </w:r>
      </w:hyperlink>
    </w:p>
    <w:p w14:paraId="43B43C51" w14:textId="1709F28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4" w:history="1">
        <w:r w:rsidRPr="00B13D0E">
          <w:rPr>
            <w:rStyle w:val="Hyperlink"/>
            <w:noProof/>
          </w:rPr>
          <w:t>1.5</w:t>
        </w:r>
        <w:r>
          <w:rPr>
            <w:rFonts w:asciiTheme="minorHAnsi" w:eastAsiaTheme="minorEastAsia" w:hAnsiTheme="minorHAnsi"/>
            <w:noProof/>
            <w:kern w:val="2"/>
            <w:sz w:val="24"/>
            <w:szCs w:val="24"/>
            <w:lang w:eastAsia="en-GB"/>
            <w14:ligatures w14:val="standardContextual"/>
          </w:rPr>
          <w:tab/>
        </w:r>
        <w:r w:rsidRPr="00B13D0E">
          <w:rPr>
            <w:rStyle w:val="Hyperlink"/>
            <w:noProof/>
          </w:rPr>
          <w:t>Types of adsorbents</w:t>
        </w:r>
        <w:r>
          <w:rPr>
            <w:noProof/>
            <w:webHidden/>
          </w:rPr>
          <w:tab/>
        </w:r>
        <w:r>
          <w:rPr>
            <w:noProof/>
            <w:webHidden/>
          </w:rPr>
          <w:fldChar w:fldCharType="begin"/>
        </w:r>
        <w:r>
          <w:rPr>
            <w:noProof/>
            <w:webHidden/>
          </w:rPr>
          <w:instrText xml:space="preserve"> PAGEREF _Toc165464864 \h </w:instrText>
        </w:r>
        <w:r>
          <w:rPr>
            <w:noProof/>
            <w:webHidden/>
          </w:rPr>
        </w:r>
        <w:r>
          <w:rPr>
            <w:noProof/>
            <w:webHidden/>
          </w:rPr>
          <w:fldChar w:fldCharType="separate"/>
        </w:r>
        <w:r w:rsidR="00843CB6">
          <w:rPr>
            <w:noProof/>
            <w:webHidden/>
          </w:rPr>
          <w:t>20</w:t>
        </w:r>
        <w:r>
          <w:rPr>
            <w:noProof/>
            <w:webHidden/>
          </w:rPr>
          <w:fldChar w:fldCharType="end"/>
        </w:r>
      </w:hyperlink>
    </w:p>
    <w:p w14:paraId="747AB63B" w14:textId="32EA2AD7"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5" w:history="1">
        <w:r w:rsidRPr="00B13D0E">
          <w:rPr>
            <w:rStyle w:val="Hyperlink"/>
            <w:noProof/>
          </w:rPr>
          <w:t>1.6</w:t>
        </w:r>
        <w:r>
          <w:rPr>
            <w:rFonts w:asciiTheme="minorHAnsi" w:eastAsiaTheme="minorEastAsia" w:hAnsiTheme="minorHAnsi"/>
            <w:noProof/>
            <w:kern w:val="2"/>
            <w:sz w:val="24"/>
            <w:szCs w:val="24"/>
            <w:lang w:eastAsia="en-GB"/>
            <w14:ligatures w14:val="standardContextual"/>
          </w:rPr>
          <w:tab/>
        </w:r>
        <w:r w:rsidRPr="00B13D0E">
          <w:rPr>
            <w:rStyle w:val="Hyperlink"/>
            <w:noProof/>
          </w:rPr>
          <w:t>Types of adsorption set-ups</w:t>
        </w:r>
        <w:r>
          <w:rPr>
            <w:noProof/>
            <w:webHidden/>
          </w:rPr>
          <w:tab/>
        </w:r>
        <w:r>
          <w:rPr>
            <w:noProof/>
            <w:webHidden/>
          </w:rPr>
          <w:fldChar w:fldCharType="begin"/>
        </w:r>
        <w:r>
          <w:rPr>
            <w:noProof/>
            <w:webHidden/>
          </w:rPr>
          <w:instrText xml:space="preserve"> PAGEREF _Toc165464865 \h </w:instrText>
        </w:r>
        <w:r>
          <w:rPr>
            <w:noProof/>
            <w:webHidden/>
          </w:rPr>
        </w:r>
        <w:r>
          <w:rPr>
            <w:noProof/>
            <w:webHidden/>
          </w:rPr>
          <w:fldChar w:fldCharType="separate"/>
        </w:r>
        <w:r w:rsidR="00843CB6">
          <w:rPr>
            <w:noProof/>
            <w:webHidden/>
          </w:rPr>
          <w:t>23</w:t>
        </w:r>
        <w:r>
          <w:rPr>
            <w:noProof/>
            <w:webHidden/>
          </w:rPr>
          <w:fldChar w:fldCharType="end"/>
        </w:r>
      </w:hyperlink>
    </w:p>
    <w:p w14:paraId="22ADE83A" w14:textId="59B45673"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6" w:history="1">
        <w:r w:rsidRPr="00B13D0E">
          <w:rPr>
            <w:rStyle w:val="Hyperlink"/>
            <w:noProof/>
          </w:rPr>
          <w:t>1.7</w:t>
        </w:r>
        <w:r>
          <w:rPr>
            <w:rFonts w:asciiTheme="minorHAnsi" w:eastAsiaTheme="minorEastAsia" w:hAnsiTheme="minorHAnsi"/>
            <w:noProof/>
            <w:kern w:val="2"/>
            <w:sz w:val="24"/>
            <w:szCs w:val="24"/>
            <w:lang w:eastAsia="en-GB"/>
            <w14:ligatures w14:val="standardContextual"/>
          </w:rPr>
          <w:tab/>
        </w:r>
        <w:r w:rsidRPr="00B13D0E">
          <w:rPr>
            <w:rStyle w:val="Hyperlink"/>
            <w:noProof/>
          </w:rPr>
          <w:t>Adsorption equilibrium</w:t>
        </w:r>
        <w:r>
          <w:rPr>
            <w:noProof/>
            <w:webHidden/>
          </w:rPr>
          <w:tab/>
        </w:r>
        <w:r>
          <w:rPr>
            <w:noProof/>
            <w:webHidden/>
          </w:rPr>
          <w:fldChar w:fldCharType="begin"/>
        </w:r>
        <w:r>
          <w:rPr>
            <w:noProof/>
            <w:webHidden/>
          </w:rPr>
          <w:instrText xml:space="preserve"> PAGEREF _Toc165464866 \h </w:instrText>
        </w:r>
        <w:r>
          <w:rPr>
            <w:noProof/>
            <w:webHidden/>
          </w:rPr>
        </w:r>
        <w:r>
          <w:rPr>
            <w:noProof/>
            <w:webHidden/>
          </w:rPr>
          <w:fldChar w:fldCharType="separate"/>
        </w:r>
        <w:r w:rsidR="00843CB6">
          <w:rPr>
            <w:noProof/>
            <w:webHidden/>
          </w:rPr>
          <w:t>24</w:t>
        </w:r>
        <w:r>
          <w:rPr>
            <w:noProof/>
            <w:webHidden/>
          </w:rPr>
          <w:fldChar w:fldCharType="end"/>
        </w:r>
      </w:hyperlink>
    </w:p>
    <w:p w14:paraId="04B2B70A" w14:textId="2AFD46C6"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7" w:history="1">
        <w:r w:rsidRPr="00B13D0E">
          <w:rPr>
            <w:rStyle w:val="Hyperlink"/>
            <w:noProof/>
          </w:rPr>
          <w:t>1.8</w:t>
        </w:r>
        <w:r>
          <w:rPr>
            <w:rFonts w:asciiTheme="minorHAnsi" w:eastAsiaTheme="minorEastAsia" w:hAnsiTheme="minorHAnsi"/>
            <w:noProof/>
            <w:kern w:val="2"/>
            <w:sz w:val="24"/>
            <w:szCs w:val="24"/>
            <w:lang w:eastAsia="en-GB"/>
            <w14:ligatures w14:val="standardContextual"/>
          </w:rPr>
          <w:tab/>
        </w:r>
        <w:r w:rsidRPr="00B13D0E">
          <w:rPr>
            <w:rStyle w:val="Hyperlink"/>
            <w:noProof/>
          </w:rPr>
          <w:t>Adsorption kinetics</w:t>
        </w:r>
        <w:r>
          <w:rPr>
            <w:noProof/>
            <w:webHidden/>
          </w:rPr>
          <w:tab/>
        </w:r>
        <w:r>
          <w:rPr>
            <w:noProof/>
            <w:webHidden/>
          </w:rPr>
          <w:fldChar w:fldCharType="begin"/>
        </w:r>
        <w:r>
          <w:rPr>
            <w:noProof/>
            <w:webHidden/>
          </w:rPr>
          <w:instrText xml:space="preserve"> PAGEREF _Toc165464867 \h </w:instrText>
        </w:r>
        <w:r>
          <w:rPr>
            <w:noProof/>
            <w:webHidden/>
          </w:rPr>
        </w:r>
        <w:r>
          <w:rPr>
            <w:noProof/>
            <w:webHidden/>
          </w:rPr>
          <w:fldChar w:fldCharType="separate"/>
        </w:r>
        <w:r w:rsidR="00843CB6">
          <w:rPr>
            <w:noProof/>
            <w:webHidden/>
          </w:rPr>
          <w:t>25</w:t>
        </w:r>
        <w:r>
          <w:rPr>
            <w:noProof/>
            <w:webHidden/>
          </w:rPr>
          <w:fldChar w:fldCharType="end"/>
        </w:r>
      </w:hyperlink>
    </w:p>
    <w:p w14:paraId="5724B66D" w14:textId="40D91EC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68" w:history="1">
        <w:r w:rsidRPr="00B13D0E">
          <w:rPr>
            <w:rStyle w:val="Hyperlink"/>
            <w:noProof/>
          </w:rPr>
          <w:t>1.9</w:t>
        </w:r>
        <w:r>
          <w:rPr>
            <w:rFonts w:asciiTheme="minorHAnsi" w:eastAsiaTheme="minorEastAsia" w:hAnsiTheme="minorHAnsi"/>
            <w:noProof/>
            <w:kern w:val="2"/>
            <w:sz w:val="24"/>
            <w:szCs w:val="24"/>
            <w:lang w:eastAsia="en-GB"/>
            <w14:ligatures w14:val="standardContextual"/>
          </w:rPr>
          <w:tab/>
        </w:r>
        <w:r w:rsidRPr="00B13D0E">
          <w:rPr>
            <w:rStyle w:val="Hyperlink"/>
            <w:noProof/>
          </w:rPr>
          <w:t>The breakthrough curve</w:t>
        </w:r>
        <w:r>
          <w:rPr>
            <w:noProof/>
            <w:webHidden/>
          </w:rPr>
          <w:tab/>
        </w:r>
        <w:r>
          <w:rPr>
            <w:noProof/>
            <w:webHidden/>
          </w:rPr>
          <w:fldChar w:fldCharType="begin"/>
        </w:r>
        <w:r>
          <w:rPr>
            <w:noProof/>
            <w:webHidden/>
          </w:rPr>
          <w:instrText xml:space="preserve"> PAGEREF _Toc165464868 \h </w:instrText>
        </w:r>
        <w:r>
          <w:rPr>
            <w:noProof/>
            <w:webHidden/>
          </w:rPr>
        </w:r>
        <w:r>
          <w:rPr>
            <w:noProof/>
            <w:webHidden/>
          </w:rPr>
          <w:fldChar w:fldCharType="separate"/>
        </w:r>
        <w:r w:rsidR="00843CB6">
          <w:rPr>
            <w:noProof/>
            <w:webHidden/>
          </w:rPr>
          <w:t>26</w:t>
        </w:r>
        <w:r>
          <w:rPr>
            <w:noProof/>
            <w:webHidden/>
          </w:rPr>
          <w:fldChar w:fldCharType="end"/>
        </w:r>
      </w:hyperlink>
    </w:p>
    <w:p w14:paraId="36774B7D" w14:textId="46A1A5A3"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69" w:history="1">
        <w:r w:rsidRPr="00B13D0E">
          <w:rPr>
            <w:rStyle w:val="Hyperlink"/>
            <w:noProof/>
          </w:rPr>
          <w:t>2</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Adsorption on activated carbon: Breakthrough curve models</w:t>
        </w:r>
        <w:r>
          <w:rPr>
            <w:noProof/>
            <w:webHidden/>
          </w:rPr>
          <w:tab/>
        </w:r>
        <w:r>
          <w:rPr>
            <w:noProof/>
            <w:webHidden/>
          </w:rPr>
          <w:fldChar w:fldCharType="begin"/>
        </w:r>
        <w:r>
          <w:rPr>
            <w:noProof/>
            <w:webHidden/>
          </w:rPr>
          <w:instrText xml:space="preserve"> PAGEREF _Toc165464869 \h </w:instrText>
        </w:r>
        <w:r>
          <w:rPr>
            <w:noProof/>
            <w:webHidden/>
          </w:rPr>
        </w:r>
        <w:r>
          <w:rPr>
            <w:noProof/>
            <w:webHidden/>
          </w:rPr>
          <w:fldChar w:fldCharType="separate"/>
        </w:r>
        <w:r w:rsidR="00843CB6">
          <w:rPr>
            <w:noProof/>
            <w:webHidden/>
          </w:rPr>
          <w:t>28</w:t>
        </w:r>
        <w:r>
          <w:rPr>
            <w:noProof/>
            <w:webHidden/>
          </w:rPr>
          <w:fldChar w:fldCharType="end"/>
        </w:r>
      </w:hyperlink>
    </w:p>
    <w:p w14:paraId="1997D6B9" w14:textId="66DF42C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70" w:history="1">
        <w:r w:rsidRPr="00B13D0E">
          <w:rPr>
            <w:rStyle w:val="Hyperlink"/>
            <w:noProof/>
          </w:rPr>
          <w:t>2.1</w:t>
        </w:r>
        <w:r>
          <w:rPr>
            <w:rFonts w:asciiTheme="minorHAnsi" w:eastAsiaTheme="minorEastAsia" w:hAnsiTheme="minorHAnsi"/>
            <w:noProof/>
            <w:kern w:val="2"/>
            <w:sz w:val="24"/>
            <w:szCs w:val="24"/>
            <w:lang w:eastAsia="en-GB"/>
            <w14:ligatures w14:val="standardContextual"/>
          </w:rPr>
          <w:tab/>
        </w:r>
        <w:r w:rsidRPr="00B13D0E">
          <w:rPr>
            <w:rStyle w:val="Hyperlink"/>
            <w:noProof/>
          </w:rPr>
          <w:t>Opportunities and challenges</w:t>
        </w:r>
        <w:r>
          <w:rPr>
            <w:noProof/>
            <w:webHidden/>
          </w:rPr>
          <w:tab/>
        </w:r>
        <w:r>
          <w:rPr>
            <w:noProof/>
            <w:webHidden/>
          </w:rPr>
          <w:fldChar w:fldCharType="begin"/>
        </w:r>
        <w:r>
          <w:rPr>
            <w:noProof/>
            <w:webHidden/>
          </w:rPr>
          <w:instrText xml:space="preserve"> PAGEREF _Toc165464870 \h </w:instrText>
        </w:r>
        <w:r>
          <w:rPr>
            <w:noProof/>
            <w:webHidden/>
          </w:rPr>
        </w:r>
        <w:r>
          <w:rPr>
            <w:noProof/>
            <w:webHidden/>
          </w:rPr>
          <w:fldChar w:fldCharType="separate"/>
        </w:r>
        <w:r w:rsidR="00843CB6">
          <w:rPr>
            <w:noProof/>
            <w:webHidden/>
          </w:rPr>
          <w:t>28</w:t>
        </w:r>
        <w:r>
          <w:rPr>
            <w:noProof/>
            <w:webHidden/>
          </w:rPr>
          <w:fldChar w:fldCharType="end"/>
        </w:r>
      </w:hyperlink>
    </w:p>
    <w:p w14:paraId="711548A7" w14:textId="094F43E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71" w:history="1">
        <w:r w:rsidRPr="00B13D0E">
          <w:rPr>
            <w:rStyle w:val="Hyperlink"/>
            <w:noProof/>
          </w:rPr>
          <w:t>2.2</w:t>
        </w:r>
        <w:r>
          <w:rPr>
            <w:rFonts w:asciiTheme="minorHAnsi" w:eastAsiaTheme="minorEastAsia" w:hAnsiTheme="minorHAnsi"/>
            <w:noProof/>
            <w:kern w:val="2"/>
            <w:sz w:val="24"/>
            <w:szCs w:val="24"/>
            <w:lang w:eastAsia="en-GB"/>
            <w14:ligatures w14:val="standardContextual"/>
          </w:rPr>
          <w:tab/>
        </w:r>
        <w:r w:rsidRPr="00B13D0E">
          <w:rPr>
            <w:rStyle w:val="Hyperlink"/>
            <w:noProof/>
          </w:rPr>
          <w:t>Components of fixed-bed BTC models</w:t>
        </w:r>
        <w:r>
          <w:rPr>
            <w:noProof/>
            <w:webHidden/>
          </w:rPr>
          <w:tab/>
        </w:r>
        <w:r>
          <w:rPr>
            <w:noProof/>
            <w:webHidden/>
          </w:rPr>
          <w:fldChar w:fldCharType="begin"/>
        </w:r>
        <w:r>
          <w:rPr>
            <w:noProof/>
            <w:webHidden/>
          </w:rPr>
          <w:instrText xml:space="preserve"> PAGEREF _Toc165464871 \h </w:instrText>
        </w:r>
        <w:r>
          <w:rPr>
            <w:noProof/>
            <w:webHidden/>
          </w:rPr>
        </w:r>
        <w:r>
          <w:rPr>
            <w:noProof/>
            <w:webHidden/>
          </w:rPr>
          <w:fldChar w:fldCharType="separate"/>
        </w:r>
        <w:r w:rsidR="00843CB6">
          <w:rPr>
            <w:noProof/>
            <w:webHidden/>
          </w:rPr>
          <w:t>29</w:t>
        </w:r>
        <w:r>
          <w:rPr>
            <w:noProof/>
            <w:webHidden/>
          </w:rPr>
          <w:fldChar w:fldCharType="end"/>
        </w:r>
      </w:hyperlink>
    </w:p>
    <w:p w14:paraId="58911984" w14:textId="2D6A21F8"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72" w:history="1">
        <w:r w:rsidRPr="00B13D0E">
          <w:rPr>
            <w:rStyle w:val="Hyperlink"/>
            <w:noProof/>
          </w:rPr>
          <w:t>2.3</w:t>
        </w:r>
        <w:r>
          <w:rPr>
            <w:rFonts w:asciiTheme="minorHAnsi" w:eastAsiaTheme="minorEastAsia" w:hAnsiTheme="minorHAnsi"/>
            <w:noProof/>
            <w:kern w:val="2"/>
            <w:sz w:val="24"/>
            <w:szCs w:val="24"/>
            <w:lang w:eastAsia="en-GB"/>
            <w14:ligatures w14:val="standardContextual"/>
          </w:rPr>
          <w:tab/>
        </w:r>
        <w:r w:rsidRPr="00B13D0E">
          <w:rPr>
            <w:rStyle w:val="Hyperlink"/>
            <w:noProof/>
          </w:rPr>
          <w:t>Equilibrium relationship: isotherm equations</w:t>
        </w:r>
        <w:r>
          <w:rPr>
            <w:noProof/>
            <w:webHidden/>
          </w:rPr>
          <w:tab/>
        </w:r>
        <w:r>
          <w:rPr>
            <w:noProof/>
            <w:webHidden/>
          </w:rPr>
          <w:fldChar w:fldCharType="begin"/>
        </w:r>
        <w:r>
          <w:rPr>
            <w:noProof/>
            <w:webHidden/>
          </w:rPr>
          <w:instrText xml:space="preserve"> PAGEREF _Toc165464872 \h </w:instrText>
        </w:r>
        <w:r>
          <w:rPr>
            <w:noProof/>
            <w:webHidden/>
          </w:rPr>
        </w:r>
        <w:r>
          <w:rPr>
            <w:noProof/>
            <w:webHidden/>
          </w:rPr>
          <w:fldChar w:fldCharType="separate"/>
        </w:r>
        <w:r w:rsidR="00843CB6">
          <w:rPr>
            <w:noProof/>
            <w:webHidden/>
          </w:rPr>
          <w:t>29</w:t>
        </w:r>
        <w:r>
          <w:rPr>
            <w:noProof/>
            <w:webHidden/>
          </w:rPr>
          <w:fldChar w:fldCharType="end"/>
        </w:r>
      </w:hyperlink>
    </w:p>
    <w:p w14:paraId="518CB7B1" w14:textId="05CD188F"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73" w:history="1">
        <w:r w:rsidRPr="00B13D0E">
          <w:rPr>
            <w:rStyle w:val="Hyperlink"/>
            <w:noProof/>
          </w:rPr>
          <w:t>2.4</w:t>
        </w:r>
        <w:r>
          <w:rPr>
            <w:rFonts w:asciiTheme="minorHAnsi" w:eastAsiaTheme="minorEastAsia" w:hAnsiTheme="minorHAnsi"/>
            <w:noProof/>
            <w:kern w:val="2"/>
            <w:sz w:val="24"/>
            <w:szCs w:val="24"/>
            <w:lang w:eastAsia="en-GB"/>
            <w14:ligatures w14:val="standardContextual"/>
          </w:rPr>
          <w:tab/>
        </w:r>
        <w:r w:rsidRPr="00B13D0E">
          <w:rPr>
            <w:rStyle w:val="Hyperlink"/>
            <w:noProof/>
          </w:rPr>
          <w:t>Fixed-bed BTC models</w:t>
        </w:r>
        <w:r>
          <w:rPr>
            <w:noProof/>
            <w:webHidden/>
          </w:rPr>
          <w:tab/>
        </w:r>
        <w:r>
          <w:rPr>
            <w:noProof/>
            <w:webHidden/>
          </w:rPr>
          <w:fldChar w:fldCharType="begin"/>
        </w:r>
        <w:r>
          <w:rPr>
            <w:noProof/>
            <w:webHidden/>
          </w:rPr>
          <w:instrText xml:space="preserve"> PAGEREF _Toc165464873 \h </w:instrText>
        </w:r>
        <w:r>
          <w:rPr>
            <w:noProof/>
            <w:webHidden/>
          </w:rPr>
        </w:r>
        <w:r>
          <w:rPr>
            <w:noProof/>
            <w:webHidden/>
          </w:rPr>
          <w:fldChar w:fldCharType="separate"/>
        </w:r>
        <w:r w:rsidR="00843CB6">
          <w:rPr>
            <w:noProof/>
            <w:webHidden/>
          </w:rPr>
          <w:t>32</w:t>
        </w:r>
        <w:r>
          <w:rPr>
            <w:noProof/>
            <w:webHidden/>
          </w:rPr>
          <w:fldChar w:fldCharType="end"/>
        </w:r>
      </w:hyperlink>
    </w:p>
    <w:p w14:paraId="1E6FD9DE" w14:textId="67880382"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74" w:history="1">
        <w:r w:rsidRPr="00B13D0E">
          <w:rPr>
            <w:rStyle w:val="Hyperlink"/>
            <w:noProof/>
          </w:rPr>
          <w:t>2.5</w:t>
        </w:r>
        <w:r>
          <w:rPr>
            <w:rFonts w:asciiTheme="minorHAnsi" w:eastAsiaTheme="minorEastAsia" w:hAnsiTheme="minorHAnsi"/>
            <w:noProof/>
            <w:kern w:val="2"/>
            <w:sz w:val="24"/>
            <w:szCs w:val="24"/>
            <w:lang w:eastAsia="en-GB"/>
            <w14:ligatures w14:val="standardContextual"/>
          </w:rPr>
          <w:tab/>
        </w:r>
        <w:r w:rsidRPr="00B13D0E">
          <w:rPr>
            <w:rStyle w:val="Hyperlink"/>
            <w:noProof/>
          </w:rPr>
          <w:t>Conclusion BTC models</w:t>
        </w:r>
        <w:r>
          <w:rPr>
            <w:noProof/>
            <w:webHidden/>
          </w:rPr>
          <w:tab/>
        </w:r>
        <w:r>
          <w:rPr>
            <w:noProof/>
            <w:webHidden/>
          </w:rPr>
          <w:fldChar w:fldCharType="begin"/>
        </w:r>
        <w:r>
          <w:rPr>
            <w:noProof/>
            <w:webHidden/>
          </w:rPr>
          <w:instrText xml:space="preserve"> PAGEREF _Toc165464874 \h </w:instrText>
        </w:r>
        <w:r>
          <w:rPr>
            <w:noProof/>
            <w:webHidden/>
          </w:rPr>
        </w:r>
        <w:r>
          <w:rPr>
            <w:noProof/>
            <w:webHidden/>
          </w:rPr>
          <w:fldChar w:fldCharType="separate"/>
        </w:r>
        <w:r w:rsidR="00843CB6">
          <w:rPr>
            <w:noProof/>
            <w:webHidden/>
          </w:rPr>
          <w:t>40</w:t>
        </w:r>
        <w:r>
          <w:rPr>
            <w:noProof/>
            <w:webHidden/>
          </w:rPr>
          <w:fldChar w:fldCharType="end"/>
        </w:r>
      </w:hyperlink>
    </w:p>
    <w:p w14:paraId="4405E7F3" w14:textId="39331760"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75" w:history="1">
        <w:r w:rsidRPr="00B13D0E">
          <w:rPr>
            <w:rStyle w:val="Hyperlink"/>
            <w:noProof/>
          </w:rPr>
          <w:t>MATERIALS AND METHODS</w:t>
        </w:r>
        <w:r>
          <w:rPr>
            <w:noProof/>
            <w:webHidden/>
          </w:rPr>
          <w:tab/>
        </w:r>
        <w:r>
          <w:rPr>
            <w:noProof/>
            <w:webHidden/>
          </w:rPr>
          <w:fldChar w:fldCharType="begin"/>
        </w:r>
        <w:r>
          <w:rPr>
            <w:noProof/>
            <w:webHidden/>
          </w:rPr>
          <w:instrText xml:space="preserve"> PAGEREF _Toc165464875 \h </w:instrText>
        </w:r>
        <w:r>
          <w:rPr>
            <w:noProof/>
            <w:webHidden/>
          </w:rPr>
        </w:r>
        <w:r>
          <w:rPr>
            <w:noProof/>
            <w:webHidden/>
          </w:rPr>
          <w:fldChar w:fldCharType="separate"/>
        </w:r>
        <w:r w:rsidR="00843CB6">
          <w:rPr>
            <w:noProof/>
            <w:webHidden/>
          </w:rPr>
          <w:t>42</w:t>
        </w:r>
        <w:r>
          <w:rPr>
            <w:noProof/>
            <w:webHidden/>
          </w:rPr>
          <w:fldChar w:fldCharType="end"/>
        </w:r>
      </w:hyperlink>
    </w:p>
    <w:p w14:paraId="31A02800" w14:textId="47BFA827"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76" w:history="1">
        <w:r w:rsidRPr="00B13D0E">
          <w:rPr>
            <w:rStyle w:val="Hyperlink"/>
            <w:noProof/>
          </w:rPr>
          <w:t>3</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USEPA PSDM model</w:t>
        </w:r>
        <w:r>
          <w:rPr>
            <w:noProof/>
            <w:webHidden/>
          </w:rPr>
          <w:tab/>
        </w:r>
        <w:r>
          <w:rPr>
            <w:noProof/>
            <w:webHidden/>
          </w:rPr>
          <w:fldChar w:fldCharType="begin"/>
        </w:r>
        <w:r>
          <w:rPr>
            <w:noProof/>
            <w:webHidden/>
          </w:rPr>
          <w:instrText xml:space="preserve"> PAGEREF _Toc165464876 \h </w:instrText>
        </w:r>
        <w:r>
          <w:rPr>
            <w:noProof/>
            <w:webHidden/>
          </w:rPr>
        </w:r>
        <w:r>
          <w:rPr>
            <w:noProof/>
            <w:webHidden/>
          </w:rPr>
          <w:fldChar w:fldCharType="separate"/>
        </w:r>
        <w:r w:rsidR="00843CB6">
          <w:rPr>
            <w:noProof/>
            <w:webHidden/>
          </w:rPr>
          <w:t>42</w:t>
        </w:r>
        <w:r>
          <w:rPr>
            <w:noProof/>
            <w:webHidden/>
          </w:rPr>
          <w:fldChar w:fldCharType="end"/>
        </w:r>
      </w:hyperlink>
    </w:p>
    <w:p w14:paraId="682B4FDB" w14:textId="66619265"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77" w:history="1">
        <w:r w:rsidRPr="00B13D0E">
          <w:rPr>
            <w:rStyle w:val="Hyperlink"/>
            <w:noProof/>
          </w:rPr>
          <w:t>4</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Article Modelling PFAS Removal using GAC</w:t>
        </w:r>
        <w:r>
          <w:rPr>
            <w:noProof/>
            <w:webHidden/>
          </w:rPr>
          <w:tab/>
        </w:r>
        <w:r>
          <w:rPr>
            <w:noProof/>
            <w:webHidden/>
          </w:rPr>
          <w:fldChar w:fldCharType="begin"/>
        </w:r>
        <w:r>
          <w:rPr>
            <w:noProof/>
            <w:webHidden/>
          </w:rPr>
          <w:instrText xml:space="preserve"> PAGEREF _Toc165464877 \h </w:instrText>
        </w:r>
        <w:r>
          <w:rPr>
            <w:noProof/>
            <w:webHidden/>
          </w:rPr>
        </w:r>
        <w:r>
          <w:rPr>
            <w:noProof/>
            <w:webHidden/>
          </w:rPr>
          <w:fldChar w:fldCharType="separate"/>
        </w:r>
        <w:r w:rsidR="00843CB6">
          <w:rPr>
            <w:noProof/>
            <w:webHidden/>
          </w:rPr>
          <w:t>44</w:t>
        </w:r>
        <w:r>
          <w:rPr>
            <w:noProof/>
            <w:webHidden/>
          </w:rPr>
          <w:fldChar w:fldCharType="end"/>
        </w:r>
      </w:hyperlink>
    </w:p>
    <w:p w14:paraId="60A365D0" w14:textId="757B1CAE"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78" w:history="1">
        <w:r w:rsidRPr="00B13D0E">
          <w:rPr>
            <w:rStyle w:val="Hyperlink"/>
            <w:noProof/>
          </w:rPr>
          <w:t>5</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Europe Interreg project and Aquafin</w:t>
        </w:r>
        <w:r>
          <w:rPr>
            <w:noProof/>
            <w:webHidden/>
          </w:rPr>
          <w:tab/>
        </w:r>
        <w:r>
          <w:rPr>
            <w:noProof/>
            <w:webHidden/>
          </w:rPr>
          <w:fldChar w:fldCharType="begin"/>
        </w:r>
        <w:r>
          <w:rPr>
            <w:noProof/>
            <w:webHidden/>
          </w:rPr>
          <w:instrText xml:space="preserve"> PAGEREF _Toc165464878 \h </w:instrText>
        </w:r>
        <w:r>
          <w:rPr>
            <w:noProof/>
            <w:webHidden/>
          </w:rPr>
        </w:r>
        <w:r>
          <w:rPr>
            <w:noProof/>
            <w:webHidden/>
          </w:rPr>
          <w:fldChar w:fldCharType="separate"/>
        </w:r>
        <w:r w:rsidR="00843CB6">
          <w:rPr>
            <w:noProof/>
            <w:webHidden/>
          </w:rPr>
          <w:t>47</w:t>
        </w:r>
        <w:r>
          <w:rPr>
            <w:noProof/>
            <w:webHidden/>
          </w:rPr>
          <w:fldChar w:fldCharType="end"/>
        </w:r>
      </w:hyperlink>
    </w:p>
    <w:p w14:paraId="7785D3EC" w14:textId="46A4433A"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79" w:history="1">
        <w:r w:rsidRPr="00B13D0E">
          <w:rPr>
            <w:rStyle w:val="Hyperlink"/>
            <w:noProof/>
          </w:rPr>
          <w:t>RESULTS AND DISCUSSION</w:t>
        </w:r>
        <w:r>
          <w:rPr>
            <w:noProof/>
            <w:webHidden/>
          </w:rPr>
          <w:tab/>
        </w:r>
        <w:r>
          <w:rPr>
            <w:noProof/>
            <w:webHidden/>
          </w:rPr>
          <w:fldChar w:fldCharType="begin"/>
        </w:r>
        <w:r>
          <w:rPr>
            <w:noProof/>
            <w:webHidden/>
          </w:rPr>
          <w:instrText xml:space="preserve"> PAGEREF _Toc165464879 \h </w:instrText>
        </w:r>
        <w:r>
          <w:rPr>
            <w:noProof/>
            <w:webHidden/>
          </w:rPr>
        </w:r>
        <w:r>
          <w:rPr>
            <w:noProof/>
            <w:webHidden/>
          </w:rPr>
          <w:fldChar w:fldCharType="separate"/>
        </w:r>
        <w:r w:rsidR="00843CB6">
          <w:rPr>
            <w:noProof/>
            <w:webHidden/>
          </w:rPr>
          <w:t>48</w:t>
        </w:r>
        <w:r>
          <w:rPr>
            <w:noProof/>
            <w:webHidden/>
          </w:rPr>
          <w:fldChar w:fldCharType="end"/>
        </w:r>
      </w:hyperlink>
    </w:p>
    <w:p w14:paraId="641FEC22" w14:textId="5C2B2D9E"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80" w:history="1">
        <w:r w:rsidRPr="00B13D0E">
          <w:rPr>
            <w:rStyle w:val="Hyperlink"/>
            <w:noProof/>
          </w:rPr>
          <w:t>6</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Testing the PSDM by USEPA model</w:t>
        </w:r>
        <w:r>
          <w:rPr>
            <w:noProof/>
            <w:webHidden/>
          </w:rPr>
          <w:tab/>
        </w:r>
        <w:r>
          <w:rPr>
            <w:noProof/>
            <w:webHidden/>
          </w:rPr>
          <w:fldChar w:fldCharType="begin"/>
        </w:r>
        <w:r>
          <w:rPr>
            <w:noProof/>
            <w:webHidden/>
          </w:rPr>
          <w:instrText xml:space="preserve"> PAGEREF _Toc165464880 \h </w:instrText>
        </w:r>
        <w:r>
          <w:rPr>
            <w:noProof/>
            <w:webHidden/>
          </w:rPr>
        </w:r>
        <w:r>
          <w:rPr>
            <w:noProof/>
            <w:webHidden/>
          </w:rPr>
          <w:fldChar w:fldCharType="separate"/>
        </w:r>
        <w:r w:rsidR="00843CB6">
          <w:rPr>
            <w:noProof/>
            <w:webHidden/>
          </w:rPr>
          <w:t>48</w:t>
        </w:r>
        <w:r>
          <w:rPr>
            <w:noProof/>
            <w:webHidden/>
          </w:rPr>
          <w:fldChar w:fldCharType="end"/>
        </w:r>
      </w:hyperlink>
    </w:p>
    <w:p w14:paraId="37B2C7AB" w14:textId="396C7D51"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1" w:history="1">
        <w:r w:rsidRPr="00B13D0E">
          <w:rPr>
            <w:rStyle w:val="Hyperlink"/>
            <w:noProof/>
          </w:rPr>
          <w:t>6.1</w:t>
        </w:r>
        <w:r>
          <w:rPr>
            <w:rFonts w:asciiTheme="minorHAnsi" w:eastAsiaTheme="minorEastAsia" w:hAnsiTheme="minorHAnsi"/>
            <w:noProof/>
            <w:kern w:val="2"/>
            <w:sz w:val="24"/>
            <w:szCs w:val="24"/>
            <w:lang w:eastAsia="en-GB"/>
            <w14:ligatures w14:val="standardContextual"/>
          </w:rPr>
          <w:tab/>
        </w:r>
        <w:r w:rsidRPr="00B13D0E">
          <w:rPr>
            <w:rStyle w:val="Hyperlink"/>
            <w:noProof/>
          </w:rPr>
          <w:t>Isotherm fitting tool</w:t>
        </w:r>
        <w:r>
          <w:rPr>
            <w:noProof/>
            <w:webHidden/>
          </w:rPr>
          <w:tab/>
        </w:r>
        <w:r>
          <w:rPr>
            <w:noProof/>
            <w:webHidden/>
          </w:rPr>
          <w:fldChar w:fldCharType="begin"/>
        </w:r>
        <w:r>
          <w:rPr>
            <w:noProof/>
            <w:webHidden/>
          </w:rPr>
          <w:instrText xml:space="preserve"> PAGEREF _Toc165464881 \h </w:instrText>
        </w:r>
        <w:r>
          <w:rPr>
            <w:noProof/>
            <w:webHidden/>
          </w:rPr>
        </w:r>
        <w:r>
          <w:rPr>
            <w:noProof/>
            <w:webHidden/>
          </w:rPr>
          <w:fldChar w:fldCharType="separate"/>
        </w:r>
        <w:r w:rsidR="00843CB6">
          <w:rPr>
            <w:noProof/>
            <w:webHidden/>
          </w:rPr>
          <w:t>48</w:t>
        </w:r>
        <w:r>
          <w:rPr>
            <w:noProof/>
            <w:webHidden/>
          </w:rPr>
          <w:fldChar w:fldCharType="end"/>
        </w:r>
      </w:hyperlink>
    </w:p>
    <w:p w14:paraId="60A2B380" w14:textId="1A750D46"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2" w:history="1">
        <w:r w:rsidRPr="00B13D0E">
          <w:rPr>
            <w:rStyle w:val="Hyperlink"/>
            <w:noProof/>
          </w:rPr>
          <w:t>6.2</w:t>
        </w:r>
        <w:r>
          <w:rPr>
            <w:rFonts w:asciiTheme="minorHAnsi" w:eastAsiaTheme="minorEastAsia" w:hAnsiTheme="minorHAnsi"/>
            <w:noProof/>
            <w:kern w:val="2"/>
            <w:sz w:val="24"/>
            <w:szCs w:val="24"/>
            <w:lang w:eastAsia="en-GB"/>
            <w14:ligatures w14:val="standardContextual"/>
          </w:rPr>
          <w:tab/>
        </w:r>
        <w:r w:rsidRPr="00B13D0E">
          <w:rPr>
            <w:rStyle w:val="Hyperlink"/>
            <w:noProof/>
          </w:rPr>
          <w:t>Example modelling of compound TCE</w:t>
        </w:r>
        <w:r>
          <w:rPr>
            <w:noProof/>
            <w:webHidden/>
          </w:rPr>
          <w:tab/>
        </w:r>
        <w:r>
          <w:rPr>
            <w:noProof/>
            <w:webHidden/>
          </w:rPr>
          <w:fldChar w:fldCharType="begin"/>
        </w:r>
        <w:r>
          <w:rPr>
            <w:noProof/>
            <w:webHidden/>
          </w:rPr>
          <w:instrText xml:space="preserve"> PAGEREF _Toc165464882 \h </w:instrText>
        </w:r>
        <w:r>
          <w:rPr>
            <w:noProof/>
            <w:webHidden/>
          </w:rPr>
        </w:r>
        <w:r>
          <w:rPr>
            <w:noProof/>
            <w:webHidden/>
          </w:rPr>
          <w:fldChar w:fldCharType="separate"/>
        </w:r>
        <w:r w:rsidR="00843CB6">
          <w:rPr>
            <w:noProof/>
            <w:webHidden/>
          </w:rPr>
          <w:t>49</w:t>
        </w:r>
        <w:r>
          <w:rPr>
            <w:noProof/>
            <w:webHidden/>
          </w:rPr>
          <w:fldChar w:fldCharType="end"/>
        </w:r>
      </w:hyperlink>
    </w:p>
    <w:p w14:paraId="5CCD212C" w14:textId="4997DFCB"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3" w:history="1">
        <w:r w:rsidRPr="00B13D0E">
          <w:rPr>
            <w:rStyle w:val="Hyperlink"/>
            <w:noProof/>
          </w:rPr>
          <w:t>6.3</w:t>
        </w:r>
        <w:r>
          <w:rPr>
            <w:rFonts w:asciiTheme="minorHAnsi" w:eastAsiaTheme="minorEastAsia" w:hAnsiTheme="minorHAnsi"/>
            <w:noProof/>
            <w:kern w:val="2"/>
            <w:sz w:val="24"/>
            <w:szCs w:val="24"/>
            <w:lang w:eastAsia="en-GB"/>
            <w14:ligatures w14:val="standardContextual"/>
          </w:rPr>
          <w:tab/>
        </w:r>
        <w:r w:rsidRPr="00B13D0E">
          <w:rPr>
            <w:rStyle w:val="Hyperlink"/>
            <w:noProof/>
          </w:rPr>
          <w:t>Pilot modelling of compound PFHpA</w:t>
        </w:r>
        <w:r>
          <w:rPr>
            <w:noProof/>
            <w:webHidden/>
          </w:rPr>
          <w:tab/>
        </w:r>
        <w:r>
          <w:rPr>
            <w:noProof/>
            <w:webHidden/>
          </w:rPr>
          <w:fldChar w:fldCharType="begin"/>
        </w:r>
        <w:r>
          <w:rPr>
            <w:noProof/>
            <w:webHidden/>
          </w:rPr>
          <w:instrText xml:space="preserve"> PAGEREF _Toc165464883 \h </w:instrText>
        </w:r>
        <w:r>
          <w:rPr>
            <w:noProof/>
            <w:webHidden/>
          </w:rPr>
        </w:r>
        <w:r>
          <w:rPr>
            <w:noProof/>
            <w:webHidden/>
          </w:rPr>
          <w:fldChar w:fldCharType="separate"/>
        </w:r>
        <w:r w:rsidR="00843CB6">
          <w:rPr>
            <w:noProof/>
            <w:webHidden/>
          </w:rPr>
          <w:t>50</w:t>
        </w:r>
        <w:r>
          <w:rPr>
            <w:noProof/>
            <w:webHidden/>
          </w:rPr>
          <w:fldChar w:fldCharType="end"/>
        </w:r>
      </w:hyperlink>
    </w:p>
    <w:p w14:paraId="447E6F7F" w14:textId="3172D7B7"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4" w:history="1">
        <w:r w:rsidRPr="00B13D0E">
          <w:rPr>
            <w:rStyle w:val="Hyperlink"/>
            <w:noProof/>
          </w:rPr>
          <w:t>6.4</w:t>
        </w:r>
        <w:r>
          <w:rPr>
            <w:rFonts w:asciiTheme="minorHAnsi" w:eastAsiaTheme="minorEastAsia" w:hAnsiTheme="minorHAnsi"/>
            <w:noProof/>
            <w:kern w:val="2"/>
            <w:sz w:val="24"/>
            <w:szCs w:val="24"/>
            <w:lang w:eastAsia="en-GB"/>
            <w14:ligatures w14:val="standardContextual"/>
          </w:rPr>
          <w:tab/>
        </w:r>
        <w:r w:rsidRPr="00B13D0E">
          <w:rPr>
            <w:rStyle w:val="Hyperlink"/>
            <w:noProof/>
          </w:rPr>
          <w:t>USEPA fouling approach</w:t>
        </w:r>
        <w:r>
          <w:rPr>
            <w:noProof/>
            <w:webHidden/>
          </w:rPr>
          <w:tab/>
        </w:r>
        <w:r>
          <w:rPr>
            <w:noProof/>
            <w:webHidden/>
          </w:rPr>
          <w:fldChar w:fldCharType="begin"/>
        </w:r>
        <w:r>
          <w:rPr>
            <w:noProof/>
            <w:webHidden/>
          </w:rPr>
          <w:instrText xml:space="preserve"> PAGEREF _Toc165464884 \h </w:instrText>
        </w:r>
        <w:r>
          <w:rPr>
            <w:noProof/>
            <w:webHidden/>
          </w:rPr>
        </w:r>
        <w:r>
          <w:rPr>
            <w:noProof/>
            <w:webHidden/>
          </w:rPr>
          <w:fldChar w:fldCharType="separate"/>
        </w:r>
        <w:r w:rsidR="00843CB6">
          <w:rPr>
            <w:noProof/>
            <w:webHidden/>
          </w:rPr>
          <w:t>51</w:t>
        </w:r>
        <w:r>
          <w:rPr>
            <w:noProof/>
            <w:webHidden/>
          </w:rPr>
          <w:fldChar w:fldCharType="end"/>
        </w:r>
      </w:hyperlink>
    </w:p>
    <w:p w14:paraId="41884529" w14:textId="744FC323"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85" w:history="1">
        <w:r w:rsidRPr="00B13D0E">
          <w:rPr>
            <w:rStyle w:val="Hyperlink"/>
            <w:noProof/>
          </w:rPr>
          <w:t>7</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Extending the PSDM by USEPA model</w:t>
        </w:r>
        <w:r>
          <w:rPr>
            <w:noProof/>
            <w:webHidden/>
          </w:rPr>
          <w:tab/>
        </w:r>
        <w:r>
          <w:rPr>
            <w:noProof/>
            <w:webHidden/>
          </w:rPr>
          <w:fldChar w:fldCharType="begin"/>
        </w:r>
        <w:r>
          <w:rPr>
            <w:noProof/>
            <w:webHidden/>
          </w:rPr>
          <w:instrText xml:space="preserve"> PAGEREF _Toc165464885 \h </w:instrText>
        </w:r>
        <w:r>
          <w:rPr>
            <w:noProof/>
            <w:webHidden/>
          </w:rPr>
        </w:r>
        <w:r>
          <w:rPr>
            <w:noProof/>
            <w:webHidden/>
          </w:rPr>
          <w:fldChar w:fldCharType="separate"/>
        </w:r>
        <w:r w:rsidR="00843CB6">
          <w:rPr>
            <w:noProof/>
            <w:webHidden/>
          </w:rPr>
          <w:t>54</w:t>
        </w:r>
        <w:r>
          <w:rPr>
            <w:noProof/>
            <w:webHidden/>
          </w:rPr>
          <w:fldChar w:fldCharType="end"/>
        </w:r>
      </w:hyperlink>
    </w:p>
    <w:p w14:paraId="23D2108F" w14:textId="555FCF5D"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6" w:history="1">
        <w:r w:rsidRPr="00B13D0E">
          <w:rPr>
            <w:rStyle w:val="Hyperlink"/>
            <w:noProof/>
          </w:rPr>
          <w:t>7.1</w:t>
        </w:r>
        <w:r>
          <w:rPr>
            <w:rFonts w:asciiTheme="minorHAnsi" w:eastAsiaTheme="minorEastAsia" w:hAnsiTheme="minorHAnsi"/>
            <w:noProof/>
            <w:kern w:val="2"/>
            <w:sz w:val="24"/>
            <w:szCs w:val="24"/>
            <w:lang w:eastAsia="en-GB"/>
            <w14:ligatures w14:val="standardContextual"/>
          </w:rPr>
          <w:tab/>
        </w:r>
        <w:r w:rsidRPr="00B13D0E">
          <w:rPr>
            <w:rStyle w:val="Hyperlink"/>
            <w:noProof/>
          </w:rPr>
          <w:t>Extending the USEPA fouling approach</w:t>
        </w:r>
        <w:r>
          <w:rPr>
            <w:noProof/>
            <w:webHidden/>
          </w:rPr>
          <w:tab/>
        </w:r>
        <w:r>
          <w:rPr>
            <w:noProof/>
            <w:webHidden/>
          </w:rPr>
          <w:fldChar w:fldCharType="begin"/>
        </w:r>
        <w:r>
          <w:rPr>
            <w:noProof/>
            <w:webHidden/>
          </w:rPr>
          <w:instrText xml:space="preserve"> PAGEREF _Toc165464886 \h </w:instrText>
        </w:r>
        <w:r>
          <w:rPr>
            <w:noProof/>
            <w:webHidden/>
          </w:rPr>
        </w:r>
        <w:r>
          <w:rPr>
            <w:noProof/>
            <w:webHidden/>
          </w:rPr>
          <w:fldChar w:fldCharType="separate"/>
        </w:r>
        <w:r w:rsidR="00843CB6">
          <w:rPr>
            <w:noProof/>
            <w:webHidden/>
          </w:rPr>
          <w:t>54</w:t>
        </w:r>
        <w:r>
          <w:rPr>
            <w:noProof/>
            <w:webHidden/>
          </w:rPr>
          <w:fldChar w:fldCharType="end"/>
        </w:r>
      </w:hyperlink>
    </w:p>
    <w:p w14:paraId="4CD20F8C" w14:textId="236070B0"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7" w:history="1">
        <w:r w:rsidRPr="00B13D0E">
          <w:rPr>
            <w:rStyle w:val="Hyperlink"/>
            <w:noProof/>
          </w:rPr>
          <w:t>7.2</w:t>
        </w:r>
        <w:r>
          <w:rPr>
            <w:rFonts w:asciiTheme="minorHAnsi" w:eastAsiaTheme="minorEastAsia" w:hAnsiTheme="minorHAnsi"/>
            <w:noProof/>
            <w:kern w:val="2"/>
            <w:sz w:val="24"/>
            <w:szCs w:val="24"/>
            <w:lang w:eastAsia="en-GB"/>
            <w14:ligatures w14:val="standardContextual"/>
          </w:rPr>
          <w:tab/>
        </w:r>
        <w:r w:rsidRPr="00B13D0E">
          <w:rPr>
            <w:rStyle w:val="Hyperlink"/>
            <w:noProof/>
          </w:rPr>
          <w:t>Alternative fouling approach</w:t>
        </w:r>
        <w:r>
          <w:rPr>
            <w:noProof/>
            <w:webHidden/>
          </w:rPr>
          <w:tab/>
        </w:r>
        <w:r>
          <w:rPr>
            <w:noProof/>
            <w:webHidden/>
          </w:rPr>
          <w:fldChar w:fldCharType="begin"/>
        </w:r>
        <w:r>
          <w:rPr>
            <w:noProof/>
            <w:webHidden/>
          </w:rPr>
          <w:instrText xml:space="preserve"> PAGEREF _Toc165464887 \h </w:instrText>
        </w:r>
        <w:r>
          <w:rPr>
            <w:noProof/>
            <w:webHidden/>
          </w:rPr>
        </w:r>
        <w:r>
          <w:rPr>
            <w:noProof/>
            <w:webHidden/>
          </w:rPr>
          <w:fldChar w:fldCharType="separate"/>
        </w:r>
        <w:r w:rsidR="00843CB6">
          <w:rPr>
            <w:noProof/>
            <w:webHidden/>
          </w:rPr>
          <w:t>55</w:t>
        </w:r>
        <w:r>
          <w:rPr>
            <w:noProof/>
            <w:webHidden/>
          </w:rPr>
          <w:fldChar w:fldCharType="end"/>
        </w:r>
      </w:hyperlink>
    </w:p>
    <w:p w14:paraId="31AB4048" w14:textId="4EFE65E0"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88" w:history="1">
        <w:r w:rsidRPr="00B13D0E">
          <w:rPr>
            <w:rStyle w:val="Hyperlink"/>
            <w:noProof/>
          </w:rPr>
          <w:t>7.3</w:t>
        </w:r>
        <w:r>
          <w:rPr>
            <w:rFonts w:asciiTheme="minorHAnsi" w:eastAsiaTheme="minorEastAsia" w:hAnsiTheme="minorHAnsi"/>
            <w:noProof/>
            <w:kern w:val="2"/>
            <w:sz w:val="24"/>
            <w:szCs w:val="24"/>
            <w:lang w:eastAsia="en-GB"/>
            <w14:ligatures w14:val="standardContextual"/>
          </w:rPr>
          <w:tab/>
        </w:r>
        <w:r w:rsidRPr="00B13D0E">
          <w:rPr>
            <w:rStyle w:val="Hyperlink"/>
            <w:noProof/>
          </w:rPr>
          <w:t>Uncertainty analysis of Freundlich parameters</w:t>
        </w:r>
        <w:r>
          <w:rPr>
            <w:noProof/>
            <w:webHidden/>
          </w:rPr>
          <w:tab/>
        </w:r>
        <w:r>
          <w:rPr>
            <w:noProof/>
            <w:webHidden/>
          </w:rPr>
          <w:fldChar w:fldCharType="begin"/>
        </w:r>
        <w:r>
          <w:rPr>
            <w:noProof/>
            <w:webHidden/>
          </w:rPr>
          <w:instrText xml:space="preserve"> PAGEREF _Toc165464888 \h </w:instrText>
        </w:r>
        <w:r>
          <w:rPr>
            <w:noProof/>
            <w:webHidden/>
          </w:rPr>
        </w:r>
        <w:r>
          <w:rPr>
            <w:noProof/>
            <w:webHidden/>
          </w:rPr>
          <w:fldChar w:fldCharType="separate"/>
        </w:r>
        <w:r w:rsidR="00843CB6">
          <w:rPr>
            <w:noProof/>
            <w:webHidden/>
          </w:rPr>
          <w:t>57</w:t>
        </w:r>
        <w:r>
          <w:rPr>
            <w:noProof/>
            <w:webHidden/>
          </w:rPr>
          <w:fldChar w:fldCharType="end"/>
        </w:r>
      </w:hyperlink>
    </w:p>
    <w:p w14:paraId="11CDDC81" w14:textId="137DB4FD" w:rsidR="002301A7" w:rsidRDefault="002301A7">
      <w:pPr>
        <w:pStyle w:val="TOC1"/>
        <w:tabs>
          <w:tab w:val="left" w:pos="960"/>
        </w:tabs>
        <w:rPr>
          <w:rFonts w:asciiTheme="minorHAnsi" w:eastAsiaTheme="minorEastAsia" w:hAnsiTheme="minorHAnsi"/>
          <w:b w:val="0"/>
          <w:noProof/>
          <w:kern w:val="2"/>
          <w:sz w:val="24"/>
          <w:szCs w:val="24"/>
          <w:lang w:eastAsia="en-GB"/>
          <w14:ligatures w14:val="standardContextual"/>
        </w:rPr>
      </w:pPr>
      <w:hyperlink w:anchor="_Toc165464889" w:history="1">
        <w:r w:rsidRPr="00B13D0E">
          <w:rPr>
            <w:rStyle w:val="Hyperlink"/>
            <w:noProof/>
          </w:rPr>
          <w:t>8</w:t>
        </w:r>
        <w:r>
          <w:rPr>
            <w:rFonts w:asciiTheme="minorHAnsi" w:eastAsiaTheme="minorEastAsia" w:hAnsiTheme="minorHAnsi"/>
            <w:b w:val="0"/>
            <w:noProof/>
            <w:kern w:val="2"/>
            <w:sz w:val="24"/>
            <w:szCs w:val="24"/>
            <w:lang w:eastAsia="en-GB"/>
            <w14:ligatures w14:val="standardContextual"/>
          </w:rPr>
          <w:tab/>
        </w:r>
        <w:r w:rsidRPr="00B13D0E">
          <w:rPr>
            <w:rStyle w:val="Hyperlink"/>
            <w:noProof/>
          </w:rPr>
          <w:t>The PSDM model for full-scale application</w:t>
        </w:r>
        <w:r>
          <w:rPr>
            <w:noProof/>
            <w:webHidden/>
          </w:rPr>
          <w:tab/>
        </w:r>
        <w:r>
          <w:rPr>
            <w:noProof/>
            <w:webHidden/>
          </w:rPr>
          <w:fldChar w:fldCharType="begin"/>
        </w:r>
        <w:r>
          <w:rPr>
            <w:noProof/>
            <w:webHidden/>
          </w:rPr>
          <w:instrText xml:space="preserve"> PAGEREF _Toc165464889 \h </w:instrText>
        </w:r>
        <w:r>
          <w:rPr>
            <w:noProof/>
            <w:webHidden/>
          </w:rPr>
        </w:r>
        <w:r>
          <w:rPr>
            <w:noProof/>
            <w:webHidden/>
          </w:rPr>
          <w:fldChar w:fldCharType="separate"/>
        </w:r>
        <w:r w:rsidR="00843CB6">
          <w:rPr>
            <w:noProof/>
            <w:webHidden/>
          </w:rPr>
          <w:t>59</w:t>
        </w:r>
        <w:r>
          <w:rPr>
            <w:noProof/>
            <w:webHidden/>
          </w:rPr>
          <w:fldChar w:fldCharType="end"/>
        </w:r>
      </w:hyperlink>
    </w:p>
    <w:p w14:paraId="21910C3E" w14:textId="66A26D4D" w:rsidR="002301A7" w:rsidRDefault="002301A7">
      <w:pPr>
        <w:pStyle w:val="TOC2"/>
        <w:tabs>
          <w:tab w:val="left" w:pos="960"/>
        </w:tabs>
        <w:rPr>
          <w:rFonts w:asciiTheme="minorHAnsi" w:eastAsiaTheme="minorEastAsia" w:hAnsiTheme="minorHAnsi"/>
          <w:noProof/>
          <w:kern w:val="2"/>
          <w:sz w:val="24"/>
          <w:szCs w:val="24"/>
          <w:lang w:eastAsia="en-GB"/>
          <w14:ligatures w14:val="standardContextual"/>
        </w:rPr>
      </w:pPr>
      <w:hyperlink w:anchor="_Toc165464890" w:history="1">
        <w:r w:rsidRPr="00B13D0E">
          <w:rPr>
            <w:rStyle w:val="Hyperlink"/>
            <w:noProof/>
          </w:rPr>
          <w:t>8.1</w:t>
        </w:r>
        <w:r>
          <w:rPr>
            <w:rFonts w:asciiTheme="minorHAnsi" w:eastAsiaTheme="minorEastAsia" w:hAnsiTheme="minorHAnsi"/>
            <w:noProof/>
            <w:kern w:val="2"/>
            <w:sz w:val="24"/>
            <w:szCs w:val="24"/>
            <w:lang w:eastAsia="en-GB"/>
            <w14:ligatures w14:val="standardContextual"/>
          </w:rPr>
          <w:tab/>
        </w:r>
        <w:r w:rsidRPr="00B13D0E">
          <w:rPr>
            <w:rStyle w:val="Hyperlink"/>
            <w:noProof/>
          </w:rPr>
          <w:t>The Interreg project</w:t>
        </w:r>
        <w:r>
          <w:rPr>
            <w:noProof/>
            <w:webHidden/>
          </w:rPr>
          <w:tab/>
        </w:r>
        <w:r>
          <w:rPr>
            <w:noProof/>
            <w:webHidden/>
          </w:rPr>
          <w:fldChar w:fldCharType="begin"/>
        </w:r>
        <w:r>
          <w:rPr>
            <w:noProof/>
            <w:webHidden/>
          </w:rPr>
          <w:instrText xml:space="preserve"> PAGEREF _Toc165464890 \h </w:instrText>
        </w:r>
        <w:r>
          <w:rPr>
            <w:noProof/>
            <w:webHidden/>
          </w:rPr>
        </w:r>
        <w:r>
          <w:rPr>
            <w:noProof/>
            <w:webHidden/>
          </w:rPr>
          <w:fldChar w:fldCharType="separate"/>
        </w:r>
        <w:r w:rsidR="00843CB6">
          <w:rPr>
            <w:noProof/>
            <w:webHidden/>
          </w:rPr>
          <w:t>59</w:t>
        </w:r>
        <w:r>
          <w:rPr>
            <w:noProof/>
            <w:webHidden/>
          </w:rPr>
          <w:fldChar w:fldCharType="end"/>
        </w:r>
      </w:hyperlink>
    </w:p>
    <w:p w14:paraId="548F7605" w14:textId="65CB9CF2"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91" w:history="1">
        <w:r w:rsidRPr="00B13D0E">
          <w:rPr>
            <w:rStyle w:val="Hyperlink"/>
            <w:noProof/>
          </w:rPr>
          <w:t>CONCLUSION</w:t>
        </w:r>
        <w:r>
          <w:rPr>
            <w:noProof/>
            <w:webHidden/>
          </w:rPr>
          <w:tab/>
        </w:r>
        <w:r>
          <w:rPr>
            <w:noProof/>
            <w:webHidden/>
          </w:rPr>
          <w:fldChar w:fldCharType="begin"/>
        </w:r>
        <w:r>
          <w:rPr>
            <w:noProof/>
            <w:webHidden/>
          </w:rPr>
          <w:instrText xml:space="preserve"> PAGEREF _Toc165464891 \h </w:instrText>
        </w:r>
        <w:r>
          <w:rPr>
            <w:noProof/>
            <w:webHidden/>
          </w:rPr>
        </w:r>
        <w:r>
          <w:rPr>
            <w:noProof/>
            <w:webHidden/>
          </w:rPr>
          <w:fldChar w:fldCharType="separate"/>
        </w:r>
        <w:r w:rsidR="00843CB6">
          <w:rPr>
            <w:noProof/>
            <w:webHidden/>
          </w:rPr>
          <w:t>60</w:t>
        </w:r>
        <w:r>
          <w:rPr>
            <w:noProof/>
            <w:webHidden/>
          </w:rPr>
          <w:fldChar w:fldCharType="end"/>
        </w:r>
      </w:hyperlink>
    </w:p>
    <w:p w14:paraId="1EAF934E" w14:textId="6DD97D4F"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92" w:history="1">
        <w:r w:rsidRPr="00B13D0E">
          <w:rPr>
            <w:rStyle w:val="Hyperlink"/>
            <w:noProof/>
          </w:rPr>
          <w:t>REFERENCE LIST</w:t>
        </w:r>
        <w:r>
          <w:rPr>
            <w:noProof/>
            <w:webHidden/>
          </w:rPr>
          <w:tab/>
        </w:r>
        <w:r>
          <w:rPr>
            <w:noProof/>
            <w:webHidden/>
          </w:rPr>
          <w:fldChar w:fldCharType="begin"/>
        </w:r>
        <w:r>
          <w:rPr>
            <w:noProof/>
            <w:webHidden/>
          </w:rPr>
          <w:instrText xml:space="preserve"> PAGEREF _Toc165464892 \h </w:instrText>
        </w:r>
        <w:r>
          <w:rPr>
            <w:noProof/>
            <w:webHidden/>
          </w:rPr>
        </w:r>
        <w:r>
          <w:rPr>
            <w:noProof/>
            <w:webHidden/>
          </w:rPr>
          <w:fldChar w:fldCharType="separate"/>
        </w:r>
        <w:r w:rsidR="00843CB6">
          <w:rPr>
            <w:noProof/>
            <w:webHidden/>
          </w:rPr>
          <w:t>61</w:t>
        </w:r>
        <w:r>
          <w:rPr>
            <w:noProof/>
            <w:webHidden/>
          </w:rPr>
          <w:fldChar w:fldCharType="end"/>
        </w:r>
      </w:hyperlink>
    </w:p>
    <w:p w14:paraId="50B2E9FB" w14:textId="35CC00D6" w:rsidR="002301A7" w:rsidRDefault="002301A7">
      <w:pPr>
        <w:pStyle w:val="TOC1"/>
        <w:rPr>
          <w:rFonts w:asciiTheme="minorHAnsi" w:eastAsiaTheme="minorEastAsia" w:hAnsiTheme="minorHAnsi"/>
          <w:b w:val="0"/>
          <w:noProof/>
          <w:kern w:val="2"/>
          <w:sz w:val="24"/>
          <w:szCs w:val="24"/>
          <w:lang w:eastAsia="en-GB"/>
          <w14:ligatures w14:val="standardContextual"/>
        </w:rPr>
      </w:pPr>
      <w:hyperlink w:anchor="_Toc165464893" w:history="1">
        <w:r w:rsidRPr="00B13D0E">
          <w:rPr>
            <w:rStyle w:val="Hyperlink"/>
            <w:noProof/>
          </w:rPr>
          <w:t>APPENDICES</w:t>
        </w:r>
        <w:r>
          <w:rPr>
            <w:noProof/>
            <w:webHidden/>
          </w:rPr>
          <w:tab/>
        </w:r>
        <w:r>
          <w:rPr>
            <w:noProof/>
            <w:webHidden/>
          </w:rPr>
          <w:fldChar w:fldCharType="begin"/>
        </w:r>
        <w:r>
          <w:rPr>
            <w:noProof/>
            <w:webHidden/>
          </w:rPr>
          <w:instrText xml:space="preserve"> PAGEREF _Toc165464893 \h </w:instrText>
        </w:r>
        <w:r>
          <w:rPr>
            <w:noProof/>
            <w:webHidden/>
          </w:rPr>
        </w:r>
        <w:r>
          <w:rPr>
            <w:noProof/>
            <w:webHidden/>
          </w:rPr>
          <w:fldChar w:fldCharType="separate"/>
        </w:r>
        <w:r w:rsidR="00843CB6">
          <w:rPr>
            <w:noProof/>
            <w:webHidden/>
          </w:rPr>
          <w:t>69</w:t>
        </w:r>
        <w:r>
          <w:rPr>
            <w:noProof/>
            <w:webHidden/>
          </w:rPr>
          <w:fldChar w:fldCharType="end"/>
        </w:r>
      </w:hyperlink>
    </w:p>
    <w:p w14:paraId="5DD52D8D" w14:textId="27BDDCDF" w:rsidR="009532C4" w:rsidRPr="007C69CE" w:rsidRDefault="009532C4" w:rsidP="009532C4">
      <w:r w:rsidRPr="007C69CE">
        <w:fldChar w:fldCharType="end"/>
      </w:r>
      <w:r w:rsidRPr="007C69CE">
        <w:t xml:space="preserve"> </w:t>
      </w:r>
      <w:r w:rsidRPr="007C69CE">
        <w:br w:type="page"/>
      </w:r>
    </w:p>
    <w:p w14:paraId="2E023A78" w14:textId="06D20C3A" w:rsidR="00F22A48" w:rsidRDefault="00743CCC" w:rsidP="003C6E96">
      <w:pPr>
        <w:pStyle w:val="AppendixTOCheading"/>
      </w:pPr>
      <w:bookmarkStart w:id="9" w:name="_Toc162513283"/>
      <w:bookmarkStart w:id="10" w:name="_Toc165464852"/>
      <w:r w:rsidRPr="007C69CE">
        <w:lastRenderedPageBreak/>
        <w:t>LIST OF ABBREVIATIONS</w:t>
      </w:r>
      <w:bookmarkEnd w:id="9"/>
      <w:bookmarkEnd w:id="10"/>
    </w:p>
    <w:p w14:paraId="1A172AC7" w14:textId="06D2F7C4" w:rsidR="000A253D" w:rsidRDefault="000A253D" w:rsidP="000A253D">
      <w:r>
        <w:t>Calibration =</w:t>
      </w:r>
    </w:p>
    <w:p w14:paraId="1C4E4711" w14:textId="0286F3A7" w:rsidR="000A253D" w:rsidRPr="000A253D" w:rsidRDefault="000A253D" w:rsidP="000A253D">
      <w:r>
        <w:t>Validation =</w:t>
      </w:r>
    </w:p>
    <w:p w14:paraId="101F25ED" w14:textId="77777777" w:rsidR="00F22A48" w:rsidRPr="007C69CE" w:rsidRDefault="00F22A48">
      <w:pPr>
        <w:spacing w:after="160" w:line="2" w:lineRule="auto"/>
        <w:rPr>
          <w:rFonts w:eastAsiaTheme="majorEastAsia" w:cstheme="majorBidi"/>
          <w:b/>
          <w:caps/>
          <w:color w:val="1E64C8"/>
          <w:sz w:val="32"/>
          <w:szCs w:val="32"/>
          <w:u w:val="single"/>
        </w:rPr>
      </w:pPr>
      <w:r w:rsidRPr="007C69CE">
        <w:br w:type="page"/>
      </w:r>
    </w:p>
    <w:p w14:paraId="41D4F195" w14:textId="2B4921C4" w:rsidR="00DB3868" w:rsidRPr="007C69CE" w:rsidRDefault="00743CCC" w:rsidP="003C6E96">
      <w:pPr>
        <w:pStyle w:val="AppendixTOCheading"/>
      </w:pPr>
      <w:bookmarkStart w:id="11" w:name="_Toc162513284"/>
      <w:bookmarkStart w:id="12" w:name="_Toc165464853"/>
      <w:r w:rsidRPr="007C69CE">
        <w:lastRenderedPageBreak/>
        <w:t>ABSTRACT</w:t>
      </w:r>
      <w:bookmarkEnd w:id="11"/>
      <w:bookmarkEnd w:id="12"/>
    </w:p>
    <w:p w14:paraId="3B3E212E" w14:textId="2974AA07" w:rsidR="001F1551" w:rsidRPr="007C69CE" w:rsidRDefault="001F1551" w:rsidP="001F1551"/>
    <w:p w14:paraId="7C284BC0" w14:textId="5E713BCF" w:rsidR="00182D3E" w:rsidRPr="007C69CE" w:rsidRDefault="00182D3E" w:rsidP="0078516D">
      <w:r w:rsidRPr="007C69CE">
        <w:br w:type="page"/>
      </w:r>
    </w:p>
    <w:p w14:paraId="30EEF7FE" w14:textId="75F6D137" w:rsidR="00182D3E" w:rsidRDefault="00B0126E" w:rsidP="00340B25">
      <w:pPr>
        <w:pStyle w:val="Chapterunnumbered"/>
      </w:pPr>
      <w:bookmarkStart w:id="13" w:name="_Toc165464854"/>
      <w:r w:rsidRPr="007C69CE">
        <w:lastRenderedPageBreak/>
        <w:t>INTRODUCTION</w:t>
      </w:r>
      <w:bookmarkEnd w:id="13"/>
    </w:p>
    <w:p w14:paraId="56559BDE" w14:textId="569007DA" w:rsidR="00D4049E" w:rsidRDefault="00D4049E" w:rsidP="00D4049E">
      <w:pPr>
        <w:jc w:val="both"/>
      </w:pPr>
      <w:r w:rsidRPr="007C69CE">
        <w:t>As the Planetary Boundary for novel entities is now exceeding, it is priority to keep an eye on micropollutants in our</w:t>
      </w:r>
      <w:r>
        <w:t xml:space="preserve"> aquatic</w:t>
      </w:r>
      <w:r w:rsidRPr="007C69CE">
        <w:t xml:space="preserve"> effluents </w:t>
      </w:r>
      <w:r w:rsidRPr="007C69CE">
        <w:fldChar w:fldCharType="begin"/>
      </w:r>
      <w:r w:rsidRPr="007C69CE">
        <w:instrText xml:space="preserve"> ADDIN ZOTERO_ITEM CSL_CITATION {"citationID":"nKjy2hmH","properties":{"formattedCitation":"(Persson et al., 2022)","plainCitation":"(Persson et al., 2022)","noteIndex":0},"citationItems":[{"id":78,"uris":["http://zotero.org/users/local/h6YJVYLe/items/XI3KKVG4"],"itemData":{"id":78,"type":"article-journal","abstract":"We submit that the safe operating space of the planetary boundary of novel entities is exceeded since annual production and releases are increasing at a pace that outstrips the global capacity for assessment and monitoring. The novel entities boundary in the planetary boundaries framework refers to entities that are novel in a geological sense and that could have large-scale impacts that threaten the integrity of Earth system processes. We review the scientiﬁc literature relevant to quantifying the boundary for novel entities and highlight plastic pollution as a particular aspect of high concern. An impact pathway from production of novel entities to impacts on Earth system processes is presented. We deﬁne and apply three criteria for assessment of the suitability of control variables for the boundary: feasibility, relevance, and comprehensiveness. We propose several complementary control variables to capture the complexity of this boundary, while acknowledging major data limitations. We conclude that humanity is currently operating outside the planetary boundary based on the weight-of-evidence for several of these control variables. The increasing rate of production and releases of larger volumes and higher numbers of novel entities with diverse risk potentials exceed societies’ ability to conduct safety related assessments and monitoring. We recommend taking urgent action to reduce the harm associated with exceeding the boundary by reducing the production and releases of novel entities, noting that even so, the persistence of many novel entities and/or their associated eﬀects will continue to pose a threat.","container-title":"Environmental Science &amp; Technology","DOI":"10.1021/acs.est.1c04158","ISSN":"0013-936X, 1520-5851","issue":"3","journalAbbreviation":"Environ. Sci. Technol.","language":"en","page":"1510-1521","source":"DOI.org (Crossref)","title":"Outside the Safe Operating Space of the Planetary Boundary for Novel Entities","volume":"56","author":[{"family":"Persson","given":"Linn"},{"family":"Carney Almroth","given":"Bethanie M."},{"family":"Collins","given":"Christopher D."},{"family":"Cornell","given":"Sarah"},{"family":"De Wit","given":"Cynthia A."},{"family":"Diamond","given":"Miriam L."},{"family":"Fantke","given":"Peter"},{"family":"Hassellöv","given":"Martin"},{"family":"MacLeod","given":"Matthew"},{"family":"Ryberg","given":"Morten W."},{"family":"Søgaard Jørgensen","given":"Peter"},{"family":"Villarrubia-Gómez","given":"Patricia"},{"family":"Wang","given":"Zhanyun"},{"family":"Hauschild","given":"Michael Zwicky"}],"issued":{"date-parts":[["2022",2,1]]}}}],"schema":"https://github.com/citation-style-language/schema/raw/master/csl-citation.json"} </w:instrText>
      </w:r>
      <w:r w:rsidRPr="007C69CE">
        <w:fldChar w:fldCharType="separate"/>
      </w:r>
      <w:r w:rsidRPr="007C69CE">
        <w:rPr>
          <w:rFonts w:cs="Arial"/>
        </w:rPr>
        <w:t>(Persson et al., 2022)</w:t>
      </w:r>
      <w:r w:rsidRPr="007C69CE">
        <w:fldChar w:fldCharType="end"/>
      </w:r>
      <w:r w:rsidRPr="007C69CE">
        <w:t xml:space="preserve">. Although they are invisible, organic micropollutants (OMPs) are among the most important environmental problems in the last decades </w:t>
      </w:r>
      <w:r w:rsidRPr="007C69CE">
        <w:fldChar w:fldCharType="begin"/>
      </w:r>
      <w:r w:rsidRPr="007C69CE">
        <w:instrText xml:space="preserve"> ADDIN ZOTERO_ITEM CSL_CITATION {"citationID":"MQZR3IE8","properties":{"formattedCitation":"(Mohammadi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Pr="007C69CE">
        <w:fldChar w:fldCharType="separate"/>
      </w:r>
      <w:r w:rsidRPr="007C69CE">
        <w:rPr>
          <w:rFonts w:cs="Arial"/>
        </w:rPr>
        <w:t>(Mohammadi et al., 2022)</w:t>
      </w:r>
      <w:r w:rsidRPr="007C69CE">
        <w:fldChar w:fldCharType="end"/>
      </w:r>
      <w:r w:rsidRPr="007C69CE">
        <w:t xml:space="preserve">. </w:t>
      </w:r>
      <w:r w:rsidR="00111425">
        <w:t xml:space="preserve">Moreover, with increasing pharmaceutical and cosmetical care, </w:t>
      </w:r>
      <w:r w:rsidR="006E4ED7">
        <w:t xml:space="preserve">the release of organic micropollutants </w:t>
      </w:r>
      <w:r w:rsidR="00B16C2B">
        <w:t>into water bodies is expected to increase in the future</w:t>
      </w:r>
      <w:r w:rsidR="000D13AF">
        <w:t>.</w:t>
      </w:r>
      <w:r w:rsidR="003659D6">
        <w:t xml:space="preserve"> </w:t>
      </w:r>
      <w:r w:rsidR="00737C7D">
        <w:t>T</w:t>
      </w:r>
      <w:r w:rsidR="00183617">
        <w:t>he E</w:t>
      </w:r>
      <w:r w:rsidR="00737C7D">
        <w:t xml:space="preserve">uropean </w:t>
      </w:r>
      <w:r w:rsidR="00183617">
        <w:t>U</w:t>
      </w:r>
      <w:r w:rsidR="00737C7D">
        <w:t>nion (EU)</w:t>
      </w:r>
      <w:r w:rsidR="00183617">
        <w:t xml:space="preserve"> is enforcing more strict regulations on the discharge of </w:t>
      </w:r>
      <w:r w:rsidR="008F0DF8">
        <w:t xml:space="preserve">these small but complex </w:t>
      </w:r>
      <w:r w:rsidR="00580D03">
        <w:t>contaminants</w:t>
      </w:r>
      <w:r w:rsidR="000C6A32">
        <w:t xml:space="preserve"> </w:t>
      </w:r>
      <w:r w:rsidR="000C6A32">
        <w:fldChar w:fldCharType="begin"/>
      </w:r>
      <w:r w:rsidR="000C6A32">
        <w:instrText xml:space="preserve"> ADDIN ZOTERO_ITEM CSL_CITATION {"citationID":"megEeFkr","properties":{"formattedCitation":"(Khanzada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000C6A32">
        <w:fldChar w:fldCharType="separate"/>
      </w:r>
      <w:r w:rsidR="000C6A32" w:rsidRPr="00AC1573">
        <w:rPr>
          <w:rFonts w:cs="Arial"/>
        </w:rPr>
        <w:t>(Khanzada et al., 2020)</w:t>
      </w:r>
      <w:r w:rsidR="000C6A32">
        <w:fldChar w:fldCharType="end"/>
      </w:r>
      <w:r w:rsidR="00A45CE2">
        <w:t xml:space="preserve">. </w:t>
      </w:r>
      <w:r w:rsidR="00084FD7">
        <w:t>T</w:t>
      </w:r>
      <w:r w:rsidR="00845EFA">
        <w:t>here is more awareness of the importance of treatment</w:t>
      </w:r>
      <w:r w:rsidR="008F0DF8">
        <w:t xml:space="preserve"> </w:t>
      </w:r>
      <w:r w:rsidR="00737C7D">
        <w:t>concerning the high exposure and hazard</w:t>
      </w:r>
      <w:r w:rsidR="00845EFA">
        <w:t xml:space="preserve"> of these OMPs</w:t>
      </w:r>
      <w:r w:rsidR="00737C7D">
        <w:t>.</w:t>
      </w:r>
    </w:p>
    <w:p w14:paraId="2BE31512" w14:textId="77777777" w:rsidR="00D4049E" w:rsidRDefault="00D4049E" w:rsidP="00D4049E"/>
    <w:p w14:paraId="5AAC8CD6" w14:textId="04EB9005" w:rsidR="00D50DCD" w:rsidRPr="007C69CE" w:rsidRDefault="00971BDF" w:rsidP="00440660">
      <w:pPr>
        <w:pStyle w:val="Heading2"/>
      </w:pPr>
      <w:bookmarkStart w:id="14" w:name="_Toc165464855"/>
      <w:r>
        <w:t>Problem statement: organic micropollutants</w:t>
      </w:r>
      <w:bookmarkEnd w:id="14"/>
    </w:p>
    <w:p w14:paraId="2DE20E76" w14:textId="1187A318" w:rsidR="00B51DCD" w:rsidRDefault="00224F4E" w:rsidP="00A23165">
      <w:pPr>
        <w:jc w:val="both"/>
      </w:pPr>
      <w:r>
        <w:t xml:space="preserve">The definition of organic micropollutants </w:t>
      </w:r>
      <w:r w:rsidR="00C4784D">
        <w:t>can be explained by putting the words apart</w:t>
      </w:r>
      <w:r w:rsidR="00697A45">
        <w:t>:</w:t>
      </w:r>
      <w:r w:rsidR="00A23A19">
        <w:t xml:space="preserve"> ‘</w:t>
      </w:r>
      <w:r w:rsidR="007A75C1">
        <w:t>o</w:t>
      </w:r>
      <w:r w:rsidR="00A23A19">
        <w:t>rganic</w:t>
      </w:r>
      <w:r w:rsidR="007A75C1">
        <w:t>’</w:t>
      </w:r>
      <w:r w:rsidR="00A23A19">
        <w:t xml:space="preserve"> substances that commonly occur in the environment </w:t>
      </w:r>
      <w:r w:rsidR="00D80A81">
        <w:t xml:space="preserve">in </w:t>
      </w:r>
      <w:r w:rsidR="00A40431">
        <w:t>small concentrations</w:t>
      </w:r>
      <w:r w:rsidR="00A23A19">
        <w:t xml:space="preserve"> </w:t>
      </w:r>
      <w:r w:rsidR="00A40431">
        <w:t>(</w:t>
      </w:r>
      <w:r w:rsidR="00A23A19">
        <w:t>lower than 1 µg/L</w:t>
      </w:r>
      <w:r w:rsidR="00A40431">
        <w:t>,</w:t>
      </w:r>
      <w:r w:rsidR="007A75C1">
        <w:t xml:space="preserve"> ‘micro’</w:t>
      </w:r>
      <w:r w:rsidR="00A40431">
        <w:t>)</w:t>
      </w:r>
      <w:r w:rsidR="00A23A19">
        <w:t xml:space="preserve"> </w:t>
      </w:r>
      <w:r w:rsidR="00350096">
        <w:t xml:space="preserve">but </w:t>
      </w:r>
      <w:r w:rsidR="009826ED">
        <w:t xml:space="preserve">are still considered ‘pollutants’ </w:t>
      </w:r>
      <w:r w:rsidR="007A75C1">
        <w:t>due to their biological</w:t>
      </w:r>
      <w:r w:rsidR="0006026A">
        <w:t>ly</w:t>
      </w:r>
      <w:r w:rsidR="007A75C1">
        <w:t xml:space="preserve"> adverse effects</w:t>
      </w:r>
      <w:r w:rsidR="00D80A81">
        <w:t xml:space="preserve"> at these trace concentrations</w:t>
      </w:r>
      <w:r w:rsidR="00A65CCE">
        <w:t xml:space="preserve"> </w:t>
      </w:r>
      <w:r w:rsidR="003E389F">
        <w:fldChar w:fldCharType="begin"/>
      </w:r>
      <w:r w:rsidR="003E389F">
        <w:instrText xml:space="preserve"> ADDIN ZOTERO_ITEM CSL_CITATION {"citationID":"SmABjR5H","properties":{"formattedCitation":"(Spindola Vilela et al., 2022)","plainCitation":"(Spindola Vilela et al., 2022)","noteIndex":0},"citationItems":[{"id":127,"uris":["http://zotero.org/users/local/h6YJVYLe/items/V8K6CC57"],"itemData":{"id":127,"type":"article-journal","abstract":"Micropollutants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3E389F">
        <w:fldChar w:fldCharType="separate"/>
      </w:r>
      <w:r w:rsidR="003E389F" w:rsidRPr="003E389F">
        <w:rPr>
          <w:rFonts w:cs="Arial"/>
        </w:rPr>
        <w:t>(Spindola Vilela et al., 2022)</w:t>
      </w:r>
      <w:r w:rsidR="003E389F">
        <w:fldChar w:fldCharType="end"/>
      </w:r>
      <w:r w:rsidR="00D80A81">
        <w:t>.</w:t>
      </w:r>
    </w:p>
    <w:p w14:paraId="75B61100" w14:textId="77777777" w:rsidR="004C4578" w:rsidRDefault="004C4578" w:rsidP="00A23165">
      <w:pPr>
        <w:jc w:val="both"/>
      </w:pPr>
    </w:p>
    <w:p w14:paraId="14C33032" w14:textId="7641E73E" w:rsidR="004451FE" w:rsidRDefault="006C29F6" w:rsidP="005B6CD1">
      <w:pPr>
        <w:jc w:val="both"/>
      </w:pPr>
      <w:r>
        <w:t xml:space="preserve">It is not </w:t>
      </w:r>
      <w:r w:rsidR="0057499C">
        <w:t>surprising</w:t>
      </w:r>
      <w:r>
        <w:t xml:space="preserve"> that micropollutants</w:t>
      </w:r>
      <w:r w:rsidR="004501C7">
        <w:t xml:space="preserve"> (MPs)</w:t>
      </w:r>
      <w:r>
        <w:t xml:space="preserve"> are </w:t>
      </w:r>
      <w:r w:rsidR="004501C7">
        <w:t>mainly of anthropogenic origin.</w:t>
      </w:r>
      <w:r w:rsidR="003011D0">
        <w:t xml:space="preserve"> </w:t>
      </w:r>
      <w:r w:rsidR="003011D0" w:rsidRPr="007C69CE">
        <w:t>They form a big group of pollutants, originat</w:t>
      </w:r>
      <w:r w:rsidR="00CD47E9">
        <w:t>ing</w:t>
      </w:r>
      <w:r w:rsidR="003011D0" w:rsidRPr="007C69CE">
        <w:t xml:space="preserve"> from a wide range of sources.</w:t>
      </w:r>
      <w:r w:rsidR="00FD193F">
        <w:t xml:space="preserve"> </w:t>
      </w:r>
      <w:r w:rsidR="00721EFE">
        <w:t xml:space="preserve">Today, </w:t>
      </w:r>
      <w:r w:rsidR="00597988">
        <w:t>one counts more than 100 000 MPs that have been used by humans and</w:t>
      </w:r>
      <w:r w:rsidR="003F39B7">
        <w:t xml:space="preserve"> animals for health care and lifestyle improvement</w:t>
      </w:r>
      <w:r w:rsidR="0068298E">
        <w:t>.</w:t>
      </w:r>
      <w:r w:rsidR="00CD47E9">
        <w:t xml:space="preserve"> </w:t>
      </w:r>
      <w:r w:rsidR="00B31B17" w:rsidRPr="007C69CE">
        <w:t xml:space="preserve">Typical organic micropollutants coming from industrial sources are perfluorinated compounds (per- and polyfluoroalkyl substances or  PFAS), phenolic compounds and dyes. OMPs originating from agriculture are mainly pesticides. From pharmaceutical industry, pharmaceutical compounds are of big concern. Households are another source of micropollutants as pharmaceutics, compounds from personal care products and cleaning products end up in municipal wastewaters </w:t>
      </w:r>
      <w:r w:rsidR="00B31B17" w:rsidRPr="007C69CE">
        <w:fldChar w:fldCharType="begin"/>
      </w:r>
      <w:r w:rsidR="00B31B17" w:rsidRPr="007C69CE">
        <w:instrText xml:space="preserve"> ADDIN ZOTERO_ITEM CSL_CITATION {"citationID":"QRjcRSpt","properties":{"formattedCitation":"(Topolovec et al., 2022)","plainCitation":"(Topolovec et al., 2022)","noteIndex":0},"citationItems":[{"id":80,"uris":["http://zotero.org/users/local/h6YJVYLe/items/T75P3276"],"itemData":{"id":80,"type":"article-journal","abstract":"Concern of toxic compounds and their, potentially more harmful degradation products, present in aquatic environment alarmed scientific community and research on the development of novel technologies for waste­ water treatment had become of great interest. Up to this date, many papers pointed out the challenges and limitations of conventional wastewater treatment and of some advanced oxidation processes. Advanced tech­ nologies based on the use of non-equilibrium or non-thermal plasma had been recognized as a possible solution for, not only degradation, but for complete removal of recalcitrant organic micropollutants. While previous review papers have been focused on plasma physics and chemistry of different types of discharges for few organic micropollutants, this paper brings comprehensive review of current knowledge on the chemistry and degradation pathways by using different non-thermal plasma types for several micropollutants’ classes, such as pharma­ ceuticals, perfluorinated compounds, pesticides, phenols and dyes and points out some major research gaps.","container-title":"Chemosphere","DOI":"10.1016/j.chemosphere.2022.133606","ISSN":"00456535","journalAbbreviation":"Chemosphere","language":"en","page":"133606","source":"DOI.org (Crossref)","title":"Pathways of organic micropollutants degradation in atmospheric pressure plasma processing – A review","volume":"294","author":[{"family":"Topolovec","given":"Barbara"},{"family":"Škoro","given":"Nikola"},{"family":"Puаč","given":"Nevena"},{"family":"Petrovic","given":"Mira"}],"issued":{"date-parts":[["2022",5]]}}}],"schema":"https://github.com/citation-style-language/schema/raw/master/csl-citation.json"} </w:instrText>
      </w:r>
      <w:r w:rsidR="00B31B17" w:rsidRPr="007C69CE">
        <w:fldChar w:fldCharType="separate"/>
      </w:r>
      <w:r w:rsidR="00B31B17" w:rsidRPr="007C69CE">
        <w:rPr>
          <w:rFonts w:cs="Arial"/>
        </w:rPr>
        <w:t>(Topolovec et al., 2022)</w:t>
      </w:r>
      <w:r w:rsidR="00B31B17" w:rsidRPr="007C69CE">
        <w:fldChar w:fldCharType="end"/>
      </w:r>
      <w:r w:rsidR="00B31B17" w:rsidRPr="007C69CE">
        <w:t>.</w:t>
      </w:r>
    </w:p>
    <w:p w14:paraId="2A774AF9" w14:textId="77777777" w:rsidR="004451FE" w:rsidRDefault="004451FE" w:rsidP="00A23165">
      <w:pPr>
        <w:jc w:val="both"/>
      </w:pPr>
    </w:p>
    <w:p w14:paraId="18F4B003" w14:textId="54B7D633" w:rsidR="00B31B17" w:rsidRDefault="00A15F43" w:rsidP="00A23165">
      <w:pPr>
        <w:jc w:val="both"/>
      </w:pPr>
      <w:r>
        <w:t xml:space="preserve">Next to health damage, Contaminants of Emerging Concern (CEC) are concerning because of damage to the environment through persistency, biomagnification and </w:t>
      </w:r>
      <w:r w:rsidR="00290999">
        <w:t>h</w:t>
      </w:r>
      <w:r>
        <w:t xml:space="preserve">armful </w:t>
      </w:r>
      <w:r w:rsidR="00290999">
        <w:t>a</w:t>
      </w:r>
      <w:r>
        <w:t xml:space="preserve">lgal </w:t>
      </w:r>
      <w:r w:rsidR="00290999">
        <w:t>b</w:t>
      </w:r>
      <w:r>
        <w:t>looms (HABs). Because these micropollutants are very small, tracking and risk assessment may be very difficult.</w:t>
      </w:r>
    </w:p>
    <w:p w14:paraId="4D03C7FA" w14:textId="77777777" w:rsidR="00A90CD5" w:rsidRDefault="00A90CD5" w:rsidP="00A23165">
      <w:pPr>
        <w:jc w:val="both"/>
      </w:pPr>
    </w:p>
    <w:p w14:paraId="716951EC" w14:textId="677AE5D0" w:rsidR="00AC23AD" w:rsidRDefault="00A15F43" w:rsidP="00A23165">
      <w:pPr>
        <w:jc w:val="both"/>
      </w:pPr>
      <w:r>
        <w:t xml:space="preserve">In the last decades, there is more awareness that </w:t>
      </w:r>
      <w:r w:rsidR="00C65A24">
        <w:t>MPs</w:t>
      </w:r>
      <w:r w:rsidR="004E3707" w:rsidRPr="007C69CE">
        <w:t xml:space="preserve"> are present in our industrial and household effluents.</w:t>
      </w:r>
      <w:r>
        <w:t xml:space="preserve"> Even after </w:t>
      </w:r>
      <w:r w:rsidR="00493BEB">
        <w:t xml:space="preserve">treatment by wastewater treatment plants (WWTPs), </w:t>
      </w:r>
      <w:r w:rsidR="00F3253E">
        <w:t xml:space="preserve">concentrations are still too high. </w:t>
      </w:r>
      <w:r w:rsidR="00A9791E">
        <w:t>They</w:t>
      </w:r>
      <w:r w:rsidR="00F3253E" w:rsidRPr="007C69CE">
        <w:t xml:space="preserve"> are only partially able to remove these pollutants because most of them are refractory to biological treatments and very persistent. This gives them the chance to accumulate in the environment and eventually in the food-chain </w:t>
      </w:r>
      <w:r w:rsidR="00F3253E" w:rsidRPr="007C69CE">
        <w:fldChar w:fldCharType="begin"/>
      </w:r>
      <w:r w:rsidR="00F3253E" w:rsidRPr="007C69CE">
        <w:instrText xml:space="preserve"> ADDIN ZOTERO_ITEM CSL_CITATION {"citationID":"flThj86K","properties":{"formattedCitation":"(Guillossou et al., 2020; Pocostales et al., 2010)","plainCitation":"(Guillossou et al., 2020; Pocostales et al., 2010)","noteIndex":0},"citationItems":[{"id":46,"uris":["http://zotero.org/users/local/h6YJVYLe/items/YJNPW24L"],"itemData":{"id":46,"type":"article-journal","abstract":"Advanced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43,"uris":["http://zotero.org/users/local/h6YJVYLe/items/QFPDQGA7"],"itemData":{"id":43,"type":"article-journal","abstract":"Ozonation of sulfamethoxazole promoted by a powder activated carbon (PAC) of neutral nature has been studied for mechanistic and kinetic purposes. The main advantage of using powder activated carbon was the removal of both liquid–solid and internal diffusion mass transfer resistances. In addition, at the operational conditions applied the influence of the gas–liquid mass transfer was eliminated. As a result, in the absence of any physical mass transfer resistances, a mechanism that involves both homogenous and heterogeneous reactions for the mineralization of the water matrix was proposed and a mathematical kinetic model was obtained from the corresponding mass balances of main species present. In order to properly solve the kinetic model a term indicative of the changing nature of the water matrix was introduced. In that way the promoting or non-promoting character of water constituents was considered in the mechanism.","container-title":"Chemical Engineering Journal","DOI":"10.1016/j.cej.2010.08.025","ISSN":"1385-8947","issue":"1","journalAbbreviation":"Chemical Engineering Journal","page":"70-76","source":"ScienceDirect","title":"Kinetic modeling of powdered activated carbon ozonation of sulfamethoxazole in water","volume":"164","author":[{"family":"Pocostales","given":"J. P."},{"family":"Alvarez","given":"P. M."},{"family":"Beltrán","given":"F. J."}],"issued":{"date-parts":[["2010",10,15]]}}}],"schema":"https://github.com/citation-style-language/schema/raw/master/csl-citation.json"} </w:instrText>
      </w:r>
      <w:r w:rsidR="00F3253E" w:rsidRPr="007C69CE">
        <w:fldChar w:fldCharType="separate"/>
      </w:r>
      <w:r w:rsidR="00F3253E" w:rsidRPr="007C69CE">
        <w:rPr>
          <w:rFonts w:cs="Arial"/>
        </w:rPr>
        <w:t>(Guillossou et al., 2020; Pocostales et al., 2010)</w:t>
      </w:r>
      <w:r w:rsidR="00F3253E" w:rsidRPr="007C69CE">
        <w:fldChar w:fldCharType="end"/>
      </w:r>
      <w:r w:rsidR="00F3253E" w:rsidRPr="007C69CE">
        <w:t>.</w:t>
      </w:r>
      <w:r w:rsidR="00D4385D" w:rsidRPr="007C69CE">
        <w:t xml:space="preserve"> Typical sources and pathways of MPs are shown in</w:t>
      </w:r>
      <w:r w:rsidR="00423486">
        <w:t xml:space="preserve"> </w:t>
      </w:r>
      <w:r w:rsidR="00423486">
        <w:fldChar w:fldCharType="begin"/>
      </w:r>
      <w:r w:rsidR="00423486">
        <w:instrText xml:space="preserve"> REF _Ref165041384 \h </w:instrText>
      </w:r>
      <w:r w:rsidR="0076001A">
        <w:instrText xml:space="preserve"> \* MERGEFORMAT </w:instrText>
      </w:r>
      <w:r w:rsidR="00423486">
        <w:fldChar w:fldCharType="separate"/>
      </w:r>
      <w:r w:rsidR="00843CB6" w:rsidRPr="00BD47D0">
        <w:rPr>
          <w:b/>
          <w:bCs/>
        </w:rPr>
        <w:t xml:space="preserve">Figure </w:t>
      </w:r>
      <w:r w:rsidR="00843CB6" w:rsidRPr="00843CB6">
        <w:rPr>
          <w:b/>
          <w:bCs/>
          <w:noProof/>
        </w:rPr>
        <w:t>1</w:t>
      </w:r>
      <w:r w:rsidR="00423486">
        <w:fldChar w:fldCharType="end"/>
      </w:r>
      <w:r w:rsidR="00C940BE">
        <w:t xml:space="preserve">. </w:t>
      </w:r>
      <w:r w:rsidR="00D4385D">
        <w:t>T</w:t>
      </w:r>
      <w:r w:rsidR="00591336">
        <w:t>he lack of treatment in conventional</w:t>
      </w:r>
      <w:r w:rsidR="00054BFB">
        <w:t xml:space="preserve"> activated sludge</w:t>
      </w:r>
      <w:r w:rsidR="00C65A24">
        <w:t xml:space="preserve"> (CAS)</w:t>
      </w:r>
      <w:r w:rsidR="00054BFB">
        <w:t xml:space="preserve"> systems </w:t>
      </w:r>
      <w:r w:rsidR="00484511">
        <w:t>of these</w:t>
      </w:r>
      <w:r w:rsidR="00E061B7">
        <w:t xml:space="preserve"> </w:t>
      </w:r>
      <w:r w:rsidR="004A2C89">
        <w:t>present and hazardous</w:t>
      </w:r>
      <w:r w:rsidR="00484511">
        <w:t xml:space="preserve"> OMPs</w:t>
      </w:r>
      <w:r w:rsidR="009420F5">
        <w:t xml:space="preserve"> covers the</w:t>
      </w:r>
      <w:r w:rsidR="005F6CE3" w:rsidRPr="00503A8C">
        <w:t xml:space="preserve"> </w:t>
      </w:r>
      <w:r w:rsidR="004E5A5D" w:rsidRPr="00503A8C">
        <w:t xml:space="preserve">problem statement </w:t>
      </w:r>
      <w:r w:rsidR="00595F64">
        <w:t>in</w:t>
      </w:r>
      <w:r w:rsidR="004E5A5D" w:rsidRPr="00503A8C">
        <w:t xml:space="preserve"> this script</w:t>
      </w:r>
      <w:r w:rsidR="005F6CE3">
        <w:t>.</w:t>
      </w:r>
    </w:p>
    <w:p w14:paraId="1CD51299" w14:textId="77777777" w:rsidR="00C65A24" w:rsidRDefault="00C65A24" w:rsidP="00A23165">
      <w:pPr>
        <w:jc w:val="both"/>
      </w:pPr>
    </w:p>
    <w:p w14:paraId="63EEB7DD" w14:textId="0EE56B68" w:rsidR="00566218" w:rsidRDefault="00822DCE" w:rsidP="00A23165">
      <w:pPr>
        <w:jc w:val="both"/>
      </w:pPr>
      <w:r w:rsidRPr="007C69CE">
        <w:t>It is clear that advanced treatment is needed to prevent this pollution from escalating further. Several types of advanced treatment</w:t>
      </w:r>
      <w:r w:rsidR="003001EF">
        <w:t xml:space="preserve"> technologies</w:t>
      </w:r>
      <w:r w:rsidRPr="007C69CE">
        <w:t xml:space="preserve"> are proposed in literature. Most of them are not ready for application on </w:t>
      </w:r>
      <w:r w:rsidR="00A40E93">
        <w:t>large</w:t>
      </w:r>
      <w:r w:rsidRPr="007C69CE">
        <w:t xml:space="preserve"> scale because of their </w:t>
      </w:r>
      <w:r w:rsidR="005D109A">
        <w:t xml:space="preserve">high </w:t>
      </w:r>
      <w:r w:rsidRPr="007C69CE">
        <w:t xml:space="preserve">operational costs, </w:t>
      </w:r>
      <w:r w:rsidR="005D109A">
        <w:t xml:space="preserve">high </w:t>
      </w:r>
      <w:r w:rsidRPr="007C69CE">
        <w:t xml:space="preserve">installation costs, or lack of knowledge on how to use them properly. The use of </w:t>
      </w:r>
      <w:r w:rsidR="0046522C">
        <w:t xml:space="preserve">granular </w:t>
      </w:r>
      <w:r w:rsidRPr="007C69CE">
        <w:t>activated carbon</w:t>
      </w:r>
      <w:r w:rsidR="00D719E5">
        <w:t xml:space="preserve"> (</w:t>
      </w:r>
      <w:r w:rsidR="0046522C">
        <w:t>G</w:t>
      </w:r>
      <w:r w:rsidR="00D719E5">
        <w:t>AC)</w:t>
      </w:r>
      <w:r w:rsidRPr="007C69CE">
        <w:t xml:space="preserve"> for the removal of </w:t>
      </w:r>
      <w:r w:rsidR="005D109A">
        <w:t>OMPs</w:t>
      </w:r>
      <w:r w:rsidRPr="007C69CE">
        <w:t xml:space="preserve"> has been discussed in numerous papers. This</w:t>
      </w:r>
      <w:r w:rsidR="00D538A4">
        <w:t xml:space="preserve"> mature</w:t>
      </w:r>
      <w:r w:rsidR="00D719E5">
        <w:t xml:space="preserve"> adsorption</w:t>
      </w:r>
      <w:r w:rsidRPr="007C69CE">
        <w:t xml:space="preserve"> technique has widely been applied </w:t>
      </w:r>
      <w:r w:rsidR="00D538A4">
        <w:t xml:space="preserve">for </w:t>
      </w:r>
      <w:r w:rsidR="00385E01">
        <w:t>drinking water treatment</w:t>
      </w:r>
      <w:r w:rsidRPr="007C69CE">
        <w:t>.</w:t>
      </w:r>
      <w:r w:rsidRPr="00822DCE">
        <w:t xml:space="preserve"> </w:t>
      </w:r>
      <w:r w:rsidRPr="007C69CE">
        <w:t>Further, th</w:t>
      </w:r>
      <w:r w:rsidR="004D02B3">
        <w:t xml:space="preserve">e </w:t>
      </w:r>
      <w:r w:rsidR="00751132">
        <w:t>system</w:t>
      </w:r>
      <w:r w:rsidRPr="007C69CE">
        <w:t xml:space="preserve"> is easily implemented in existing </w:t>
      </w:r>
      <w:r w:rsidR="00D538A4">
        <w:t>WWTPs</w:t>
      </w:r>
      <w:r w:rsidR="002C3283">
        <w:t>:</w:t>
      </w:r>
      <w:r w:rsidRPr="007C69CE">
        <w:t xml:space="preserve"> </w:t>
      </w:r>
      <w:r w:rsidR="002C3283">
        <w:t>i</w:t>
      </w:r>
      <w:r w:rsidRPr="007C69CE">
        <w:t>t can be used as post-process</w:t>
      </w:r>
      <w:r w:rsidR="004410E4">
        <w:t>, also called tertiary process,</w:t>
      </w:r>
      <w:r w:rsidRPr="007C69CE">
        <w:t xml:space="preserve"> after </w:t>
      </w:r>
      <w:r w:rsidR="00751132">
        <w:t xml:space="preserve">the </w:t>
      </w:r>
      <w:r w:rsidRPr="007C69CE">
        <w:t>conventional treatment</w:t>
      </w:r>
      <w:r w:rsidR="00751132">
        <w:t xml:space="preserve"> processes</w:t>
      </w:r>
      <w:r>
        <w:t xml:space="preserve"> </w:t>
      </w:r>
      <w:r w:rsidRPr="007C69CE">
        <w:fldChar w:fldCharType="begin"/>
      </w:r>
      <w:r w:rsidRPr="007C69CE">
        <w:instrText xml:space="preserve"> ADDIN ZOTERO_ITEM CSL_CITATION {"citationID":"lpz4Aoet","properties":{"formattedCitation":"(Aliakbarian et al., 2015; Ma et al., 2021; \\uc0\\u536{}erban et al., 2023)","plainCitation":"(Aliakbarian et al., 2015; Ma et al., 2021;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Pr="007C69CE">
        <w:fldChar w:fldCharType="separate"/>
      </w:r>
      <w:r w:rsidRPr="007C69CE">
        <w:rPr>
          <w:rFonts w:cs="Arial"/>
          <w:szCs w:val="24"/>
        </w:rPr>
        <w:t>(Aliakbarian et al., 2015; Ma et al., 2021; Șerban et al., 2023)</w:t>
      </w:r>
      <w:r w:rsidRPr="007C69CE">
        <w:fldChar w:fldCharType="end"/>
      </w:r>
      <w:r w:rsidRPr="007C69CE">
        <w:t>.</w:t>
      </w:r>
    </w:p>
    <w:p w14:paraId="0746090E" w14:textId="77777777" w:rsidR="00566218" w:rsidRDefault="00566218">
      <w:pPr>
        <w:spacing w:after="160" w:line="2" w:lineRule="auto"/>
      </w:pPr>
      <w:r>
        <w:br w:type="page"/>
      </w:r>
    </w:p>
    <w:p w14:paraId="732CFF9F" w14:textId="77777777" w:rsidR="007D58D3" w:rsidRDefault="000F4B2C" w:rsidP="007D58D3">
      <w:pPr>
        <w:keepNext/>
        <w:jc w:val="center"/>
      </w:pPr>
      <w:r w:rsidRPr="007C69CE">
        <w:rPr>
          <w:noProof/>
        </w:rPr>
        <w:lastRenderedPageBreak/>
        <w:drawing>
          <wp:inline distT="0" distB="0" distL="0" distR="0" wp14:anchorId="136F1AEA" wp14:editId="16CB523B">
            <wp:extent cx="5727700" cy="3106420"/>
            <wp:effectExtent l="0" t="0" r="6350" b="0"/>
            <wp:docPr id="1302450020" name="Picture 1"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0020" name="Picture 1" descr="A diagram of different types of food&#10;&#10;Description automatically generated"/>
                    <pic:cNvPicPr/>
                  </pic:nvPicPr>
                  <pic:blipFill>
                    <a:blip r:embed="rId8"/>
                    <a:stretch>
                      <a:fillRect/>
                    </a:stretch>
                  </pic:blipFill>
                  <pic:spPr>
                    <a:xfrm>
                      <a:off x="0" y="0"/>
                      <a:ext cx="5727700" cy="3106420"/>
                    </a:xfrm>
                    <a:prstGeom prst="rect">
                      <a:avLst/>
                    </a:prstGeom>
                  </pic:spPr>
                </pic:pic>
              </a:graphicData>
            </a:graphic>
          </wp:inline>
        </w:drawing>
      </w:r>
    </w:p>
    <w:p w14:paraId="3DF7F9A3" w14:textId="03B5D3BF" w:rsidR="000F4B2C" w:rsidRDefault="007D58D3" w:rsidP="007D58D3">
      <w:pPr>
        <w:pStyle w:val="Caption"/>
        <w:jc w:val="center"/>
        <w:rPr>
          <w:b/>
          <w:bCs/>
          <w:i w:val="0"/>
          <w:iCs w:val="0"/>
        </w:rPr>
      </w:pPr>
      <w:bookmarkStart w:id="15" w:name="_Ref165041384"/>
      <w:r w:rsidRPr="00BD47D0">
        <w:rPr>
          <w:b/>
          <w:bCs/>
          <w:i w:val="0"/>
          <w:iCs w:val="0"/>
        </w:rPr>
        <w:t xml:space="preserve">Figure </w:t>
      </w:r>
      <w:r w:rsidRPr="00BD47D0">
        <w:rPr>
          <w:b/>
          <w:bCs/>
          <w:i w:val="0"/>
          <w:iCs w:val="0"/>
        </w:rPr>
        <w:fldChar w:fldCharType="begin"/>
      </w:r>
      <w:r w:rsidRPr="00BD47D0">
        <w:rPr>
          <w:b/>
          <w:bCs/>
          <w:i w:val="0"/>
          <w:iCs w:val="0"/>
        </w:rPr>
        <w:instrText xml:space="preserve"> SEQ Figure \* ARABIC </w:instrText>
      </w:r>
      <w:r w:rsidRPr="00BD47D0">
        <w:rPr>
          <w:b/>
          <w:bCs/>
          <w:i w:val="0"/>
          <w:iCs w:val="0"/>
        </w:rPr>
        <w:fldChar w:fldCharType="separate"/>
      </w:r>
      <w:r w:rsidR="00843CB6">
        <w:rPr>
          <w:b/>
          <w:bCs/>
          <w:i w:val="0"/>
          <w:iCs w:val="0"/>
          <w:noProof/>
        </w:rPr>
        <w:t>1</w:t>
      </w:r>
      <w:r w:rsidRPr="00BD47D0">
        <w:rPr>
          <w:b/>
          <w:bCs/>
          <w:i w:val="0"/>
          <w:iCs w:val="0"/>
        </w:rPr>
        <w:fldChar w:fldCharType="end"/>
      </w:r>
      <w:bookmarkEnd w:id="15"/>
      <w:r w:rsidRPr="00BD47D0">
        <w:rPr>
          <w:b/>
          <w:bCs/>
          <w:i w:val="0"/>
          <w:iCs w:val="0"/>
        </w:rPr>
        <w:t xml:space="preserve"> Sources</w:t>
      </w:r>
      <w:r w:rsidRPr="007C69CE">
        <w:rPr>
          <w:b/>
          <w:bCs/>
          <w:i w:val="0"/>
          <w:iCs w:val="0"/>
        </w:rPr>
        <w:t xml:space="preserve"> and pathways of </w:t>
      </w:r>
      <w:r w:rsidR="00DA060B">
        <w:rPr>
          <w:b/>
          <w:bCs/>
          <w:i w:val="0"/>
          <w:iCs w:val="0"/>
        </w:rPr>
        <w:t xml:space="preserve">harmful </w:t>
      </w:r>
      <w:r w:rsidRPr="007C69CE">
        <w:rPr>
          <w:b/>
          <w:bCs/>
          <w:i w:val="0"/>
          <w:iCs w:val="0"/>
        </w:rPr>
        <w:t>micropollutants</w:t>
      </w:r>
      <w:r w:rsidR="0080341B">
        <w:rPr>
          <w:b/>
          <w:bCs/>
          <w:i w:val="0"/>
          <w:iCs w:val="0"/>
        </w:rPr>
        <w:t xml:space="preserve"> </w:t>
      </w:r>
      <w:r w:rsidRPr="007C69CE">
        <w:rPr>
          <w:b/>
          <w:bCs/>
          <w:i w:val="0"/>
          <w:iCs w:val="0"/>
        </w:rPr>
        <w:t xml:space="preserve"> </w:t>
      </w:r>
      <w:r w:rsidRPr="007C69CE">
        <w:rPr>
          <w:b/>
          <w:bCs/>
          <w:i w:val="0"/>
          <w:iCs w:val="0"/>
        </w:rPr>
        <w:fldChar w:fldCharType="begin"/>
      </w:r>
      <w:r w:rsidRPr="007C69CE">
        <w:rPr>
          <w:b/>
          <w:bCs/>
          <w:i w:val="0"/>
          <w:iCs w:val="0"/>
        </w:rPr>
        <w:instrText xml:space="preserve"> ADDIN ZOTERO_ITEM CSL_CITATION {"citationID":"YWg4DTeS","properties":{"formattedCitation":"(Khanzada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Pr="007C69CE">
        <w:rPr>
          <w:b/>
          <w:bCs/>
          <w:i w:val="0"/>
          <w:iCs w:val="0"/>
        </w:rPr>
        <w:fldChar w:fldCharType="separate"/>
      </w:r>
      <w:r w:rsidRPr="007C69CE">
        <w:rPr>
          <w:rFonts w:cs="Arial"/>
          <w:b/>
          <w:bCs/>
          <w:i w:val="0"/>
          <w:iCs w:val="0"/>
        </w:rPr>
        <w:t>(Khanzada et al., 2020)</w:t>
      </w:r>
      <w:r w:rsidRPr="007C69CE">
        <w:rPr>
          <w:b/>
          <w:bCs/>
          <w:i w:val="0"/>
          <w:iCs w:val="0"/>
        </w:rPr>
        <w:fldChar w:fldCharType="end"/>
      </w:r>
    </w:p>
    <w:p w14:paraId="7A48F8D7" w14:textId="77777777" w:rsidR="00BD47D0" w:rsidRPr="00BD47D0" w:rsidRDefault="00BD47D0" w:rsidP="00BD47D0"/>
    <w:p w14:paraId="41EB0480" w14:textId="3363CAFC" w:rsidR="00A45D00" w:rsidRPr="007C69CE" w:rsidRDefault="00A45D00" w:rsidP="00AF39CE">
      <w:pPr>
        <w:pStyle w:val="Heading2"/>
      </w:pPr>
      <w:bookmarkStart w:id="16" w:name="_Toc165464856"/>
      <w:r w:rsidRPr="007C69CE">
        <w:t>Model</w:t>
      </w:r>
      <w:r w:rsidR="006333D6" w:rsidRPr="007C69CE">
        <w:t>l</w:t>
      </w:r>
      <w:r w:rsidRPr="007C69CE">
        <w:t>ing removal of organic micropollutants</w:t>
      </w:r>
      <w:bookmarkEnd w:id="16"/>
    </w:p>
    <w:p w14:paraId="113BF8FC" w14:textId="6F0BE8C2" w:rsidR="004A0F74" w:rsidRDefault="00777329" w:rsidP="00D64A66">
      <w:pPr>
        <w:jc w:val="both"/>
      </w:pPr>
      <w:r>
        <w:t>A way to help find optimal solutions for removal of organic micropollutants, is modelling.</w:t>
      </w:r>
      <w:r w:rsidR="00542C95">
        <w:t xml:space="preserve"> </w:t>
      </w:r>
      <w:r w:rsidR="00F00E0D">
        <w:t xml:space="preserve">As the first full-scale </w:t>
      </w:r>
      <w:r w:rsidR="00327C5F">
        <w:t>set-ups f</w:t>
      </w:r>
      <w:r w:rsidR="00CF471A">
        <w:t>or OMPs tr</w:t>
      </w:r>
      <w:r w:rsidR="00CA515F">
        <w:t xml:space="preserve">eatment are rising, it is important to </w:t>
      </w:r>
      <w:r w:rsidR="004F3F68">
        <w:t>advice</w:t>
      </w:r>
      <w:r w:rsidR="00D5518D">
        <w:t xml:space="preserve"> constructors </w:t>
      </w:r>
      <w:r w:rsidR="004F3F68">
        <w:t>with optimal performance conditions.</w:t>
      </w:r>
      <w:r w:rsidR="00D5518D">
        <w:t xml:space="preserve"> </w:t>
      </w:r>
      <w:r w:rsidR="00E23680">
        <w:t xml:space="preserve">These can be found by conducting pilot </w:t>
      </w:r>
      <w:r w:rsidR="00093801">
        <w:t>tests, but the</w:t>
      </w:r>
      <w:r w:rsidR="005C6F34">
        <w:t>y</w:t>
      </w:r>
      <w:r w:rsidR="00093801">
        <w:t xml:space="preserve"> are expensive and only a limited</w:t>
      </w:r>
      <w:r w:rsidR="007021CD">
        <w:t xml:space="preserve"> amount of conditions can be tested.</w:t>
      </w:r>
      <w:r w:rsidR="00980492">
        <w:t xml:space="preserve"> Modelling can extend the amount of scenarios</w:t>
      </w:r>
      <w:r w:rsidR="00EE0E6F">
        <w:t xml:space="preserve"> studied </w:t>
      </w:r>
      <w:r w:rsidR="000F5507">
        <w:t>and</w:t>
      </w:r>
      <w:r w:rsidR="007C7FCB">
        <w:t xml:space="preserve"> assist dealing with current challenges of upscaling new</w:t>
      </w:r>
      <w:r w:rsidR="00235C98">
        <w:t>ly</w:t>
      </w:r>
      <w:r w:rsidR="007C7FCB">
        <w:t xml:space="preserve"> </w:t>
      </w:r>
      <w:r w:rsidR="001F5FCD">
        <w:t>purposed technologies.</w:t>
      </w:r>
      <w:r w:rsidR="004457E2">
        <w:t xml:space="preserve"> This way, faster decision-making is possible </w:t>
      </w:r>
      <w:r w:rsidR="00447571">
        <w:t xml:space="preserve">so one can deal </w:t>
      </w:r>
      <w:r w:rsidR="004E0DA0">
        <w:t>with more strict</w:t>
      </w:r>
      <w:r w:rsidR="00447571">
        <w:t xml:space="preserve"> thresholds in the future</w:t>
      </w:r>
      <w:r w:rsidR="004457E2">
        <w:t>.</w:t>
      </w:r>
      <w:r w:rsidR="00980492">
        <w:t xml:space="preserve"> </w:t>
      </w:r>
      <w:r w:rsidR="0069558E">
        <w:t xml:space="preserve">As more efforts are done to measure these </w:t>
      </w:r>
      <w:r w:rsidR="00B9279F">
        <w:t xml:space="preserve">very </w:t>
      </w:r>
      <w:r w:rsidR="0069558E">
        <w:t>small conc</w:t>
      </w:r>
      <w:r w:rsidR="00B9279F">
        <w:t>entrations, models can be validated with experimental data.</w:t>
      </w:r>
    </w:p>
    <w:p w14:paraId="4E9E01C8" w14:textId="77777777" w:rsidR="008131AC" w:rsidRDefault="008131AC" w:rsidP="00D64A66">
      <w:pPr>
        <w:jc w:val="both"/>
      </w:pPr>
    </w:p>
    <w:p w14:paraId="02AF4B73" w14:textId="77777777" w:rsidR="008131AC" w:rsidRDefault="008131AC" w:rsidP="008131AC">
      <w:pPr>
        <w:pStyle w:val="Heading2"/>
      </w:pPr>
      <w:bookmarkStart w:id="17" w:name="_Toc165464857"/>
      <w:r w:rsidRPr="007C69CE">
        <w:t>Aim of the thesis</w:t>
      </w:r>
      <w:bookmarkEnd w:id="17"/>
    </w:p>
    <w:p w14:paraId="14224B4B" w14:textId="32159853" w:rsidR="008131AC" w:rsidRDefault="001D5495" w:rsidP="00D64A66">
      <w:pPr>
        <w:jc w:val="both"/>
      </w:pPr>
      <w:r>
        <w:t xml:space="preserve">The aim of the thesis is to investigate </w:t>
      </w:r>
      <w:r w:rsidR="005D0C18">
        <w:t>existing models</w:t>
      </w:r>
      <w:r>
        <w:t xml:space="preserve"> for the removal of organic micropollutants </w:t>
      </w:r>
      <w:r w:rsidR="00871FC0">
        <w:t>through</w:t>
      </w:r>
      <w:r>
        <w:t xml:space="preserve"> activated carbon adsorption,</w:t>
      </w:r>
      <w:r w:rsidR="005D0C18">
        <w:t xml:space="preserve"> </w:t>
      </w:r>
      <w:r w:rsidR="00EB267F">
        <w:t xml:space="preserve">and </w:t>
      </w:r>
      <w:r w:rsidR="00C21147">
        <w:t xml:space="preserve">to </w:t>
      </w:r>
      <w:r w:rsidR="00871FC0">
        <w:t>conduct a</w:t>
      </w:r>
      <w:r w:rsidR="00C21147">
        <w:t xml:space="preserve"> comparison, </w:t>
      </w:r>
      <w:r w:rsidR="0057055F">
        <w:t>reliability</w:t>
      </w:r>
      <w:r w:rsidR="00D42B7D">
        <w:t xml:space="preserve"> and potential</w:t>
      </w:r>
      <w:r w:rsidR="00C21147">
        <w:t xml:space="preserve"> analysis.</w:t>
      </w:r>
      <w:r w:rsidR="007A673D">
        <w:t xml:space="preserve"> </w:t>
      </w:r>
      <w:r w:rsidR="000B125A">
        <w:br/>
      </w:r>
      <w:r w:rsidR="00D61C85">
        <w:t>To do so, the</w:t>
      </w:r>
      <w:r w:rsidR="007A673D">
        <w:t xml:space="preserve"> following steps </w:t>
      </w:r>
      <w:r w:rsidR="00D61C85">
        <w:t>are</w:t>
      </w:r>
      <w:r w:rsidR="007A673D">
        <w:t xml:space="preserve"> undertaken:</w:t>
      </w:r>
    </w:p>
    <w:p w14:paraId="74B6852E" w14:textId="77777777" w:rsidR="007A673D" w:rsidRDefault="007A673D" w:rsidP="00D64A66">
      <w:pPr>
        <w:jc w:val="both"/>
      </w:pPr>
    </w:p>
    <w:p w14:paraId="007F8943" w14:textId="365A6552" w:rsidR="007A673D" w:rsidRPr="00D97D78" w:rsidRDefault="00E20380" w:rsidP="007A673D">
      <w:pPr>
        <w:pStyle w:val="ListParagraph"/>
        <w:numPr>
          <w:ilvl w:val="0"/>
          <w:numId w:val="27"/>
        </w:numPr>
        <w:jc w:val="both"/>
        <w:rPr>
          <w:b/>
          <w:bCs/>
        </w:rPr>
      </w:pPr>
      <w:r w:rsidRPr="00D97D78">
        <w:rPr>
          <w:b/>
          <w:bCs/>
        </w:rPr>
        <w:t xml:space="preserve">Sketch </w:t>
      </w:r>
      <w:r w:rsidR="003D795B" w:rsidRPr="00D97D78">
        <w:rPr>
          <w:b/>
          <w:bCs/>
        </w:rPr>
        <w:t>the source and fate of micropollutants in wastewater treatment plants</w:t>
      </w:r>
    </w:p>
    <w:p w14:paraId="24D906DA" w14:textId="7A64A2B0" w:rsidR="00080E9E" w:rsidRPr="00D97D78" w:rsidRDefault="00080E9E" w:rsidP="007A673D">
      <w:pPr>
        <w:pStyle w:val="ListParagraph"/>
        <w:numPr>
          <w:ilvl w:val="0"/>
          <w:numId w:val="27"/>
        </w:numPr>
        <w:jc w:val="both"/>
        <w:rPr>
          <w:b/>
          <w:bCs/>
        </w:rPr>
      </w:pPr>
      <w:r w:rsidRPr="00D97D78">
        <w:rPr>
          <w:b/>
          <w:bCs/>
        </w:rPr>
        <w:t>A</w:t>
      </w:r>
      <w:r w:rsidR="00710D3E" w:rsidRPr="00D97D78">
        <w:rPr>
          <w:b/>
          <w:bCs/>
        </w:rPr>
        <w:t>ddress</w:t>
      </w:r>
      <w:r w:rsidRPr="00D97D78">
        <w:rPr>
          <w:b/>
          <w:bCs/>
        </w:rPr>
        <w:t xml:space="preserve"> </w:t>
      </w:r>
      <w:r w:rsidR="006B592E">
        <w:rPr>
          <w:b/>
          <w:bCs/>
        </w:rPr>
        <w:t>possible</w:t>
      </w:r>
      <w:r w:rsidR="001F5D59" w:rsidRPr="00D97D78">
        <w:rPr>
          <w:b/>
          <w:bCs/>
        </w:rPr>
        <w:t xml:space="preserve"> options </w:t>
      </w:r>
      <w:r w:rsidR="00FF3DED">
        <w:rPr>
          <w:b/>
          <w:bCs/>
        </w:rPr>
        <w:t>for</w:t>
      </w:r>
      <w:r w:rsidR="001F5D59" w:rsidRPr="00D97D78">
        <w:rPr>
          <w:b/>
          <w:bCs/>
        </w:rPr>
        <w:t xml:space="preserve"> removal </w:t>
      </w:r>
      <w:r w:rsidR="00FF3DED">
        <w:rPr>
          <w:b/>
          <w:bCs/>
        </w:rPr>
        <w:t>of</w:t>
      </w:r>
      <w:r w:rsidR="00710D3E" w:rsidRPr="00D97D78">
        <w:rPr>
          <w:b/>
          <w:bCs/>
        </w:rPr>
        <w:t xml:space="preserve"> organic micropollutants</w:t>
      </w:r>
    </w:p>
    <w:p w14:paraId="4F150780" w14:textId="105A90C4" w:rsidR="00710D3E" w:rsidRPr="00D97D78" w:rsidRDefault="00B333E0" w:rsidP="007A673D">
      <w:pPr>
        <w:pStyle w:val="ListParagraph"/>
        <w:numPr>
          <w:ilvl w:val="0"/>
          <w:numId w:val="27"/>
        </w:numPr>
        <w:jc w:val="both"/>
        <w:rPr>
          <w:b/>
          <w:bCs/>
        </w:rPr>
      </w:pPr>
      <w:r>
        <w:rPr>
          <w:b/>
          <w:bCs/>
        </w:rPr>
        <w:t>Study the adsorption process and its variability</w:t>
      </w:r>
    </w:p>
    <w:p w14:paraId="7EE12281" w14:textId="01C53FD5" w:rsidR="00476AD8" w:rsidRPr="00D05F45" w:rsidRDefault="00071D80" w:rsidP="00D05F45">
      <w:pPr>
        <w:pStyle w:val="ListParagraph"/>
        <w:numPr>
          <w:ilvl w:val="0"/>
          <w:numId w:val="27"/>
        </w:numPr>
        <w:jc w:val="both"/>
        <w:rPr>
          <w:b/>
          <w:bCs/>
        </w:rPr>
      </w:pPr>
      <w:r w:rsidRPr="00D97D78">
        <w:rPr>
          <w:b/>
          <w:bCs/>
        </w:rPr>
        <w:t>Explore</w:t>
      </w:r>
      <w:r w:rsidR="00113376">
        <w:rPr>
          <w:b/>
          <w:bCs/>
        </w:rPr>
        <w:t xml:space="preserve"> </w:t>
      </w:r>
      <w:r w:rsidR="00C64606">
        <w:rPr>
          <w:b/>
          <w:bCs/>
        </w:rPr>
        <w:t>and compare</w:t>
      </w:r>
      <w:r w:rsidR="009D1116">
        <w:rPr>
          <w:b/>
          <w:bCs/>
        </w:rPr>
        <w:t xml:space="preserve"> adsorption models</w:t>
      </w:r>
    </w:p>
    <w:p w14:paraId="2614D627" w14:textId="77777777" w:rsidR="00E779EC" w:rsidRDefault="00E779EC" w:rsidP="00E779EC">
      <w:pPr>
        <w:jc w:val="both"/>
      </w:pPr>
    </w:p>
    <w:p w14:paraId="1A446FEA" w14:textId="617FBD29" w:rsidR="00AB394B" w:rsidRDefault="00113376" w:rsidP="00DC7A3E">
      <w:pPr>
        <w:jc w:val="both"/>
      </w:pPr>
      <w:r>
        <w:t>One</w:t>
      </w:r>
      <w:r w:rsidR="00695C07">
        <w:t xml:space="preserve"> open-source model valuable for</w:t>
      </w:r>
      <w:r w:rsidR="0046522C">
        <w:t xml:space="preserve"> simulation of GAC adsorption</w:t>
      </w:r>
      <w:r>
        <w:t xml:space="preserve"> is tested in Python</w:t>
      </w:r>
      <w:r w:rsidR="00B4261B">
        <w:t>.</w:t>
      </w:r>
      <w:r w:rsidR="00B333E0">
        <w:t xml:space="preserve"> Its </w:t>
      </w:r>
      <w:r w:rsidR="00B4261B">
        <w:t xml:space="preserve">working </w:t>
      </w:r>
      <w:r w:rsidR="00B333E0">
        <w:t>mechanisms are studied</w:t>
      </w:r>
      <w:r w:rsidR="00B4261B">
        <w:t xml:space="preserve"> and small extensions are made where useful</w:t>
      </w:r>
      <w:r w:rsidR="0046522C">
        <w:t>.</w:t>
      </w:r>
      <w:r w:rsidR="008C5024">
        <w:t xml:space="preserve"> </w:t>
      </w:r>
      <w:r w:rsidR="00F200EB">
        <w:t>T</w:t>
      </w:r>
      <w:r w:rsidR="00C03B02">
        <w:t xml:space="preserve">he current </w:t>
      </w:r>
      <w:r w:rsidR="0052126C">
        <w:t>applicability</w:t>
      </w:r>
      <w:r w:rsidR="006F5A5F">
        <w:t xml:space="preserve"> of the model</w:t>
      </w:r>
      <w:r w:rsidR="00C03B02">
        <w:t xml:space="preserve"> </w:t>
      </w:r>
      <w:r w:rsidR="0063249C">
        <w:t>for</w:t>
      </w:r>
      <w:r w:rsidR="0052126C">
        <w:t xml:space="preserve"> </w:t>
      </w:r>
      <w:r w:rsidR="0063249C">
        <w:t xml:space="preserve">full-scale </w:t>
      </w:r>
      <w:r w:rsidR="006913C5">
        <w:t>prediction</w:t>
      </w:r>
      <w:r w:rsidR="0063249C">
        <w:t xml:space="preserve"> </w:t>
      </w:r>
      <w:r w:rsidR="00BD27DC">
        <w:t>is</w:t>
      </w:r>
      <w:r w:rsidR="0063249C">
        <w:t xml:space="preserve"> analysed.</w:t>
      </w:r>
      <w:r w:rsidR="00C03B02">
        <w:t xml:space="preserve"> </w:t>
      </w:r>
      <w:r w:rsidR="00F200EB">
        <w:t>Aquafin’s set-up</w:t>
      </w:r>
      <w:r w:rsidR="00226D29">
        <w:t xml:space="preserve"> in Aartselaar </w:t>
      </w:r>
      <w:r w:rsidR="00BD27DC">
        <w:t>is</w:t>
      </w:r>
      <w:r w:rsidR="00226D29">
        <w:t xml:space="preserve"> used as</w:t>
      </w:r>
      <w:r w:rsidR="00B4261B">
        <w:t xml:space="preserve"> an</w:t>
      </w:r>
      <w:r w:rsidR="00226D29">
        <w:t xml:space="preserve"> example for </w:t>
      </w:r>
      <w:r w:rsidR="00F4163E">
        <w:t>full-scale application</w:t>
      </w:r>
      <w:r w:rsidR="002B67AF">
        <w:t xml:space="preserve"> of municipal wastewater treatment</w:t>
      </w:r>
      <w:r w:rsidR="007D58D3">
        <w:t xml:space="preserve"> </w:t>
      </w:r>
      <w:r w:rsidR="007D58D3">
        <w:fldChar w:fldCharType="begin"/>
      </w:r>
      <w:r w:rsidR="007D58D3">
        <w:instrText xml:space="preserve"> ADDIN ZOTERO_ITEM CSL_CITATION {"citationID":"ULVWmw9K","properties":{"formattedCitation":"(Aquafin, 2023)","plainCitation":"(Aquafin, 2023)","noteIndex":0},"citationItems":[{"id":81,"uris":["http://zotero.org/users/local/h6YJVYLe/items/86LZQZLE"],"itemData":{"id":81,"type":"webpage","language":"en","title":"Full-scale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schema":"https://github.com/citation-style-language/schema/raw/master/csl-citation.json"} </w:instrText>
      </w:r>
      <w:r w:rsidR="007D58D3">
        <w:fldChar w:fldCharType="separate"/>
      </w:r>
      <w:r w:rsidR="007D58D3" w:rsidRPr="006A09EC">
        <w:rPr>
          <w:rFonts w:cs="Arial"/>
        </w:rPr>
        <w:t>(Aquafin, 2023)</w:t>
      </w:r>
      <w:r w:rsidR="007D58D3">
        <w:fldChar w:fldCharType="end"/>
      </w:r>
      <w:r w:rsidR="0078205A">
        <w:t xml:space="preserve">. There, the </w:t>
      </w:r>
      <w:r w:rsidR="00226C26">
        <w:t xml:space="preserve">traditional </w:t>
      </w:r>
      <w:r w:rsidR="008B5414">
        <w:t>wastewater</w:t>
      </w:r>
      <w:r w:rsidR="0078205A">
        <w:t xml:space="preserve"> treatment plant </w:t>
      </w:r>
      <w:r w:rsidR="00226C26">
        <w:t xml:space="preserve">is </w:t>
      </w:r>
      <w:r w:rsidR="0078205A">
        <w:t>ex</w:t>
      </w:r>
      <w:r w:rsidR="003C2DEF">
        <w:t>tended</w:t>
      </w:r>
      <w:r w:rsidR="0078205A">
        <w:t xml:space="preserve"> by tertiary treatment with </w:t>
      </w:r>
      <w:r w:rsidR="006A09EC">
        <w:t>a combination of ozonation (‘Ozone contact tank’) and activated carbon adsorption (‘GAC filters’)</w:t>
      </w:r>
      <w:r w:rsidR="00226C26">
        <w:t>.</w:t>
      </w:r>
      <w:r w:rsidR="007D58D3">
        <w:t xml:space="preserve"> These two tertiary </w:t>
      </w:r>
      <w:r w:rsidR="0090393A">
        <w:t xml:space="preserve">treatment </w:t>
      </w:r>
      <w:r w:rsidR="007D58D3">
        <w:t xml:space="preserve">technologies </w:t>
      </w:r>
      <w:r w:rsidR="005D0B3A">
        <w:t>and</w:t>
      </w:r>
      <w:r w:rsidR="007D58D3">
        <w:t xml:space="preserve"> traditional treatment are </w:t>
      </w:r>
      <w:r w:rsidR="009C1D18">
        <w:t>illustrated</w:t>
      </w:r>
      <w:r w:rsidR="007D58D3">
        <w:t xml:space="preserve"> in </w:t>
      </w:r>
      <w:r w:rsidR="00284CCE" w:rsidRPr="00284CCE">
        <w:fldChar w:fldCharType="begin"/>
      </w:r>
      <w:r w:rsidR="00284CCE" w:rsidRPr="00284CCE">
        <w:instrText xml:space="preserve"> REF _Ref162608214 \h  \* MERGEFORMAT </w:instrText>
      </w:r>
      <w:r w:rsidR="00284CCE" w:rsidRPr="00284CCE">
        <w:fldChar w:fldCharType="separate"/>
      </w:r>
      <w:r w:rsidR="00843CB6" w:rsidRPr="00BD47D0">
        <w:rPr>
          <w:b/>
          <w:bCs/>
        </w:rPr>
        <w:t xml:space="preserve">Figure </w:t>
      </w:r>
      <w:r w:rsidR="00843CB6" w:rsidRPr="00843CB6">
        <w:rPr>
          <w:b/>
          <w:bCs/>
          <w:noProof/>
        </w:rPr>
        <w:t>2</w:t>
      </w:r>
      <w:r w:rsidR="00284CCE" w:rsidRPr="00284CCE">
        <w:fldChar w:fldCharType="end"/>
      </w:r>
      <w:r w:rsidR="00284CCE">
        <w:t>.</w:t>
      </w:r>
      <w:r w:rsidR="00C80FF9">
        <w:t xml:space="preserve"> </w:t>
      </w:r>
      <w:r w:rsidR="006F4979">
        <w:t>Parameters and concentrations</w:t>
      </w:r>
      <w:r w:rsidR="00C20C9F">
        <w:t xml:space="preserve"> are estimated from this set-up.</w:t>
      </w:r>
      <w:r w:rsidR="00C80FF9">
        <w:t xml:space="preserve"> </w:t>
      </w:r>
      <w:r w:rsidR="00AB394B">
        <w:br w:type="page"/>
      </w:r>
    </w:p>
    <w:p w14:paraId="77B4CEE2" w14:textId="77777777" w:rsidR="00D20F12" w:rsidRDefault="00D20F12" w:rsidP="00E779EC">
      <w:pPr>
        <w:jc w:val="both"/>
      </w:pPr>
    </w:p>
    <w:p w14:paraId="69CCBE10" w14:textId="77777777" w:rsidR="007D58D3" w:rsidRDefault="0071181A" w:rsidP="007D58D3">
      <w:pPr>
        <w:keepNext/>
        <w:jc w:val="center"/>
      </w:pPr>
      <w:r w:rsidRPr="007C69CE">
        <w:rPr>
          <w:noProof/>
        </w:rPr>
        <w:drawing>
          <wp:inline distT="0" distB="0" distL="0" distR="0" wp14:anchorId="1939AD45" wp14:editId="7C9B7473">
            <wp:extent cx="5274260" cy="3144675"/>
            <wp:effectExtent l="0" t="0" r="3175" b="0"/>
            <wp:docPr id="694045228" name="Picture 1" descr="A diagram of a water treatment pla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045228" name="Picture 1" descr="A diagram of a water treatment plant&#10;&#10;Description automatically generated"/>
                    <pic:cNvPicPr/>
                  </pic:nvPicPr>
                  <pic:blipFill>
                    <a:blip r:embed="rId9"/>
                    <a:stretch>
                      <a:fillRect/>
                    </a:stretch>
                  </pic:blipFill>
                  <pic:spPr>
                    <a:xfrm>
                      <a:off x="0" y="0"/>
                      <a:ext cx="5277341" cy="3146512"/>
                    </a:xfrm>
                    <a:prstGeom prst="rect">
                      <a:avLst/>
                    </a:prstGeom>
                  </pic:spPr>
                </pic:pic>
              </a:graphicData>
            </a:graphic>
          </wp:inline>
        </w:drawing>
      </w:r>
    </w:p>
    <w:p w14:paraId="16C182F7" w14:textId="1DD6F7F2" w:rsidR="0071181A" w:rsidRDefault="007D58D3" w:rsidP="007D58D3">
      <w:pPr>
        <w:pStyle w:val="Caption"/>
        <w:jc w:val="center"/>
        <w:rPr>
          <w:b/>
          <w:bCs/>
          <w:i w:val="0"/>
          <w:iCs w:val="0"/>
        </w:rPr>
      </w:pPr>
      <w:bookmarkStart w:id="18" w:name="_Ref162608214"/>
      <w:r w:rsidRPr="00BD47D0">
        <w:rPr>
          <w:b/>
          <w:bCs/>
          <w:i w:val="0"/>
          <w:iCs w:val="0"/>
        </w:rPr>
        <w:t xml:space="preserve">Figure </w:t>
      </w:r>
      <w:r w:rsidRPr="00BD47D0">
        <w:rPr>
          <w:b/>
          <w:bCs/>
          <w:i w:val="0"/>
          <w:iCs w:val="0"/>
        </w:rPr>
        <w:fldChar w:fldCharType="begin"/>
      </w:r>
      <w:r w:rsidRPr="00BD47D0">
        <w:rPr>
          <w:b/>
          <w:bCs/>
          <w:i w:val="0"/>
          <w:iCs w:val="0"/>
        </w:rPr>
        <w:instrText xml:space="preserve"> SEQ Figure \* ARABIC </w:instrText>
      </w:r>
      <w:r w:rsidRPr="00BD47D0">
        <w:rPr>
          <w:b/>
          <w:bCs/>
          <w:i w:val="0"/>
          <w:iCs w:val="0"/>
        </w:rPr>
        <w:fldChar w:fldCharType="separate"/>
      </w:r>
      <w:r w:rsidR="00843CB6">
        <w:rPr>
          <w:b/>
          <w:bCs/>
          <w:i w:val="0"/>
          <w:iCs w:val="0"/>
          <w:noProof/>
        </w:rPr>
        <w:t>2</w:t>
      </w:r>
      <w:r w:rsidRPr="00BD47D0">
        <w:rPr>
          <w:b/>
          <w:bCs/>
          <w:i w:val="0"/>
          <w:iCs w:val="0"/>
        </w:rPr>
        <w:fldChar w:fldCharType="end"/>
      </w:r>
      <w:bookmarkEnd w:id="18"/>
      <w:r w:rsidR="00BD47D0">
        <w:rPr>
          <w:b/>
          <w:bCs/>
          <w:i w:val="0"/>
          <w:iCs w:val="0"/>
        </w:rPr>
        <w:t xml:space="preserve"> </w:t>
      </w:r>
      <w:r w:rsidR="008B5414">
        <w:rPr>
          <w:b/>
          <w:bCs/>
          <w:i w:val="0"/>
          <w:iCs w:val="0"/>
        </w:rPr>
        <w:t>WWTP</w:t>
      </w:r>
      <w:r w:rsidR="00BD47D0">
        <w:rPr>
          <w:b/>
          <w:bCs/>
          <w:i w:val="0"/>
          <w:iCs w:val="0"/>
        </w:rPr>
        <w:t xml:space="preserve"> in Aartselaar </w:t>
      </w:r>
      <w:r w:rsidR="00E3750C">
        <w:rPr>
          <w:b/>
          <w:bCs/>
          <w:i w:val="0"/>
          <w:iCs w:val="0"/>
        </w:rPr>
        <w:t>with tertiary treatment ex</w:t>
      </w:r>
      <w:r w:rsidR="003C2DEF">
        <w:rPr>
          <w:b/>
          <w:bCs/>
          <w:i w:val="0"/>
          <w:iCs w:val="0"/>
        </w:rPr>
        <w:t>tension</w:t>
      </w:r>
      <w:r w:rsidR="007C3DE7">
        <w:rPr>
          <w:b/>
          <w:bCs/>
          <w:i w:val="0"/>
          <w:iCs w:val="0"/>
        </w:rPr>
        <w:t xml:space="preserve">, </w:t>
      </w:r>
      <w:r w:rsidR="000C348E">
        <w:rPr>
          <w:b/>
          <w:bCs/>
          <w:i w:val="0"/>
          <w:iCs w:val="0"/>
        </w:rPr>
        <w:t xml:space="preserve">Ozone + </w:t>
      </w:r>
      <w:r w:rsidR="007C3DE7">
        <w:rPr>
          <w:b/>
          <w:bCs/>
          <w:i w:val="0"/>
          <w:iCs w:val="0"/>
        </w:rPr>
        <w:t>G</w:t>
      </w:r>
      <w:r w:rsidR="000C348E">
        <w:rPr>
          <w:b/>
          <w:bCs/>
          <w:i w:val="0"/>
          <w:iCs w:val="0"/>
        </w:rPr>
        <w:t>AC</w:t>
      </w:r>
      <w:r w:rsidR="007C3DE7">
        <w:rPr>
          <w:b/>
          <w:bCs/>
          <w:i w:val="0"/>
          <w:iCs w:val="0"/>
        </w:rPr>
        <w:t>,</w:t>
      </w:r>
      <w:r w:rsidR="000C348E">
        <w:rPr>
          <w:b/>
          <w:bCs/>
          <w:i w:val="0"/>
          <w:iCs w:val="0"/>
        </w:rPr>
        <w:t xml:space="preserve"> for removal of micropollutants at full-scal</w:t>
      </w:r>
      <w:r w:rsidR="000C348E" w:rsidRPr="00B9583D">
        <w:rPr>
          <w:b/>
          <w:bCs/>
          <w:i w:val="0"/>
          <w:iCs w:val="0"/>
        </w:rPr>
        <w:t xml:space="preserve">e </w:t>
      </w:r>
      <w:r w:rsidR="003C2DEF" w:rsidRPr="00B9583D">
        <w:rPr>
          <w:b/>
          <w:bCs/>
          <w:i w:val="0"/>
          <w:iCs w:val="0"/>
        </w:rPr>
        <w:fldChar w:fldCharType="begin"/>
      </w:r>
      <w:r w:rsidR="003C2DEF" w:rsidRPr="00B9583D">
        <w:rPr>
          <w:b/>
          <w:bCs/>
          <w:i w:val="0"/>
          <w:iCs w:val="0"/>
        </w:rPr>
        <w:instrText xml:space="preserve"> ADDIN ZOTERO_ITEM CSL_CITATION {"citationID":"yEOGqINf","properties":{"formattedCitation":"(Aquafin, 2023)","plainCitation":"(Aquafin, 2023)","noteIndex":0},"citationItems":[{"id":81,"uris":["http://zotero.org/users/local/h6YJVYLe/items/86LZQZLE"],"itemData":{"id":81,"type":"webpage","language":"en","title":"Full-scale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schema":"https://github.com/citation-style-language/schema/raw/master/csl-citation.json"} </w:instrText>
      </w:r>
      <w:r w:rsidR="003C2DEF" w:rsidRPr="00B9583D">
        <w:rPr>
          <w:b/>
          <w:bCs/>
          <w:i w:val="0"/>
          <w:iCs w:val="0"/>
        </w:rPr>
        <w:fldChar w:fldCharType="separate"/>
      </w:r>
      <w:r w:rsidR="003C2DEF" w:rsidRPr="00B9583D">
        <w:rPr>
          <w:rFonts w:cs="Arial"/>
          <w:b/>
          <w:bCs/>
          <w:i w:val="0"/>
          <w:iCs w:val="0"/>
        </w:rPr>
        <w:t>(Aquafin, 2023)</w:t>
      </w:r>
      <w:r w:rsidR="003C2DEF" w:rsidRPr="00B9583D">
        <w:rPr>
          <w:b/>
          <w:bCs/>
          <w:i w:val="0"/>
          <w:iCs w:val="0"/>
        </w:rPr>
        <w:fldChar w:fldCharType="end"/>
      </w:r>
    </w:p>
    <w:p w14:paraId="6EA9E083" w14:textId="40DB09DE" w:rsidR="004105DC" w:rsidRPr="004105DC" w:rsidRDefault="004105DC" w:rsidP="004105DC"/>
    <w:p w14:paraId="172962CD" w14:textId="77777777" w:rsidR="008131AC" w:rsidRDefault="008131AC" w:rsidP="0071181A">
      <w:pPr>
        <w:keepNext/>
        <w:jc w:val="center"/>
      </w:pPr>
    </w:p>
    <w:p w14:paraId="017290BC" w14:textId="2F50CD7F" w:rsidR="0090393A" w:rsidRDefault="0090393A">
      <w:pPr>
        <w:spacing w:after="160" w:line="2" w:lineRule="auto"/>
      </w:pPr>
      <w:r>
        <w:br w:type="page"/>
      </w:r>
    </w:p>
    <w:p w14:paraId="0A3889FE" w14:textId="023855F5" w:rsidR="00B0126E" w:rsidRPr="007C69CE" w:rsidRDefault="00B0126E" w:rsidP="00B0126E">
      <w:pPr>
        <w:pStyle w:val="Heading1"/>
        <w:numPr>
          <w:ilvl w:val="0"/>
          <w:numId w:val="0"/>
        </w:numPr>
        <w:ind w:left="454" w:hanging="454"/>
      </w:pPr>
      <w:bookmarkStart w:id="19" w:name="_Toc165464858"/>
      <w:r w:rsidRPr="007C69CE">
        <w:lastRenderedPageBreak/>
        <w:t>LITERATURE REVIEW</w:t>
      </w:r>
      <w:bookmarkEnd w:id="19"/>
    </w:p>
    <w:p w14:paraId="5498B14F" w14:textId="64BDA738" w:rsidR="00474CBA" w:rsidRPr="007C69CE" w:rsidRDefault="00BD2C4F" w:rsidP="00193E0F">
      <w:pPr>
        <w:pStyle w:val="Heading1"/>
        <w:numPr>
          <w:ilvl w:val="0"/>
          <w:numId w:val="9"/>
        </w:numPr>
      </w:pPr>
      <w:bookmarkStart w:id="20" w:name="_Toc165464859"/>
      <w:r w:rsidRPr="007C69CE">
        <w:t>Principles</w:t>
      </w:r>
      <w:r w:rsidR="00FA2ADD" w:rsidRPr="007C69CE">
        <w:t xml:space="preserve"> of </w:t>
      </w:r>
      <w:r w:rsidR="00EC42BD" w:rsidRPr="007C69CE">
        <w:t>micropollutant removal</w:t>
      </w:r>
      <w:bookmarkEnd w:id="20"/>
    </w:p>
    <w:p w14:paraId="09DB2EBF" w14:textId="2D8946EF" w:rsidR="0099631E" w:rsidRDefault="0099631E" w:rsidP="009F7074">
      <w:pPr>
        <w:pStyle w:val="Heading2"/>
      </w:pPr>
      <w:bookmarkStart w:id="21" w:name="_Toc165464860"/>
      <w:r>
        <w:t>Classification of MPs</w:t>
      </w:r>
      <w:bookmarkEnd w:id="21"/>
    </w:p>
    <w:p w14:paraId="1553A0B9" w14:textId="716114CC" w:rsidR="005B6CD1" w:rsidRDefault="005B6CD1" w:rsidP="005B6CD1">
      <w:pPr>
        <w:jc w:val="both"/>
      </w:pPr>
      <w:r>
        <w:t xml:space="preserve">Classification is mostly based on the source/sector or type of micropollutant. Regarding source, classes include pharmaceutical active compounds (PhACs), </w:t>
      </w:r>
      <w:r w:rsidR="00CE52E3">
        <w:t xml:space="preserve">household </w:t>
      </w:r>
      <w:r>
        <w:t xml:space="preserve">personal care products (PCPs), agricultural pesticides and industrial chemicals </w:t>
      </w:r>
      <w:r>
        <w:fldChar w:fldCharType="begin"/>
      </w:r>
      <w:r>
        <w:instrText xml:space="preserve"> ADDIN ZOTERO_ITEM CSL_CITATION {"citationID":"WQiq0Uhw","properties":{"formattedCitation":"(Khanzada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Kyoungjin"}],"issued":{"date-parts":[["2020",3,15]]}},"label":"page"}],"schema":"https://github.com/citation-style-language/schema/raw/master/csl-citation.json"} </w:instrText>
      </w:r>
      <w:r>
        <w:fldChar w:fldCharType="separate"/>
      </w:r>
      <w:r w:rsidRPr="003F39B7">
        <w:rPr>
          <w:rFonts w:cs="Arial"/>
        </w:rPr>
        <w:t>(Khanzada et al., 2020)</w:t>
      </w:r>
      <w:r>
        <w:fldChar w:fldCharType="end"/>
      </w:r>
      <w:r>
        <w:t>.</w:t>
      </w:r>
    </w:p>
    <w:p w14:paraId="444986D7" w14:textId="77777777" w:rsidR="005B6CD1" w:rsidRDefault="005B6CD1" w:rsidP="005B6CD1">
      <w:pPr>
        <w:jc w:val="both"/>
      </w:pPr>
    </w:p>
    <w:p w14:paraId="3168E088" w14:textId="77777777" w:rsidR="00BB2891" w:rsidRDefault="005B6CD1" w:rsidP="005B6CD1">
      <w:pPr>
        <w:jc w:val="both"/>
      </w:pPr>
      <w:r>
        <w:t>Prevalent groups of OMPs within the PhACs class are antibiotics and hormones</w:t>
      </w:r>
      <w:r w:rsidR="003F622A">
        <w:t>, which find their origin in hospitals</w:t>
      </w:r>
      <w:r>
        <w:t>. Adverse effects of antibiotics in</w:t>
      </w:r>
      <w:r w:rsidR="004F5E86">
        <w:t>volve</w:t>
      </w:r>
      <w:r>
        <w:t xml:space="preserve"> bacterial resistance. An example of hormones is estrogens and its adverse effects include endocrine disruption, which is why they are labelled as </w:t>
      </w:r>
      <w:r w:rsidR="00B3338B">
        <w:t>e</w:t>
      </w:r>
      <w:r>
        <w:t xml:space="preserve">ndocrine </w:t>
      </w:r>
      <w:r w:rsidR="00B3338B">
        <w:t>d</w:t>
      </w:r>
      <w:r>
        <w:t xml:space="preserve">isrupting </w:t>
      </w:r>
      <w:r w:rsidR="00B3338B">
        <w:t>c</w:t>
      </w:r>
      <w:r>
        <w:t>ompounds (EDCs). Important groups of OMPs within the PCPs class are disinfectants, preservatives, insect repellents and sunscreen. Plastic</w:t>
      </w:r>
      <w:r w:rsidR="00D84DB6">
        <w:t>s and heavy metals</w:t>
      </w:r>
      <w:r>
        <w:t xml:space="preserve"> </w:t>
      </w:r>
      <w:r w:rsidR="00D84DB6">
        <w:t>are</w:t>
      </w:r>
      <w:r>
        <w:t xml:space="preserve"> </w:t>
      </w:r>
      <w:r w:rsidR="00D91BDF">
        <w:t>primarily</w:t>
      </w:r>
      <w:r>
        <w:t xml:space="preserve"> inorganic micropollutant</w:t>
      </w:r>
      <w:r w:rsidR="00F172D4">
        <w:t>s</w:t>
      </w:r>
      <w:r>
        <w:t xml:space="preserve"> within the industrial chemicals class. </w:t>
      </w:r>
      <w:r w:rsidRPr="00BD3F40">
        <w:t>Per- and polyfluoroalkyl substances (PFAS)</w:t>
      </w:r>
      <w:r>
        <w:t xml:space="preserve"> are organic micropollutants within the industrial chemicals class and have still an important </w:t>
      </w:r>
      <w:r w:rsidR="007914D0">
        <w:t xml:space="preserve">and essential </w:t>
      </w:r>
      <w:r>
        <w:t>function in fire retardants.</w:t>
      </w:r>
      <w:r w:rsidR="00FB226F">
        <w:t xml:space="preserve"> Further on </w:t>
      </w:r>
      <w:r w:rsidR="00B51E55">
        <w:t>this class</w:t>
      </w:r>
      <w:r w:rsidR="00FB226F">
        <w:t>,</w:t>
      </w:r>
      <w:r>
        <w:t xml:space="preserve"> </w:t>
      </w:r>
      <w:r w:rsidR="00FB226F">
        <w:t>p</w:t>
      </w:r>
      <w:r>
        <w:t>henolic compounds</w:t>
      </w:r>
      <w:r w:rsidR="00FB226F">
        <w:t xml:space="preserve"> are worth </w:t>
      </w:r>
      <w:r w:rsidR="00590BFC">
        <w:t>mentioning as they are widely used</w:t>
      </w:r>
      <w:r w:rsidR="0011555F">
        <w:t xml:space="preserve"> in several industries</w:t>
      </w:r>
      <w:r w:rsidR="00590BFC">
        <w:t xml:space="preserve"> </w:t>
      </w:r>
      <w:r w:rsidR="00B7497A">
        <w:t>thanks</w:t>
      </w:r>
      <w:r w:rsidR="00590BFC">
        <w:t xml:space="preserve"> to their antioxidant</w:t>
      </w:r>
      <w:r w:rsidR="00B7497A">
        <w:t xml:space="preserve">, antimicrobial and anti-inflammatory properties, but </w:t>
      </w:r>
      <w:r w:rsidR="00B34011">
        <w:t>are also</w:t>
      </w:r>
      <w:r w:rsidR="00434D24">
        <w:t xml:space="preserve"> classified</w:t>
      </w:r>
      <w:r>
        <w:t xml:space="preserve"> </w:t>
      </w:r>
      <w:r w:rsidR="0011555F">
        <w:t xml:space="preserve">as </w:t>
      </w:r>
      <w:r>
        <w:t>EDCs</w:t>
      </w:r>
      <w:r w:rsidR="000D239B">
        <w:t xml:space="preserve"> </w:t>
      </w:r>
      <w:r w:rsidR="00396E40">
        <w:fldChar w:fldCharType="begin"/>
      </w:r>
      <w:r w:rsidR="00396E40">
        <w:instrText xml:space="preserve"> ADDIN ZOTERO_ITEM CSL_CITATION {"citationID":"bRdJzeOe","properties":{"formattedCitation":"(Albuquerque et al., 2020)","plainCitation":"(Albuquerque et al., 2020)","noteIndex":0},"citationItems":[{"id":128,"uris":["http://zotero.org/users/local/h6YJVYLe/items/QJTIX9WW"],"itemData":{"id":128,"type":"article-journal","abstract":"Phenolic compounds are natural bioactive molecules found mainly in plant tissues that have shown interesting bioactivities, such as antioxidant, antimicrobial, anti-inflammatory, and antiproliferative activities, among others, which has led to great interest in their use by several industries. However, despite the large number of scientific studies on this topic, some issues still need to be studied and solved, such as the understanding of the main actions of these compounds in organisms. Besides their large potential applicability in industry, phenolic compounds still face some issues making it necessary to develop strategies to improve bioavailability, sustainable technologies of extraction and refinement, and stability procedures to increase the range of applicability. This review focuses on the most recent advances in the applications of phenolic compounds in different technological and medicinal areas. In addition, techniques to improve their sustainable resourcing, stability and bioavailability will be presented and discussed.","container-title":"Food &amp; Function","DOI":"10.1039/D0FO02324H","journalAbbreviation":"Food &amp; Function","source":"ResearchGate","title":"Phenolic compounds: Current industrial applications, limitations and future challenges","title-short":"Phenolic compounds","author":[{"family":"Albuquerque","given":"Bianca"},{"family":"Heleno","given":"Sandrina"},{"family":"Oliveira","given":"Maria"},{"family":"Barros","given":"Lillian"},{"family":"Ferreira","given":"Isabel"}],"issued":{"date-parts":[["2020",11,5]]}}}],"schema":"https://github.com/citation-style-language/schema/raw/master/csl-citation.json"} </w:instrText>
      </w:r>
      <w:r w:rsidR="00396E40">
        <w:fldChar w:fldCharType="separate"/>
      </w:r>
      <w:r w:rsidR="00396E40" w:rsidRPr="00396E40">
        <w:rPr>
          <w:rFonts w:cs="Arial"/>
        </w:rPr>
        <w:t>(Albuquerque et al., 2020)</w:t>
      </w:r>
      <w:r w:rsidR="00396E40">
        <w:fldChar w:fldCharType="end"/>
      </w:r>
      <w:r w:rsidR="000D239B">
        <w:t>.</w:t>
      </w:r>
      <w:r w:rsidR="0011555F">
        <w:t xml:space="preserve"> Finally,</w:t>
      </w:r>
      <w:r w:rsidR="005A0651">
        <w:t xml:space="preserve"> pesticides and herbicides </w:t>
      </w:r>
      <w:r w:rsidR="00DE5E54">
        <w:t xml:space="preserve">are OMPs originating from the agricultural field and mostly </w:t>
      </w:r>
      <w:r w:rsidR="0027344D">
        <w:t>disposed directly into water bodies.</w:t>
      </w:r>
      <w:r w:rsidR="00507C2B">
        <w:t xml:space="preserve"> </w:t>
      </w:r>
    </w:p>
    <w:p w14:paraId="3AA03438" w14:textId="77777777" w:rsidR="00BB2891" w:rsidRDefault="00BB2891" w:rsidP="005B6CD1">
      <w:pPr>
        <w:jc w:val="both"/>
      </w:pPr>
    </w:p>
    <w:p w14:paraId="61F6F3B9" w14:textId="0126D87B" w:rsidR="00AF0E57" w:rsidRDefault="005B6CD1" w:rsidP="005B6CD1">
      <w:pPr>
        <w:jc w:val="both"/>
      </w:pPr>
      <w:r>
        <w:t>Detailed classification in groups and subgroups of MPs, together with examples and adverse effects, can be found in</w:t>
      </w:r>
      <w:r w:rsidR="006B6FF3">
        <w:t xml:space="preserve"> </w:t>
      </w:r>
      <w:r w:rsidR="006B6FF3">
        <w:fldChar w:fldCharType="begin"/>
      </w:r>
      <w:r w:rsidR="006B6FF3">
        <w:instrText xml:space="preserve"> ADDIN ZOTERO_ITEM CSL_CITATION {"citationID":"nkI01npF","properties":{"formattedCitation":"(Das et al., 2017; Spindola Vilela et al., 2022)","plainCitation":"(Das et al., 2017; Spindola Vilela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6B6FF3">
        <w:rPr>
          <w:rFonts w:ascii="Cambria Math" w:hAnsi="Cambria Math" w:cs="Cambria Math"/>
        </w:rPr>
        <w:instrText>‐</w:instrText>
      </w:r>
      <w:r w:rsidR="006B6FF3">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6B6FF3">
        <w:fldChar w:fldCharType="separate"/>
      </w:r>
      <w:r w:rsidR="00D3764A" w:rsidRPr="00D3764A">
        <w:rPr>
          <w:rFonts w:cs="Arial"/>
        </w:rPr>
        <w:t>(Das et al., 2017; Spindola Vilela et al., 2022)</w:t>
      </w:r>
      <w:r w:rsidR="006B6FF3">
        <w:fldChar w:fldCharType="end"/>
      </w:r>
      <w:r>
        <w:t>.</w:t>
      </w:r>
      <w:r w:rsidR="005109A8">
        <w:t xml:space="preserve"> </w:t>
      </w:r>
      <w:r w:rsidR="00D874BA">
        <w:t>Organic micropollutants are not being listed in this report</w:t>
      </w:r>
      <w:r w:rsidR="00AF0E57">
        <w:t>,</w:t>
      </w:r>
      <w:r w:rsidR="00D874BA">
        <w:t xml:space="preserve"> but a brief, summarizing overview is shown in </w:t>
      </w:r>
      <w:r w:rsidR="00AC2750" w:rsidRPr="00AC2750">
        <w:rPr>
          <w:b/>
          <w:bCs/>
        </w:rPr>
        <w:fldChar w:fldCharType="begin"/>
      </w:r>
      <w:r w:rsidR="00AC2750" w:rsidRPr="00AC2750">
        <w:rPr>
          <w:b/>
          <w:bCs/>
        </w:rPr>
        <w:instrText xml:space="preserve"> REF _Ref162692057 \h  \* MERGEFORMAT </w:instrText>
      </w:r>
      <w:r w:rsidR="00AC2750" w:rsidRPr="00AC2750">
        <w:rPr>
          <w:b/>
          <w:bCs/>
        </w:rPr>
      </w:r>
      <w:r w:rsidR="00AC2750" w:rsidRPr="00AC2750">
        <w:rPr>
          <w:b/>
          <w:bCs/>
        </w:rPr>
        <w:fldChar w:fldCharType="separate"/>
      </w:r>
      <w:r w:rsidR="00843CB6" w:rsidRPr="00D968F3">
        <w:rPr>
          <w:b/>
          <w:bCs/>
        </w:rPr>
        <w:t xml:space="preserve">Figure </w:t>
      </w:r>
      <w:r w:rsidR="00843CB6" w:rsidRPr="00843CB6">
        <w:rPr>
          <w:b/>
          <w:bCs/>
          <w:noProof/>
        </w:rPr>
        <w:t>3</w:t>
      </w:r>
      <w:r w:rsidR="00AC2750" w:rsidRPr="00AC2750">
        <w:rPr>
          <w:b/>
          <w:bCs/>
        </w:rPr>
        <w:fldChar w:fldCharType="end"/>
      </w:r>
      <w:r w:rsidR="00AC2750">
        <w:t>.</w:t>
      </w:r>
      <w:r w:rsidR="007A3FEB">
        <w:t xml:space="preserve"> It can be seen that the three main sources of</w:t>
      </w:r>
      <w:r w:rsidR="008220BC">
        <w:t xml:space="preserve"> pollution by OMPs through WWTPs are households, hospitals and industries </w:t>
      </w:r>
      <w:r w:rsidR="008220BC">
        <w:fldChar w:fldCharType="begin"/>
      </w:r>
      <w:r w:rsidR="008220BC">
        <w:instrText xml:space="preserve"> ADDIN ZOTERO_ITEM CSL_CITATION {"citationID":"i0BDd0vJ","properties":{"formattedCitation":"(European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8220BC">
        <w:fldChar w:fldCharType="separate"/>
      </w:r>
      <w:r w:rsidR="008220BC" w:rsidRPr="008220BC">
        <w:rPr>
          <w:rFonts w:cs="Arial"/>
        </w:rPr>
        <w:t>(European Investment Bank &amp; Bofill, 2023)</w:t>
      </w:r>
      <w:r w:rsidR="008220BC">
        <w:fldChar w:fldCharType="end"/>
      </w:r>
      <w:r w:rsidR="00775B84">
        <w:t>.</w:t>
      </w:r>
    </w:p>
    <w:p w14:paraId="48FF33C1" w14:textId="77777777" w:rsidR="00BC671A" w:rsidRDefault="00BC671A" w:rsidP="005B6CD1">
      <w:pPr>
        <w:jc w:val="both"/>
      </w:pPr>
    </w:p>
    <w:p w14:paraId="179A2753" w14:textId="77777777" w:rsidR="00D968F3" w:rsidRDefault="00D968F3" w:rsidP="00D968F3">
      <w:pPr>
        <w:keepNext/>
        <w:jc w:val="center"/>
      </w:pPr>
      <w:r w:rsidRPr="00D968F3">
        <w:rPr>
          <w:noProof/>
        </w:rPr>
        <w:drawing>
          <wp:inline distT="0" distB="0" distL="0" distR="0" wp14:anchorId="0E3EC75A" wp14:editId="216E1AEC">
            <wp:extent cx="5727700" cy="2847975"/>
            <wp:effectExtent l="0" t="0" r="6350" b="9525"/>
            <wp:docPr id="1460633722" name="Picture 1" descr="A diagram of a health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3722" name="Picture 1" descr="A diagram of a health care system&#10;&#10;Description automatically generated"/>
                    <pic:cNvPicPr/>
                  </pic:nvPicPr>
                  <pic:blipFill>
                    <a:blip r:embed="rId10"/>
                    <a:stretch>
                      <a:fillRect/>
                    </a:stretch>
                  </pic:blipFill>
                  <pic:spPr>
                    <a:xfrm>
                      <a:off x="0" y="0"/>
                      <a:ext cx="5727700" cy="2847975"/>
                    </a:xfrm>
                    <a:prstGeom prst="rect">
                      <a:avLst/>
                    </a:prstGeom>
                  </pic:spPr>
                </pic:pic>
              </a:graphicData>
            </a:graphic>
          </wp:inline>
        </w:drawing>
      </w:r>
    </w:p>
    <w:p w14:paraId="0D0B74EF" w14:textId="5127B68F" w:rsidR="00AF0E57" w:rsidRPr="00D968F3" w:rsidRDefault="00D968F3" w:rsidP="00D968F3">
      <w:pPr>
        <w:pStyle w:val="Caption"/>
        <w:jc w:val="center"/>
        <w:rPr>
          <w:b/>
          <w:bCs/>
          <w:i w:val="0"/>
          <w:iCs w:val="0"/>
        </w:rPr>
      </w:pPr>
      <w:bookmarkStart w:id="22" w:name="_Ref162692057"/>
      <w:r w:rsidRPr="00D968F3">
        <w:rPr>
          <w:b/>
          <w:bCs/>
          <w:i w:val="0"/>
          <w:iCs w:val="0"/>
        </w:rPr>
        <w:t xml:space="preserve">Figure </w:t>
      </w:r>
      <w:r w:rsidRPr="00D968F3">
        <w:rPr>
          <w:b/>
          <w:bCs/>
          <w:i w:val="0"/>
          <w:iCs w:val="0"/>
        </w:rPr>
        <w:fldChar w:fldCharType="begin"/>
      </w:r>
      <w:r w:rsidRPr="00D968F3">
        <w:rPr>
          <w:b/>
          <w:bCs/>
          <w:i w:val="0"/>
          <w:iCs w:val="0"/>
        </w:rPr>
        <w:instrText xml:space="preserve"> SEQ Figure \* ARABIC </w:instrText>
      </w:r>
      <w:r w:rsidRPr="00D968F3">
        <w:rPr>
          <w:b/>
          <w:bCs/>
          <w:i w:val="0"/>
          <w:iCs w:val="0"/>
        </w:rPr>
        <w:fldChar w:fldCharType="separate"/>
      </w:r>
      <w:r w:rsidR="00843CB6">
        <w:rPr>
          <w:b/>
          <w:bCs/>
          <w:i w:val="0"/>
          <w:iCs w:val="0"/>
          <w:noProof/>
        </w:rPr>
        <w:t>3</w:t>
      </w:r>
      <w:r w:rsidRPr="00D968F3">
        <w:rPr>
          <w:b/>
          <w:bCs/>
          <w:i w:val="0"/>
          <w:iCs w:val="0"/>
        </w:rPr>
        <w:fldChar w:fldCharType="end"/>
      </w:r>
      <w:bookmarkEnd w:id="22"/>
      <w:r w:rsidR="00F95916">
        <w:rPr>
          <w:b/>
          <w:bCs/>
          <w:i w:val="0"/>
          <w:iCs w:val="0"/>
        </w:rPr>
        <w:t xml:space="preserve"> Classification</w:t>
      </w:r>
      <w:r w:rsidR="00AC2750">
        <w:rPr>
          <w:b/>
          <w:bCs/>
          <w:i w:val="0"/>
          <w:iCs w:val="0"/>
        </w:rPr>
        <w:t xml:space="preserve"> by source and pathways</w:t>
      </w:r>
      <w:r w:rsidR="00F95916">
        <w:rPr>
          <w:b/>
          <w:bCs/>
          <w:i w:val="0"/>
          <w:iCs w:val="0"/>
        </w:rPr>
        <w:t xml:space="preserve"> of organic micropollutants</w:t>
      </w:r>
      <w:r w:rsidR="009747DB">
        <w:rPr>
          <w:b/>
          <w:bCs/>
          <w:i w:val="0"/>
          <w:iCs w:val="0"/>
        </w:rPr>
        <w:t xml:space="preserve">, </w:t>
      </w:r>
      <w:r w:rsidR="00F95916">
        <w:rPr>
          <w:b/>
          <w:bCs/>
          <w:i w:val="0"/>
          <w:iCs w:val="0"/>
        </w:rPr>
        <w:t xml:space="preserve">*wastewater treatment plant </w:t>
      </w:r>
      <w:r w:rsidR="00C23767" w:rsidRPr="009747DB">
        <w:rPr>
          <w:b/>
          <w:bCs/>
          <w:i w:val="0"/>
          <w:iCs w:val="0"/>
        </w:rPr>
        <w:fldChar w:fldCharType="begin"/>
      </w:r>
      <w:r w:rsidR="00C23767" w:rsidRPr="009747DB">
        <w:rPr>
          <w:b/>
          <w:bCs/>
          <w:i w:val="0"/>
          <w:iCs w:val="0"/>
        </w:rPr>
        <w:instrText xml:space="preserve"> ADDIN ZOTERO_ITEM CSL_CITATION {"citationID":"FllpKmJF","properties":{"formattedCitation":"(European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C23767" w:rsidRPr="009747DB">
        <w:rPr>
          <w:b/>
          <w:bCs/>
          <w:i w:val="0"/>
          <w:iCs w:val="0"/>
        </w:rPr>
        <w:fldChar w:fldCharType="separate"/>
      </w:r>
      <w:r w:rsidR="00C23767" w:rsidRPr="009747DB">
        <w:rPr>
          <w:rFonts w:cs="Arial"/>
          <w:b/>
          <w:bCs/>
          <w:i w:val="0"/>
          <w:iCs w:val="0"/>
        </w:rPr>
        <w:t>(European Investment Bank &amp; Bofill, 2023)</w:t>
      </w:r>
      <w:r w:rsidR="00C23767" w:rsidRPr="009747DB">
        <w:rPr>
          <w:b/>
          <w:bCs/>
          <w:i w:val="0"/>
          <w:iCs w:val="0"/>
        </w:rPr>
        <w:fldChar w:fldCharType="end"/>
      </w:r>
    </w:p>
    <w:p w14:paraId="6EB85345" w14:textId="495CD81A" w:rsidR="000E20CB" w:rsidRPr="007C69CE" w:rsidRDefault="00CC54FE" w:rsidP="009F7074">
      <w:pPr>
        <w:pStyle w:val="Heading2"/>
      </w:pPr>
      <w:bookmarkStart w:id="23" w:name="_Toc165464861"/>
      <w:r w:rsidRPr="007C69CE">
        <w:lastRenderedPageBreak/>
        <w:t xml:space="preserve">The fate of micropollutants in </w:t>
      </w:r>
      <w:r w:rsidR="005C5138" w:rsidRPr="007C69CE">
        <w:t>WWTPs</w:t>
      </w:r>
      <w:bookmarkEnd w:id="23"/>
    </w:p>
    <w:p w14:paraId="622B98BB" w14:textId="42AB36C8" w:rsidR="004B4123" w:rsidRDefault="006B7111" w:rsidP="003D71E5">
      <w:pPr>
        <w:jc w:val="both"/>
        <w:rPr>
          <w:b/>
          <w:bCs/>
        </w:rPr>
      </w:pPr>
      <w:r w:rsidRPr="007C69CE">
        <w:t>In typical wastewater treatment plant</w:t>
      </w:r>
      <w:r w:rsidR="00A7576A">
        <w:t>s</w:t>
      </w:r>
      <w:r w:rsidRPr="007C69CE">
        <w:t xml:space="preserve"> nowadays</w:t>
      </w:r>
      <w:r w:rsidR="004B2F32">
        <w:t>,</w:t>
      </w:r>
      <w:r w:rsidRPr="007C69CE">
        <w:t xml:space="preserve"> there is</w:t>
      </w:r>
      <w:r w:rsidR="00F56E96" w:rsidRPr="007C69CE">
        <w:t xml:space="preserve"> partial removal of organic and inorganic micropollutants</w:t>
      </w:r>
      <w:r w:rsidR="004B2F32">
        <w:t>,</w:t>
      </w:r>
      <w:r w:rsidR="00F56E96" w:rsidRPr="007C69CE">
        <w:t xml:space="preserve"> </w:t>
      </w:r>
      <w:r w:rsidR="005A052D">
        <w:t>through</w:t>
      </w:r>
      <w:r w:rsidR="00F56E96" w:rsidRPr="007C69CE">
        <w:t xml:space="preserve"> different pathways.</w:t>
      </w:r>
      <w:r w:rsidR="004B2F32">
        <w:t xml:space="preserve"> </w:t>
      </w:r>
      <w:r w:rsidR="00F56E96" w:rsidRPr="007C69CE">
        <w:t xml:space="preserve">An overview of </w:t>
      </w:r>
      <w:r w:rsidR="00466AAD" w:rsidRPr="007C69CE">
        <w:t xml:space="preserve">all the </w:t>
      </w:r>
      <w:r w:rsidR="00113808" w:rsidRPr="007C69CE">
        <w:t xml:space="preserve">relevant </w:t>
      </w:r>
      <w:r w:rsidR="00F56E96" w:rsidRPr="007C69CE">
        <w:t xml:space="preserve">removal </w:t>
      </w:r>
      <w:r w:rsidR="00416281" w:rsidRPr="007C69CE">
        <w:t>pathways</w:t>
      </w:r>
      <w:r w:rsidR="00D030E7" w:rsidRPr="007C69CE">
        <w:t xml:space="preserve"> in a WWTP</w:t>
      </w:r>
      <w:r w:rsidR="00416281" w:rsidRPr="007C69CE">
        <w:t xml:space="preserve"> is illustrated </w:t>
      </w:r>
      <w:r w:rsidR="00D030E7" w:rsidRPr="007C69CE">
        <w:t xml:space="preserve">in </w:t>
      </w:r>
      <w:r w:rsidR="00D030E7" w:rsidRPr="00BC671A">
        <w:rPr>
          <w:b/>
          <w:bCs/>
        </w:rPr>
        <w:fldChar w:fldCharType="begin"/>
      </w:r>
      <w:r w:rsidR="00D030E7" w:rsidRPr="00BC671A">
        <w:rPr>
          <w:b/>
          <w:bCs/>
        </w:rPr>
        <w:instrText xml:space="preserve"> REF _Ref152171864 \h </w:instrText>
      </w:r>
      <w:r w:rsidR="00BC671A" w:rsidRPr="00BC671A">
        <w:rPr>
          <w:b/>
          <w:bCs/>
        </w:rPr>
        <w:instrText xml:space="preserve"> \* MERGEFORMAT </w:instrText>
      </w:r>
      <w:r w:rsidR="00D030E7" w:rsidRPr="00BC671A">
        <w:rPr>
          <w:b/>
          <w:bCs/>
        </w:rPr>
      </w:r>
      <w:r w:rsidR="00D030E7" w:rsidRPr="00BC671A">
        <w:rPr>
          <w:b/>
          <w:bCs/>
        </w:rPr>
        <w:fldChar w:fldCharType="separate"/>
      </w:r>
      <w:r w:rsidR="00843CB6" w:rsidRPr="007C69CE">
        <w:rPr>
          <w:b/>
          <w:bCs/>
        </w:rPr>
        <w:t xml:space="preserve">Figure </w:t>
      </w:r>
      <w:r w:rsidR="00843CB6" w:rsidRPr="00843CB6">
        <w:rPr>
          <w:b/>
          <w:bCs/>
          <w:noProof/>
        </w:rPr>
        <w:t>4</w:t>
      </w:r>
      <w:r w:rsidR="00D030E7" w:rsidRPr="00BC671A">
        <w:rPr>
          <w:b/>
          <w:bCs/>
        </w:rPr>
        <w:fldChar w:fldCharType="end"/>
      </w:r>
      <w:r w:rsidR="00D030E7" w:rsidRPr="00BC671A">
        <w:rPr>
          <w:b/>
          <w:bCs/>
        </w:rPr>
        <w:t>.</w:t>
      </w:r>
    </w:p>
    <w:p w14:paraId="545A93C1" w14:textId="77777777" w:rsidR="00B058C1" w:rsidRPr="00B058C1" w:rsidRDefault="00B058C1" w:rsidP="003D71E5">
      <w:pPr>
        <w:jc w:val="both"/>
        <w:rPr>
          <w:b/>
          <w:bCs/>
        </w:rPr>
      </w:pPr>
    </w:p>
    <w:p w14:paraId="3832D148" w14:textId="77777777" w:rsidR="00416281" w:rsidRPr="007C69CE" w:rsidRDefault="00416281" w:rsidP="003D71E5">
      <w:pPr>
        <w:keepNext/>
        <w:jc w:val="center"/>
      </w:pPr>
      <w:r w:rsidRPr="007C69CE">
        <w:rPr>
          <w:noProof/>
        </w:rPr>
        <w:drawing>
          <wp:inline distT="0" distB="0" distL="0" distR="0" wp14:anchorId="1CC8BD78" wp14:editId="5474D262">
            <wp:extent cx="5727700" cy="3955415"/>
            <wp:effectExtent l="0" t="0" r="6350" b="6985"/>
            <wp:docPr id="372697262" name="Picture 1" descr="A diagram of a process of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7262" name="Picture 1" descr="A diagram of a process of a plant&#10;&#10;Description automatically generated with medium confidence"/>
                    <pic:cNvPicPr/>
                  </pic:nvPicPr>
                  <pic:blipFill>
                    <a:blip r:embed="rId11"/>
                    <a:stretch>
                      <a:fillRect/>
                    </a:stretch>
                  </pic:blipFill>
                  <pic:spPr>
                    <a:xfrm>
                      <a:off x="0" y="0"/>
                      <a:ext cx="5727700" cy="3955415"/>
                    </a:xfrm>
                    <a:prstGeom prst="rect">
                      <a:avLst/>
                    </a:prstGeom>
                  </pic:spPr>
                </pic:pic>
              </a:graphicData>
            </a:graphic>
          </wp:inline>
        </w:drawing>
      </w:r>
    </w:p>
    <w:p w14:paraId="54FF4A20" w14:textId="23E6BBFF" w:rsidR="007A38E2" w:rsidRPr="00B243CE" w:rsidRDefault="00416281" w:rsidP="00B243CE">
      <w:pPr>
        <w:pStyle w:val="Caption"/>
        <w:jc w:val="center"/>
        <w:rPr>
          <w:b/>
          <w:bCs/>
          <w:i w:val="0"/>
          <w:iCs w:val="0"/>
        </w:rPr>
      </w:pPr>
      <w:bookmarkStart w:id="24" w:name="_Ref152171864"/>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4</w:t>
      </w:r>
      <w:r w:rsidR="007D58D3">
        <w:rPr>
          <w:b/>
          <w:bCs/>
          <w:i w:val="0"/>
          <w:iCs w:val="0"/>
        </w:rPr>
        <w:fldChar w:fldCharType="end"/>
      </w:r>
      <w:bookmarkEnd w:id="24"/>
      <w:r w:rsidRPr="007C69CE">
        <w:rPr>
          <w:b/>
          <w:bCs/>
          <w:i w:val="0"/>
          <w:iCs w:val="0"/>
        </w:rPr>
        <w:t xml:space="preserve"> </w:t>
      </w:r>
      <w:r w:rsidR="002644C6" w:rsidRPr="007C69CE">
        <w:rPr>
          <w:b/>
          <w:bCs/>
          <w:i w:val="0"/>
          <w:iCs w:val="0"/>
        </w:rPr>
        <w:t>Fate and</w:t>
      </w:r>
      <w:r w:rsidR="00113808" w:rsidRPr="007C69CE">
        <w:rPr>
          <w:b/>
          <w:bCs/>
          <w:i w:val="0"/>
          <w:iCs w:val="0"/>
        </w:rPr>
        <w:t xml:space="preserve"> </w:t>
      </w:r>
      <w:r w:rsidR="00CB7482" w:rsidRPr="007C69CE">
        <w:rPr>
          <w:b/>
          <w:bCs/>
          <w:i w:val="0"/>
          <w:iCs w:val="0"/>
        </w:rPr>
        <w:t xml:space="preserve">removal processes of micropollutants in a WWTP </w:t>
      </w:r>
      <w:r w:rsidR="000F2746" w:rsidRPr="007C69CE">
        <w:rPr>
          <w:b/>
          <w:bCs/>
          <w:i w:val="0"/>
          <w:iCs w:val="0"/>
        </w:rPr>
        <w:fldChar w:fldCharType="begin"/>
      </w:r>
      <w:r w:rsidR="000F2746" w:rsidRPr="007C69CE">
        <w:rPr>
          <w:b/>
          <w:bCs/>
          <w:i w:val="0"/>
          <w:iCs w:val="0"/>
        </w:rPr>
        <w:instrText xml:space="preserve"> ADDIN ZOTERO_ITEM CSL_CITATION {"citationID":"BZwXwv6X","properties":{"formattedCitation":"(Das et al., 2017)","plainCitation":"(Das et al., 2017)","noteIndex":0},"citationItems":[{"id":93,"uris":["http://zotero.org/users/local/h6YJVYLe/items/KNBXE94K"],"itemData":{"id":93,"type":"chapter","abstract":"The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0F2746" w:rsidRPr="007C69CE">
        <w:rPr>
          <w:rFonts w:ascii="Cambria Math" w:hAnsi="Cambria Math" w:cs="Cambria Math"/>
          <w:b/>
          <w:bCs/>
          <w:i w:val="0"/>
          <w:iCs w:val="0"/>
        </w:rPr>
        <w:instrText>‐</w:instrText>
      </w:r>
      <w:r w:rsidR="000F2746" w:rsidRPr="007C69CE">
        <w:rPr>
          <w:b/>
          <w:bCs/>
          <w:i w:val="0"/>
          <w:iCs w:val="0"/>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B."}],"accessed":{"date-parts":[["2023",11,29]]},"issued":{"date-parts":[["2017",5,3]]}}}],"schema":"https://github.com/citation-style-language/schema/raw/master/csl-citation.json"} </w:instrText>
      </w:r>
      <w:r w:rsidR="000F2746" w:rsidRPr="007C69CE">
        <w:rPr>
          <w:b/>
          <w:bCs/>
          <w:i w:val="0"/>
          <w:iCs w:val="0"/>
        </w:rPr>
        <w:fldChar w:fldCharType="separate"/>
      </w:r>
      <w:r w:rsidR="000F2746" w:rsidRPr="007C69CE">
        <w:rPr>
          <w:rFonts w:cs="Arial"/>
          <w:b/>
          <w:bCs/>
          <w:i w:val="0"/>
          <w:iCs w:val="0"/>
        </w:rPr>
        <w:t>(Das et al., 2017)</w:t>
      </w:r>
      <w:r w:rsidR="000F2746" w:rsidRPr="007C69CE">
        <w:rPr>
          <w:b/>
          <w:bCs/>
          <w:i w:val="0"/>
          <w:iCs w:val="0"/>
        </w:rPr>
        <w:fldChar w:fldCharType="end"/>
      </w:r>
    </w:p>
    <w:p w14:paraId="0B54F76D" w14:textId="7BCF3027" w:rsidR="00177661" w:rsidRDefault="00A96598" w:rsidP="003D71E5">
      <w:pPr>
        <w:jc w:val="both"/>
      </w:pPr>
      <w:r w:rsidRPr="007C69CE">
        <w:t>Adsorption onto</w:t>
      </w:r>
      <w:r w:rsidR="001F36E7" w:rsidRPr="007C69CE">
        <w:t xml:space="preserve"> sediment in the primary treatment</w:t>
      </w:r>
      <w:r w:rsidR="00950A79" w:rsidRPr="007C69CE">
        <w:t xml:space="preserve"> or biodegradation during the secondary treatment are the main </w:t>
      </w:r>
      <w:r w:rsidR="007E09AA">
        <w:t>removal</w:t>
      </w:r>
      <w:r w:rsidR="00950A79" w:rsidRPr="007C69CE">
        <w:t xml:space="preserve"> fates of micropollutants in </w:t>
      </w:r>
      <w:r w:rsidR="00F85365" w:rsidRPr="007C69CE">
        <w:t>conventional activated sludge (CAS) systems</w:t>
      </w:r>
      <w:r w:rsidR="00950A79" w:rsidRPr="007C69CE">
        <w:t>.</w:t>
      </w:r>
      <w:r w:rsidR="00CD338D">
        <w:t xml:space="preserve"> Some volatile MPs </w:t>
      </w:r>
      <w:r w:rsidR="008F2C8D">
        <w:t>have potential to be removed by volatilization.</w:t>
      </w:r>
      <w:r w:rsidR="001F36E7" w:rsidRPr="007C69CE">
        <w:t xml:space="preserve"> </w:t>
      </w:r>
      <w:r w:rsidR="00D030E7" w:rsidRPr="007C69CE">
        <w:t xml:space="preserve">However, conventional treatment </w:t>
      </w:r>
      <w:r w:rsidR="00D44422" w:rsidRPr="007C69CE">
        <w:t>in typical</w:t>
      </w:r>
      <w:r w:rsidR="00D030E7" w:rsidRPr="007C69CE">
        <w:t xml:space="preserve"> WWTP</w:t>
      </w:r>
      <w:r w:rsidR="00D44422" w:rsidRPr="007C69CE">
        <w:t>s</w:t>
      </w:r>
      <w:r w:rsidR="00D030E7" w:rsidRPr="007C69CE">
        <w:t xml:space="preserve"> is not sufficient in the removal of organic micropollutants. As stated in the introduction, </w:t>
      </w:r>
      <w:r w:rsidR="00A42EAF" w:rsidRPr="007C69CE">
        <w:t>treated effluent concentrations are</w:t>
      </w:r>
      <w:r w:rsidR="009E6CB5" w:rsidRPr="007C69CE">
        <w:t xml:space="preserve"> still</w:t>
      </w:r>
      <w:r w:rsidR="00A42EAF" w:rsidRPr="007C69CE">
        <w:t xml:space="preserve"> of concern. </w:t>
      </w:r>
      <w:r w:rsidR="00DB1DEC">
        <w:t>This is quantified in</w:t>
      </w:r>
      <w:r w:rsidR="00D85887">
        <w:t xml:space="preserve"> </w:t>
      </w:r>
      <w:r w:rsidR="00D85887" w:rsidRPr="00D85887">
        <w:fldChar w:fldCharType="begin"/>
      </w:r>
      <w:r w:rsidR="00D85887" w:rsidRPr="00D85887">
        <w:instrText xml:space="preserve"> REF _Ref163050573 \h  \* MERGEFORMAT </w:instrText>
      </w:r>
      <w:r w:rsidR="00D85887" w:rsidRPr="00D85887">
        <w:fldChar w:fldCharType="separate"/>
      </w:r>
      <w:r w:rsidR="00843CB6" w:rsidRPr="00F9184A">
        <w:rPr>
          <w:b/>
          <w:bCs/>
        </w:rPr>
        <w:t xml:space="preserve">Table </w:t>
      </w:r>
      <w:r w:rsidR="00843CB6" w:rsidRPr="00843CB6">
        <w:rPr>
          <w:b/>
          <w:bCs/>
          <w:noProof/>
        </w:rPr>
        <w:t>1</w:t>
      </w:r>
      <w:r w:rsidR="00D85887" w:rsidRPr="00D85887">
        <w:fldChar w:fldCharType="end"/>
      </w:r>
      <w:r w:rsidR="00DB1DEC">
        <w:t xml:space="preserve">, where </w:t>
      </w:r>
      <w:r w:rsidR="006F7C2C">
        <w:t>examples of CEC</w:t>
      </w:r>
      <w:r w:rsidR="00F537CD">
        <w:t xml:space="preserve"> </w:t>
      </w:r>
      <w:r w:rsidR="006F7C2C">
        <w:t>are listed</w:t>
      </w:r>
      <w:r w:rsidR="003730CE">
        <w:t xml:space="preserve"> per class</w:t>
      </w:r>
      <w:r w:rsidR="006F7C2C">
        <w:t xml:space="preserve"> with their respective removal efficienc</w:t>
      </w:r>
      <w:r w:rsidR="0017430D">
        <w:t>ies</w:t>
      </w:r>
      <w:r w:rsidR="006F7C2C">
        <w:t xml:space="preserve"> </w:t>
      </w:r>
      <w:r w:rsidR="00054BFB">
        <w:t>in CAS plants</w:t>
      </w:r>
      <w:r w:rsidR="003730CE">
        <w:t xml:space="preserve">. </w:t>
      </w:r>
      <w:r w:rsidR="00672824">
        <w:t xml:space="preserve">It is clear that </w:t>
      </w:r>
      <w:r w:rsidR="007E6523">
        <w:t>reported removal efficiencies are highly variable</w:t>
      </w:r>
      <w:r w:rsidR="00284151">
        <w:t>.</w:t>
      </w:r>
      <w:r w:rsidR="00E11DD9">
        <w:t xml:space="preserve"> </w:t>
      </w:r>
    </w:p>
    <w:p w14:paraId="7C845FFC" w14:textId="77777777" w:rsidR="007D403A" w:rsidRDefault="007D403A" w:rsidP="003D71E5">
      <w:pPr>
        <w:jc w:val="both"/>
      </w:pPr>
    </w:p>
    <w:p w14:paraId="49BE120F" w14:textId="0DC49F5E" w:rsidR="009D1116" w:rsidRDefault="00E11DD9" w:rsidP="003D71E5">
      <w:pPr>
        <w:jc w:val="both"/>
      </w:pPr>
      <w:r>
        <w:t xml:space="preserve">Some antibiotics such as Enrofloxacin </w:t>
      </w:r>
      <w:r w:rsidR="00372237">
        <w:t>d</w:t>
      </w:r>
      <w:r w:rsidR="005A40CF">
        <w:t>o</w:t>
      </w:r>
      <w:r w:rsidR="00372237">
        <w:t xml:space="preserve"> not feel any effect by the</w:t>
      </w:r>
      <w:r w:rsidR="00247EF3">
        <w:t xml:space="preserve"> conventional</w:t>
      </w:r>
      <w:r w:rsidR="00372237">
        <w:t xml:space="preserve"> treatment, while</w:t>
      </w:r>
      <w:r w:rsidR="00247EF3">
        <w:t xml:space="preserve"> </w:t>
      </w:r>
      <w:r w:rsidR="005A40CF">
        <w:t>others, like sulfamethoxazole,</w:t>
      </w:r>
      <w:r w:rsidR="00372237">
        <w:t xml:space="preserve"> </w:t>
      </w:r>
      <w:r w:rsidR="00247EF3">
        <w:t>decline</w:t>
      </w:r>
      <w:r w:rsidR="00372237">
        <w:t xml:space="preserve"> in concentration. </w:t>
      </w:r>
      <w:r w:rsidR="00871D3D">
        <w:t>E</w:t>
      </w:r>
      <w:r w:rsidR="00157483">
        <w:t xml:space="preserve">strogens like </w:t>
      </w:r>
      <w:r w:rsidR="00157483" w:rsidRPr="00157483">
        <w:t>Enrofloxacin</w:t>
      </w:r>
      <w:r w:rsidR="00157483">
        <w:t xml:space="preserve"> and </w:t>
      </w:r>
      <w:r w:rsidR="00157483" w:rsidRPr="00157483">
        <w:t>Estrone (E1)</w:t>
      </w:r>
      <w:r w:rsidR="00157483">
        <w:t xml:space="preserve"> </w:t>
      </w:r>
      <w:r w:rsidR="002849DC">
        <w:t>have low up to high</w:t>
      </w:r>
      <w:r w:rsidR="00585CCE">
        <w:t xml:space="preserve"> removal efficiency.</w:t>
      </w:r>
      <w:r w:rsidR="006036AE">
        <w:t xml:space="preserve"> The personal care product</w:t>
      </w:r>
      <w:r w:rsidR="00855402">
        <w:t xml:space="preserve"> (PCP) in this table has limited removal (up to 55%). </w:t>
      </w:r>
      <w:r w:rsidR="00A56FA9">
        <w:t xml:space="preserve">Industrial chemical compounds are again highly varying. </w:t>
      </w:r>
      <w:r w:rsidR="0033052C">
        <w:t>What is remarkable is that some PFAS compounds can have negative removal efficiencies.</w:t>
      </w:r>
      <w:r w:rsidR="005674F9">
        <w:t xml:space="preserve"> The reference article has a declaration for this rising effluent </w:t>
      </w:r>
      <w:r w:rsidR="003016E0">
        <w:t xml:space="preserve">concentration </w:t>
      </w:r>
      <w:r w:rsidR="009865E3">
        <w:t>in their WWTP measurements</w:t>
      </w:r>
      <w:r w:rsidR="003016E0">
        <w:t xml:space="preserve">. It </w:t>
      </w:r>
      <w:r w:rsidR="00B37003">
        <w:t>declares</w:t>
      </w:r>
      <w:r w:rsidR="003016E0">
        <w:t xml:space="preserve"> that the enrichment of some PFAS </w:t>
      </w:r>
      <w:r w:rsidR="0081631F">
        <w:t xml:space="preserve">may be caused by additional production </w:t>
      </w:r>
      <w:r w:rsidR="00932285">
        <w:t xml:space="preserve">via precursor degradation </w:t>
      </w:r>
      <w:r w:rsidR="00932285">
        <w:fldChar w:fldCharType="begin"/>
      </w:r>
      <w:r w:rsidR="00932285">
        <w:instrText xml:space="preserve"> ADDIN ZOTERO_ITEM CSL_CITATION {"citationID":"MghyRsNJ","properties":{"formattedCitation":"(Kim et al., 2012)","plainCitation":"(Kim et al., 2012)","noteIndex":0},"citationItems":[{"id":148,"uris":["http://zotero.org/users/local/h6YJVYLe/items/PMAKSS3W"],"itemData":{"id":148,"type":"article-journal","container-title":"Journal of Hazardous Materials","DOI":"10.1016/j.jhazmat.2011.11.036","ISSN":"03043894","journalAbbreviation":"Journal of Hazardous Materials","language":"en","page":"82-91","source":"DOI.org (Crossref)","title":"Wastewater treatment plants (WWTPs)-derived national discharge loads of perfluorinated compounds (PFCs)","volume":"201-202","author":[{"family":"Kim","given":"Seung-Kyu"},{"family":"Im","given":"Jong-Kwon"},{"family":"Kang","given":"Young-Min"},{"family":"Jung","given":"Se-Young"},{"family":"Kho","given":"Yeong Lim"},{"family":"Zoh","given":"Kyung-Duk"}],"issued":{"date-parts":[["2012",1]]}}}],"schema":"https://github.com/citation-style-language/schema/raw/master/csl-citation.json"} </w:instrText>
      </w:r>
      <w:r w:rsidR="00932285">
        <w:fldChar w:fldCharType="separate"/>
      </w:r>
      <w:r w:rsidR="00932285" w:rsidRPr="00932285">
        <w:rPr>
          <w:rFonts w:cs="Arial"/>
        </w:rPr>
        <w:t>(Kim et al., 2012)</w:t>
      </w:r>
      <w:r w:rsidR="00932285">
        <w:fldChar w:fldCharType="end"/>
      </w:r>
      <w:r w:rsidR="00B37003">
        <w:t>.</w:t>
      </w:r>
      <w:r w:rsidR="00657F3E">
        <w:t xml:space="preserve"> </w:t>
      </w:r>
      <w:r w:rsidR="00775E76">
        <w:t xml:space="preserve">Higher rates of formation </w:t>
      </w:r>
      <w:r w:rsidR="007A6039">
        <w:t xml:space="preserve">are identified at </w:t>
      </w:r>
      <w:r w:rsidR="00B9584E">
        <w:t>higher</w:t>
      </w:r>
      <w:r w:rsidR="007A6039">
        <w:t xml:space="preserve"> </w:t>
      </w:r>
      <w:r w:rsidR="002269E5">
        <w:t xml:space="preserve">HRT </w:t>
      </w:r>
      <w:r w:rsidR="00475DD2">
        <w:t>and temperature</w:t>
      </w:r>
      <w:r w:rsidR="00E66A32">
        <w:t xml:space="preserve">, due to the enhanced biological </w:t>
      </w:r>
      <w:r w:rsidR="00567CD9">
        <w:t>reactions</w:t>
      </w:r>
      <w:r w:rsidR="00DA7957">
        <w:t xml:space="preserve"> </w:t>
      </w:r>
      <w:r w:rsidR="004535FE">
        <w:fldChar w:fldCharType="begin"/>
      </w:r>
      <w:r w:rsidR="004535FE">
        <w:instrText xml:space="preserve"> ADDIN ZOTERO_ITEM CSL_CITATION {"citationID":"9vBi9vol","properties":{"formattedCitation":"(Guerra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4535FE">
        <w:fldChar w:fldCharType="separate"/>
      </w:r>
      <w:r w:rsidR="004535FE" w:rsidRPr="004535FE">
        <w:rPr>
          <w:rFonts w:cs="Arial"/>
        </w:rPr>
        <w:t>(Guerra et al., 2014)</w:t>
      </w:r>
      <w:r w:rsidR="004535FE">
        <w:fldChar w:fldCharType="end"/>
      </w:r>
      <w:r w:rsidR="002269E5">
        <w:t>.</w:t>
      </w:r>
      <w:r w:rsidR="007714D4">
        <w:t xml:space="preserve"> </w:t>
      </w:r>
      <w:r w:rsidR="00204A9D">
        <w:t>P</w:t>
      </w:r>
      <w:r w:rsidR="00A92DDB">
        <w:t xml:space="preserve">esticides are mostly not reported in CAS systems because </w:t>
      </w:r>
      <w:r w:rsidR="00A821F2">
        <w:t xml:space="preserve">these compounds are </w:t>
      </w:r>
      <w:r w:rsidR="004F19BC">
        <w:t xml:space="preserve">of agricultural rather than urban origin </w:t>
      </w:r>
      <w:r w:rsidR="00B41944">
        <w:fldChar w:fldCharType="begin"/>
      </w:r>
      <w:r w:rsidR="00B41944">
        <w:instrText xml:space="preserve"> ADDIN ZOTERO_ITEM CSL_CITATION {"citationID":"SwS7XvJ0","properties":{"formattedCitation":"(Krzeminski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B41944">
        <w:fldChar w:fldCharType="separate"/>
      </w:r>
      <w:r w:rsidR="00B41944" w:rsidRPr="00B41944">
        <w:rPr>
          <w:rFonts w:cs="Arial"/>
        </w:rPr>
        <w:t>(Krzeminski et al., 2019)</w:t>
      </w:r>
      <w:r w:rsidR="00B41944">
        <w:fldChar w:fldCharType="end"/>
      </w:r>
      <w:r w:rsidR="004F19BC">
        <w:t>.</w:t>
      </w:r>
    </w:p>
    <w:p w14:paraId="4B22813C" w14:textId="77777777" w:rsidR="009D1116" w:rsidRDefault="009D1116">
      <w:pPr>
        <w:spacing w:after="160" w:line="2" w:lineRule="auto"/>
      </w:pPr>
      <w:r>
        <w:br w:type="page"/>
      </w:r>
    </w:p>
    <w:p w14:paraId="4B0DBACE" w14:textId="62DC6970" w:rsidR="00432523" w:rsidRPr="00F9184A" w:rsidRDefault="00432523" w:rsidP="00432523">
      <w:pPr>
        <w:pStyle w:val="Caption"/>
        <w:keepNext/>
        <w:jc w:val="center"/>
        <w:rPr>
          <w:b/>
          <w:bCs/>
          <w:i w:val="0"/>
          <w:iCs w:val="0"/>
        </w:rPr>
      </w:pPr>
      <w:bookmarkStart w:id="25" w:name="_Ref163050573"/>
      <w:r w:rsidRPr="00F9184A">
        <w:rPr>
          <w:b/>
          <w:bCs/>
          <w:i w:val="0"/>
          <w:iCs w:val="0"/>
        </w:rPr>
        <w:lastRenderedPageBreak/>
        <w:t xml:space="preserve">Table </w:t>
      </w:r>
      <w:r w:rsidRPr="00F9184A">
        <w:rPr>
          <w:b/>
          <w:bCs/>
          <w:i w:val="0"/>
          <w:iCs w:val="0"/>
        </w:rPr>
        <w:fldChar w:fldCharType="begin"/>
      </w:r>
      <w:r w:rsidRPr="00F9184A">
        <w:rPr>
          <w:b/>
          <w:bCs/>
          <w:i w:val="0"/>
          <w:iCs w:val="0"/>
        </w:rPr>
        <w:instrText xml:space="preserve"> SEQ Table \* ARABIC </w:instrText>
      </w:r>
      <w:r w:rsidRPr="00F9184A">
        <w:rPr>
          <w:b/>
          <w:bCs/>
          <w:i w:val="0"/>
          <w:iCs w:val="0"/>
        </w:rPr>
        <w:fldChar w:fldCharType="separate"/>
      </w:r>
      <w:r w:rsidR="00843CB6">
        <w:rPr>
          <w:b/>
          <w:bCs/>
          <w:i w:val="0"/>
          <w:iCs w:val="0"/>
          <w:noProof/>
        </w:rPr>
        <w:t>1</w:t>
      </w:r>
      <w:r w:rsidRPr="00F9184A">
        <w:rPr>
          <w:b/>
          <w:bCs/>
          <w:i w:val="0"/>
          <w:iCs w:val="0"/>
        </w:rPr>
        <w:fldChar w:fldCharType="end"/>
      </w:r>
      <w:bookmarkEnd w:id="25"/>
      <w:r w:rsidR="001C1D1D" w:rsidRPr="00F9184A">
        <w:rPr>
          <w:b/>
          <w:bCs/>
          <w:i w:val="0"/>
          <w:iCs w:val="0"/>
        </w:rPr>
        <w:t xml:space="preserve"> </w:t>
      </w:r>
      <w:r w:rsidR="00F14FA2">
        <w:rPr>
          <w:b/>
          <w:bCs/>
          <w:i w:val="0"/>
          <w:iCs w:val="0"/>
        </w:rPr>
        <w:t xml:space="preserve">Reported </w:t>
      </w:r>
      <w:r w:rsidR="00065133" w:rsidRPr="00F9184A">
        <w:rPr>
          <w:b/>
          <w:bCs/>
          <w:i w:val="0"/>
          <w:iCs w:val="0"/>
        </w:rPr>
        <w:t xml:space="preserve">CEC removal efficiencies in CAS plants </w:t>
      </w:r>
      <w:r w:rsidR="00065133" w:rsidRPr="00F9184A">
        <w:rPr>
          <w:b/>
          <w:bCs/>
          <w:i w:val="0"/>
          <w:iCs w:val="0"/>
        </w:rPr>
        <w:fldChar w:fldCharType="begin"/>
      </w:r>
      <w:r w:rsidR="00065133" w:rsidRPr="00F9184A">
        <w:rPr>
          <w:b/>
          <w:bCs/>
          <w:i w:val="0"/>
          <w:iCs w:val="0"/>
        </w:rPr>
        <w:instrText xml:space="preserve"> ADDIN ZOTERO_ITEM CSL_CITATION {"citationID":"aOgqzdD1","properties":{"formattedCitation":"(Krzeminski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065133" w:rsidRPr="00F9184A">
        <w:rPr>
          <w:b/>
          <w:bCs/>
          <w:i w:val="0"/>
          <w:iCs w:val="0"/>
        </w:rPr>
        <w:fldChar w:fldCharType="separate"/>
      </w:r>
      <w:r w:rsidR="00065133" w:rsidRPr="00F9184A">
        <w:rPr>
          <w:rFonts w:cs="Arial"/>
          <w:b/>
          <w:bCs/>
          <w:i w:val="0"/>
          <w:iCs w:val="0"/>
        </w:rPr>
        <w:t>(Krzeminski et al., 2019)</w:t>
      </w:r>
      <w:r w:rsidR="00065133" w:rsidRPr="00F9184A">
        <w:rPr>
          <w:b/>
          <w:bCs/>
          <w:i w:val="0"/>
          <w:iCs w:val="0"/>
        </w:rPr>
        <w:fldChar w:fldCharType="end"/>
      </w:r>
    </w:p>
    <w:tbl>
      <w:tblPr>
        <w:tblStyle w:val="TableGrid"/>
        <w:tblW w:w="0" w:type="auto"/>
        <w:tblLook w:val="04A0" w:firstRow="1" w:lastRow="0" w:firstColumn="1" w:lastColumn="0" w:noHBand="0" w:noVBand="1"/>
      </w:tblPr>
      <w:tblGrid>
        <w:gridCol w:w="2552"/>
        <w:gridCol w:w="3260"/>
        <w:gridCol w:w="3119"/>
      </w:tblGrid>
      <w:tr w:rsidR="004A131F" w:rsidRPr="007C69CE" w14:paraId="175EC43C" w14:textId="77777777" w:rsidTr="007D6E42">
        <w:tc>
          <w:tcPr>
            <w:tcW w:w="2552" w:type="dxa"/>
            <w:tcBorders>
              <w:top w:val="single" w:sz="4" w:space="0" w:color="auto"/>
              <w:left w:val="nil"/>
              <w:bottom w:val="single" w:sz="4" w:space="0" w:color="auto"/>
              <w:right w:val="nil"/>
            </w:tcBorders>
            <w:shd w:val="clear" w:color="auto" w:fill="B4C6E7" w:themeFill="accent5" w:themeFillTint="66"/>
            <w:vAlign w:val="center"/>
          </w:tcPr>
          <w:p w14:paraId="4664A97E" w14:textId="4965683C" w:rsidR="004A131F" w:rsidRPr="009C6E1A" w:rsidRDefault="004A131F" w:rsidP="004A131F">
            <w:pPr>
              <w:rPr>
                <w:sz w:val="18"/>
                <w:szCs w:val="20"/>
              </w:rPr>
            </w:pPr>
            <w:r>
              <w:rPr>
                <w:sz w:val="18"/>
                <w:szCs w:val="20"/>
              </w:rPr>
              <w:t>Class</w:t>
            </w:r>
          </w:p>
        </w:tc>
        <w:tc>
          <w:tcPr>
            <w:tcW w:w="3260" w:type="dxa"/>
            <w:tcBorders>
              <w:top w:val="single" w:sz="4" w:space="0" w:color="auto"/>
              <w:left w:val="nil"/>
              <w:bottom w:val="single" w:sz="4" w:space="0" w:color="auto"/>
              <w:right w:val="nil"/>
            </w:tcBorders>
            <w:shd w:val="clear" w:color="auto" w:fill="B4C6E7" w:themeFill="accent5" w:themeFillTint="66"/>
            <w:vAlign w:val="center"/>
          </w:tcPr>
          <w:p w14:paraId="1EC71FB7" w14:textId="692BA053" w:rsidR="004A131F" w:rsidRPr="009C6E1A" w:rsidRDefault="004A131F" w:rsidP="004A131F">
            <w:pPr>
              <w:rPr>
                <w:sz w:val="18"/>
                <w:szCs w:val="20"/>
              </w:rPr>
            </w:pPr>
            <w:r>
              <w:rPr>
                <w:sz w:val="18"/>
                <w:szCs w:val="20"/>
              </w:rPr>
              <w:t>CEC</w:t>
            </w:r>
          </w:p>
        </w:tc>
        <w:tc>
          <w:tcPr>
            <w:tcW w:w="3119" w:type="dxa"/>
            <w:tcBorders>
              <w:top w:val="single" w:sz="4" w:space="0" w:color="auto"/>
              <w:left w:val="nil"/>
              <w:bottom w:val="single" w:sz="4" w:space="0" w:color="auto"/>
              <w:right w:val="nil"/>
            </w:tcBorders>
            <w:shd w:val="clear" w:color="auto" w:fill="B4C6E7" w:themeFill="accent5" w:themeFillTint="66"/>
            <w:vAlign w:val="center"/>
          </w:tcPr>
          <w:p w14:paraId="58187A42" w14:textId="3DBC1896" w:rsidR="004A131F" w:rsidRPr="009C6E1A" w:rsidRDefault="004A131F" w:rsidP="004A131F">
            <w:pPr>
              <w:rPr>
                <w:sz w:val="18"/>
                <w:szCs w:val="20"/>
              </w:rPr>
            </w:pPr>
            <w:r>
              <w:rPr>
                <w:sz w:val="18"/>
                <w:szCs w:val="20"/>
              </w:rPr>
              <w:t>Removal efficiency (%)</w:t>
            </w:r>
          </w:p>
        </w:tc>
      </w:tr>
      <w:tr w:rsidR="004A131F" w:rsidRPr="004E4999" w14:paraId="7A897E0A" w14:textId="77777777" w:rsidTr="007D6E42">
        <w:tc>
          <w:tcPr>
            <w:tcW w:w="2552" w:type="dxa"/>
            <w:tcBorders>
              <w:top w:val="single" w:sz="4" w:space="0" w:color="auto"/>
              <w:left w:val="nil"/>
              <w:right w:val="nil"/>
            </w:tcBorders>
          </w:tcPr>
          <w:p w14:paraId="421A3235" w14:textId="116B5595" w:rsidR="004A131F" w:rsidRPr="00844E9A" w:rsidRDefault="00B243CE" w:rsidP="00844E9A">
            <w:pPr>
              <w:rPr>
                <w:b/>
                <w:bCs/>
                <w:sz w:val="16"/>
                <w:szCs w:val="18"/>
              </w:rPr>
            </w:pPr>
            <w:r>
              <w:rPr>
                <w:b/>
                <w:bCs/>
                <w:sz w:val="16"/>
                <w:szCs w:val="18"/>
              </w:rPr>
              <w:t>Pharmaceutical active compounds (PhACs)</w:t>
            </w:r>
          </w:p>
        </w:tc>
        <w:tc>
          <w:tcPr>
            <w:tcW w:w="3260" w:type="dxa"/>
            <w:tcBorders>
              <w:top w:val="single" w:sz="4" w:space="0" w:color="auto"/>
              <w:left w:val="nil"/>
              <w:right w:val="nil"/>
            </w:tcBorders>
          </w:tcPr>
          <w:p w14:paraId="10E1A4F6" w14:textId="1107DAA2" w:rsidR="004A131F" w:rsidRDefault="007D066F" w:rsidP="004A131F">
            <w:pPr>
              <w:rPr>
                <w:sz w:val="16"/>
                <w:szCs w:val="18"/>
              </w:rPr>
            </w:pPr>
            <w:r w:rsidRPr="007D066F">
              <w:rPr>
                <w:sz w:val="16"/>
                <w:szCs w:val="18"/>
              </w:rPr>
              <w:t>Sulfamethoxazole</w:t>
            </w:r>
            <w:r w:rsidR="00335050">
              <w:rPr>
                <w:sz w:val="16"/>
                <w:szCs w:val="18"/>
              </w:rPr>
              <w:t xml:space="preserve"> (antibiotics)</w:t>
            </w:r>
          </w:p>
          <w:p w14:paraId="7B6EE4E4" w14:textId="4477EF41" w:rsidR="00CF10E8" w:rsidRDefault="00CF10E8" w:rsidP="004A131F">
            <w:pPr>
              <w:rPr>
                <w:sz w:val="16"/>
                <w:szCs w:val="18"/>
              </w:rPr>
            </w:pPr>
            <w:r w:rsidRPr="00CF10E8">
              <w:rPr>
                <w:sz w:val="16"/>
                <w:szCs w:val="18"/>
              </w:rPr>
              <w:t>Enrofloxacin</w:t>
            </w:r>
            <w:r w:rsidR="00D966A6">
              <w:rPr>
                <w:sz w:val="16"/>
                <w:szCs w:val="18"/>
              </w:rPr>
              <w:t xml:space="preserve"> (antibiotics)</w:t>
            </w:r>
          </w:p>
          <w:p w14:paraId="6D1658E1" w14:textId="521D89DC" w:rsidR="007779AF" w:rsidRDefault="007779AF" w:rsidP="004A131F">
            <w:pPr>
              <w:rPr>
                <w:sz w:val="16"/>
                <w:szCs w:val="18"/>
              </w:rPr>
            </w:pPr>
            <w:r w:rsidRPr="007779AF">
              <w:rPr>
                <w:sz w:val="16"/>
                <w:szCs w:val="18"/>
              </w:rPr>
              <w:t>Azithromycin</w:t>
            </w:r>
            <w:r>
              <w:rPr>
                <w:sz w:val="16"/>
                <w:szCs w:val="18"/>
              </w:rPr>
              <w:t xml:space="preserve"> (antibiotics)</w:t>
            </w:r>
          </w:p>
          <w:p w14:paraId="193064C4" w14:textId="7DFA7040" w:rsidR="00D0018B" w:rsidRDefault="00D0018B" w:rsidP="004A131F">
            <w:pPr>
              <w:rPr>
                <w:sz w:val="16"/>
                <w:szCs w:val="18"/>
              </w:rPr>
            </w:pPr>
            <w:r>
              <w:rPr>
                <w:sz w:val="16"/>
                <w:szCs w:val="18"/>
              </w:rPr>
              <w:t xml:space="preserve">Estrone </w:t>
            </w:r>
            <w:r w:rsidR="00871D3D">
              <w:rPr>
                <w:sz w:val="16"/>
                <w:szCs w:val="18"/>
              </w:rPr>
              <w:t>(estrogens)</w:t>
            </w:r>
          </w:p>
          <w:p w14:paraId="42148629" w14:textId="0BB14056" w:rsidR="006323B3" w:rsidRPr="007C69CE" w:rsidRDefault="006323B3" w:rsidP="004A131F">
            <w:pPr>
              <w:rPr>
                <w:sz w:val="16"/>
                <w:szCs w:val="18"/>
              </w:rPr>
            </w:pPr>
            <w:r w:rsidRPr="006323B3">
              <w:rPr>
                <w:sz w:val="16"/>
                <w:szCs w:val="18"/>
              </w:rPr>
              <w:t xml:space="preserve">17α-Ethynylestradiol </w:t>
            </w:r>
            <w:r w:rsidR="00871D3D">
              <w:rPr>
                <w:sz w:val="16"/>
                <w:szCs w:val="18"/>
              </w:rPr>
              <w:t>(estrogens)</w:t>
            </w:r>
          </w:p>
        </w:tc>
        <w:tc>
          <w:tcPr>
            <w:tcW w:w="3119" w:type="dxa"/>
            <w:tcBorders>
              <w:top w:val="single" w:sz="4" w:space="0" w:color="auto"/>
              <w:left w:val="nil"/>
              <w:right w:val="nil"/>
            </w:tcBorders>
          </w:tcPr>
          <w:p w14:paraId="4678A244" w14:textId="77777777" w:rsidR="00B243CE" w:rsidRDefault="007D066F" w:rsidP="00B243CE">
            <w:pPr>
              <w:rPr>
                <w:rFonts w:cs="Arial"/>
                <w:sz w:val="16"/>
                <w:szCs w:val="18"/>
              </w:rPr>
            </w:pPr>
            <w:r>
              <w:rPr>
                <w:rFonts w:cs="Arial"/>
                <w:sz w:val="16"/>
                <w:szCs w:val="18"/>
              </w:rPr>
              <w:t>35-84</w:t>
            </w:r>
          </w:p>
          <w:p w14:paraId="3778084B" w14:textId="77777777" w:rsidR="00CF10E8" w:rsidRDefault="007E43CC" w:rsidP="00B243CE">
            <w:pPr>
              <w:rPr>
                <w:rFonts w:cs="Arial"/>
                <w:sz w:val="16"/>
                <w:szCs w:val="18"/>
              </w:rPr>
            </w:pPr>
            <w:r>
              <w:rPr>
                <w:rFonts w:cs="Arial"/>
                <w:sz w:val="16"/>
                <w:szCs w:val="18"/>
              </w:rPr>
              <w:t>~0</w:t>
            </w:r>
          </w:p>
          <w:p w14:paraId="490D4746" w14:textId="559218FC" w:rsidR="007779AF" w:rsidRDefault="007779AF" w:rsidP="00B243CE">
            <w:pPr>
              <w:rPr>
                <w:rFonts w:cs="Arial"/>
                <w:sz w:val="16"/>
                <w:szCs w:val="18"/>
              </w:rPr>
            </w:pPr>
            <w:r>
              <w:rPr>
                <w:rFonts w:cs="Arial"/>
                <w:sz w:val="16"/>
                <w:szCs w:val="18"/>
              </w:rPr>
              <w:t>11-44</w:t>
            </w:r>
          </w:p>
          <w:p w14:paraId="402F3D9C" w14:textId="77777777" w:rsidR="00D0018B" w:rsidRDefault="00D0018B" w:rsidP="00B243CE">
            <w:pPr>
              <w:rPr>
                <w:rFonts w:cs="Arial"/>
                <w:sz w:val="16"/>
                <w:szCs w:val="18"/>
              </w:rPr>
            </w:pPr>
            <w:r>
              <w:rPr>
                <w:rFonts w:cs="Arial"/>
                <w:sz w:val="16"/>
                <w:szCs w:val="18"/>
              </w:rPr>
              <w:t>58-81</w:t>
            </w:r>
          </w:p>
          <w:p w14:paraId="44A9270B" w14:textId="0E1B0E2A" w:rsidR="006323B3" w:rsidRPr="00B243CE" w:rsidRDefault="006323B3" w:rsidP="00B243CE">
            <w:pPr>
              <w:rPr>
                <w:rFonts w:cs="Arial"/>
                <w:sz w:val="16"/>
                <w:szCs w:val="18"/>
              </w:rPr>
            </w:pPr>
            <w:r>
              <w:rPr>
                <w:rFonts w:cs="Arial"/>
                <w:sz w:val="16"/>
                <w:szCs w:val="18"/>
              </w:rPr>
              <w:t>18-94</w:t>
            </w:r>
          </w:p>
        </w:tc>
      </w:tr>
      <w:tr w:rsidR="004A131F" w:rsidRPr="007C69CE" w14:paraId="26304C93" w14:textId="77777777" w:rsidTr="007D6E42">
        <w:tc>
          <w:tcPr>
            <w:tcW w:w="2552" w:type="dxa"/>
            <w:tcBorders>
              <w:left w:val="nil"/>
              <w:right w:val="nil"/>
            </w:tcBorders>
          </w:tcPr>
          <w:p w14:paraId="4D6A005A" w14:textId="5C0E7DEF" w:rsidR="00B243CE" w:rsidRPr="00844E9A" w:rsidRDefault="00B243CE" w:rsidP="00844E9A">
            <w:pPr>
              <w:rPr>
                <w:b/>
                <w:bCs/>
                <w:sz w:val="16"/>
                <w:szCs w:val="18"/>
              </w:rPr>
            </w:pPr>
            <w:r>
              <w:rPr>
                <w:b/>
                <w:bCs/>
                <w:sz w:val="16"/>
                <w:szCs w:val="18"/>
              </w:rPr>
              <w:t>Household personal care products (PCPs)</w:t>
            </w:r>
          </w:p>
        </w:tc>
        <w:tc>
          <w:tcPr>
            <w:tcW w:w="3260" w:type="dxa"/>
            <w:tcBorders>
              <w:left w:val="nil"/>
              <w:right w:val="nil"/>
            </w:tcBorders>
          </w:tcPr>
          <w:p w14:paraId="3B587CB4" w14:textId="6C580F32" w:rsidR="00B243CE" w:rsidRDefault="00836BFF" w:rsidP="004A131F">
            <w:pPr>
              <w:rPr>
                <w:sz w:val="16"/>
                <w:szCs w:val="18"/>
              </w:rPr>
            </w:pPr>
            <w:r w:rsidRPr="00836BFF">
              <w:rPr>
                <w:sz w:val="16"/>
                <w:szCs w:val="18"/>
              </w:rPr>
              <w:t>2-Ethylhexyl ethoxycinnamate</w:t>
            </w:r>
          </w:p>
          <w:p w14:paraId="7079698C" w14:textId="542FF408" w:rsidR="00B243CE" w:rsidRPr="007C69CE" w:rsidRDefault="00B243CE" w:rsidP="004A131F">
            <w:pPr>
              <w:rPr>
                <w:sz w:val="16"/>
                <w:szCs w:val="18"/>
              </w:rPr>
            </w:pPr>
          </w:p>
        </w:tc>
        <w:tc>
          <w:tcPr>
            <w:tcW w:w="3119" w:type="dxa"/>
            <w:tcBorders>
              <w:left w:val="nil"/>
              <w:right w:val="nil"/>
            </w:tcBorders>
          </w:tcPr>
          <w:p w14:paraId="7037B0EA" w14:textId="69C3687D" w:rsidR="004A131F" w:rsidRPr="00E51C0C" w:rsidRDefault="00836BFF" w:rsidP="00844E9A">
            <w:pPr>
              <w:rPr>
                <w:sz w:val="16"/>
                <w:szCs w:val="18"/>
              </w:rPr>
            </w:pPr>
            <w:r>
              <w:rPr>
                <w:sz w:val="16"/>
                <w:szCs w:val="18"/>
              </w:rPr>
              <w:t>30-55</w:t>
            </w:r>
          </w:p>
        </w:tc>
      </w:tr>
      <w:tr w:rsidR="004A131F" w:rsidRPr="00D448B0" w14:paraId="40E6AE16" w14:textId="77777777" w:rsidTr="007D6E42">
        <w:tc>
          <w:tcPr>
            <w:tcW w:w="2552" w:type="dxa"/>
            <w:tcBorders>
              <w:left w:val="nil"/>
              <w:right w:val="nil"/>
            </w:tcBorders>
          </w:tcPr>
          <w:p w14:paraId="784FD1CF" w14:textId="239764D0" w:rsidR="004A131F" w:rsidRPr="00844E9A" w:rsidRDefault="007E6523" w:rsidP="00844E9A">
            <w:pPr>
              <w:rPr>
                <w:b/>
                <w:bCs/>
                <w:sz w:val="16"/>
                <w:szCs w:val="18"/>
              </w:rPr>
            </w:pPr>
            <w:r>
              <w:rPr>
                <w:b/>
                <w:bCs/>
                <w:sz w:val="16"/>
                <w:szCs w:val="18"/>
              </w:rPr>
              <w:t>Industrial chemicals</w:t>
            </w:r>
          </w:p>
        </w:tc>
        <w:tc>
          <w:tcPr>
            <w:tcW w:w="3260" w:type="dxa"/>
            <w:tcBorders>
              <w:left w:val="nil"/>
              <w:right w:val="nil"/>
            </w:tcBorders>
          </w:tcPr>
          <w:p w14:paraId="6EFB2149" w14:textId="77777777" w:rsidR="004A131F" w:rsidRDefault="00E901FD" w:rsidP="004A131F">
            <w:pPr>
              <w:rPr>
                <w:sz w:val="16"/>
                <w:szCs w:val="18"/>
              </w:rPr>
            </w:pPr>
            <w:r w:rsidRPr="00E901FD">
              <w:rPr>
                <w:sz w:val="16"/>
                <w:szCs w:val="18"/>
              </w:rPr>
              <w:t>Butylated hydroxytoluene</w:t>
            </w:r>
            <w:r>
              <w:rPr>
                <w:sz w:val="16"/>
                <w:szCs w:val="18"/>
              </w:rPr>
              <w:t xml:space="preserve"> (phenol</w:t>
            </w:r>
            <w:r w:rsidR="00921018">
              <w:rPr>
                <w:sz w:val="16"/>
                <w:szCs w:val="18"/>
              </w:rPr>
              <w:t>ics)</w:t>
            </w:r>
          </w:p>
          <w:p w14:paraId="77051298" w14:textId="77777777" w:rsidR="00F44E8E" w:rsidRDefault="00BE6898" w:rsidP="004A131F">
            <w:pPr>
              <w:rPr>
                <w:sz w:val="16"/>
                <w:szCs w:val="18"/>
              </w:rPr>
            </w:pPr>
            <w:r w:rsidRPr="00BE6898">
              <w:rPr>
                <w:sz w:val="16"/>
                <w:szCs w:val="18"/>
              </w:rPr>
              <w:t>Tetrabromobisphenol A</w:t>
            </w:r>
            <w:r>
              <w:rPr>
                <w:sz w:val="16"/>
                <w:szCs w:val="18"/>
              </w:rPr>
              <w:t xml:space="preserve"> (phenolics)</w:t>
            </w:r>
          </w:p>
          <w:p w14:paraId="4AD1404A" w14:textId="1FCF3AF3" w:rsidR="00F074C4" w:rsidRDefault="00147D3D" w:rsidP="004A131F">
            <w:pPr>
              <w:rPr>
                <w:sz w:val="16"/>
                <w:szCs w:val="18"/>
              </w:rPr>
            </w:pPr>
            <w:r>
              <w:rPr>
                <w:sz w:val="16"/>
                <w:szCs w:val="18"/>
              </w:rPr>
              <w:t>H</w:t>
            </w:r>
            <w:r w:rsidR="00F074C4" w:rsidRPr="00F074C4">
              <w:rPr>
                <w:sz w:val="16"/>
                <w:szCs w:val="18"/>
              </w:rPr>
              <w:t>exabromocyclododecane</w:t>
            </w:r>
          </w:p>
          <w:p w14:paraId="069F9556" w14:textId="77777777" w:rsidR="00C90CB8" w:rsidRDefault="00C90CB8" w:rsidP="004A131F">
            <w:pPr>
              <w:rPr>
                <w:sz w:val="16"/>
                <w:szCs w:val="18"/>
              </w:rPr>
            </w:pPr>
            <w:r w:rsidRPr="00C90CB8">
              <w:rPr>
                <w:sz w:val="16"/>
                <w:szCs w:val="18"/>
              </w:rPr>
              <w:t>Benzotriazole</w:t>
            </w:r>
          </w:p>
          <w:p w14:paraId="4932C93B" w14:textId="65D2BB21" w:rsidR="00FA7B79" w:rsidRDefault="00FA7B79" w:rsidP="004A131F">
            <w:pPr>
              <w:rPr>
                <w:sz w:val="16"/>
                <w:szCs w:val="18"/>
              </w:rPr>
            </w:pPr>
            <w:r w:rsidRPr="00FA7B79">
              <w:rPr>
                <w:sz w:val="16"/>
                <w:szCs w:val="18"/>
              </w:rPr>
              <w:t>Perfluorobutanoic acid</w:t>
            </w:r>
            <w:r w:rsidR="00764A22">
              <w:rPr>
                <w:sz w:val="16"/>
                <w:szCs w:val="18"/>
              </w:rPr>
              <w:t xml:space="preserve">, </w:t>
            </w:r>
            <w:r w:rsidRPr="00FA7B79">
              <w:rPr>
                <w:sz w:val="16"/>
                <w:szCs w:val="18"/>
              </w:rPr>
              <w:t>PFBA</w:t>
            </w:r>
            <w:r w:rsidR="00764A22">
              <w:rPr>
                <w:sz w:val="16"/>
                <w:szCs w:val="18"/>
              </w:rPr>
              <w:t xml:space="preserve"> (PFAS)</w:t>
            </w:r>
          </w:p>
          <w:p w14:paraId="6847514B" w14:textId="00664C94" w:rsidR="00FA7B79" w:rsidRDefault="00FA7B79" w:rsidP="004A131F">
            <w:pPr>
              <w:rPr>
                <w:sz w:val="16"/>
                <w:szCs w:val="18"/>
              </w:rPr>
            </w:pPr>
            <w:r w:rsidRPr="00FA7B79">
              <w:rPr>
                <w:sz w:val="16"/>
                <w:szCs w:val="18"/>
              </w:rPr>
              <w:t>Perfluoropentanoic acid</w:t>
            </w:r>
            <w:r w:rsidR="00764A22">
              <w:rPr>
                <w:sz w:val="16"/>
                <w:szCs w:val="18"/>
              </w:rPr>
              <w:t xml:space="preserve">, </w:t>
            </w:r>
            <w:r w:rsidRPr="00FA7B79">
              <w:rPr>
                <w:sz w:val="16"/>
                <w:szCs w:val="18"/>
              </w:rPr>
              <w:t>PFPeA</w:t>
            </w:r>
            <w:r w:rsidR="00764A22">
              <w:rPr>
                <w:sz w:val="16"/>
                <w:szCs w:val="18"/>
              </w:rPr>
              <w:t xml:space="preserve"> (PFAS)</w:t>
            </w:r>
          </w:p>
          <w:p w14:paraId="1472D89A" w14:textId="77777777" w:rsidR="00FA7B79" w:rsidRDefault="00FA7B79" w:rsidP="004A131F">
            <w:pPr>
              <w:rPr>
                <w:sz w:val="16"/>
                <w:szCs w:val="18"/>
              </w:rPr>
            </w:pPr>
            <w:r w:rsidRPr="00FA7B79">
              <w:rPr>
                <w:sz w:val="16"/>
                <w:szCs w:val="18"/>
              </w:rPr>
              <w:t>Perfluorohexanoic acid</w:t>
            </w:r>
            <w:r w:rsidR="00764A22">
              <w:rPr>
                <w:sz w:val="16"/>
                <w:szCs w:val="18"/>
              </w:rPr>
              <w:t xml:space="preserve">, </w:t>
            </w:r>
            <w:r w:rsidRPr="00FA7B79">
              <w:rPr>
                <w:sz w:val="16"/>
                <w:szCs w:val="18"/>
              </w:rPr>
              <w:t>PFHxA</w:t>
            </w:r>
            <w:r w:rsidR="00764A22">
              <w:rPr>
                <w:sz w:val="16"/>
                <w:szCs w:val="18"/>
              </w:rPr>
              <w:t xml:space="preserve"> (PFAS)</w:t>
            </w:r>
          </w:p>
          <w:p w14:paraId="2930F447" w14:textId="03D951C1" w:rsidR="00FB5D05" w:rsidRPr="007C69CE" w:rsidRDefault="00C32C76" w:rsidP="004A131F">
            <w:pPr>
              <w:rPr>
                <w:sz w:val="16"/>
                <w:szCs w:val="18"/>
              </w:rPr>
            </w:pPr>
            <w:r w:rsidRPr="00C32C76">
              <w:rPr>
                <w:sz w:val="16"/>
                <w:szCs w:val="18"/>
              </w:rPr>
              <w:t>Perfluoroheptanoic acid</w:t>
            </w:r>
            <w:r w:rsidR="00A55376">
              <w:rPr>
                <w:sz w:val="16"/>
                <w:szCs w:val="18"/>
              </w:rPr>
              <w:t>, PFHpA (PFAS)</w:t>
            </w:r>
          </w:p>
        </w:tc>
        <w:tc>
          <w:tcPr>
            <w:tcW w:w="3119" w:type="dxa"/>
            <w:tcBorders>
              <w:left w:val="nil"/>
              <w:right w:val="nil"/>
            </w:tcBorders>
          </w:tcPr>
          <w:p w14:paraId="55BCD1BE" w14:textId="77777777" w:rsidR="004A131F" w:rsidRDefault="00F44E8E" w:rsidP="004A131F">
            <w:pPr>
              <w:rPr>
                <w:sz w:val="16"/>
                <w:szCs w:val="18"/>
              </w:rPr>
            </w:pPr>
            <w:r>
              <w:rPr>
                <w:sz w:val="16"/>
                <w:szCs w:val="18"/>
              </w:rPr>
              <w:t>89</w:t>
            </w:r>
          </w:p>
          <w:p w14:paraId="011DD1B3" w14:textId="77777777" w:rsidR="00BE6898" w:rsidRDefault="00BE6898" w:rsidP="004A131F">
            <w:pPr>
              <w:rPr>
                <w:sz w:val="16"/>
                <w:szCs w:val="18"/>
              </w:rPr>
            </w:pPr>
            <w:r>
              <w:rPr>
                <w:sz w:val="16"/>
                <w:szCs w:val="18"/>
              </w:rPr>
              <w:t>10-100</w:t>
            </w:r>
          </w:p>
          <w:p w14:paraId="0FBC6666" w14:textId="07BADDAE" w:rsidR="00F074C4" w:rsidRDefault="00F074C4" w:rsidP="004A131F">
            <w:pPr>
              <w:rPr>
                <w:sz w:val="16"/>
                <w:szCs w:val="18"/>
              </w:rPr>
            </w:pPr>
            <w:r>
              <w:rPr>
                <w:sz w:val="16"/>
                <w:szCs w:val="18"/>
              </w:rPr>
              <w:t>0-86</w:t>
            </w:r>
          </w:p>
          <w:p w14:paraId="7C78A076" w14:textId="77777777" w:rsidR="00C90CB8" w:rsidRDefault="00C90CB8" w:rsidP="004A131F">
            <w:pPr>
              <w:rPr>
                <w:sz w:val="16"/>
                <w:szCs w:val="18"/>
              </w:rPr>
            </w:pPr>
            <w:r>
              <w:rPr>
                <w:sz w:val="16"/>
                <w:szCs w:val="18"/>
              </w:rPr>
              <w:t>30-91</w:t>
            </w:r>
          </w:p>
          <w:p w14:paraId="57F74BE1" w14:textId="77777777" w:rsidR="00454BD0" w:rsidRDefault="00454BD0" w:rsidP="004A131F">
            <w:pPr>
              <w:rPr>
                <w:sz w:val="16"/>
                <w:szCs w:val="18"/>
              </w:rPr>
            </w:pPr>
            <w:r w:rsidRPr="00454BD0">
              <w:rPr>
                <w:sz w:val="16"/>
                <w:szCs w:val="18"/>
              </w:rPr>
              <w:t>(−108)–65</w:t>
            </w:r>
          </w:p>
          <w:p w14:paraId="66F41A15" w14:textId="77777777" w:rsidR="00454BD0" w:rsidRDefault="00DF058C" w:rsidP="004A131F">
            <w:pPr>
              <w:rPr>
                <w:sz w:val="16"/>
                <w:szCs w:val="18"/>
              </w:rPr>
            </w:pPr>
            <w:r w:rsidRPr="00DF058C">
              <w:rPr>
                <w:sz w:val="16"/>
                <w:szCs w:val="18"/>
              </w:rPr>
              <w:t>(−400)–50</w:t>
            </w:r>
          </w:p>
          <w:p w14:paraId="465B2321" w14:textId="77777777" w:rsidR="00DF058C" w:rsidRDefault="00DF058C" w:rsidP="004A131F">
            <w:pPr>
              <w:rPr>
                <w:sz w:val="16"/>
                <w:szCs w:val="18"/>
              </w:rPr>
            </w:pPr>
            <w:r w:rsidRPr="00DF058C">
              <w:rPr>
                <w:sz w:val="16"/>
                <w:szCs w:val="18"/>
              </w:rPr>
              <w:t>(−226)–39</w:t>
            </w:r>
          </w:p>
          <w:p w14:paraId="72F24202" w14:textId="4F5F03B5" w:rsidR="00FB5D05" w:rsidRPr="007C69CE" w:rsidRDefault="00FB5D05" w:rsidP="004A131F">
            <w:pPr>
              <w:rPr>
                <w:sz w:val="16"/>
                <w:szCs w:val="18"/>
              </w:rPr>
            </w:pPr>
            <w:r>
              <w:rPr>
                <w:sz w:val="16"/>
                <w:szCs w:val="18"/>
              </w:rPr>
              <w:t>(-32)</w:t>
            </w:r>
            <w:r w:rsidR="00381EE3">
              <w:rPr>
                <w:sz w:val="16"/>
                <w:szCs w:val="18"/>
              </w:rPr>
              <w:t xml:space="preserve"> </w:t>
            </w:r>
            <w:r w:rsidR="00381EE3">
              <w:rPr>
                <w:sz w:val="16"/>
                <w:szCs w:val="18"/>
              </w:rPr>
              <w:fldChar w:fldCharType="begin"/>
            </w:r>
            <w:r w:rsidR="00381EE3">
              <w:rPr>
                <w:sz w:val="16"/>
                <w:szCs w:val="18"/>
              </w:rPr>
              <w:instrText xml:space="preserve"> ADDIN ZOTERO_ITEM CSL_CITATION {"citationID":"gWURgAGv","properties":{"formattedCitation":"(Guerra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381EE3">
              <w:rPr>
                <w:sz w:val="16"/>
                <w:szCs w:val="18"/>
              </w:rPr>
              <w:fldChar w:fldCharType="separate"/>
            </w:r>
            <w:r w:rsidR="00381EE3" w:rsidRPr="00381EE3">
              <w:rPr>
                <w:rFonts w:cs="Arial"/>
                <w:sz w:val="16"/>
              </w:rPr>
              <w:t>(Guerra et al., 2014)</w:t>
            </w:r>
            <w:r w:rsidR="00381EE3">
              <w:rPr>
                <w:sz w:val="16"/>
                <w:szCs w:val="18"/>
              </w:rPr>
              <w:fldChar w:fldCharType="end"/>
            </w:r>
          </w:p>
        </w:tc>
      </w:tr>
      <w:tr w:rsidR="004A131F" w:rsidRPr="00D448B0" w14:paraId="02A316AB" w14:textId="77777777" w:rsidTr="007D6E42">
        <w:tc>
          <w:tcPr>
            <w:tcW w:w="2552" w:type="dxa"/>
            <w:tcBorders>
              <w:left w:val="nil"/>
              <w:right w:val="nil"/>
            </w:tcBorders>
          </w:tcPr>
          <w:p w14:paraId="6D5E920E" w14:textId="4E3A6F9F" w:rsidR="004A131F" w:rsidRPr="00844E9A" w:rsidRDefault="007E6523" w:rsidP="004A131F">
            <w:pPr>
              <w:rPr>
                <w:b/>
                <w:bCs/>
                <w:sz w:val="16"/>
                <w:szCs w:val="18"/>
              </w:rPr>
            </w:pPr>
            <w:r>
              <w:rPr>
                <w:b/>
                <w:bCs/>
                <w:sz w:val="16"/>
                <w:szCs w:val="18"/>
              </w:rPr>
              <w:t>Agricultural pesticides</w:t>
            </w:r>
          </w:p>
        </w:tc>
        <w:tc>
          <w:tcPr>
            <w:tcW w:w="3260" w:type="dxa"/>
            <w:tcBorders>
              <w:left w:val="nil"/>
              <w:right w:val="nil"/>
            </w:tcBorders>
          </w:tcPr>
          <w:p w14:paraId="046ECA31" w14:textId="248033F9" w:rsidR="00432523" w:rsidRPr="00432523" w:rsidRDefault="00432523" w:rsidP="00432523">
            <w:pPr>
              <w:rPr>
                <w:sz w:val="16"/>
                <w:szCs w:val="18"/>
              </w:rPr>
            </w:pPr>
            <w:r w:rsidRPr="00432523">
              <w:rPr>
                <w:sz w:val="16"/>
                <w:szCs w:val="18"/>
              </w:rPr>
              <w:t>Methiocarb</w:t>
            </w:r>
          </w:p>
          <w:p w14:paraId="294F6D6E" w14:textId="5420ED89" w:rsidR="00432523" w:rsidRPr="00432523" w:rsidRDefault="00432523" w:rsidP="00432523">
            <w:pPr>
              <w:rPr>
                <w:sz w:val="16"/>
                <w:szCs w:val="18"/>
              </w:rPr>
            </w:pPr>
            <w:r w:rsidRPr="00432523">
              <w:rPr>
                <w:sz w:val="16"/>
                <w:szCs w:val="18"/>
              </w:rPr>
              <w:t>Oxadiazon</w:t>
            </w:r>
          </w:p>
          <w:p w14:paraId="48DF4776" w14:textId="6725CE34" w:rsidR="004A131F" w:rsidRPr="003659D6" w:rsidRDefault="00432523" w:rsidP="00432523">
            <w:pPr>
              <w:rPr>
                <w:sz w:val="16"/>
                <w:szCs w:val="18"/>
              </w:rPr>
            </w:pPr>
            <w:r w:rsidRPr="00432523">
              <w:rPr>
                <w:sz w:val="16"/>
                <w:szCs w:val="18"/>
              </w:rPr>
              <w:t>Triallate</w:t>
            </w:r>
          </w:p>
        </w:tc>
        <w:tc>
          <w:tcPr>
            <w:tcW w:w="3119" w:type="dxa"/>
            <w:tcBorders>
              <w:left w:val="nil"/>
              <w:right w:val="nil"/>
            </w:tcBorders>
          </w:tcPr>
          <w:p w14:paraId="16834810" w14:textId="77777777" w:rsidR="004A131F" w:rsidRDefault="00432523" w:rsidP="004A131F">
            <w:pPr>
              <w:rPr>
                <w:sz w:val="16"/>
                <w:szCs w:val="18"/>
              </w:rPr>
            </w:pPr>
            <w:r>
              <w:rPr>
                <w:sz w:val="16"/>
                <w:szCs w:val="18"/>
              </w:rPr>
              <w:t>N.A.</w:t>
            </w:r>
          </w:p>
          <w:p w14:paraId="04E8D89E" w14:textId="77777777" w:rsidR="00432523" w:rsidRDefault="00432523" w:rsidP="004A131F">
            <w:pPr>
              <w:rPr>
                <w:sz w:val="16"/>
                <w:szCs w:val="18"/>
              </w:rPr>
            </w:pPr>
            <w:r>
              <w:rPr>
                <w:sz w:val="16"/>
                <w:szCs w:val="18"/>
              </w:rPr>
              <w:t>N.A.</w:t>
            </w:r>
          </w:p>
          <w:p w14:paraId="38C55D86" w14:textId="5400C86B" w:rsidR="00432523" w:rsidRPr="003659D6" w:rsidRDefault="00432523" w:rsidP="004A131F">
            <w:pPr>
              <w:rPr>
                <w:sz w:val="16"/>
                <w:szCs w:val="18"/>
              </w:rPr>
            </w:pPr>
            <w:r>
              <w:rPr>
                <w:sz w:val="16"/>
                <w:szCs w:val="18"/>
              </w:rPr>
              <w:t>N.A.</w:t>
            </w:r>
          </w:p>
        </w:tc>
      </w:tr>
    </w:tbl>
    <w:p w14:paraId="6DDC145B" w14:textId="77777777" w:rsidR="00664814" w:rsidRPr="00432523" w:rsidRDefault="00664814" w:rsidP="003D71E5">
      <w:pPr>
        <w:jc w:val="both"/>
      </w:pPr>
    </w:p>
    <w:p w14:paraId="5D96C4E2" w14:textId="2189E804" w:rsidR="00D163CB" w:rsidRDefault="004E4B46" w:rsidP="003D71E5">
      <w:pPr>
        <w:jc w:val="both"/>
      </w:pPr>
      <w:r w:rsidRPr="004E4B46">
        <w:t>Traditiona</w:t>
      </w:r>
      <w:r>
        <w:t xml:space="preserve">l treatment by CAS plants are clearly not ideal for removal of </w:t>
      </w:r>
      <w:r w:rsidR="00511632">
        <w:t>CEC. Effluent concentrations are highly variable and in some cases even higher than the influent</w:t>
      </w:r>
      <w:r w:rsidR="00D52254">
        <w:t xml:space="preserve">. </w:t>
      </w:r>
      <w:r w:rsidR="00456AB6">
        <w:t xml:space="preserve">The diversity of the chemical structure of course contributes to </w:t>
      </w:r>
      <w:r w:rsidR="00D62DB9">
        <w:t>the high variance</w:t>
      </w:r>
      <w:r w:rsidR="00456AB6">
        <w:t xml:space="preserve">. Also, </w:t>
      </w:r>
      <w:r w:rsidR="00D62DB9">
        <w:t>CEC removal efficiency is strongly affected by HRT and SRT</w:t>
      </w:r>
      <w:r w:rsidR="00B94956">
        <w:t xml:space="preserve"> </w:t>
      </w:r>
      <w:r w:rsidR="007A4B32">
        <w:fldChar w:fldCharType="begin"/>
      </w:r>
      <w:r w:rsidR="007A4B32">
        <w:instrText xml:space="preserve"> ADDIN ZOTERO_ITEM CSL_CITATION {"citationID":"eorOKbpN","properties":{"formattedCitation":"(Krzeminski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7A4B32">
        <w:fldChar w:fldCharType="separate"/>
      </w:r>
      <w:r w:rsidR="007A4B32" w:rsidRPr="007A4B32">
        <w:rPr>
          <w:rFonts w:cs="Arial"/>
        </w:rPr>
        <w:t>(Krzeminski et al., 2019)</w:t>
      </w:r>
      <w:r w:rsidR="007A4B32">
        <w:fldChar w:fldCharType="end"/>
      </w:r>
      <w:r w:rsidR="00D62DB9">
        <w:t>.</w:t>
      </w:r>
      <w:r w:rsidR="00B94956">
        <w:t xml:space="preserve"> The extreme variability makes</w:t>
      </w:r>
      <w:r w:rsidR="00511632">
        <w:t xml:space="preserve"> it difficult </w:t>
      </w:r>
      <w:r w:rsidR="00190E09">
        <w:t>to meet thresholds.</w:t>
      </w:r>
      <w:r>
        <w:t xml:space="preserve"> </w:t>
      </w:r>
    </w:p>
    <w:p w14:paraId="70B7CA99" w14:textId="77777777" w:rsidR="00D163CB" w:rsidRDefault="00D163CB" w:rsidP="003D71E5">
      <w:pPr>
        <w:jc w:val="both"/>
      </w:pPr>
    </w:p>
    <w:p w14:paraId="53F90763" w14:textId="7E6CB1D7" w:rsidR="000329D9" w:rsidRDefault="00A42EAF" w:rsidP="00456301">
      <w:pPr>
        <w:jc w:val="both"/>
      </w:pPr>
      <w:r w:rsidRPr="007C69CE">
        <w:t>For this reason,</w:t>
      </w:r>
      <w:r w:rsidR="002C6FD8" w:rsidRPr="007C69CE">
        <w:t xml:space="preserve"> additional treatment is </w:t>
      </w:r>
      <w:r w:rsidR="00D163CB">
        <w:t>required</w:t>
      </w:r>
      <w:r w:rsidR="00490826" w:rsidRPr="007C69CE">
        <w:t xml:space="preserve">. This additional treatment, also called ‘advanced treatment’, is </w:t>
      </w:r>
      <w:r w:rsidR="00E205FE">
        <w:t>illustrated</w:t>
      </w:r>
      <w:r w:rsidR="00490826" w:rsidRPr="007C69CE">
        <w:t xml:space="preserve"> in </w:t>
      </w:r>
      <w:r w:rsidR="00490826" w:rsidRPr="00423486">
        <w:fldChar w:fldCharType="begin"/>
      </w:r>
      <w:r w:rsidR="00490826" w:rsidRPr="00423486">
        <w:instrText xml:space="preserve"> REF _Ref152171864 \h </w:instrText>
      </w:r>
      <w:r w:rsidR="00423486" w:rsidRPr="00423486">
        <w:instrText xml:space="preserve"> \* MERGEFORMAT </w:instrText>
      </w:r>
      <w:r w:rsidR="00490826" w:rsidRPr="00423486">
        <w:fldChar w:fldCharType="separate"/>
      </w:r>
      <w:r w:rsidR="00843CB6" w:rsidRPr="007C69CE">
        <w:rPr>
          <w:b/>
          <w:bCs/>
        </w:rPr>
        <w:t xml:space="preserve">Figure </w:t>
      </w:r>
      <w:r w:rsidR="00843CB6" w:rsidRPr="00843CB6">
        <w:rPr>
          <w:b/>
          <w:bCs/>
          <w:noProof/>
        </w:rPr>
        <w:t>4</w:t>
      </w:r>
      <w:r w:rsidR="00490826" w:rsidRPr="00423486">
        <w:fldChar w:fldCharType="end"/>
      </w:r>
      <w:r w:rsidR="00490826" w:rsidRPr="007C69CE">
        <w:t xml:space="preserve"> under the name ‘Tertiary treatment’</w:t>
      </w:r>
      <w:r w:rsidR="00256C56" w:rsidRPr="007C69CE">
        <w:t>.</w:t>
      </w:r>
      <w:r w:rsidR="00FB2B81" w:rsidRPr="007C69CE">
        <w:t xml:space="preserve"> </w:t>
      </w:r>
      <w:r w:rsidR="0055488F" w:rsidRPr="007C69CE">
        <w:t>‘</w:t>
      </w:r>
      <w:r w:rsidR="00FB2B81" w:rsidRPr="007C69CE">
        <w:t>O</w:t>
      </w:r>
      <w:r w:rsidR="00FB2B81" w:rsidRPr="007C69CE">
        <w:rPr>
          <w:vertAlign w:val="subscript"/>
        </w:rPr>
        <w:t>3</w:t>
      </w:r>
      <w:r w:rsidR="0055488F" w:rsidRPr="007C69CE">
        <w:t>’</w:t>
      </w:r>
      <w:r w:rsidR="00FB2B81" w:rsidRPr="007C69CE">
        <w:t xml:space="preserve"> means that ozone is used </w:t>
      </w:r>
      <w:r w:rsidR="00665BCC">
        <w:t>through</w:t>
      </w:r>
      <w:r w:rsidR="00FB2B81" w:rsidRPr="007C69CE">
        <w:t xml:space="preserve"> </w:t>
      </w:r>
      <w:r w:rsidR="00665BCC">
        <w:t>the</w:t>
      </w:r>
      <w:r w:rsidR="00C62B81" w:rsidRPr="007C69CE">
        <w:t xml:space="preserve"> ozonation process, a process where oxidation is </w:t>
      </w:r>
      <w:r w:rsidR="008D1629" w:rsidRPr="007C69CE">
        <w:t>applied</w:t>
      </w:r>
      <w:r w:rsidR="00C62B81" w:rsidRPr="007C69CE">
        <w:t xml:space="preserve"> to</w:t>
      </w:r>
      <w:r w:rsidR="00E5698D">
        <w:t xml:space="preserve"> partially</w:t>
      </w:r>
      <w:r w:rsidR="00C62B81" w:rsidRPr="007C69CE">
        <w:t xml:space="preserve"> destroy micropollutants. </w:t>
      </w:r>
      <w:r w:rsidR="00C3043F">
        <w:t>With oxidation as method for MPs removal</w:t>
      </w:r>
      <w:r w:rsidR="00C62B81" w:rsidRPr="007C69CE">
        <w:t>, ozonation belongs to the group of advanced oxidation processes (AOP).</w:t>
      </w:r>
      <w:r w:rsidR="0055488F" w:rsidRPr="007C69CE">
        <w:t xml:space="preserve"> Another type of AOPs is ‘UV’</w:t>
      </w:r>
      <w:r w:rsidR="00036907">
        <w:t xml:space="preserve">, in which UV-light is used to </w:t>
      </w:r>
      <w:r w:rsidR="00C91FB0">
        <w:t xml:space="preserve">produce oxidizing agents </w:t>
      </w:r>
      <w:r w:rsidR="002B5C15">
        <w:t xml:space="preserve">for degradation of </w:t>
      </w:r>
      <w:r w:rsidR="00A84057">
        <w:t xml:space="preserve">the </w:t>
      </w:r>
      <w:r w:rsidR="002B5C15">
        <w:t xml:space="preserve">pollutants </w:t>
      </w:r>
      <w:r w:rsidR="00A84057">
        <w:fldChar w:fldCharType="begin"/>
      </w:r>
      <w:r w:rsidR="00A84057">
        <w:instrText xml:space="preserve"> ADDIN ZOTERO_ITEM CSL_CITATION {"citationID":"XsUcrqkJ","properties":{"formattedCitation":"(Kumari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A84057">
        <w:fldChar w:fldCharType="separate"/>
      </w:r>
      <w:r w:rsidR="00A84057" w:rsidRPr="00A84057">
        <w:rPr>
          <w:rFonts w:cs="Arial"/>
        </w:rPr>
        <w:t>(Kumari &amp; Kumar, 2023)</w:t>
      </w:r>
      <w:r w:rsidR="00A84057">
        <w:fldChar w:fldCharType="end"/>
      </w:r>
      <w:r w:rsidR="001F4789">
        <w:t>.</w:t>
      </w:r>
      <w:r w:rsidR="00CD1D8E" w:rsidRPr="007C69CE">
        <w:t xml:space="preserve"> </w:t>
      </w:r>
      <w:r w:rsidR="003E78BF" w:rsidRPr="007C69CE">
        <w:t xml:space="preserve">‘GAC’ and ‘Membrane’ are other </w:t>
      </w:r>
      <w:r w:rsidR="009568EA" w:rsidRPr="007C69CE">
        <w:t>types of tertiary treatment.</w:t>
      </w:r>
      <w:r w:rsidR="003E78BF" w:rsidRPr="007C69CE">
        <w:t xml:space="preserve"> </w:t>
      </w:r>
      <w:r w:rsidR="00DC5172" w:rsidRPr="007C69CE">
        <w:t>With the growth of industry</w:t>
      </w:r>
      <w:r w:rsidR="002F7A9A" w:rsidRPr="007C69CE">
        <w:t xml:space="preserve"> and emerging pollutants</w:t>
      </w:r>
      <w:r w:rsidR="00DC5172" w:rsidRPr="007C69CE">
        <w:t xml:space="preserve"> in the last decades, tertiary treatment is</w:t>
      </w:r>
      <w:r w:rsidR="002F7A9A" w:rsidRPr="007C69CE">
        <w:t xml:space="preserve"> now</w:t>
      </w:r>
      <w:r w:rsidR="00DC5172" w:rsidRPr="007C69CE">
        <w:t xml:space="preserve"> essential b</w:t>
      </w:r>
      <w:r w:rsidR="00CD1D8E" w:rsidRPr="007C69CE">
        <w:t>efore discharging</w:t>
      </w:r>
      <w:r w:rsidR="00556D72" w:rsidRPr="007C69CE">
        <w:t xml:space="preserve"> </w:t>
      </w:r>
      <w:r w:rsidR="00EE647E" w:rsidRPr="007C69CE">
        <w:t>the effluent</w:t>
      </w:r>
      <w:r w:rsidR="00CD1D8E" w:rsidRPr="007C69CE">
        <w:t xml:space="preserve"> </w:t>
      </w:r>
      <w:r w:rsidR="00DC5172" w:rsidRPr="007C69CE">
        <w:t>in the environment and especially when</w:t>
      </w:r>
      <w:r w:rsidR="005425F5" w:rsidRPr="007C69CE">
        <w:t xml:space="preserve"> water is reused for drinking purposes.</w:t>
      </w:r>
      <w:r w:rsidR="00FA32B3">
        <w:t xml:space="preserve"> Single and combined technologies are discussed in the next paragraph.</w:t>
      </w:r>
    </w:p>
    <w:p w14:paraId="6B597AA8" w14:textId="77777777" w:rsidR="00FA32B3" w:rsidRDefault="00FA32B3" w:rsidP="00456301">
      <w:pPr>
        <w:jc w:val="both"/>
      </w:pPr>
    </w:p>
    <w:p w14:paraId="0C9D6D46" w14:textId="77777777" w:rsidR="000329D9" w:rsidRDefault="000329D9">
      <w:pPr>
        <w:spacing w:after="160" w:line="2" w:lineRule="auto"/>
      </w:pPr>
      <w:r>
        <w:br w:type="page"/>
      </w:r>
    </w:p>
    <w:p w14:paraId="0BD4E031" w14:textId="3FE49119" w:rsidR="003F1731" w:rsidRPr="007C69CE" w:rsidRDefault="003F1731" w:rsidP="009F7074">
      <w:pPr>
        <w:pStyle w:val="Heading2"/>
      </w:pPr>
      <w:bookmarkStart w:id="26" w:name="_Toc165464862"/>
      <w:r w:rsidRPr="007C69CE">
        <w:lastRenderedPageBreak/>
        <w:t xml:space="preserve">Tertiary treatment </w:t>
      </w:r>
      <w:r w:rsidR="00B91500">
        <w:t>methods</w:t>
      </w:r>
      <w:r w:rsidR="005C5138" w:rsidRPr="007C69CE">
        <w:t xml:space="preserve"> for MP removal</w:t>
      </w:r>
      <w:r w:rsidR="00F01FA6" w:rsidRPr="007C69CE">
        <w:t xml:space="preserve"> in WWTPs</w:t>
      </w:r>
      <w:bookmarkEnd w:id="26"/>
    </w:p>
    <w:p w14:paraId="601B1280" w14:textId="3CA4AC85" w:rsidR="006D43B5" w:rsidRDefault="00284BF9" w:rsidP="00973C37">
      <w:pPr>
        <w:pStyle w:val="Heading3"/>
      </w:pPr>
      <w:r>
        <w:t>Single technologies for tertiary treatment</w:t>
      </w:r>
    </w:p>
    <w:p w14:paraId="33A1C68D" w14:textId="36327143" w:rsidR="00F5173C" w:rsidRPr="00F52888" w:rsidRDefault="00262266" w:rsidP="007D44D4">
      <w:pPr>
        <w:jc w:val="both"/>
        <w:rPr>
          <w:i/>
          <w:iCs/>
        </w:rPr>
      </w:pPr>
      <w:r w:rsidRPr="007C69CE">
        <w:t>This paragraph provides an overview</w:t>
      </w:r>
      <w:r w:rsidR="0081268D" w:rsidRPr="007C69CE">
        <w:t xml:space="preserve"> of </w:t>
      </w:r>
      <w:r w:rsidR="00EF11E9" w:rsidRPr="007C69CE">
        <w:t xml:space="preserve">advanced treatment processes </w:t>
      </w:r>
      <w:r w:rsidR="0081268D" w:rsidRPr="007C69CE">
        <w:t>currently available</w:t>
      </w:r>
      <w:r w:rsidR="007D44D4" w:rsidRPr="007C69CE">
        <w:t xml:space="preserve"> or have potential to remove micropollutants in wastewater treatment plants.</w:t>
      </w:r>
      <w:r w:rsidR="004040EF">
        <w:t xml:space="preserve"> </w:t>
      </w:r>
      <w:r w:rsidR="00E96AF7">
        <w:t xml:space="preserve">A quantified approach </w:t>
      </w:r>
      <w:r w:rsidR="0030234F">
        <w:t>based on</w:t>
      </w:r>
      <w:r w:rsidR="00E96AF7">
        <w:t xml:space="preserve"> removal efficiencies is not </w:t>
      </w:r>
      <w:r w:rsidR="00DF70F8">
        <w:t>implemented</w:t>
      </w:r>
      <w:r w:rsidR="00E96AF7">
        <w:t xml:space="preserve"> </w:t>
      </w:r>
      <w:r w:rsidR="00DF70F8">
        <w:t>in this study</w:t>
      </w:r>
      <w:r w:rsidR="00E96AF7">
        <w:t xml:space="preserve">. </w:t>
      </w:r>
      <w:r w:rsidR="0033506D">
        <w:t xml:space="preserve">This would be too summarized </w:t>
      </w:r>
      <w:r w:rsidR="00912750">
        <w:t xml:space="preserve">as it is limited to </w:t>
      </w:r>
      <w:r w:rsidR="0030234F">
        <w:t xml:space="preserve">only </w:t>
      </w:r>
      <w:r w:rsidR="00912750">
        <w:t>certain MPs and</w:t>
      </w:r>
      <w:r w:rsidR="0030234F">
        <w:t xml:space="preserve"> certain </w:t>
      </w:r>
      <w:r w:rsidR="00912750">
        <w:t>conditions. M</w:t>
      </w:r>
      <w:r w:rsidR="00BF46A0">
        <w:t>oreover, efficiency is not the only criteria</w:t>
      </w:r>
      <w:r w:rsidR="00912750">
        <w:t xml:space="preserve"> for a good treatment technology</w:t>
      </w:r>
      <w:r w:rsidR="00BF46A0">
        <w:t>. Here</w:t>
      </w:r>
      <w:r w:rsidR="000B369A">
        <w:t xml:space="preserve">, a descriptive </w:t>
      </w:r>
      <w:r w:rsidR="00912750">
        <w:t xml:space="preserve">approach is </w:t>
      </w:r>
      <w:r w:rsidR="001E4255">
        <w:t>adopted</w:t>
      </w:r>
      <w:r w:rsidR="00912750">
        <w:t xml:space="preserve"> for the technology assessment</w:t>
      </w:r>
      <w:r w:rsidR="00740EC4">
        <w:t>.</w:t>
      </w:r>
      <w:r w:rsidR="009410E7">
        <w:t xml:space="preserve"> </w:t>
      </w:r>
      <w:r w:rsidR="00B5585F" w:rsidRPr="007C69CE">
        <w:t xml:space="preserve">The most important </w:t>
      </w:r>
      <w:r w:rsidR="001E4255">
        <w:t>treatment groups</w:t>
      </w:r>
      <w:r w:rsidR="00740EC4">
        <w:t>,</w:t>
      </w:r>
      <w:r w:rsidR="00B5585F" w:rsidRPr="007C69CE">
        <w:t xml:space="preserve"> their technologies</w:t>
      </w:r>
      <w:r w:rsidR="00740EC4">
        <w:t>, advantages and disadvantages</w:t>
      </w:r>
      <w:r w:rsidR="00747DDA">
        <w:t>,</w:t>
      </w:r>
      <w:r w:rsidR="00B5585F" w:rsidRPr="007C69CE">
        <w:t xml:space="preserve"> are listed in </w:t>
      </w:r>
      <w:r w:rsidR="00B5585F" w:rsidRPr="00F9184A">
        <w:fldChar w:fldCharType="begin"/>
      </w:r>
      <w:r w:rsidR="00B5585F" w:rsidRPr="00F9184A">
        <w:instrText xml:space="preserve"> REF _Ref152228340 \h </w:instrText>
      </w:r>
      <w:r w:rsidR="00F9184A" w:rsidRPr="00F9184A">
        <w:instrText xml:space="preserve"> \* MERGEFORMAT </w:instrText>
      </w:r>
      <w:r w:rsidR="00B5585F" w:rsidRPr="00F9184A">
        <w:fldChar w:fldCharType="separate"/>
      </w:r>
      <w:r w:rsidR="00843CB6" w:rsidRPr="007C69CE">
        <w:rPr>
          <w:b/>
          <w:bCs/>
        </w:rPr>
        <w:t xml:space="preserve">Table </w:t>
      </w:r>
      <w:r w:rsidR="00843CB6" w:rsidRPr="00843CB6">
        <w:rPr>
          <w:b/>
          <w:bCs/>
          <w:noProof/>
        </w:rPr>
        <w:t>2</w:t>
      </w:r>
      <w:r w:rsidR="00B5585F" w:rsidRPr="00F9184A">
        <w:fldChar w:fldCharType="end"/>
      </w:r>
      <w:r w:rsidR="00B5585F" w:rsidRPr="00F9184A">
        <w:t>.</w:t>
      </w:r>
    </w:p>
    <w:p w14:paraId="5660164F" w14:textId="77777777" w:rsidR="00973C37" w:rsidRPr="007C69CE" w:rsidRDefault="00973C37" w:rsidP="007D44D4">
      <w:pPr>
        <w:jc w:val="both"/>
      </w:pPr>
    </w:p>
    <w:p w14:paraId="2634E1C1" w14:textId="4F38BF5F" w:rsidR="005A00FA" w:rsidRPr="007C69CE" w:rsidRDefault="005A00FA" w:rsidP="00584B82">
      <w:pPr>
        <w:pStyle w:val="Caption"/>
        <w:keepNext/>
        <w:jc w:val="center"/>
        <w:rPr>
          <w:b/>
          <w:bCs/>
          <w:i w:val="0"/>
          <w:iCs w:val="0"/>
        </w:rPr>
      </w:pPr>
      <w:bookmarkStart w:id="27" w:name="_Ref152228340"/>
      <w:r w:rsidRPr="007C69CE">
        <w:rPr>
          <w:b/>
          <w:bCs/>
          <w:i w:val="0"/>
          <w:iCs w:val="0"/>
        </w:rPr>
        <w:t xml:space="preserve">Table </w:t>
      </w:r>
      <w:r w:rsidRPr="007C69CE">
        <w:rPr>
          <w:b/>
          <w:bCs/>
          <w:i w:val="0"/>
          <w:iCs w:val="0"/>
        </w:rPr>
        <w:fldChar w:fldCharType="begin"/>
      </w:r>
      <w:r w:rsidRPr="007C69CE">
        <w:rPr>
          <w:b/>
          <w:bCs/>
          <w:i w:val="0"/>
          <w:iCs w:val="0"/>
        </w:rPr>
        <w:instrText xml:space="preserve"> SEQ Table \* ARABIC </w:instrText>
      </w:r>
      <w:r w:rsidRPr="007C69CE">
        <w:rPr>
          <w:b/>
          <w:bCs/>
          <w:i w:val="0"/>
          <w:iCs w:val="0"/>
        </w:rPr>
        <w:fldChar w:fldCharType="separate"/>
      </w:r>
      <w:r w:rsidR="00843CB6">
        <w:rPr>
          <w:b/>
          <w:bCs/>
          <w:i w:val="0"/>
          <w:iCs w:val="0"/>
          <w:noProof/>
        </w:rPr>
        <w:t>2</w:t>
      </w:r>
      <w:r w:rsidRPr="007C69CE">
        <w:rPr>
          <w:b/>
          <w:bCs/>
          <w:i w:val="0"/>
          <w:iCs w:val="0"/>
        </w:rPr>
        <w:fldChar w:fldCharType="end"/>
      </w:r>
      <w:bookmarkEnd w:id="27"/>
      <w:r w:rsidRPr="007C69CE">
        <w:rPr>
          <w:b/>
          <w:bCs/>
          <w:i w:val="0"/>
          <w:iCs w:val="0"/>
        </w:rPr>
        <w:t xml:space="preserve"> Advantages and disadvantages of different methods for </w:t>
      </w:r>
      <w:r w:rsidR="00D06682" w:rsidRPr="007C69CE">
        <w:rPr>
          <w:b/>
          <w:bCs/>
          <w:i w:val="0"/>
          <w:iCs w:val="0"/>
        </w:rPr>
        <w:t>OMPs</w:t>
      </w:r>
      <w:r w:rsidR="0011325F" w:rsidRPr="007C69CE">
        <w:rPr>
          <w:b/>
          <w:bCs/>
          <w:i w:val="0"/>
          <w:iCs w:val="0"/>
        </w:rPr>
        <w:t xml:space="preserve"> removal from wastewater</w:t>
      </w:r>
    </w:p>
    <w:tbl>
      <w:tblPr>
        <w:tblStyle w:val="TableGrid"/>
        <w:tblW w:w="0" w:type="auto"/>
        <w:tblLook w:val="04A0" w:firstRow="1" w:lastRow="0" w:firstColumn="1" w:lastColumn="0" w:noHBand="0" w:noVBand="1"/>
      </w:tblPr>
      <w:tblGrid>
        <w:gridCol w:w="2552"/>
        <w:gridCol w:w="2410"/>
        <w:gridCol w:w="2268"/>
        <w:gridCol w:w="1790"/>
      </w:tblGrid>
      <w:tr w:rsidR="00056D0C" w:rsidRPr="007C69CE" w14:paraId="3B9BD8CA" w14:textId="19542811" w:rsidTr="006515D4">
        <w:tc>
          <w:tcPr>
            <w:tcW w:w="2552" w:type="dxa"/>
            <w:tcBorders>
              <w:top w:val="single" w:sz="4" w:space="0" w:color="auto"/>
              <w:left w:val="nil"/>
              <w:bottom w:val="single" w:sz="4" w:space="0" w:color="auto"/>
              <w:right w:val="nil"/>
            </w:tcBorders>
            <w:shd w:val="clear" w:color="auto" w:fill="B4C6E7" w:themeFill="accent5" w:themeFillTint="66"/>
            <w:vAlign w:val="center"/>
          </w:tcPr>
          <w:p w14:paraId="2E04F3F1" w14:textId="5E0953E3" w:rsidR="00056D0C" w:rsidRPr="009C6E1A" w:rsidRDefault="00056D0C" w:rsidP="00DF3E0B">
            <w:pPr>
              <w:rPr>
                <w:sz w:val="18"/>
                <w:szCs w:val="20"/>
              </w:rPr>
            </w:pPr>
            <w:r w:rsidRPr="009C6E1A">
              <w:rPr>
                <w:sz w:val="18"/>
                <w:szCs w:val="20"/>
              </w:rPr>
              <w:t>Treatment</w:t>
            </w:r>
            <w:r w:rsidR="000D59D2" w:rsidRPr="009C6E1A">
              <w:rPr>
                <w:sz w:val="18"/>
                <w:szCs w:val="20"/>
              </w:rPr>
              <w:t xml:space="preserve"> group</w:t>
            </w:r>
            <w:r w:rsidR="009C6E1A" w:rsidRPr="009C6E1A">
              <w:rPr>
                <w:sz w:val="18"/>
                <w:szCs w:val="20"/>
              </w:rPr>
              <w:t xml:space="preserve"> (TG)</w:t>
            </w:r>
          </w:p>
        </w:tc>
        <w:tc>
          <w:tcPr>
            <w:tcW w:w="2410" w:type="dxa"/>
            <w:tcBorders>
              <w:top w:val="single" w:sz="4" w:space="0" w:color="auto"/>
              <w:left w:val="nil"/>
              <w:bottom w:val="single" w:sz="4" w:space="0" w:color="auto"/>
              <w:right w:val="nil"/>
            </w:tcBorders>
            <w:shd w:val="clear" w:color="auto" w:fill="B4C6E7" w:themeFill="accent5" w:themeFillTint="66"/>
            <w:vAlign w:val="center"/>
          </w:tcPr>
          <w:p w14:paraId="0F0F2E5C" w14:textId="2DED4AC7" w:rsidR="00056D0C" w:rsidRPr="009C6E1A" w:rsidRDefault="00056D0C" w:rsidP="00DF3E0B">
            <w:pPr>
              <w:rPr>
                <w:sz w:val="18"/>
                <w:szCs w:val="20"/>
              </w:rPr>
            </w:pPr>
            <w:r w:rsidRPr="009C6E1A">
              <w:rPr>
                <w:sz w:val="18"/>
                <w:szCs w:val="20"/>
              </w:rPr>
              <w:t>Advantages</w:t>
            </w:r>
            <w:r w:rsidR="009C6E1A">
              <w:rPr>
                <w:sz w:val="18"/>
                <w:szCs w:val="20"/>
              </w:rPr>
              <w:t xml:space="preserve"> TG</w:t>
            </w:r>
          </w:p>
        </w:tc>
        <w:tc>
          <w:tcPr>
            <w:tcW w:w="2268" w:type="dxa"/>
            <w:tcBorders>
              <w:top w:val="single" w:sz="4" w:space="0" w:color="auto"/>
              <w:left w:val="nil"/>
              <w:bottom w:val="single" w:sz="4" w:space="0" w:color="auto"/>
              <w:right w:val="nil"/>
            </w:tcBorders>
            <w:shd w:val="clear" w:color="auto" w:fill="B4C6E7" w:themeFill="accent5" w:themeFillTint="66"/>
            <w:vAlign w:val="center"/>
          </w:tcPr>
          <w:p w14:paraId="54722FAD" w14:textId="22894ECB" w:rsidR="00056D0C" w:rsidRPr="009C6E1A" w:rsidRDefault="00056D0C" w:rsidP="00DF3E0B">
            <w:pPr>
              <w:rPr>
                <w:sz w:val="18"/>
                <w:szCs w:val="20"/>
              </w:rPr>
            </w:pPr>
            <w:r w:rsidRPr="009C6E1A">
              <w:rPr>
                <w:sz w:val="18"/>
                <w:szCs w:val="20"/>
              </w:rPr>
              <w:t>Disadvantages</w:t>
            </w:r>
            <w:r w:rsidR="009C6E1A">
              <w:rPr>
                <w:sz w:val="18"/>
                <w:szCs w:val="20"/>
              </w:rPr>
              <w:t xml:space="preserve"> TG</w:t>
            </w:r>
          </w:p>
        </w:tc>
        <w:tc>
          <w:tcPr>
            <w:tcW w:w="1790" w:type="dxa"/>
            <w:tcBorders>
              <w:top w:val="single" w:sz="4" w:space="0" w:color="auto"/>
              <w:left w:val="nil"/>
              <w:bottom w:val="single" w:sz="4" w:space="0" w:color="auto"/>
              <w:right w:val="nil"/>
            </w:tcBorders>
            <w:shd w:val="clear" w:color="auto" w:fill="B4C6E7" w:themeFill="accent5" w:themeFillTint="66"/>
            <w:vAlign w:val="center"/>
          </w:tcPr>
          <w:p w14:paraId="4C91CB53" w14:textId="1AA41CE4" w:rsidR="00056D0C" w:rsidRPr="009C6E1A" w:rsidRDefault="00056D0C" w:rsidP="00DF3E0B">
            <w:pPr>
              <w:rPr>
                <w:sz w:val="18"/>
                <w:szCs w:val="20"/>
              </w:rPr>
            </w:pPr>
            <w:r w:rsidRPr="009C6E1A">
              <w:rPr>
                <w:sz w:val="18"/>
                <w:szCs w:val="20"/>
              </w:rPr>
              <w:t>Reference</w:t>
            </w:r>
          </w:p>
        </w:tc>
      </w:tr>
      <w:tr w:rsidR="004B0482" w:rsidRPr="003F15FD" w14:paraId="3D9CBEF5" w14:textId="3D40F3CC" w:rsidTr="00584E1E">
        <w:tc>
          <w:tcPr>
            <w:tcW w:w="2552" w:type="dxa"/>
            <w:tcBorders>
              <w:top w:val="single" w:sz="4" w:space="0" w:color="auto"/>
              <w:left w:val="nil"/>
              <w:right w:val="nil"/>
            </w:tcBorders>
          </w:tcPr>
          <w:p w14:paraId="294ECBA0" w14:textId="2FFA2042" w:rsidR="004B0482" w:rsidRPr="007C69CE" w:rsidRDefault="004B0482" w:rsidP="004B0482">
            <w:pPr>
              <w:rPr>
                <w:b/>
                <w:bCs/>
                <w:sz w:val="16"/>
                <w:szCs w:val="18"/>
              </w:rPr>
            </w:pPr>
            <w:r w:rsidRPr="007C69CE">
              <w:rPr>
                <w:b/>
                <w:bCs/>
                <w:sz w:val="16"/>
                <w:szCs w:val="18"/>
              </w:rPr>
              <w:t>Advanced oxidation process</w:t>
            </w:r>
          </w:p>
          <w:p w14:paraId="480EA54F" w14:textId="55144CD0" w:rsidR="004B0482" w:rsidRPr="009C6E1A" w:rsidRDefault="00F56F5B" w:rsidP="004B0482">
            <w:pPr>
              <w:pStyle w:val="ListParagraph"/>
              <w:numPr>
                <w:ilvl w:val="0"/>
                <w:numId w:val="13"/>
              </w:numPr>
              <w:rPr>
                <w:i/>
                <w:iCs/>
                <w:sz w:val="16"/>
                <w:szCs w:val="18"/>
              </w:rPr>
            </w:pPr>
            <w:r w:rsidRPr="009C6E1A">
              <w:rPr>
                <w:i/>
                <w:iCs/>
                <w:sz w:val="16"/>
                <w:szCs w:val="18"/>
              </w:rPr>
              <w:t>UV-radiation</w:t>
            </w:r>
          </w:p>
          <w:p w14:paraId="13D21F04" w14:textId="77777777" w:rsidR="00276FAE" w:rsidRPr="00E70EC5" w:rsidRDefault="00276FAE" w:rsidP="00276FAE">
            <w:pPr>
              <w:pStyle w:val="ListParagraph"/>
              <w:numPr>
                <w:ilvl w:val="0"/>
                <w:numId w:val="13"/>
              </w:numPr>
              <w:rPr>
                <w:sz w:val="16"/>
                <w:szCs w:val="18"/>
              </w:rPr>
            </w:pPr>
            <w:r>
              <w:rPr>
                <w:i/>
                <w:iCs/>
                <w:sz w:val="16"/>
                <w:szCs w:val="18"/>
              </w:rPr>
              <w:t>(Photo-)</w:t>
            </w:r>
            <w:r w:rsidRPr="008D6A14">
              <w:rPr>
                <w:i/>
                <w:iCs/>
                <w:sz w:val="16"/>
                <w:szCs w:val="18"/>
              </w:rPr>
              <w:t>Fenton</w:t>
            </w:r>
          </w:p>
          <w:p w14:paraId="6E1DA7FF" w14:textId="77777777" w:rsidR="00276FAE" w:rsidRPr="00D90756" w:rsidRDefault="00276FAE" w:rsidP="00276FAE">
            <w:pPr>
              <w:pStyle w:val="ListParagraph"/>
              <w:numPr>
                <w:ilvl w:val="0"/>
                <w:numId w:val="13"/>
              </w:numPr>
              <w:rPr>
                <w:i/>
                <w:iCs/>
                <w:sz w:val="16"/>
                <w:szCs w:val="18"/>
              </w:rPr>
            </w:pPr>
            <w:r w:rsidRPr="00D90756">
              <w:rPr>
                <w:i/>
                <w:iCs/>
                <w:sz w:val="16"/>
                <w:szCs w:val="18"/>
              </w:rPr>
              <w:t>Sonolysis</w:t>
            </w:r>
          </w:p>
          <w:p w14:paraId="282CC32A" w14:textId="77777777" w:rsidR="00731E11" w:rsidRPr="00D90756" w:rsidRDefault="00276FAE" w:rsidP="004B0482">
            <w:pPr>
              <w:pStyle w:val="ListParagraph"/>
              <w:numPr>
                <w:ilvl w:val="0"/>
                <w:numId w:val="13"/>
              </w:numPr>
              <w:rPr>
                <w:b/>
                <w:bCs/>
                <w:i/>
                <w:iCs/>
                <w:sz w:val="16"/>
                <w:szCs w:val="18"/>
              </w:rPr>
            </w:pPr>
            <w:r w:rsidRPr="00D90756">
              <w:rPr>
                <w:i/>
                <w:iCs/>
                <w:sz w:val="16"/>
                <w:szCs w:val="18"/>
              </w:rPr>
              <w:t>Wet Air Oxidatio</w:t>
            </w:r>
            <w:r w:rsidR="00731E11" w:rsidRPr="00D90756">
              <w:rPr>
                <w:i/>
                <w:iCs/>
                <w:sz w:val="16"/>
                <w:szCs w:val="18"/>
              </w:rPr>
              <w:t>n</w:t>
            </w:r>
          </w:p>
          <w:p w14:paraId="71DBD3B5" w14:textId="1B41036A" w:rsidR="004B0482" w:rsidRPr="008D6A14" w:rsidRDefault="004B0482" w:rsidP="004B0482">
            <w:pPr>
              <w:pStyle w:val="ListParagraph"/>
              <w:numPr>
                <w:ilvl w:val="0"/>
                <w:numId w:val="13"/>
              </w:numPr>
              <w:rPr>
                <w:b/>
                <w:bCs/>
                <w:sz w:val="16"/>
                <w:szCs w:val="18"/>
              </w:rPr>
            </w:pPr>
            <w:r w:rsidRPr="009C6E1A">
              <w:rPr>
                <w:i/>
                <w:iCs/>
                <w:sz w:val="16"/>
                <w:szCs w:val="18"/>
              </w:rPr>
              <w:t>Ozonation</w:t>
            </w:r>
          </w:p>
          <w:p w14:paraId="64D88829" w14:textId="2092B736" w:rsidR="00276FAE" w:rsidRPr="00276FAE" w:rsidRDefault="00276FAE" w:rsidP="00276FAE">
            <w:pPr>
              <w:rPr>
                <w:sz w:val="16"/>
                <w:szCs w:val="18"/>
              </w:rPr>
            </w:pPr>
          </w:p>
        </w:tc>
        <w:tc>
          <w:tcPr>
            <w:tcW w:w="2410" w:type="dxa"/>
            <w:tcBorders>
              <w:top w:val="single" w:sz="4" w:space="0" w:color="auto"/>
              <w:left w:val="nil"/>
              <w:right w:val="nil"/>
            </w:tcBorders>
          </w:tcPr>
          <w:p w14:paraId="4BE4CC2E" w14:textId="77777777" w:rsidR="00843D46" w:rsidRDefault="00843D46" w:rsidP="00843D46">
            <w:pPr>
              <w:rPr>
                <w:sz w:val="16"/>
                <w:szCs w:val="18"/>
              </w:rPr>
            </w:pPr>
            <w:r>
              <w:rPr>
                <w:sz w:val="16"/>
                <w:szCs w:val="18"/>
              </w:rPr>
              <w:t>Organic destruction</w:t>
            </w:r>
          </w:p>
          <w:p w14:paraId="5C25CBB5" w14:textId="225BEF87" w:rsidR="004B0482" w:rsidRPr="007C69CE" w:rsidRDefault="00A54296" w:rsidP="004B0482">
            <w:pPr>
              <w:rPr>
                <w:sz w:val="16"/>
                <w:szCs w:val="18"/>
              </w:rPr>
            </w:pPr>
            <w:r>
              <w:rPr>
                <w:sz w:val="16"/>
                <w:szCs w:val="18"/>
              </w:rPr>
              <w:t>Rapid</w:t>
            </w:r>
            <w:r w:rsidR="004B0482" w:rsidRPr="007C69CE">
              <w:rPr>
                <w:sz w:val="16"/>
                <w:szCs w:val="18"/>
              </w:rPr>
              <w:t xml:space="preserve"> reaction</w:t>
            </w:r>
          </w:p>
          <w:p w14:paraId="19702CB4" w14:textId="77777777" w:rsidR="00B11D83" w:rsidRDefault="004E4999" w:rsidP="004B0482">
            <w:pPr>
              <w:rPr>
                <w:sz w:val="16"/>
                <w:szCs w:val="18"/>
              </w:rPr>
            </w:pPr>
            <w:r>
              <w:rPr>
                <w:sz w:val="16"/>
                <w:szCs w:val="18"/>
              </w:rPr>
              <w:t>D</w:t>
            </w:r>
            <w:r w:rsidR="00B11D83">
              <w:rPr>
                <w:sz w:val="16"/>
                <w:szCs w:val="18"/>
              </w:rPr>
              <w:t>isinfect</w:t>
            </w:r>
            <w:r w:rsidR="00524799">
              <w:rPr>
                <w:sz w:val="16"/>
                <w:szCs w:val="18"/>
              </w:rPr>
              <w:t>ion</w:t>
            </w:r>
          </w:p>
          <w:p w14:paraId="7901A614" w14:textId="77777777" w:rsidR="00F5173C" w:rsidRDefault="00F5173C" w:rsidP="004B0482">
            <w:pPr>
              <w:rPr>
                <w:sz w:val="16"/>
                <w:szCs w:val="18"/>
              </w:rPr>
            </w:pPr>
          </w:p>
          <w:p w14:paraId="61EC715F" w14:textId="2FD3211D" w:rsidR="00F5173C" w:rsidRPr="007C69CE" w:rsidRDefault="00F5173C" w:rsidP="004B0482">
            <w:pPr>
              <w:rPr>
                <w:sz w:val="16"/>
                <w:szCs w:val="18"/>
              </w:rPr>
            </w:pPr>
          </w:p>
        </w:tc>
        <w:tc>
          <w:tcPr>
            <w:tcW w:w="2268" w:type="dxa"/>
            <w:tcBorders>
              <w:top w:val="single" w:sz="4" w:space="0" w:color="auto"/>
              <w:left w:val="nil"/>
              <w:right w:val="nil"/>
            </w:tcBorders>
          </w:tcPr>
          <w:p w14:paraId="242BCD16" w14:textId="77777777" w:rsidR="00843D46" w:rsidRPr="00843D46" w:rsidRDefault="00843D46" w:rsidP="00843D46">
            <w:pPr>
              <w:rPr>
                <w:rFonts w:cs="Arial"/>
                <w:sz w:val="16"/>
                <w:szCs w:val="18"/>
              </w:rPr>
            </w:pPr>
            <w:r w:rsidRPr="00843D46">
              <w:rPr>
                <w:sz w:val="16"/>
                <w:szCs w:val="18"/>
              </w:rPr>
              <w:t>Residual by-products</w:t>
            </w:r>
            <w:r w:rsidRPr="00843D46">
              <w:rPr>
                <w:rFonts w:cs="Arial"/>
                <w:sz w:val="16"/>
                <w:szCs w:val="18"/>
              </w:rPr>
              <w:t xml:space="preserve"> </w:t>
            </w:r>
          </w:p>
          <w:p w14:paraId="04F705F1" w14:textId="77777777" w:rsidR="00E75902" w:rsidRPr="007C69CE" w:rsidRDefault="00E75902" w:rsidP="00E75902">
            <w:pPr>
              <w:rPr>
                <w:rFonts w:cs="Arial"/>
                <w:sz w:val="16"/>
                <w:szCs w:val="18"/>
              </w:rPr>
            </w:pPr>
            <w:r>
              <w:rPr>
                <w:rFonts w:cs="Arial"/>
                <w:sz w:val="16"/>
                <w:szCs w:val="18"/>
              </w:rPr>
              <w:t>E</w:t>
            </w:r>
            <w:r w:rsidRPr="007C69CE">
              <w:rPr>
                <w:rFonts w:cs="Arial"/>
                <w:sz w:val="16"/>
                <w:szCs w:val="18"/>
              </w:rPr>
              <w:t>nergy-intensive</w:t>
            </w:r>
          </w:p>
          <w:p w14:paraId="46C6399B" w14:textId="585B3E17" w:rsidR="006169D4" w:rsidRPr="007C69CE" w:rsidRDefault="006169D4" w:rsidP="00843D46">
            <w:pPr>
              <w:rPr>
                <w:sz w:val="16"/>
                <w:szCs w:val="18"/>
              </w:rPr>
            </w:pPr>
          </w:p>
        </w:tc>
        <w:tc>
          <w:tcPr>
            <w:tcW w:w="1790" w:type="dxa"/>
            <w:tcBorders>
              <w:top w:val="single" w:sz="4" w:space="0" w:color="auto"/>
              <w:left w:val="nil"/>
              <w:right w:val="nil"/>
            </w:tcBorders>
          </w:tcPr>
          <w:p w14:paraId="7FD5B81D" w14:textId="7367AF6E" w:rsidR="004B0482" w:rsidRPr="007204D8" w:rsidRDefault="004B0482" w:rsidP="004B0482">
            <w:pPr>
              <w:rPr>
                <w:sz w:val="16"/>
                <w:szCs w:val="18"/>
              </w:rPr>
            </w:pPr>
            <w:r w:rsidRPr="00D85077">
              <w:rPr>
                <w:sz w:val="16"/>
                <w:szCs w:val="18"/>
              </w:rPr>
              <w:fldChar w:fldCharType="begin"/>
            </w:r>
            <w:r w:rsidR="004D74D4" w:rsidRPr="00D85077">
              <w:rPr>
                <w:sz w:val="16"/>
                <w:szCs w:val="18"/>
                <w:lang w:val="nl-BE"/>
              </w:rPr>
              <w:instrText xml:space="preserve"> ADDIN ZOTERO_ITEM CSL_CITATION {"citationID":"pb5rjlUZ","properties":{"formattedCitation":"(V. Sharma &amp; Feng, 2017; Zahmatkesh, Amesho, et al., 2022)","plainCitation":"(V. Sharma &amp; Feng, 2017; Zahmatkesh, Amesho, et al., 2022)","noteIndex":0},"citationItems":[{"id":94,"uris":["http://zotero.org/users/local/h6YJVYLe/items/E9LTKZGV"],"itemData":{"id":94,"type":"article-journal","abstract":"This paper presents a review on the environmental applications of metal-organic frameworks (MOFs), which are inorganic-organic hybrid highly porous crystalline materials, prepared from metal ion/clusters and multidentate organic ligands. The emphases are made on the enhancement of the performance of advanced oxidation processes (AOPs) (photocatalysis, Fenton reaction methods, and sulfate radical (SO4•-)-mediated oxidations) using MOFs materials. MOFs act as adsorption and light absorbers, leading to superior performance of photocatalytic processes. More recent examples of photocatalytic degradation of dyes are presented. Additionally, it is commonly shown that Fe-based MOFs exhibited excellent catalytic performance on the Fenton-based and SO4•--mediated oxidations of organic pollutants (e.g., dyes, phenol and pharmaceuticals). The significantly enhanced generation of reactive species such as •OH and/or SO4•- by both homogeneous and heterogeneous catalysis was proposed as the possible mechanism for water depollution. Based on the exi</w:instrText>
            </w:r>
            <w:r w:rsidR="004D74D4" w:rsidRPr="007204D8">
              <w:rPr>
                <w:sz w:val="16"/>
                <w:szCs w:val="18"/>
              </w:rPr>
              <w:instrText xml:space="preserve">sting literature, the challenge and future perspectives in MOF-based AOPs are addressed.","container-title":"Journal of Hazardous Materials","DOI":"10.1016/j.jhazmat.2017.09.043","journalAbbreviation":"Journal of Hazardous Materials","source":"ResearchGate","title":"Water depollution using metal-organic frameworks-catalyzed advanced oxidation processes: A review","title-short":"Water depollution using metal-organic frameworks-catalyzed advanced oxidation processes","volume":"372","author":[{"family":"Sharma","given":"Virender"},{"family":"Feng","given":"Mingbao"}],"issued":{"date-parts":[["2017",9,25]]}}},{"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D85077">
              <w:rPr>
                <w:sz w:val="16"/>
                <w:szCs w:val="18"/>
              </w:rPr>
              <w:fldChar w:fldCharType="separate"/>
            </w:r>
            <w:r w:rsidR="004D74D4" w:rsidRPr="007204D8">
              <w:rPr>
                <w:rFonts w:cs="Arial"/>
                <w:sz w:val="16"/>
              </w:rPr>
              <w:t>(V. Sharma &amp; Feng, 2017; Zahmatkesh, Amesho, et al., 2022)</w:t>
            </w:r>
            <w:r w:rsidRPr="00D85077">
              <w:rPr>
                <w:sz w:val="16"/>
                <w:szCs w:val="18"/>
              </w:rPr>
              <w:fldChar w:fldCharType="end"/>
            </w:r>
          </w:p>
        </w:tc>
      </w:tr>
      <w:tr w:rsidR="004B0482" w:rsidRPr="007C69CE" w14:paraId="0E3C20C4" w14:textId="37695759" w:rsidTr="00584E1E">
        <w:tc>
          <w:tcPr>
            <w:tcW w:w="2552" w:type="dxa"/>
            <w:tcBorders>
              <w:left w:val="nil"/>
              <w:right w:val="nil"/>
            </w:tcBorders>
          </w:tcPr>
          <w:p w14:paraId="16D85D3E" w14:textId="453A1F28" w:rsidR="004B0482" w:rsidRPr="007204D8" w:rsidRDefault="004B0482" w:rsidP="004B0482">
            <w:pPr>
              <w:rPr>
                <w:b/>
                <w:bCs/>
                <w:sz w:val="16"/>
                <w:szCs w:val="18"/>
              </w:rPr>
            </w:pPr>
            <w:r w:rsidRPr="007204D8">
              <w:rPr>
                <w:b/>
                <w:bCs/>
                <w:sz w:val="16"/>
                <w:szCs w:val="18"/>
              </w:rPr>
              <w:t>Membrane treatment</w:t>
            </w:r>
          </w:p>
          <w:p w14:paraId="6016A368" w14:textId="3B3F1B2D" w:rsidR="004B0482" w:rsidRPr="007204D8" w:rsidRDefault="004B0482" w:rsidP="004B0482">
            <w:pPr>
              <w:pStyle w:val="ListParagraph"/>
              <w:numPr>
                <w:ilvl w:val="0"/>
                <w:numId w:val="15"/>
              </w:numPr>
              <w:rPr>
                <w:b/>
                <w:bCs/>
                <w:i/>
                <w:iCs/>
                <w:sz w:val="16"/>
                <w:szCs w:val="18"/>
              </w:rPr>
            </w:pPr>
            <w:r w:rsidRPr="007204D8">
              <w:rPr>
                <w:i/>
                <w:iCs/>
                <w:sz w:val="16"/>
                <w:szCs w:val="18"/>
              </w:rPr>
              <w:t>Reverse osmosis</w:t>
            </w:r>
            <w:r w:rsidR="003A2640" w:rsidRPr="007204D8">
              <w:rPr>
                <w:i/>
                <w:iCs/>
                <w:sz w:val="16"/>
                <w:szCs w:val="18"/>
              </w:rPr>
              <w:t xml:space="preserve"> (RO)</w:t>
            </w:r>
          </w:p>
          <w:p w14:paraId="5FA0AD7C" w14:textId="0E4ABD61" w:rsidR="004B0482" w:rsidRPr="007204D8" w:rsidRDefault="004B0482" w:rsidP="004B0482">
            <w:pPr>
              <w:pStyle w:val="ListParagraph"/>
              <w:numPr>
                <w:ilvl w:val="0"/>
                <w:numId w:val="15"/>
              </w:numPr>
              <w:rPr>
                <w:b/>
                <w:bCs/>
                <w:i/>
                <w:iCs/>
                <w:sz w:val="16"/>
                <w:szCs w:val="18"/>
              </w:rPr>
            </w:pPr>
            <w:r w:rsidRPr="007204D8">
              <w:rPr>
                <w:i/>
                <w:iCs/>
                <w:sz w:val="16"/>
                <w:szCs w:val="18"/>
              </w:rPr>
              <w:t>Nanofiltration</w:t>
            </w:r>
            <w:r w:rsidR="003A2640" w:rsidRPr="007204D8">
              <w:rPr>
                <w:i/>
                <w:iCs/>
                <w:sz w:val="16"/>
                <w:szCs w:val="18"/>
              </w:rPr>
              <w:t xml:space="preserve"> (NF)</w:t>
            </w:r>
          </w:p>
          <w:p w14:paraId="6D698D23" w14:textId="6B5FD41E" w:rsidR="004B0482" w:rsidRPr="007204D8" w:rsidRDefault="004B0482" w:rsidP="004B0482">
            <w:pPr>
              <w:pStyle w:val="ListParagraph"/>
              <w:numPr>
                <w:ilvl w:val="0"/>
                <w:numId w:val="15"/>
              </w:numPr>
              <w:rPr>
                <w:b/>
                <w:bCs/>
                <w:i/>
                <w:iCs/>
                <w:sz w:val="16"/>
                <w:szCs w:val="18"/>
              </w:rPr>
            </w:pPr>
            <w:r w:rsidRPr="007204D8">
              <w:rPr>
                <w:i/>
                <w:iCs/>
                <w:sz w:val="16"/>
                <w:szCs w:val="18"/>
              </w:rPr>
              <w:t>Forward osmosis</w:t>
            </w:r>
            <w:r w:rsidR="003A2640" w:rsidRPr="007204D8">
              <w:rPr>
                <w:i/>
                <w:iCs/>
                <w:sz w:val="16"/>
                <w:szCs w:val="18"/>
              </w:rPr>
              <w:t xml:space="preserve"> (FO)</w:t>
            </w:r>
          </w:p>
          <w:p w14:paraId="72BA89E8" w14:textId="76CDA9FA" w:rsidR="004B0482" w:rsidRPr="007204D8" w:rsidRDefault="004B0482" w:rsidP="004B0482">
            <w:pPr>
              <w:pStyle w:val="ListParagraph"/>
              <w:numPr>
                <w:ilvl w:val="0"/>
                <w:numId w:val="15"/>
              </w:numPr>
              <w:rPr>
                <w:sz w:val="16"/>
                <w:szCs w:val="18"/>
              </w:rPr>
            </w:pPr>
            <w:r w:rsidRPr="007204D8">
              <w:rPr>
                <w:i/>
                <w:iCs/>
                <w:sz w:val="16"/>
                <w:szCs w:val="18"/>
              </w:rPr>
              <w:t>Membrane distillation</w:t>
            </w:r>
            <w:r w:rsidR="003A2640" w:rsidRPr="007204D8">
              <w:rPr>
                <w:i/>
                <w:iCs/>
                <w:sz w:val="16"/>
                <w:szCs w:val="18"/>
              </w:rPr>
              <w:t xml:space="preserve"> (MD)</w:t>
            </w:r>
          </w:p>
        </w:tc>
        <w:tc>
          <w:tcPr>
            <w:tcW w:w="2410" w:type="dxa"/>
            <w:tcBorders>
              <w:left w:val="nil"/>
              <w:right w:val="nil"/>
            </w:tcBorders>
          </w:tcPr>
          <w:p w14:paraId="4024772E" w14:textId="77777777" w:rsidR="00843D46" w:rsidRPr="007204D8" w:rsidRDefault="00843D46" w:rsidP="00843D46">
            <w:pPr>
              <w:rPr>
                <w:sz w:val="16"/>
                <w:szCs w:val="18"/>
              </w:rPr>
            </w:pPr>
            <w:r w:rsidRPr="007204D8">
              <w:rPr>
                <w:sz w:val="16"/>
                <w:szCs w:val="18"/>
              </w:rPr>
              <w:t>FO, MD low operating costs</w:t>
            </w:r>
          </w:p>
          <w:p w14:paraId="0AE2B2C7" w14:textId="414A748A" w:rsidR="00B22E60" w:rsidRPr="007204D8" w:rsidRDefault="00613DA0" w:rsidP="00B22E60">
            <w:pPr>
              <w:rPr>
                <w:sz w:val="16"/>
                <w:szCs w:val="18"/>
              </w:rPr>
            </w:pPr>
            <w:r w:rsidRPr="007204D8">
              <w:rPr>
                <w:sz w:val="16"/>
                <w:szCs w:val="18"/>
              </w:rPr>
              <w:t>High efficiency</w:t>
            </w:r>
          </w:p>
          <w:p w14:paraId="5A9C5433" w14:textId="77777777" w:rsidR="004B0482" w:rsidRPr="007204D8" w:rsidRDefault="004B0482" w:rsidP="004B0482">
            <w:pPr>
              <w:rPr>
                <w:sz w:val="16"/>
                <w:szCs w:val="18"/>
              </w:rPr>
            </w:pPr>
            <w:r w:rsidRPr="007204D8">
              <w:rPr>
                <w:sz w:val="16"/>
                <w:szCs w:val="18"/>
              </w:rPr>
              <w:t>Ions removal</w:t>
            </w:r>
          </w:p>
          <w:p w14:paraId="6065EB96" w14:textId="77777777" w:rsidR="00175261" w:rsidRPr="007204D8" w:rsidRDefault="00175261" w:rsidP="004B0482">
            <w:pPr>
              <w:rPr>
                <w:sz w:val="16"/>
                <w:szCs w:val="18"/>
              </w:rPr>
            </w:pPr>
            <w:r w:rsidRPr="007204D8">
              <w:rPr>
                <w:sz w:val="16"/>
                <w:szCs w:val="18"/>
              </w:rPr>
              <w:t>Disinfection</w:t>
            </w:r>
          </w:p>
          <w:p w14:paraId="7989AE6F" w14:textId="77777777" w:rsidR="00F5173C" w:rsidRPr="007204D8" w:rsidRDefault="00F5173C" w:rsidP="004B0482">
            <w:pPr>
              <w:rPr>
                <w:sz w:val="16"/>
                <w:szCs w:val="18"/>
              </w:rPr>
            </w:pPr>
          </w:p>
          <w:p w14:paraId="794977F2" w14:textId="0548E6C6" w:rsidR="00F5173C" w:rsidRPr="007204D8" w:rsidRDefault="00F5173C" w:rsidP="004B0482">
            <w:pPr>
              <w:rPr>
                <w:sz w:val="16"/>
                <w:szCs w:val="18"/>
              </w:rPr>
            </w:pPr>
          </w:p>
        </w:tc>
        <w:tc>
          <w:tcPr>
            <w:tcW w:w="2268" w:type="dxa"/>
            <w:tcBorders>
              <w:left w:val="nil"/>
              <w:right w:val="nil"/>
            </w:tcBorders>
          </w:tcPr>
          <w:p w14:paraId="6B33A4EA" w14:textId="77777777" w:rsidR="00843D46" w:rsidRPr="007204D8" w:rsidRDefault="00843D46" w:rsidP="00843D46">
            <w:pPr>
              <w:rPr>
                <w:sz w:val="16"/>
                <w:szCs w:val="18"/>
              </w:rPr>
            </w:pPr>
            <w:r w:rsidRPr="007204D8">
              <w:rPr>
                <w:sz w:val="16"/>
                <w:szCs w:val="18"/>
              </w:rPr>
              <w:t>High (re-)investment costs</w:t>
            </w:r>
          </w:p>
          <w:p w14:paraId="174370B4" w14:textId="4A34D606" w:rsidR="00747FE9" w:rsidRPr="007204D8" w:rsidRDefault="00E51C0C" w:rsidP="004B0482">
            <w:pPr>
              <w:rPr>
                <w:sz w:val="16"/>
                <w:szCs w:val="18"/>
              </w:rPr>
            </w:pPr>
            <w:r w:rsidRPr="007204D8">
              <w:rPr>
                <w:sz w:val="16"/>
                <w:szCs w:val="18"/>
              </w:rPr>
              <w:t xml:space="preserve">RO, NF </w:t>
            </w:r>
            <w:r w:rsidR="00746905" w:rsidRPr="007204D8">
              <w:rPr>
                <w:sz w:val="16"/>
                <w:szCs w:val="18"/>
              </w:rPr>
              <w:t>e</w:t>
            </w:r>
            <w:r w:rsidR="00747FE9" w:rsidRPr="007204D8">
              <w:rPr>
                <w:sz w:val="16"/>
                <w:szCs w:val="18"/>
              </w:rPr>
              <w:t>nergy intensive</w:t>
            </w:r>
          </w:p>
          <w:p w14:paraId="368D2080" w14:textId="756A839A" w:rsidR="004B0482" w:rsidRPr="007204D8" w:rsidRDefault="00843D46" w:rsidP="004B0482">
            <w:pPr>
              <w:rPr>
                <w:sz w:val="16"/>
                <w:szCs w:val="18"/>
              </w:rPr>
            </w:pPr>
            <w:r w:rsidRPr="007204D8">
              <w:rPr>
                <w:sz w:val="16"/>
                <w:szCs w:val="18"/>
              </w:rPr>
              <w:t xml:space="preserve">Fouling and scaling </w:t>
            </w:r>
            <w:r w:rsidR="004B0482" w:rsidRPr="007204D8">
              <w:rPr>
                <w:sz w:val="16"/>
                <w:szCs w:val="18"/>
              </w:rPr>
              <w:t>Concentrate</w:t>
            </w:r>
          </w:p>
          <w:p w14:paraId="128B8A0F" w14:textId="151A6B63" w:rsidR="004B0482" w:rsidRPr="007204D8" w:rsidRDefault="004B0482" w:rsidP="004B0482">
            <w:pPr>
              <w:rPr>
                <w:sz w:val="16"/>
                <w:szCs w:val="18"/>
              </w:rPr>
            </w:pPr>
          </w:p>
        </w:tc>
        <w:tc>
          <w:tcPr>
            <w:tcW w:w="1790" w:type="dxa"/>
            <w:tcBorders>
              <w:left w:val="nil"/>
              <w:right w:val="nil"/>
            </w:tcBorders>
          </w:tcPr>
          <w:p w14:paraId="5F48C1BA" w14:textId="2899E4B2" w:rsidR="00D85077" w:rsidRPr="00D85077" w:rsidRDefault="00843D46" w:rsidP="004B0482">
            <w:pPr>
              <w:rPr>
                <w:sz w:val="16"/>
                <w:szCs w:val="18"/>
              </w:rPr>
            </w:pPr>
            <w:r>
              <w:rPr>
                <w:sz w:val="16"/>
                <w:szCs w:val="18"/>
              </w:rPr>
              <w:fldChar w:fldCharType="begin"/>
            </w:r>
            <w:r w:rsidRPr="007204D8">
              <w:rPr>
                <w:sz w:val="16"/>
                <w:szCs w:val="18"/>
              </w:rPr>
              <w:instrText xml:space="preserve"> ADDIN ZOTERO_ITEM CSL_CITATION {"citationID":"lPfQ9OLh","properties":{"formattedCitation":"(Khanzada et al., 2020; Rizzo et al., 2019; Zahmatkesh, Amesho, et al., 2022)","plainCitation":"(Khanzada et al., 2020; Rizzo et al., 2019; Zahmatkesh, Amesho, et al., 2022)","noteIndex":0},"citationItems":[{"id":90,"uris":["http://zotero.org/users/local/h6YJVYLe/items/39VITZRH"],"itemData":{"id":90,"type":"article-journal","abstract":"The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w:instrText>
            </w:r>
            <w:r>
              <w:rPr>
                <w:sz w:val="16"/>
                <w:szCs w:val="18"/>
              </w:rPr>
              <w:instrText xml:space="preserve">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rPr>
              <w:fldChar w:fldCharType="separate"/>
            </w:r>
            <w:r w:rsidRPr="00843D46">
              <w:rPr>
                <w:rFonts w:cs="Arial"/>
                <w:sz w:val="16"/>
              </w:rPr>
              <w:t>(Khanzada et al., 2020; Rizzo et al., 2019; Zahmatkesh, Amesho, et al., 2022)</w:t>
            </w:r>
            <w:r>
              <w:rPr>
                <w:sz w:val="16"/>
                <w:szCs w:val="18"/>
              </w:rPr>
              <w:fldChar w:fldCharType="end"/>
            </w:r>
          </w:p>
        </w:tc>
      </w:tr>
      <w:tr w:rsidR="004B0482" w:rsidRPr="00D448B0" w14:paraId="63939E8D" w14:textId="77777777" w:rsidTr="00584E1E">
        <w:tc>
          <w:tcPr>
            <w:tcW w:w="2552" w:type="dxa"/>
            <w:tcBorders>
              <w:left w:val="nil"/>
              <w:right w:val="nil"/>
            </w:tcBorders>
          </w:tcPr>
          <w:p w14:paraId="73DAF67B" w14:textId="61CA2183" w:rsidR="004B0482" w:rsidRPr="007C69CE" w:rsidRDefault="004B0482" w:rsidP="004B0482">
            <w:pPr>
              <w:rPr>
                <w:b/>
                <w:bCs/>
                <w:sz w:val="16"/>
                <w:szCs w:val="18"/>
              </w:rPr>
            </w:pPr>
            <w:r w:rsidRPr="007C69CE">
              <w:rPr>
                <w:b/>
                <w:bCs/>
                <w:sz w:val="16"/>
                <w:szCs w:val="18"/>
              </w:rPr>
              <w:t>Biological treatment</w:t>
            </w:r>
          </w:p>
          <w:p w14:paraId="0A3F6916" w14:textId="09D9C18A" w:rsidR="004B0482" w:rsidRPr="009C6E1A" w:rsidRDefault="00D22E4D" w:rsidP="00FA6457">
            <w:pPr>
              <w:pStyle w:val="ListParagraph"/>
              <w:numPr>
                <w:ilvl w:val="0"/>
                <w:numId w:val="14"/>
              </w:numPr>
              <w:rPr>
                <w:b/>
                <w:bCs/>
                <w:i/>
                <w:iCs/>
                <w:sz w:val="16"/>
                <w:szCs w:val="18"/>
              </w:rPr>
            </w:pPr>
            <w:r w:rsidRPr="009C6E1A">
              <w:rPr>
                <w:i/>
                <w:iCs/>
                <w:sz w:val="16"/>
                <w:szCs w:val="18"/>
              </w:rPr>
              <w:t>MBBR</w:t>
            </w:r>
            <w:r w:rsidR="009208F2" w:rsidRPr="009C6E1A">
              <w:rPr>
                <w:b/>
                <w:bCs/>
                <w:i/>
                <w:iCs/>
                <w:sz w:val="16"/>
                <w:szCs w:val="18"/>
              </w:rPr>
              <w:t>*</w:t>
            </w:r>
          </w:p>
        </w:tc>
        <w:tc>
          <w:tcPr>
            <w:tcW w:w="2410" w:type="dxa"/>
            <w:tcBorders>
              <w:left w:val="nil"/>
              <w:right w:val="nil"/>
            </w:tcBorders>
          </w:tcPr>
          <w:p w14:paraId="3DAF34F4" w14:textId="2C0B63ED" w:rsidR="00A11C5C" w:rsidRPr="007C69CE" w:rsidRDefault="002E60F5" w:rsidP="004B0482">
            <w:pPr>
              <w:rPr>
                <w:sz w:val="16"/>
                <w:szCs w:val="18"/>
              </w:rPr>
            </w:pPr>
            <w:r w:rsidRPr="007C69CE">
              <w:rPr>
                <w:sz w:val="16"/>
                <w:szCs w:val="18"/>
              </w:rPr>
              <w:t>MPs</w:t>
            </w:r>
            <w:r w:rsidR="00A11C5C" w:rsidRPr="007C69CE">
              <w:rPr>
                <w:sz w:val="16"/>
                <w:szCs w:val="18"/>
              </w:rPr>
              <w:t xml:space="preserve"> </w:t>
            </w:r>
            <w:r w:rsidRPr="007C69CE">
              <w:rPr>
                <w:sz w:val="16"/>
                <w:szCs w:val="18"/>
              </w:rPr>
              <w:t>degraded, transformed</w:t>
            </w:r>
            <w:r w:rsidR="004909A2" w:rsidRPr="007C69CE">
              <w:rPr>
                <w:sz w:val="16"/>
                <w:szCs w:val="18"/>
              </w:rPr>
              <w:t>,</w:t>
            </w:r>
            <w:r w:rsidRPr="007C69CE">
              <w:rPr>
                <w:sz w:val="16"/>
                <w:szCs w:val="18"/>
              </w:rPr>
              <w:t xml:space="preserve"> mineralized</w:t>
            </w:r>
            <w:r w:rsidR="004909A2" w:rsidRPr="007C69CE">
              <w:rPr>
                <w:sz w:val="16"/>
                <w:szCs w:val="18"/>
              </w:rPr>
              <w:t xml:space="preserve"> (or absorbed)</w:t>
            </w:r>
          </w:p>
        </w:tc>
        <w:tc>
          <w:tcPr>
            <w:tcW w:w="2268" w:type="dxa"/>
            <w:tcBorders>
              <w:left w:val="nil"/>
              <w:right w:val="nil"/>
            </w:tcBorders>
          </w:tcPr>
          <w:p w14:paraId="0B70C52F" w14:textId="77777777" w:rsidR="009264C1" w:rsidRDefault="009264C1" w:rsidP="004B0482">
            <w:pPr>
              <w:rPr>
                <w:sz w:val="16"/>
                <w:szCs w:val="18"/>
              </w:rPr>
            </w:pPr>
            <w:r w:rsidRPr="007C69CE">
              <w:rPr>
                <w:sz w:val="16"/>
                <w:szCs w:val="18"/>
              </w:rPr>
              <w:t xml:space="preserve">High retention time </w:t>
            </w:r>
          </w:p>
          <w:p w14:paraId="33FA5A32" w14:textId="777981AD" w:rsidR="004B0482" w:rsidRPr="007C69CE" w:rsidRDefault="004B0482" w:rsidP="004B0482">
            <w:pPr>
              <w:rPr>
                <w:sz w:val="16"/>
                <w:szCs w:val="18"/>
              </w:rPr>
            </w:pPr>
            <w:r w:rsidRPr="007C69CE">
              <w:rPr>
                <w:sz w:val="16"/>
                <w:szCs w:val="18"/>
              </w:rPr>
              <w:t>Sludge generation</w:t>
            </w:r>
          </w:p>
          <w:p w14:paraId="058F44D1" w14:textId="0C393ACC" w:rsidR="00F5173C" w:rsidRPr="007C69CE" w:rsidRDefault="00F5173C" w:rsidP="004B0482">
            <w:pPr>
              <w:rPr>
                <w:sz w:val="16"/>
                <w:szCs w:val="18"/>
              </w:rPr>
            </w:pPr>
          </w:p>
        </w:tc>
        <w:tc>
          <w:tcPr>
            <w:tcW w:w="1790" w:type="dxa"/>
            <w:tcBorders>
              <w:left w:val="nil"/>
              <w:right w:val="nil"/>
            </w:tcBorders>
          </w:tcPr>
          <w:p w14:paraId="644FC709" w14:textId="7B1E94AD" w:rsidR="004B0482" w:rsidRPr="003659D6" w:rsidRDefault="00900399" w:rsidP="004B0482">
            <w:pPr>
              <w:rPr>
                <w:sz w:val="16"/>
                <w:szCs w:val="18"/>
              </w:rPr>
            </w:pPr>
            <w:r w:rsidRPr="007C69CE">
              <w:rPr>
                <w:sz w:val="16"/>
                <w:szCs w:val="18"/>
              </w:rPr>
              <w:fldChar w:fldCharType="begin"/>
            </w:r>
            <w:r w:rsidR="004D74D4">
              <w:rPr>
                <w:sz w:val="16"/>
                <w:szCs w:val="18"/>
              </w:rPr>
              <w:instrText xml:space="preserve"> ADDIN ZOTERO_ITEM CSL_CITATION {"citationID":"0mH1jZS0","properties":{"formattedCitation":"(Guti\\uc0\\u233{}rrez et al., 2021; Zahmatkesh, Amesho, et al., 2022)","plainCitation":"(Gutiérrez et al., 2021; Zahmatkesh, Amesho, et al., 2022)","noteIndex":0},"citationItems":[{"id":99,"uris":["http://zotero.org/users/local/h6YJVYLe/items/668M2KTR"],"itemData":{"id":99,"type":"article-journal","abstract":"This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004D74D4" w:rsidRPr="004D74D4">
              <w:rPr>
                <w:rFonts w:cs="Arial"/>
                <w:sz w:val="16"/>
              </w:rPr>
              <w:t>(Gutiérrez et al., 2021; Zahmatkesh, Amesho, et al., 2022)</w:t>
            </w:r>
            <w:r w:rsidRPr="007C69CE">
              <w:rPr>
                <w:sz w:val="16"/>
                <w:szCs w:val="18"/>
              </w:rPr>
              <w:fldChar w:fldCharType="end"/>
            </w:r>
          </w:p>
        </w:tc>
      </w:tr>
      <w:tr w:rsidR="004333A5" w:rsidRPr="00D448B0" w14:paraId="531C5886" w14:textId="77777777" w:rsidTr="00584E1E">
        <w:tc>
          <w:tcPr>
            <w:tcW w:w="2552" w:type="dxa"/>
            <w:tcBorders>
              <w:left w:val="nil"/>
              <w:right w:val="nil"/>
            </w:tcBorders>
          </w:tcPr>
          <w:p w14:paraId="1A9FB1F7" w14:textId="65947AFB" w:rsidR="0046783D" w:rsidRPr="00792AEB" w:rsidRDefault="004333A5" w:rsidP="004333A5">
            <w:pPr>
              <w:rPr>
                <w:b/>
                <w:bCs/>
                <w:sz w:val="16"/>
                <w:szCs w:val="18"/>
              </w:rPr>
            </w:pPr>
            <w:r w:rsidRPr="003659D6">
              <w:rPr>
                <w:b/>
                <w:bCs/>
                <w:sz w:val="16"/>
                <w:szCs w:val="18"/>
              </w:rPr>
              <w:t>Coagulation and flocculation</w:t>
            </w:r>
            <w:r w:rsidR="00B97A37" w:rsidRPr="003659D6">
              <w:rPr>
                <w:b/>
                <w:bCs/>
                <w:sz w:val="16"/>
                <w:szCs w:val="18"/>
              </w:rPr>
              <w:t>*</w:t>
            </w:r>
          </w:p>
        </w:tc>
        <w:tc>
          <w:tcPr>
            <w:tcW w:w="2410" w:type="dxa"/>
            <w:tcBorders>
              <w:left w:val="nil"/>
              <w:right w:val="nil"/>
            </w:tcBorders>
          </w:tcPr>
          <w:p w14:paraId="531F0210" w14:textId="77777777" w:rsidR="009264C1" w:rsidRPr="003659D6" w:rsidRDefault="009264C1" w:rsidP="009264C1">
            <w:pPr>
              <w:rPr>
                <w:sz w:val="16"/>
                <w:szCs w:val="18"/>
              </w:rPr>
            </w:pPr>
            <w:r w:rsidRPr="003659D6">
              <w:rPr>
                <w:sz w:val="16"/>
                <w:szCs w:val="18"/>
              </w:rPr>
              <w:t>Simple application</w:t>
            </w:r>
          </w:p>
          <w:p w14:paraId="7B7B0A1F" w14:textId="7AB92DBA" w:rsidR="004333A5" w:rsidRPr="003659D6" w:rsidRDefault="004333A5" w:rsidP="009264C1">
            <w:pPr>
              <w:rPr>
                <w:sz w:val="16"/>
                <w:szCs w:val="18"/>
              </w:rPr>
            </w:pPr>
          </w:p>
        </w:tc>
        <w:tc>
          <w:tcPr>
            <w:tcW w:w="2268" w:type="dxa"/>
            <w:tcBorders>
              <w:left w:val="nil"/>
              <w:right w:val="nil"/>
            </w:tcBorders>
          </w:tcPr>
          <w:p w14:paraId="3A404CB6" w14:textId="1AF677DE" w:rsidR="004333A5" w:rsidRPr="003659D6" w:rsidRDefault="004333A5" w:rsidP="004333A5">
            <w:pPr>
              <w:rPr>
                <w:sz w:val="16"/>
                <w:szCs w:val="18"/>
              </w:rPr>
            </w:pPr>
            <w:r w:rsidRPr="003659D6">
              <w:rPr>
                <w:sz w:val="16"/>
                <w:szCs w:val="18"/>
              </w:rPr>
              <w:t xml:space="preserve">Transfer toxic compounds </w:t>
            </w:r>
            <w:r w:rsidR="00F06F6D">
              <w:rPr>
                <w:sz w:val="16"/>
                <w:szCs w:val="18"/>
              </w:rPr>
              <w:br/>
            </w:r>
            <w:r w:rsidRPr="003659D6">
              <w:rPr>
                <w:sz w:val="16"/>
                <w:szCs w:val="18"/>
              </w:rPr>
              <w:t>to solid phase</w:t>
            </w:r>
          </w:p>
        </w:tc>
        <w:tc>
          <w:tcPr>
            <w:tcW w:w="1790" w:type="dxa"/>
            <w:tcBorders>
              <w:left w:val="nil"/>
              <w:right w:val="nil"/>
            </w:tcBorders>
          </w:tcPr>
          <w:p w14:paraId="4FCBA8EC" w14:textId="14C157DD" w:rsidR="004333A5" w:rsidRPr="003659D6" w:rsidRDefault="004333A5" w:rsidP="004333A5">
            <w:pPr>
              <w:rPr>
                <w:sz w:val="16"/>
                <w:szCs w:val="18"/>
              </w:rPr>
            </w:pPr>
            <w:r w:rsidRPr="007C69CE">
              <w:rPr>
                <w:sz w:val="16"/>
                <w:szCs w:val="18"/>
              </w:rPr>
              <w:fldChar w:fldCharType="begin"/>
            </w:r>
            <w:r w:rsidR="004D74D4">
              <w:rPr>
                <w:sz w:val="16"/>
                <w:szCs w:val="18"/>
              </w:rPr>
              <w:instrText xml:space="preserve"> ADDIN ZOTERO_ITEM CSL_CITATION {"citationID":"qy5wDcqL","properties":{"formattedCitation":"(Das et al., 2017; Zahmatkesh, Amesho, et al., 2022)","plainCitation":"(Das et al., 2017; Zahmatkesh, Amesho,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4D74D4">
              <w:rPr>
                <w:rFonts w:ascii="Cambria Math" w:hAnsi="Cambria Math" w:cs="Cambria Math"/>
                <w:sz w:val="16"/>
                <w:szCs w:val="18"/>
              </w:rPr>
              <w:instrText>‐</w:instrText>
            </w:r>
            <w:r w:rsidR="004D74D4">
              <w:rPr>
                <w:sz w:val="16"/>
                <w:szCs w:val="18"/>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004D74D4" w:rsidRPr="004D74D4">
              <w:rPr>
                <w:rFonts w:cs="Arial"/>
                <w:sz w:val="16"/>
              </w:rPr>
              <w:t>(Das et al., 2017; Zahmatkesh, Amesho, et al., 2022)</w:t>
            </w:r>
            <w:r w:rsidRPr="007C69CE">
              <w:rPr>
                <w:sz w:val="16"/>
                <w:szCs w:val="18"/>
              </w:rPr>
              <w:fldChar w:fldCharType="end"/>
            </w:r>
          </w:p>
        </w:tc>
      </w:tr>
      <w:tr w:rsidR="00391F2B" w:rsidRPr="003F15FD" w14:paraId="180DCB0A" w14:textId="77777777" w:rsidTr="00584E1E">
        <w:tc>
          <w:tcPr>
            <w:tcW w:w="2552" w:type="dxa"/>
            <w:tcBorders>
              <w:left w:val="nil"/>
              <w:right w:val="nil"/>
            </w:tcBorders>
          </w:tcPr>
          <w:p w14:paraId="0CF48CE5" w14:textId="77777777" w:rsidR="00391F2B" w:rsidRPr="007C69CE" w:rsidRDefault="00391F2B" w:rsidP="00391F2B">
            <w:pPr>
              <w:rPr>
                <w:b/>
                <w:bCs/>
                <w:sz w:val="16"/>
                <w:szCs w:val="18"/>
              </w:rPr>
            </w:pPr>
            <w:r w:rsidRPr="007C69CE">
              <w:rPr>
                <w:b/>
                <w:bCs/>
                <w:sz w:val="16"/>
                <w:szCs w:val="18"/>
              </w:rPr>
              <w:t>Adsorption</w:t>
            </w:r>
          </w:p>
          <w:p w14:paraId="2A13F541" w14:textId="77777777" w:rsidR="00391F2B" w:rsidRDefault="00606FE8" w:rsidP="0071395A">
            <w:pPr>
              <w:pStyle w:val="ListParagraph"/>
              <w:numPr>
                <w:ilvl w:val="0"/>
                <w:numId w:val="14"/>
              </w:numPr>
              <w:rPr>
                <w:i/>
                <w:iCs/>
                <w:sz w:val="16"/>
                <w:szCs w:val="18"/>
              </w:rPr>
            </w:pPr>
            <w:r w:rsidRPr="00606FE8">
              <w:rPr>
                <w:i/>
                <w:iCs/>
                <w:sz w:val="16"/>
                <w:szCs w:val="18"/>
              </w:rPr>
              <w:t>Batch sorption</w:t>
            </w:r>
          </w:p>
          <w:p w14:paraId="51CE7D76" w14:textId="399FFAA5" w:rsidR="00606FE8" w:rsidRDefault="00606FE8" w:rsidP="0071395A">
            <w:pPr>
              <w:pStyle w:val="ListParagraph"/>
              <w:numPr>
                <w:ilvl w:val="0"/>
                <w:numId w:val="14"/>
              </w:numPr>
              <w:rPr>
                <w:i/>
                <w:iCs/>
                <w:sz w:val="16"/>
                <w:szCs w:val="18"/>
              </w:rPr>
            </w:pPr>
            <w:r>
              <w:rPr>
                <w:i/>
                <w:iCs/>
                <w:sz w:val="16"/>
                <w:szCs w:val="18"/>
              </w:rPr>
              <w:t>Con</w:t>
            </w:r>
            <w:r w:rsidR="00432601">
              <w:rPr>
                <w:i/>
                <w:iCs/>
                <w:sz w:val="16"/>
                <w:szCs w:val="18"/>
              </w:rPr>
              <w:t>t</w:t>
            </w:r>
            <w:r>
              <w:rPr>
                <w:i/>
                <w:iCs/>
                <w:sz w:val="16"/>
                <w:szCs w:val="18"/>
              </w:rPr>
              <w:t>inuous fixed-bed</w:t>
            </w:r>
          </w:p>
          <w:p w14:paraId="613941E7" w14:textId="77777777" w:rsidR="00606FE8" w:rsidRDefault="00606FE8" w:rsidP="0071395A">
            <w:pPr>
              <w:pStyle w:val="ListParagraph"/>
              <w:numPr>
                <w:ilvl w:val="0"/>
                <w:numId w:val="14"/>
              </w:numPr>
              <w:rPr>
                <w:i/>
                <w:iCs/>
                <w:sz w:val="16"/>
                <w:szCs w:val="18"/>
              </w:rPr>
            </w:pPr>
            <w:r>
              <w:rPr>
                <w:i/>
                <w:iCs/>
                <w:sz w:val="16"/>
                <w:szCs w:val="18"/>
              </w:rPr>
              <w:t>Continuous moving bed</w:t>
            </w:r>
          </w:p>
          <w:p w14:paraId="10E6F43A" w14:textId="77777777" w:rsidR="00606FE8" w:rsidRDefault="00606FE8" w:rsidP="0071395A">
            <w:pPr>
              <w:pStyle w:val="ListParagraph"/>
              <w:numPr>
                <w:ilvl w:val="0"/>
                <w:numId w:val="14"/>
              </w:numPr>
              <w:rPr>
                <w:i/>
                <w:iCs/>
                <w:sz w:val="16"/>
                <w:szCs w:val="18"/>
              </w:rPr>
            </w:pPr>
            <w:r>
              <w:rPr>
                <w:i/>
                <w:iCs/>
                <w:sz w:val="16"/>
                <w:szCs w:val="18"/>
              </w:rPr>
              <w:t>Continuous fluidized bed</w:t>
            </w:r>
          </w:p>
          <w:p w14:paraId="354AD9EA" w14:textId="77777777" w:rsidR="00432601" w:rsidRDefault="00432601" w:rsidP="0071395A">
            <w:pPr>
              <w:pStyle w:val="ListParagraph"/>
              <w:numPr>
                <w:ilvl w:val="0"/>
                <w:numId w:val="14"/>
              </w:numPr>
              <w:rPr>
                <w:i/>
                <w:iCs/>
                <w:sz w:val="16"/>
                <w:szCs w:val="18"/>
              </w:rPr>
            </w:pPr>
            <w:r>
              <w:rPr>
                <w:i/>
                <w:iCs/>
                <w:sz w:val="16"/>
                <w:szCs w:val="18"/>
              </w:rPr>
              <w:t>Pulsed bed</w:t>
            </w:r>
          </w:p>
          <w:p w14:paraId="317A1770" w14:textId="63877CDC" w:rsidR="00432601" w:rsidRPr="00432601" w:rsidRDefault="00432601" w:rsidP="00432601">
            <w:pPr>
              <w:rPr>
                <w:i/>
                <w:iCs/>
                <w:sz w:val="16"/>
                <w:szCs w:val="18"/>
              </w:rPr>
            </w:pPr>
            <w:r>
              <w:rPr>
                <w:i/>
                <w:iCs/>
                <w:sz w:val="16"/>
                <w:szCs w:val="18"/>
              </w:rPr>
              <w:t xml:space="preserve">(see </w:t>
            </w:r>
            <w:r w:rsidRPr="00744CE6">
              <w:rPr>
                <w:b/>
                <w:bCs/>
                <w:i/>
                <w:iCs/>
                <w:sz w:val="16"/>
                <w:szCs w:val="18"/>
              </w:rPr>
              <w:t xml:space="preserve">section </w:t>
            </w:r>
            <w:r w:rsidRPr="00432601">
              <w:rPr>
                <w:b/>
                <w:bCs/>
                <w:i/>
                <w:iCs/>
                <w:sz w:val="16"/>
                <w:szCs w:val="18"/>
              </w:rPr>
              <w:fldChar w:fldCharType="begin"/>
            </w:r>
            <w:r w:rsidRPr="00432601">
              <w:rPr>
                <w:b/>
                <w:bCs/>
                <w:i/>
                <w:iCs/>
                <w:sz w:val="16"/>
                <w:szCs w:val="18"/>
              </w:rPr>
              <w:instrText xml:space="preserve"> REF _Ref163217764 \r \h </w:instrText>
            </w:r>
            <w:r>
              <w:rPr>
                <w:b/>
                <w:bCs/>
                <w:i/>
                <w:iCs/>
                <w:sz w:val="16"/>
                <w:szCs w:val="18"/>
              </w:rPr>
              <w:instrText xml:space="preserve"> \* MERGEFORMAT </w:instrText>
            </w:r>
            <w:r w:rsidRPr="00432601">
              <w:rPr>
                <w:b/>
                <w:bCs/>
                <w:i/>
                <w:iCs/>
                <w:sz w:val="16"/>
                <w:szCs w:val="18"/>
              </w:rPr>
            </w:r>
            <w:r w:rsidRPr="00432601">
              <w:rPr>
                <w:b/>
                <w:bCs/>
                <w:i/>
                <w:iCs/>
                <w:sz w:val="16"/>
                <w:szCs w:val="18"/>
              </w:rPr>
              <w:fldChar w:fldCharType="separate"/>
            </w:r>
            <w:r w:rsidR="00843CB6">
              <w:rPr>
                <w:b/>
                <w:bCs/>
                <w:i/>
                <w:iCs/>
                <w:sz w:val="16"/>
                <w:szCs w:val="18"/>
              </w:rPr>
              <w:t>1.6</w:t>
            </w:r>
            <w:r w:rsidRPr="00432601">
              <w:rPr>
                <w:b/>
                <w:bCs/>
                <w:i/>
                <w:iCs/>
                <w:sz w:val="16"/>
                <w:szCs w:val="18"/>
              </w:rPr>
              <w:fldChar w:fldCharType="end"/>
            </w:r>
            <w:r>
              <w:rPr>
                <w:i/>
                <w:iCs/>
                <w:sz w:val="16"/>
                <w:szCs w:val="18"/>
              </w:rPr>
              <w:t>)</w:t>
            </w:r>
          </w:p>
          <w:p w14:paraId="2A0BC89F" w14:textId="3C2BFDF0" w:rsidR="00432601" w:rsidRPr="00432601" w:rsidRDefault="00432601" w:rsidP="00432601">
            <w:pPr>
              <w:rPr>
                <w:i/>
                <w:iCs/>
                <w:sz w:val="16"/>
                <w:szCs w:val="18"/>
              </w:rPr>
            </w:pPr>
          </w:p>
        </w:tc>
        <w:tc>
          <w:tcPr>
            <w:tcW w:w="2410" w:type="dxa"/>
            <w:tcBorders>
              <w:left w:val="nil"/>
              <w:right w:val="nil"/>
            </w:tcBorders>
          </w:tcPr>
          <w:p w14:paraId="70017623" w14:textId="77777777" w:rsidR="00F5173C" w:rsidRPr="007C69CE" w:rsidRDefault="00F5173C" w:rsidP="00F5173C">
            <w:pPr>
              <w:rPr>
                <w:sz w:val="16"/>
                <w:szCs w:val="18"/>
              </w:rPr>
            </w:pPr>
            <w:r>
              <w:rPr>
                <w:sz w:val="16"/>
                <w:szCs w:val="18"/>
              </w:rPr>
              <w:t>Additional DOC removal</w:t>
            </w:r>
          </w:p>
          <w:p w14:paraId="55DC156E" w14:textId="77777777" w:rsidR="00F5173C" w:rsidRDefault="00F5173C" w:rsidP="00F5173C">
            <w:pPr>
              <w:rPr>
                <w:sz w:val="16"/>
                <w:szCs w:val="18"/>
              </w:rPr>
            </w:pPr>
            <w:r>
              <w:rPr>
                <w:sz w:val="16"/>
                <w:szCs w:val="18"/>
              </w:rPr>
              <w:t>Full scale potential</w:t>
            </w:r>
          </w:p>
          <w:p w14:paraId="674EB278" w14:textId="3E74CFB1" w:rsidR="00F5173C" w:rsidRDefault="00F5173C" w:rsidP="00F5173C">
            <w:pPr>
              <w:rPr>
                <w:sz w:val="16"/>
                <w:szCs w:val="18"/>
              </w:rPr>
            </w:pPr>
            <w:r>
              <w:rPr>
                <w:sz w:val="16"/>
                <w:szCs w:val="18"/>
              </w:rPr>
              <w:t>High efficiency</w:t>
            </w:r>
          </w:p>
          <w:p w14:paraId="3070C2A2" w14:textId="77777777" w:rsidR="000F556C" w:rsidRDefault="000F556C" w:rsidP="000F556C">
            <w:pPr>
              <w:rPr>
                <w:sz w:val="16"/>
                <w:szCs w:val="18"/>
              </w:rPr>
            </w:pPr>
            <w:r>
              <w:rPr>
                <w:sz w:val="16"/>
                <w:szCs w:val="18"/>
              </w:rPr>
              <w:t>Easy process</w:t>
            </w:r>
          </w:p>
          <w:p w14:paraId="0678FFF8" w14:textId="0D1A33ED" w:rsidR="000F556C" w:rsidRDefault="000F556C" w:rsidP="00F5173C">
            <w:pPr>
              <w:rPr>
                <w:sz w:val="16"/>
                <w:szCs w:val="18"/>
              </w:rPr>
            </w:pPr>
            <w:r>
              <w:rPr>
                <w:sz w:val="16"/>
                <w:szCs w:val="18"/>
              </w:rPr>
              <w:t>Economical</w:t>
            </w:r>
          </w:p>
          <w:p w14:paraId="211C50F5" w14:textId="0CB6EF98" w:rsidR="00391F2B" w:rsidRPr="003659D6" w:rsidRDefault="00391F2B" w:rsidP="000F556C">
            <w:pPr>
              <w:rPr>
                <w:sz w:val="16"/>
                <w:szCs w:val="18"/>
              </w:rPr>
            </w:pPr>
          </w:p>
        </w:tc>
        <w:tc>
          <w:tcPr>
            <w:tcW w:w="2268" w:type="dxa"/>
            <w:tcBorders>
              <w:left w:val="nil"/>
              <w:right w:val="nil"/>
            </w:tcBorders>
          </w:tcPr>
          <w:p w14:paraId="14D3DD1C" w14:textId="77777777" w:rsidR="008D04F2" w:rsidRDefault="00F5173C" w:rsidP="00391F2B">
            <w:pPr>
              <w:rPr>
                <w:sz w:val="16"/>
                <w:szCs w:val="18"/>
              </w:rPr>
            </w:pPr>
            <w:r>
              <w:rPr>
                <w:sz w:val="16"/>
                <w:szCs w:val="18"/>
              </w:rPr>
              <w:t>S</w:t>
            </w:r>
            <w:r w:rsidRPr="007C69CE">
              <w:rPr>
                <w:sz w:val="16"/>
                <w:szCs w:val="18"/>
              </w:rPr>
              <w:t xml:space="preserve">econdary pollution </w:t>
            </w:r>
          </w:p>
          <w:p w14:paraId="094FAEAA" w14:textId="5A193A06" w:rsidR="00391F2B" w:rsidRPr="007C69CE" w:rsidRDefault="00391F2B" w:rsidP="00391F2B">
            <w:pPr>
              <w:rPr>
                <w:sz w:val="16"/>
                <w:szCs w:val="18"/>
              </w:rPr>
            </w:pPr>
            <w:r w:rsidRPr="007C69CE">
              <w:rPr>
                <w:sz w:val="16"/>
                <w:szCs w:val="18"/>
              </w:rPr>
              <w:t xml:space="preserve">Need skilled </w:t>
            </w:r>
            <w:r w:rsidR="00F5173C" w:rsidRPr="007C69CE">
              <w:rPr>
                <w:sz w:val="16"/>
                <w:szCs w:val="18"/>
              </w:rPr>
              <w:t>labour</w:t>
            </w:r>
          </w:p>
          <w:p w14:paraId="50EC5E96" w14:textId="26A0B06F" w:rsidR="00391F2B" w:rsidRPr="007C69CE" w:rsidRDefault="00391F2B" w:rsidP="00391F2B">
            <w:pPr>
              <w:rPr>
                <w:sz w:val="16"/>
                <w:szCs w:val="18"/>
              </w:rPr>
            </w:pPr>
          </w:p>
          <w:p w14:paraId="565A8EA2" w14:textId="77777777" w:rsidR="00391F2B" w:rsidRPr="003659D6" w:rsidRDefault="00391F2B" w:rsidP="00391F2B">
            <w:pPr>
              <w:rPr>
                <w:sz w:val="16"/>
                <w:szCs w:val="18"/>
              </w:rPr>
            </w:pPr>
          </w:p>
        </w:tc>
        <w:tc>
          <w:tcPr>
            <w:tcW w:w="1790" w:type="dxa"/>
            <w:tcBorders>
              <w:left w:val="nil"/>
              <w:right w:val="nil"/>
            </w:tcBorders>
          </w:tcPr>
          <w:p w14:paraId="6B1ECF91" w14:textId="72483831" w:rsidR="00F5173C" w:rsidRPr="007204D8" w:rsidRDefault="00F5173C" w:rsidP="00391F2B">
            <w:pPr>
              <w:rPr>
                <w:sz w:val="16"/>
                <w:szCs w:val="18"/>
              </w:rPr>
            </w:pPr>
            <w:r>
              <w:rPr>
                <w:sz w:val="16"/>
                <w:szCs w:val="18"/>
                <w:lang w:val="nl-BE"/>
              </w:rPr>
              <w:fldChar w:fldCharType="begin"/>
            </w:r>
            <w:r w:rsidR="00D3764A" w:rsidRPr="00761CA0">
              <w:rPr>
                <w:sz w:val="16"/>
                <w:szCs w:val="18"/>
              </w:rPr>
              <w:instrText xml:space="preserve"> ADDIN ZOTERO_ITEM CSL_CITATION {"citationID":"puaYtsLE","properties":{"formattedCitation":"(Ma et al., 2021; Rizzo et al., 2019; Zahmatkesh, Amesho, et al., 2022)","plainCitation":"(Ma et al., 2021; Rizzo et al., 2019; Zahmatkesh, Amesho, et al., 2022)","noteIndex":0},"citationItems":[{"id":17,"uris":["http://zotero.org/users/local/h6YJVYLe/items/EF4VB34K"],"itemData":{"id":17,"type":"article-journal","abstract":"Activated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w:instrText>
            </w:r>
            <w:r w:rsidR="00D3764A">
              <w:rPr>
                <w:sz w:val="16"/>
                <w:szCs w:val="18"/>
                <w:lang w:val="nl-BE"/>
              </w:rPr>
              <w:instrText xml:space="preserve">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w:instrText>
            </w:r>
            <w:r w:rsidR="00D3764A" w:rsidRPr="007204D8">
              <w:rPr>
                <w:sz w:val="16"/>
                <w:szCs w:val="18"/>
              </w:rPr>
              <w:instrText xml:space="preserve">"Luigi"},{"family":"Malato","given":"Sixto"},{"family":"Antakyali","given":"Demet"},{"family":"Beretsou","given":"Vasiliki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lang w:val="nl-BE"/>
              </w:rPr>
              <w:fldChar w:fldCharType="separate"/>
            </w:r>
            <w:r w:rsidR="00D3764A" w:rsidRPr="007204D8">
              <w:rPr>
                <w:rFonts w:cs="Arial"/>
                <w:sz w:val="16"/>
              </w:rPr>
              <w:t>(Ma et al., 2021; Rizzo et al., 2019; Zahmatkesh, Amesho, et al., 2022)</w:t>
            </w:r>
            <w:r>
              <w:rPr>
                <w:sz w:val="16"/>
                <w:szCs w:val="18"/>
                <w:lang w:val="nl-BE"/>
              </w:rPr>
              <w:fldChar w:fldCharType="end"/>
            </w:r>
          </w:p>
        </w:tc>
      </w:tr>
      <w:tr w:rsidR="00391F2B" w:rsidRPr="007C69CE" w14:paraId="604D9518" w14:textId="77777777" w:rsidTr="00584E1E">
        <w:tc>
          <w:tcPr>
            <w:tcW w:w="2552" w:type="dxa"/>
            <w:tcBorders>
              <w:left w:val="nil"/>
              <w:right w:val="nil"/>
            </w:tcBorders>
          </w:tcPr>
          <w:p w14:paraId="5F0F5024" w14:textId="77777777" w:rsidR="00391F2B" w:rsidRPr="007204D8" w:rsidRDefault="00391F2B" w:rsidP="00391F2B">
            <w:pPr>
              <w:rPr>
                <w:b/>
                <w:bCs/>
                <w:sz w:val="16"/>
                <w:szCs w:val="18"/>
              </w:rPr>
            </w:pPr>
            <w:r w:rsidRPr="007204D8">
              <w:rPr>
                <w:b/>
                <w:bCs/>
                <w:sz w:val="16"/>
                <w:szCs w:val="18"/>
              </w:rPr>
              <w:t>Combined treatment</w:t>
            </w:r>
          </w:p>
          <w:p w14:paraId="51E36596" w14:textId="55C1EC52" w:rsidR="00391F2B" w:rsidRPr="007204D8" w:rsidRDefault="00391F2B" w:rsidP="00391F2B">
            <w:pPr>
              <w:pStyle w:val="ListParagraph"/>
              <w:numPr>
                <w:ilvl w:val="0"/>
                <w:numId w:val="17"/>
              </w:numPr>
              <w:rPr>
                <w:b/>
                <w:bCs/>
                <w:i/>
                <w:iCs/>
                <w:sz w:val="16"/>
                <w:szCs w:val="18"/>
              </w:rPr>
            </w:pPr>
            <w:r w:rsidRPr="007204D8">
              <w:rPr>
                <w:i/>
                <w:iCs/>
                <w:sz w:val="16"/>
                <w:szCs w:val="18"/>
              </w:rPr>
              <w:t>MBR</w:t>
            </w:r>
            <w:r w:rsidR="003377F9" w:rsidRPr="007204D8">
              <w:rPr>
                <w:i/>
                <w:iCs/>
                <w:sz w:val="16"/>
                <w:szCs w:val="18"/>
              </w:rPr>
              <w:t xml:space="preserve"> (+PAC)*</w:t>
            </w:r>
          </w:p>
          <w:p w14:paraId="1077B4BB" w14:textId="34591A9D" w:rsidR="00391F2B" w:rsidRPr="007204D8" w:rsidRDefault="00391F2B" w:rsidP="00391F2B">
            <w:pPr>
              <w:pStyle w:val="ListParagraph"/>
              <w:numPr>
                <w:ilvl w:val="0"/>
                <w:numId w:val="17"/>
              </w:numPr>
              <w:rPr>
                <w:b/>
                <w:bCs/>
                <w:i/>
                <w:iCs/>
                <w:sz w:val="16"/>
                <w:szCs w:val="18"/>
              </w:rPr>
            </w:pPr>
            <w:r w:rsidRPr="007204D8">
              <w:rPr>
                <w:i/>
                <w:iCs/>
                <w:sz w:val="16"/>
                <w:szCs w:val="18"/>
              </w:rPr>
              <w:t>BAC</w:t>
            </w:r>
          </w:p>
          <w:p w14:paraId="65B7B6B5" w14:textId="2E450BBA" w:rsidR="003377F9" w:rsidRPr="007204D8" w:rsidRDefault="003377F9" w:rsidP="00391F2B">
            <w:pPr>
              <w:pStyle w:val="ListParagraph"/>
              <w:numPr>
                <w:ilvl w:val="0"/>
                <w:numId w:val="17"/>
              </w:numPr>
              <w:rPr>
                <w:i/>
                <w:iCs/>
                <w:sz w:val="16"/>
                <w:szCs w:val="18"/>
              </w:rPr>
            </w:pPr>
            <w:r w:rsidRPr="007204D8">
              <w:rPr>
                <w:i/>
                <w:iCs/>
                <w:sz w:val="16"/>
                <w:szCs w:val="18"/>
              </w:rPr>
              <w:t xml:space="preserve">UV/chlorine </w:t>
            </w:r>
            <w:r w:rsidR="003D5DE8" w:rsidRPr="007204D8">
              <w:rPr>
                <w:i/>
                <w:iCs/>
                <w:sz w:val="16"/>
                <w:szCs w:val="18"/>
              </w:rPr>
              <w:t>(+</w:t>
            </w:r>
            <w:r w:rsidRPr="007204D8">
              <w:rPr>
                <w:i/>
                <w:iCs/>
                <w:sz w:val="16"/>
                <w:szCs w:val="18"/>
              </w:rPr>
              <w:t>GAC</w:t>
            </w:r>
            <w:r w:rsidR="003D5DE8" w:rsidRPr="007204D8">
              <w:rPr>
                <w:i/>
                <w:iCs/>
                <w:sz w:val="16"/>
                <w:szCs w:val="18"/>
              </w:rPr>
              <w:t>)</w:t>
            </w:r>
          </w:p>
          <w:p w14:paraId="45CB5492" w14:textId="2465B740" w:rsidR="00391F2B" w:rsidRPr="007204D8" w:rsidRDefault="00391F2B" w:rsidP="00391F2B">
            <w:pPr>
              <w:pStyle w:val="ListParagraph"/>
              <w:numPr>
                <w:ilvl w:val="0"/>
                <w:numId w:val="17"/>
              </w:numPr>
              <w:rPr>
                <w:sz w:val="16"/>
                <w:szCs w:val="18"/>
              </w:rPr>
            </w:pPr>
            <w:r w:rsidRPr="007204D8">
              <w:rPr>
                <w:i/>
                <w:iCs/>
                <w:sz w:val="16"/>
                <w:szCs w:val="18"/>
              </w:rPr>
              <w:t>Ozonation</w:t>
            </w:r>
            <w:r w:rsidR="00BE302F" w:rsidRPr="007204D8">
              <w:rPr>
                <w:i/>
                <w:iCs/>
                <w:sz w:val="16"/>
                <w:szCs w:val="18"/>
              </w:rPr>
              <w:t xml:space="preserve"> +</w:t>
            </w:r>
            <w:r w:rsidRPr="007204D8">
              <w:rPr>
                <w:i/>
                <w:iCs/>
                <w:sz w:val="16"/>
                <w:szCs w:val="18"/>
              </w:rPr>
              <w:t xml:space="preserve"> GAC</w:t>
            </w:r>
          </w:p>
          <w:p w14:paraId="2CF3FF21" w14:textId="4274D65F" w:rsidR="003377F9" w:rsidRPr="007204D8" w:rsidRDefault="003377F9" w:rsidP="003377F9">
            <w:pPr>
              <w:pStyle w:val="ListParagraph"/>
              <w:ind w:left="360"/>
              <w:rPr>
                <w:sz w:val="16"/>
                <w:szCs w:val="18"/>
              </w:rPr>
            </w:pPr>
          </w:p>
        </w:tc>
        <w:tc>
          <w:tcPr>
            <w:tcW w:w="2410" w:type="dxa"/>
            <w:tcBorders>
              <w:left w:val="nil"/>
              <w:right w:val="nil"/>
            </w:tcBorders>
          </w:tcPr>
          <w:p w14:paraId="66E88052" w14:textId="77777777" w:rsidR="008D04F2" w:rsidRPr="007204D8" w:rsidRDefault="008D04F2" w:rsidP="008D04F2">
            <w:pPr>
              <w:rPr>
                <w:sz w:val="16"/>
                <w:szCs w:val="18"/>
              </w:rPr>
            </w:pPr>
            <w:r w:rsidRPr="007204D8">
              <w:rPr>
                <w:sz w:val="16"/>
                <w:szCs w:val="18"/>
              </w:rPr>
              <w:t>Minimize by-products</w:t>
            </w:r>
          </w:p>
          <w:p w14:paraId="3A7B6E1E" w14:textId="77777777" w:rsidR="008D04F2" w:rsidRPr="007204D8" w:rsidRDefault="008D04F2" w:rsidP="008D04F2">
            <w:pPr>
              <w:rPr>
                <w:sz w:val="16"/>
                <w:szCs w:val="18"/>
              </w:rPr>
            </w:pPr>
            <w:r w:rsidRPr="007204D8">
              <w:rPr>
                <w:sz w:val="16"/>
                <w:szCs w:val="18"/>
              </w:rPr>
              <w:t>Highest efficiencies</w:t>
            </w:r>
          </w:p>
          <w:p w14:paraId="1266C41B" w14:textId="1C9C1F9F" w:rsidR="008D04F2" w:rsidRPr="007204D8" w:rsidRDefault="008D04F2" w:rsidP="008D04F2">
            <w:pPr>
              <w:rPr>
                <w:sz w:val="16"/>
                <w:szCs w:val="18"/>
              </w:rPr>
            </w:pPr>
            <w:r w:rsidRPr="007204D8">
              <w:rPr>
                <w:sz w:val="16"/>
                <w:szCs w:val="18"/>
              </w:rPr>
              <w:t>Combine benefits</w:t>
            </w:r>
          </w:p>
          <w:p w14:paraId="278F62C4" w14:textId="45120B70" w:rsidR="00391F2B" w:rsidRPr="007204D8" w:rsidRDefault="00391F2B" w:rsidP="00391F2B">
            <w:pPr>
              <w:rPr>
                <w:sz w:val="16"/>
                <w:szCs w:val="18"/>
              </w:rPr>
            </w:pPr>
            <w:r w:rsidRPr="007204D8">
              <w:rPr>
                <w:sz w:val="16"/>
                <w:szCs w:val="18"/>
              </w:rPr>
              <w:t>MPs degraded</w:t>
            </w:r>
          </w:p>
        </w:tc>
        <w:tc>
          <w:tcPr>
            <w:tcW w:w="2268" w:type="dxa"/>
            <w:tcBorders>
              <w:left w:val="nil"/>
              <w:right w:val="nil"/>
            </w:tcBorders>
          </w:tcPr>
          <w:p w14:paraId="42CCC182" w14:textId="76208EF5" w:rsidR="008D04F2" w:rsidRPr="007204D8" w:rsidRDefault="00391F2B" w:rsidP="00391F2B">
            <w:pPr>
              <w:rPr>
                <w:sz w:val="16"/>
                <w:szCs w:val="18"/>
              </w:rPr>
            </w:pPr>
            <w:r w:rsidRPr="007204D8">
              <w:rPr>
                <w:sz w:val="16"/>
                <w:szCs w:val="18"/>
              </w:rPr>
              <w:t>Complex process</w:t>
            </w:r>
          </w:p>
        </w:tc>
        <w:tc>
          <w:tcPr>
            <w:tcW w:w="1790" w:type="dxa"/>
            <w:tcBorders>
              <w:left w:val="nil"/>
              <w:right w:val="nil"/>
            </w:tcBorders>
          </w:tcPr>
          <w:p w14:paraId="44287CEE" w14:textId="1A3FC6C5" w:rsidR="00391F2B" w:rsidRPr="007C69CE" w:rsidRDefault="00391F2B" w:rsidP="00391F2B">
            <w:pPr>
              <w:rPr>
                <w:sz w:val="16"/>
                <w:szCs w:val="18"/>
              </w:rPr>
            </w:pPr>
            <w:r w:rsidRPr="007C69CE">
              <w:rPr>
                <w:sz w:val="16"/>
                <w:szCs w:val="18"/>
              </w:rPr>
              <w:fldChar w:fldCharType="begin"/>
            </w:r>
            <w:r w:rsidRPr="007204D8">
              <w:rPr>
                <w:sz w:val="16"/>
                <w:szCs w:val="18"/>
              </w:rPr>
              <w:instrText xml:space="preserve"> ADDIN ZOTERO_ITEM CSL_CITATION {"citationID":"LlDyym1x","properties":{"formattedCitation":"(Guti\\uc0\\u233{}rrez et al., 2021)","plainCitation":"(Gutiérrez et al., 2021)","noteIndex":0},"citationItems":[{"id":99,"uris":["http://zotero.org/users/local/h6YJVYLe/items/668M2KTR"],"itemData":{"id":99,"type":"article-journal","abstract":"This study consists of a review on the removal ef</w:instrText>
            </w:r>
            <w:r w:rsidRPr="007C69CE">
              <w:rPr>
                <w:sz w:val="16"/>
                <w:szCs w:val="18"/>
              </w:rPr>
              <w:instrText>ﬁ</w:instrText>
            </w:r>
            <w:r w:rsidRPr="007204D8">
              <w:rPr>
                <w:sz w:val="16"/>
                <w:szCs w:val="18"/>
              </w:rPr>
              <w:instrText>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w:instrText>
            </w:r>
            <w:r w:rsidRPr="007C69CE">
              <w:rPr>
                <w:sz w:val="16"/>
                <w:szCs w:val="18"/>
              </w:rPr>
              <w:instrText xml:space="preserv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rPr>
                <w:sz w:val="16"/>
                <w:szCs w:val="18"/>
              </w:rPr>
              <w:fldChar w:fldCharType="separate"/>
            </w:r>
            <w:r w:rsidRPr="007C69CE">
              <w:rPr>
                <w:rFonts w:cs="Arial"/>
                <w:sz w:val="16"/>
                <w:szCs w:val="24"/>
              </w:rPr>
              <w:t>(Gutiérrez et al., 2021)</w:t>
            </w:r>
            <w:r w:rsidRPr="007C69CE">
              <w:rPr>
                <w:sz w:val="16"/>
                <w:szCs w:val="18"/>
              </w:rPr>
              <w:fldChar w:fldCharType="end"/>
            </w:r>
          </w:p>
        </w:tc>
      </w:tr>
    </w:tbl>
    <w:p w14:paraId="70B38015" w14:textId="1CAADE62" w:rsidR="00F52888" w:rsidRDefault="00B97A37" w:rsidP="00B64FD8">
      <w:pPr>
        <w:jc w:val="right"/>
        <w:rPr>
          <w:i/>
          <w:iCs/>
          <w:sz w:val="18"/>
          <w:szCs w:val="20"/>
        </w:rPr>
      </w:pPr>
      <w:r w:rsidRPr="007C69CE">
        <w:rPr>
          <w:b/>
          <w:bCs/>
          <w:i/>
          <w:iCs/>
          <w:sz w:val="18"/>
          <w:szCs w:val="20"/>
        </w:rPr>
        <w:t>*</w:t>
      </w:r>
      <w:r w:rsidR="00117BAB" w:rsidRPr="007C69CE">
        <w:rPr>
          <w:i/>
          <w:iCs/>
          <w:sz w:val="18"/>
          <w:szCs w:val="20"/>
        </w:rPr>
        <w:t>Is usually not implemented as</w:t>
      </w:r>
      <w:r w:rsidR="00EB4EE1" w:rsidRPr="007C69CE">
        <w:rPr>
          <w:i/>
          <w:iCs/>
          <w:sz w:val="18"/>
          <w:szCs w:val="20"/>
        </w:rPr>
        <w:t xml:space="preserve"> a</w:t>
      </w:r>
      <w:r w:rsidR="00117BAB" w:rsidRPr="007C69CE">
        <w:rPr>
          <w:i/>
          <w:iCs/>
          <w:sz w:val="18"/>
          <w:szCs w:val="20"/>
        </w:rPr>
        <w:t xml:space="preserve"> </w:t>
      </w:r>
      <w:r w:rsidR="003F35B1">
        <w:rPr>
          <w:i/>
          <w:iCs/>
          <w:sz w:val="18"/>
          <w:szCs w:val="20"/>
        </w:rPr>
        <w:t>‘</w:t>
      </w:r>
      <w:r w:rsidR="00117BAB" w:rsidRPr="007C69CE">
        <w:rPr>
          <w:i/>
          <w:iCs/>
          <w:sz w:val="18"/>
          <w:szCs w:val="20"/>
        </w:rPr>
        <w:t>tertiary</w:t>
      </w:r>
      <w:r w:rsidR="003F35B1">
        <w:rPr>
          <w:i/>
          <w:iCs/>
          <w:sz w:val="18"/>
          <w:szCs w:val="20"/>
        </w:rPr>
        <w:t>’</w:t>
      </w:r>
      <w:r w:rsidR="00117BAB" w:rsidRPr="007C69CE">
        <w:rPr>
          <w:i/>
          <w:iCs/>
          <w:sz w:val="18"/>
          <w:szCs w:val="20"/>
        </w:rPr>
        <w:t xml:space="preserve"> treatment</w:t>
      </w:r>
    </w:p>
    <w:p w14:paraId="1A8732D0" w14:textId="74360B59" w:rsidR="00DA2865" w:rsidRPr="007C69CE" w:rsidRDefault="00DA2865" w:rsidP="00F52888">
      <w:pPr>
        <w:spacing w:after="160" w:line="2" w:lineRule="auto"/>
        <w:rPr>
          <w:i/>
          <w:iCs/>
          <w:sz w:val="18"/>
          <w:szCs w:val="20"/>
        </w:rPr>
      </w:pPr>
    </w:p>
    <w:p w14:paraId="103B1EB8" w14:textId="4716420C" w:rsidR="0010666B" w:rsidRDefault="0010666B">
      <w:pPr>
        <w:spacing w:after="160" w:line="2" w:lineRule="auto"/>
        <w:rPr>
          <w:u w:val="single"/>
        </w:rPr>
      </w:pPr>
      <w:r>
        <w:rPr>
          <w:u w:val="single"/>
        </w:rPr>
        <w:br w:type="page"/>
      </w:r>
    </w:p>
    <w:p w14:paraId="2FA151C1" w14:textId="59AB81EE" w:rsidR="004342BE" w:rsidRDefault="00517A64" w:rsidP="00DF3E0B">
      <w:pPr>
        <w:jc w:val="both"/>
      </w:pPr>
      <w:r w:rsidRPr="007C69CE">
        <w:rPr>
          <w:u w:val="single"/>
        </w:rPr>
        <w:lastRenderedPageBreak/>
        <w:t>Advanced oxidation processes</w:t>
      </w:r>
      <w:r w:rsidR="00DF3E0B" w:rsidRPr="007C69CE">
        <w:rPr>
          <w:u w:val="single"/>
        </w:rPr>
        <w:t xml:space="preserve"> (AOP)</w:t>
      </w:r>
      <w:r w:rsidR="00136FCC" w:rsidRPr="007C69CE">
        <w:t xml:space="preserve"> include </w:t>
      </w:r>
      <w:r w:rsidR="00F56F5B">
        <w:t>UV-radiation</w:t>
      </w:r>
      <w:r w:rsidR="00B60731">
        <w:t xml:space="preserve">, </w:t>
      </w:r>
      <w:r w:rsidR="000D5A40">
        <w:t>fenton</w:t>
      </w:r>
      <w:r w:rsidR="00800D28" w:rsidRPr="007C69CE">
        <w:t xml:space="preserve"> and ozonation</w:t>
      </w:r>
      <w:r w:rsidR="00136FCC" w:rsidRPr="007C69CE">
        <w:t>.</w:t>
      </w:r>
      <w:r w:rsidR="00D61169">
        <w:t xml:space="preserve"> </w:t>
      </w:r>
      <w:r w:rsidR="00EF2E65">
        <w:t xml:space="preserve">What </w:t>
      </w:r>
      <w:r w:rsidR="00097E67">
        <w:t>these methods</w:t>
      </w:r>
      <w:r w:rsidR="00EF2E65">
        <w:t xml:space="preserve"> have in common is that</w:t>
      </w:r>
      <w:r w:rsidR="00B51F42">
        <w:t xml:space="preserve"> </w:t>
      </w:r>
      <w:r w:rsidR="00EF2E65">
        <w:t>radicals</w:t>
      </w:r>
      <w:r w:rsidR="00097E67">
        <w:t xml:space="preserve"> are produced</w:t>
      </w:r>
      <w:r w:rsidR="00EF2E65">
        <w:t xml:space="preserve"> </w:t>
      </w:r>
      <w:r w:rsidR="00B51F42">
        <w:t xml:space="preserve">as a result of their </w:t>
      </w:r>
      <w:r w:rsidR="00D13178">
        <w:t>mechanism</w:t>
      </w:r>
      <w:r w:rsidR="00097E67">
        <w:t>.</w:t>
      </w:r>
      <w:r w:rsidR="00481971">
        <w:t xml:space="preserve"> </w:t>
      </w:r>
      <w:r w:rsidR="00E1392B">
        <w:t>The radicals</w:t>
      </w:r>
      <w:r w:rsidR="00E5660C">
        <w:t xml:space="preserve"> </w:t>
      </w:r>
      <w:r w:rsidR="00481971">
        <w:t xml:space="preserve">are </w:t>
      </w:r>
      <w:r w:rsidR="00902657">
        <w:t xml:space="preserve">also </w:t>
      </w:r>
      <w:r w:rsidR="00481971">
        <w:t xml:space="preserve">called </w:t>
      </w:r>
      <w:r w:rsidR="00FB35B2">
        <w:t>reactive oxygen species (ROS), such as</w:t>
      </w:r>
      <w:r w:rsidR="00902657">
        <w:t xml:space="preserve"> </w:t>
      </w:r>
      <w:r w:rsidR="00654F1D">
        <w:t xml:space="preserve">sulfate </w:t>
      </w:r>
      <w:r w:rsidR="008F127F">
        <w:t>or</w:t>
      </w:r>
      <w:r w:rsidR="00FB35B2">
        <w:t xml:space="preserve"> hydroxyl radical</w:t>
      </w:r>
      <w:r w:rsidR="009960EA">
        <w:t>s</w:t>
      </w:r>
      <w:r w:rsidR="00FB35B2">
        <w:t>.</w:t>
      </w:r>
      <w:r w:rsidR="00097E67">
        <w:t xml:space="preserve"> </w:t>
      </w:r>
      <w:r w:rsidR="00E5660C">
        <w:t>The</w:t>
      </w:r>
      <w:r w:rsidR="00902657">
        <w:t>y</w:t>
      </w:r>
      <w:r w:rsidR="00D13178">
        <w:t xml:space="preserve"> </w:t>
      </w:r>
      <w:r w:rsidR="00F66523">
        <w:t xml:space="preserve">are strong oxidants </w:t>
      </w:r>
      <w:r w:rsidR="006E7C03">
        <w:t>that</w:t>
      </w:r>
      <w:r w:rsidR="00F66523">
        <w:t xml:space="preserve"> can rapidly </w:t>
      </w:r>
      <w:r w:rsidR="006E3962">
        <w:t xml:space="preserve">react with </w:t>
      </w:r>
      <w:r w:rsidR="00AA3C72">
        <w:t>organic pollutants</w:t>
      </w:r>
      <w:r w:rsidR="00902657">
        <w:t xml:space="preserve"> </w:t>
      </w:r>
      <w:r w:rsidR="00D06D05">
        <w:fldChar w:fldCharType="begin"/>
      </w:r>
      <w:r w:rsidR="00D06D05">
        <w:instrText xml:space="preserve"> ADDIN ZOTERO_ITEM CSL_CITATION {"citationID":"qbrDBXQ6","properties":{"formattedCitation":"(Arvaniti et al., 2022)","plainCitation":"(Arvaniti et al., 2022)","noteIndex":0},"citationItems":[{"id":142,"uris":["http://zotero.org/users/local/h6YJVYLe/items/7NZFW7NZ"],"itemData":{"id":142,"type":"article-journal","container-title":"Frontiers of Environmental Science &amp; Engineering","DOI":"10.1007/s11783-022-1583-y","ISSN":"2095-2201, 2095-221X","issue":"11","journalAbbreviation":"Front. Environ. Sci. Eng.","language":"en","page":"148","source":"DOI.org (Crossref)","title":"Effectiveness of tertiary treatment processes in removing different classes of emerging contaminants from domestic wastewater","volume":"16","author":[{"family":"Arvaniti","given":"Olga S."},{"family":"Dasenaki","given":"Marilena E."},{"family":"Asimakopoulos","given":"Alexandros G."},{"family":"Maragou","given":"Niki C."},{"family":"Samaras","given":"Vasilios G."},{"family":"Antoniou","given":"Korina"},{"family":"Gatidou","given":"Georgia"},{"family":"Mamais","given":"Daniel"},{"family":"Noutsopoulos","given":"Constantinos"},{"family":"Frontistis","given":"Zacharias"},{"family":"Thomaidis","given":"Nikolaos S."},{"family":"Stasinakis","given":"Athanasios S."}],"issued":{"date-parts":[["2022",11]]}}}],"schema":"https://github.com/citation-style-language/schema/raw/master/csl-citation.json"} </w:instrText>
      </w:r>
      <w:r w:rsidR="00D06D05">
        <w:fldChar w:fldCharType="separate"/>
      </w:r>
      <w:r w:rsidR="00D06D05" w:rsidRPr="00D06D05">
        <w:rPr>
          <w:rFonts w:cs="Arial"/>
        </w:rPr>
        <w:t>(Arvaniti et al., 2022)</w:t>
      </w:r>
      <w:r w:rsidR="00D06D05">
        <w:fldChar w:fldCharType="end"/>
      </w:r>
      <w:r w:rsidR="00DA0205">
        <w:t>.</w:t>
      </w:r>
      <w:r w:rsidR="006E3962">
        <w:t xml:space="preserve"> The pollutant</w:t>
      </w:r>
      <w:r w:rsidR="00D573D6">
        <w:t xml:space="preserve"> is transformed into smaller and more biodegradable compounds</w:t>
      </w:r>
      <w:r w:rsidR="00FE597B">
        <w:t>, that</w:t>
      </w:r>
      <w:r w:rsidR="00591247">
        <w:t xml:space="preserve"> </w:t>
      </w:r>
      <w:r w:rsidR="007618AD">
        <w:t xml:space="preserve">possibly can react again with oxidative </w:t>
      </w:r>
      <w:r w:rsidR="00053E37">
        <w:t xml:space="preserve">species so mineralization </w:t>
      </w:r>
      <w:r w:rsidR="000D5A40">
        <w:t>can take place.</w:t>
      </w:r>
      <w:r w:rsidR="00B13EA1">
        <w:t xml:space="preserve"> The working of AOPs is schematically shown in </w:t>
      </w:r>
      <w:r w:rsidR="00BF1EAC" w:rsidRPr="00BF1EAC">
        <w:rPr>
          <w:b/>
          <w:bCs/>
        </w:rPr>
        <w:fldChar w:fldCharType="begin"/>
      </w:r>
      <w:r w:rsidR="00BF1EAC" w:rsidRPr="00BF1EAC">
        <w:rPr>
          <w:b/>
          <w:bCs/>
        </w:rPr>
        <w:instrText xml:space="preserve"> REF _Ref163201680 \h  \* MERGEFORMAT </w:instrText>
      </w:r>
      <w:r w:rsidR="00BF1EAC" w:rsidRPr="00BF1EAC">
        <w:rPr>
          <w:b/>
          <w:bCs/>
        </w:rPr>
      </w:r>
      <w:r w:rsidR="00BF1EAC" w:rsidRPr="00BF1EAC">
        <w:rPr>
          <w:b/>
          <w:bCs/>
        </w:rPr>
        <w:fldChar w:fldCharType="separate"/>
      </w:r>
      <w:r w:rsidR="00843CB6" w:rsidRPr="00F73942">
        <w:rPr>
          <w:b/>
          <w:bCs/>
        </w:rPr>
        <w:t xml:space="preserve">Figure </w:t>
      </w:r>
      <w:r w:rsidR="00843CB6" w:rsidRPr="00843CB6">
        <w:rPr>
          <w:b/>
          <w:bCs/>
          <w:noProof/>
        </w:rPr>
        <w:t>5</w:t>
      </w:r>
      <w:r w:rsidR="00BF1EAC" w:rsidRPr="00BF1EAC">
        <w:rPr>
          <w:b/>
          <w:bCs/>
        </w:rPr>
        <w:fldChar w:fldCharType="end"/>
      </w:r>
      <w:r w:rsidR="00BF1EAC">
        <w:t>.</w:t>
      </w:r>
      <w:r w:rsidR="00053E37">
        <w:t xml:space="preserve"> </w:t>
      </w:r>
      <w:r w:rsidR="00FA0208">
        <w:t>M</w:t>
      </w:r>
      <w:r w:rsidR="002A0BC5">
        <w:t xml:space="preserve">ost </w:t>
      </w:r>
      <w:r w:rsidR="002E1AF6">
        <w:t xml:space="preserve">common examples of AOPs are given in </w:t>
      </w:r>
      <w:r w:rsidR="002E1AF6" w:rsidRPr="002E1AF6">
        <w:rPr>
          <w:b/>
          <w:bCs/>
        </w:rPr>
        <w:fldChar w:fldCharType="begin"/>
      </w:r>
      <w:r w:rsidR="002E1AF6" w:rsidRPr="002E1AF6">
        <w:rPr>
          <w:b/>
          <w:bCs/>
        </w:rPr>
        <w:instrText xml:space="preserve"> REF _Ref163201761 \h  \* MERGEFORMAT </w:instrText>
      </w:r>
      <w:r w:rsidR="002E1AF6" w:rsidRPr="002E1AF6">
        <w:rPr>
          <w:b/>
          <w:bCs/>
        </w:rPr>
      </w:r>
      <w:r w:rsidR="002E1AF6" w:rsidRPr="002E1AF6">
        <w:rPr>
          <w:b/>
          <w:bCs/>
        </w:rPr>
        <w:fldChar w:fldCharType="separate"/>
      </w:r>
      <w:r w:rsidR="00843CB6" w:rsidRPr="00DB6FD3">
        <w:rPr>
          <w:b/>
          <w:bCs/>
        </w:rPr>
        <w:t xml:space="preserve">Figure </w:t>
      </w:r>
      <w:r w:rsidR="00843CB6" w:rsidRPr="00843CB6">
        <w:rPr>
          <w:b/>
          <w:bCs/>
          <w:noProof/>
        </w:rPr>
        <w:t>6</w:t>
      </w:r>
      <w:r w:rsidR="002E1AF6" w:rsidRPr="002E1AF6">
        <w:rPr>
          <w:b/>
          <w:bCs/>
        </w:rPr>
        <w:fldChar w:fldCharType="end"/>
      </w:r>
      <w:r w:rsidR="00375263">
        <w:t>.</w:t>
      </w:r>
      <w:r w:rsidR="00F0481B">
        <w:fldChar w:fldCharType="begin"/>
      </w:r>
      <w:r w:rsidR="00F0481B">
        <w:instrText xml:space="preserve"> ADDIN ZOTERO_ITEM CSL_CITATION {"citationID":"7mtzyk4L","properties":{"formattedCitation":"(Trojanowicz, 2020)","plainCitation":"(Trojanowicz, 2020)","noteIndex":0},"citationItems":[{"id":152,"uris":["http://zotero.org/users/local/h6YJVYLe/items/MFC884WW"],"itemData":{"id":152,"type":"article-journal","abstract":"The most important advantages of the use of ionizing radiation over other AOPs are exceptionally efﬁcient in situ generation of very reactive oxidizing free radicals \u0015OH from water radiolysis and very unique simultaneous generation of strongly reducing hydrated electrons. They allow to carry out Advanced Oxidation and Reduction Processes (AO/RPs) simultaneously. Carrying out only oxidative or reductive processes is also possible by the use of appropriate scavengers of free radicals in irradiated solutions. For the application of these processes for environmental protection purposes gamma-rays from radioisotope sources or beams of accelerated electrons are most commonly used. In the case of particularly resistant POPs some chemical additives to the irradiated solutions may enhance the yield of decomposition. This review based on 125 references reported so far presents the applications of the discussed technology in removing POPs from waters and wastewaters, including pesticides listed among POPs, dioxins, polychlorinated biphenyls, polycyclic aromatic hydrocarbons and selected perﬂuorinated surfactants.","container-title":"Science of The Total Environment","DOI":"10.1016/j.scitotenv.2019.134425","ISSN":"00489697","journalAbbreviation":"Science of The Total Environment","language":"en","page":"134425","source":"DOI.org (Crossref)","title":"Removal of persistent organic pollutants (POPs) from waters and wastewaters by the use of ionizing radiation","volume":"718","author":[{"family":"Trojanowicz","given":"Marek"}],"issued":{"date-parts":[["2020",5]]}}}],"schema":"https://github.com/citation-style-language/schema/raw/master/csl-citation.json"} </w:instrText>
      </w:r>
      <w:r w:rsidR="00F0481B">
        <w:fldChar w:fldCharType="separate"/>
      </w:r>
      <w:r w:rsidR="00F0481B" w:rsidRPr="00F0481B">
        <w:rPr>
          <w:rFonts w:cs="Arial"/>
        </w:rPr>
        <w:t>(Trojanowicz, 2020)</w:t>
      </w:r>
      <w:r w:rsidR="00F0481B">
        <w:fldChar w:fldCharType="end"/>
      </w:r>
      <w:r w:rsidR="004342BE">
        <w:t>.</w:t>
      </w:r>
      <w:r w:rsidR="00957982">
        <w:t xml:space="preserve"> </w:t>
      </w:r>
      <w:r w:rsidR="00FA0208">
        <w:t>Some of them are discussed in the context of</w:t>
      </w:r>
      <w:r w:rsidR="003259CE">
        <w:t xml:space="preserve"> OMPs management.</w:t>
      </w:r>
    </w:p>
    <w:p w14:paraId="361779FC" w14:textId="77777777" w:rsidR="00AD111F" w:rsidRDefault="00AD111F" w:rsidP="00DF3E0B">
      <w:pPr>
        <w:jc w:val="both"/>
      </w:pPr>
    </w:p>
    <w:p w14:paraId="5491DF57" w14:textId="4689AFD7" w:rsidR="00126080" w:rsidRDefault="00BB7DFE" w:rsidP="00F73942">
      <w:pPr>
        <w:keepNext/>
        <w:jc w:val="center"/>
      </w:pPr>
      <w:r w:rsidRPr="00BB7DFE">
        <w:rPr>
          <w:noProof/>
        </w:rPr>
        <w:drawing>
          <wp:inline distT="0" distB="0" distL="0" distR="0" wp14:anchorId="26B945A0" wp14:editId="3C5FE966">
            <wp:extent cx="5727700" cy="1843430"/>
            <wp:effectExtent l="0" t="0" r="6350" b="4445"/>
            <wp:docPr id="1487913524" name="Picture 1" descr="A diagram of a biodegradable comp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3524" name="Picture 1" descr="A diagram of a biodegradable compound&#10;&#10;Description automatically generated"/>
                    <pic:cNvPicPr/>
                  </pic:nvPicPr>
                  <pic:blipFill rotWithShape="1">
                    <a:blip r:embed="rId12"/>
                    <a:srcRect b="33401"/>
                    <a:stretch/>
                  </pic:blipFill>
                  <pic:spPr bwMode="auto">
                    <a:xfrm>
                      <a:off x="0" y="0"/>
                      <a:ext cx="5727700" cy="1843430"/>
                    </a:xfrm>
                    <a:prstGeom prst="rect">
                      <a:avLst/>
                    </a:prstGeom>
                    <a:ln>
                      <a:noFill/>
                    </a:ln>
                    <a:extLst>
                      <a:ext uri="{53640926-AAD7-44D8-BBD7-CCE9431645EC}">
                        <a14:shadowObscured xmlns:a14="http://schemas.microsoft.com/office/drawing/2010/main"/>
                      </a:ext>
                    </a:extLst>
                  </pic:spPr>
                </pic:pic>
              </a:graphicData>
            </a:graphic>
          </wp:inline>
        </w:drawing>
      </w:r>
      <w:r w:rsidR="00AD111F">
        <w:br/>
      </w:r>
    </w:p>
    <w:p w14:paraId="4C3F447B" w14:textId="1384490F" w:rsidR="007A0C75" w:rsidRPr="004342BE" w:rsidRDefault="00126080" w:rsidP="004342BE">
      <w:pPr>
        <w:pStyle w:val="Caption"/>
        <w:jc w:val="center"/>
        <w:rPr>
          <w:b/>
          <w:bCs/>
          <w:i w:val="0"/>
          <w:iCs w:val="0"/>
        </w:rPr>
      </w:pPr>
      <w:bookmarkStart w:id="28" w:name="_Ref163201680"/>
      <w:r w:rsidRPr="00F73942">
        <w:rPr>
          <w:b/>
          <w:bCs/>
          <w:i w:val="0"/>
          <w:iCs w:val="0"/>
        </w:rPr>
        <w:t xml:space="preserve">Figure </w:t>
      </w:r>
      <w:r w:rsidRPr="00F73942">
        <w:rPr>
          <w:b/>
          <w:bCs/>
          <w:i w:val="0"/>
          <w:iCs w:val="0"/>
        </w:rPr>
        <w:fldChar w:fldCharType="begin"/>
      </w:r>
      <w:r w:rsidRPr="00F73942">
        <w:rPr>
          <w:b/>
          <w:bCs/>
          <w:i w:val="0"/>
          <w:iCs w:val="0"/>
        </w:rPr>
        <w:instrText xml:space="preserve"> SEQ Figure \* ARABIC </w:instrText>
      </w:r>
      <w:r w:rsidRPr="00F73942">
        <w:rPr>
          <w:b/>
          <w:bCs/>
          <w:i w:val="0"/>
          <w:iCs w:val="0"/>
        </w:rPr>
        <w:fldChar w:fldCharType="separate"/>
      </w:r>
      <w:r w:rsidR="00843CB6">
        <w:rPr>
          <w:b/>
          <w:bCs/>
          <w:i w:val="0"/>
          <w:iCs w:val="0"/>
          <w:noProof/>
        </w:rPr>
        <w:t>5</w:t>
      </w:r>
      <w:r w:rsidRPr="00F73942">
        <w:rPr>
          <w:b/>
          <w:bCs/>
          <w:i w:val="0"/>
          <w:iCs w:val="0"/>
        </w:rPr>
        <w:fldChar w:fldCharType="end"/>
      </w:r>
      <w:bookmarkEnd w:id="28"/>
      <w:r w:rsidRPr="00F73942">
        <w:rPr>
          <w:b/>
          <w:bCs/>
          <w:i w:val="0"/>
          <w:iCs w:val="0"/>
        </w:rPr>
        <w:t xml:space="preserve"> Working mechanisms</w:t>
      </w:r>
      <w:r w:rsidR="006C7F36" w:rsidRPr="00F73942">
        <w:rPr>
          <w:b/>
          <w:bCs/>
          <w:i w:val="0"/>
          <w:iCs w:val="0"/>
        </w:rPr>
        <w:t xml:space="preserve"> of the advanced oxidation process, AOP </w:t>
      </w:r>
      <w:r w:rsidR="00F2355C" w:rsidRPr="00F73942">
        <w:rPr>
          <w:b/>
          <w:bCs/>
          <w:i w:val="0"/>
          <w:iCs w:val="0"/>
        </w:rPr>
        <w:fldChar w:fldCharType="begin"/>
      </w:r>
      <w:r w:rsidR="00F2355C" w:rsidRPr="00F73942">
        <w:rPr>
          <w:b/>
          <w:bCs/>
          <w:i w:val="0"/>
          <w:iCs w:val="0"/>
        </w:rPr>
        <w:instrText xml:space="preserve"> ADDIN ZOTERO_ITEM CSL_CITATION {"citationID":"GLd29qPW","properties":{"formattedCitation":"(Kumari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F2355C" w:rsidRPr="00F73942">
        <w:rPr>
          <w:b/>
          <w:bCs/>
          <w:i w:val="0"/>
          <w:iCs w:val="0"/>
        </w:rPr>
        <w:fldChar w:fldCharType="separate"/>
      </w:r>
      <w:r w:rsidR="00F2355C" w:rsidRPr="00F73942">
        <w:rPr>
          <w:rFonts w:cs="Arial"/>
          <w:b/>
          <w:bCs/>
          <w:i w:val="0"/>
          <w:iCs w:val="0"/>
        </w:rPr>
        <w:t>(Kumari &amp; Kumar, 2023)</w:t>
      </w:r>
      <w:r w:rsidR="00F2355C" w:rsidRPr="00F73942">
        <w:rPr>
          <w:b/>
          <w:bCs/>
          <w:i w:val="0"/>
          <w:iCs w:val="0"/>
        </w:rPr>
        <w:fldChar w:fldCharType="end"/>
      </w:r>
      <w:r w:rsidR="00AD111F">
        <w:rPr>
          <w:b/>
          <w:bCs/>
          <w:i w:val="0"/>
          <w:iCs w:val="0"/>
        </w:rPr>
        <w:br/>
      </w:r>
    </w:p>
    <w:p w14:paraId="492EB913" w14:textId="2909EF50" w:rsidR="00F73942" w:rsidRDefault="001010A6" w:rsidP="00F73942">
      <w:pPr>
        <w:keepNext/>
        <w:jc w:val="center"/>
      </w:pPr>
      <w:r w:rsidRPr="001010A6">
        <w:rPr>
          <w:noProof/>
        </w:rPr>
        <w:drawing>
          <wp:inline distT="0" distB="0" distL="0" distR="0" wp14:anchorId="29953579" wp14:editId="15AFF736">
            <wp:extent cx="5530082" cy="1177748"/>
            <wp:effectExtent l="0" t="0" r="0" b="3810"/>
            <wp:docPr id="29" name="Picture 28" descr="A close-up of a computer screen&#10;&#10;Description automatically generated">
              <a:extLst xmlns:a="http://schemas.openxmlformats.org/drawingml/2006/main">
                <a:ext uri="{FF2B5EF4-FFF2-40B4-BE49-F238E27FC236}">
                  <a16:creationId xmlns:a16="http://schemas.microsoft.com/office/drawing/2014/main" id="{55C42996-69B8-7001-3E8C-7DBCD2238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close-up of a computer screen&#10;&#10;Description automatically generated">
                      <a:extLst>
                        <a:ext uri="{FF2B5EF4-FFF2-40B4-BE49-F238E27FC236}">
                          <a16:creationId xmlns:a16="http://schemas.microsoft.com/office/drawing/2014/main" id="{55C42996-69B8-7001-3E8C-7DBCD2238FC1}"/>
                        </a:ext>
                      </a:extLst>
                    </pic:cNvPr>
                    <pic:cNvPicPr>
                      <a:picLocks noChangeAspect="1"/>
                    </pic:cNvPicPr>
                  </pic:nvPicPr>
                  <pic:blipFill>
                    <a:blip r:embed="rId13"/>
                    <a:stretch>
                      <a:fillRect/>
                    </a:stretch>
                  </pic:blipFill>
                  <pic:spPr>
                    <a:xfrm>
                      <a:off x="0" y="0"/>
                      <a:ext cx="5580132" cy="1188407"/>
                    </a:xfrm>
                    <a:prstGeom prst="rect">
                      <a:avLst/>
                    </a:prstGeom>
                  </pic:spPr>
                </pic:pic>
              </a:graphicData>
            </a:graphic>
          </wp:inline>
        </w:drawing>
      </w:r>
      <w:r w:rsidR="004342BE">
        <w:br/>
      </w:r>
    </w:p>
    <w:p w14:paraId="4570760A" w14:textId="24FE917D" w:rsidR="00BB7DFE" w:rsidRPr="00DB6FD3" w:rsidRDefault="00F73942" w:rsidP="00F73942">
      <w:pPr>
        <w:pStyle w:val="Caption"/>
        <w:jc w:val="center"/>
        <w:rPr>
          <w:b/>
          <w:bCs/>
          <w:i w:val="0"/>
          <w:iCs w:val="0"/>
        </w:rPr>
      </w:pPr>
      <w:bookmarkStart w:id="29" w:name="_Ref163201761"/>
      <w:r w:rsidRPr="00DB6FD3">
        <w:rPr>
          <w:b/>
          <w:bCs/>
          <w:i w:val="0"/>
          <w:iCs w:val="0"/>
        </w:rPr>
        <w:t xml:space="preserve">Figure </w:t>
      </w:r>
      <w:r w:rsidRPr="00DB6FD3">
        <w:rPr>
          <w:b/>
          <w:bCs/>
          <w:i w:val="0"/>
          <w:iCs w:val="0"/>
        </w:rPr>
        <w:fldChar w:fldCharType="begin"/>
      </w:r>
      <w:r w:rsidRPr="00DB6FD3">
        <w:rPr>
          <w:b/>
          <w:bCs/>
          <w:i w:val="0"/>
          <w:iCs w:val="0"/>
        </w:rPr>
        <w:instrText xml:space="preserve"> SEQ Figure \* ARABIC </w:instrText>
      </w:r>
      <w:r w:rsidRPr="00DB6FD3">
        <w:rPr>
          <w:b/>
          <w:bCs/>
          <w:i w:val="0"/>
          <w:iCs w:val="0"/>
        </w:rPr>
        <w:fldChar w:fldCharType="separate"/>
      </w:r>
      <w:r w:rsidR="00843CB6">
        <w:rPr>
          <w:b/>
          <w:bCs/>
          <w:i w:val="0"/>
          <w:iCs w:val="0"/>
          <w:noProof/>
        </w:rPr>
        <w:t>6</w:t>
      </w:r>
      <w:r w:rsidRPr="00DB6FD3">
        <w:rPr>
          <w:b/>
          <w:bCs/>
          <w:i w:val="0"/>
          <w:iCs w:val="0"/>
        </w:rPr>
        <w:fldChar w:fldCharType="end"/>
      </w:r>
      <w:bookmarkEnd w:id="29"/>
      <w:r w:rsidRPr="00DB6FD3">
        <w:rPr>
          <w:b/>
          <w:bCs/>
          <w:i w:val="0"/>
          <w:iCs w:val="0"/>
        </w:rPr>
        <w:t xml:space="preserve"> Examples of </w:t>
      </w:r>
      <w:r w:rsidR="00DB6FD3" w:rsidRPr="00DB6FD3">
        <w:rPr>
          <w:b/>
          <w:bCs/>
          <w:i w:val="0"/>
          <w:iCs w:val="0"/>
        </w:rPr>
        <w:t xml:space="preserve">AOPs subdivided </w:t>
      </w:r>
      <w:r w:rsidR="007A0C75">
        <w:rPr>
          <w:b/>
          <w:bCs/>
          <w:i w:val="0"/>
          <w:iCs w:val="0"/>
        </w:rPr>
        <w:t>into</w:t>
      </w:r>
      <w:r w:rsidR="00DB6FD3" w:rsidRPr="00DB6FD3">
        <w:rPr>
          <w:b/>
          <w:bCs/>
          <w:i w:val="0"/>
          <w:iCs w:val="0"/>
        </w:rPr>
        <w:t xml:space="preserve"> photochemical and chemical</w:t>
      </w:r>
      <w:r w:rsidR="007A0C75">
        <w:rPr>
          <w:b/>
          <w:bCs/>
          <w:i w:val="0"/>
          <w:iCs w:val="0"/>
        </w:rPr>
        <w:t xml:space="preserve"> processes</w:t>
      </w:r>
    </w:p>
    <w:p w14:paraId="0B66A3F0" w14:textId="77777777" w:rsidR="00E70EC5" w:rsidRDefault="00E70EC5" w:rsidP="00DF3E0B">
      <w:pPr>
        <w:jc w:val="both"/>
      </w:pPr>
    </w:p>
    <w:p w14:paraId="609D33BA" w14:textId="48CD69F4" w:rsidR="00960582" w:rsidRDefault="002B65C4" w:rsidP="00DF3E0B">
      <w:pPr>
        <w:jc w:val="both"/>
        <w:rPr>
          <w:lang w:val="nl-BE"/>
        </w:rPr>
      </w:pPr>
      <w:r>
        <w:t xml:space="preserve">UV-radiation uses UV-light </w:t>
      </w:r>
      <w:r w:rsidR="0041509B">
        <w:t>to produce</w:t>
      </w:r>
      <w:r w:rsidR="00CD16E8">
        <w:t xml:space="preserve"> </w:t>
      </w:r>
      <w:r w:rsidR="0054706A">
        <w:t xml:space="preserve">highly reactive </w:t>
      </w:r>
      <w:r w:rsidR="00CD16E8">
        <w:t>hydroxyl radicals (</w:t>
      </w:r>
      <w:r w:rsidR="00CD16E8" w:rsidRPr="00B4603D">
        <w:rPr>
          <w:rFonts w:ascii="Cambria Math" w:hAnsi="Cambria Math" w:cs="Cambria Math"/>
        </w:rPr>
        <w:t>⋅</w:t>
      </w:r>
      <w:r w:rsidR="00CD16E8" w:rsidRPr="00B4603D">
        <w:t>OH</w:t>
      </w:r>
      <w:r w:rsidR="00CD16E8">
        <w:t>)</w:t>
      </w:r>
      <w:r w:rsidR="0041509B">
        <w:t xml:space="preserve">, by which </w:t>
      </w:r>
      <w:r w:rsidR="00CC579D">
        <w:t xml:space="preserve">the OMPs </w:t>
      </w:r>
      <w:r w:rsidR="0010666B">
        <w:t>are then</w:t>
      </w:r>
      <w:r w:rsidR="00CC579D">
        <w:t xml:space="preserve"> </w:t>
      </w:r>
      <w:r w:rsidR="00750295">
        <w:t xml:space="preserve">oxidized. </w:t>
      </w:r>
      <w:r w:rsidR="00FC0E17">
        <w:t xml:space="preserve">Chlorination uses </w:t>
      </w:r>
      <w:r w:rsidR="00472540">
        <w:t>chlorine</w:t>
      </w:r>
      <w:r w:rsidR="00FC0E17">
        <w:t xml:space="preserve">, which is </w:t>
      </w:r>
      <w:r w:rsidR="00472540">
        <w:t>converted</w:t>
      </w:r>
      <w:r w:rsidR="003D4033">
        <w:t xml:space="preserve"> into</w:t>
      </w:r>
      <w:r w:rsidR="00472540">
        <w:t xml:space="preserve"> </w:t>
      </w:r>
      <w:r w:rsidR="009A372A">
        <w:t>oxidative species</w:t>
      </w:r>
      <w:r w:rsidR="003D4033">
        <w:t xml:space="preserve"> (</w:t>
      </w:r>
      <w:r w:rsidR="00FE3FE2" w:rsidRPr="00B4603D">
        <w:rPr>
          <w:rFonts w:ascii="Cambria Math" w:hAnsi="Cambria Math" w:cs="Cambria Math"/>
        </w:rPr>
        <w:t>⋅</w:t>
      </w:r>
      <w:r w:rsidR="00FE3FE2" w:rsidRPr="00B4603D">
        <w:t>OH</w:t>
      </w:r>
      <w:r w:rsidR="00831C43">
        <w:t xml:space="preserve">, </w:t>
      </w:r>
      <w:r w:rsidR="00831C43" w:rsidRPr="004D138C">
        <w:t>Cl</w:t>
      </w:r>
      <w:r w:rsidR="00831C43" w:rsidRPr="00FE3FE2">
        <w:rPr>
          <w:rFonts w:ascii="Cambria Math" w:hAnsi="Cambria Math" w:cs="Cambria Math"/>
        </w:rPr>
        <w:t>⋅</w:t>
      </w:r>
      <w:r w:rsidR="00831C43">
        <w:t xml:space="preserve">, </w:t>
      </w:r>
      <w:r w:rsidR="00831C43" w:rsidRPr="004D138C">
        <w:t>ClO</w:t>
      </w:r>
      <w:r w:rsidR="00831C43" w:rsidRPr="00FE3FE2">
        <w:rPr>
          <w:rFonts w:ascii="Cambria Math" w:hAnsi="Cambria Math" w:cs="Cambria Math"/>
        </w:rPr>
        <w:t>⋅</w:t>
      </w:r>
      <w:r w:rsidR="003D4033">
        <w:t>)</w:t>
      </w:r>
      <w:r w:rsidR="00FC0E17">
        <w:t xml:space="preserve"> that</w:t>
      </w:r>
      <w:r w:rsidR="009A372A">
        <w:t xml:space="preserve"> creat</w:t>
      </w:r>
      <w:r w:rsidR="00324EA3">
        <w:t>es the</w:t>
      </w:r>
      <w:r w:rsidR="006E1A1C">
        <w:t xml:space="preserve"> </w:t>
      </w:r>
      <w:r w:rsidR="00566C45">
        <w:t>ability for organic destruction</w:t>
      </w:r>
      <w:r w:rsidR="009A6605">
        <w:t xml:space="preserve"> of OMPs</w:t>
      </w:r>
      <w:r w:rsidR="00566C45">
        <w:t>.</w:t>
      </w:r>
      <w:r w:rsidR="00AA02D1">
        <w:t xml:space="preserve"> Chlorination is not an AOP as it does not use oxidation to create </w:t>
      </w:r>
      <w:r w:rsidR="0079063A">
        <w:t>ROS.</w:t>
      </w:r>
      <w:r w:rsidR="00566C45">
        <w:t xml:space="preserve"> </w:t>
      </w:r>
      <w:r w:rsidR="002A1D27">
        <w:t>UV-radiation and chlorination</w:t>
      </w:r>
      <w:r w:rsidR="007744BF">
        <w:t xml:space="preserve"> are not very efficient when used stand-alone (</w:t>
      </w:r>
      <w:r w:rsidR="001D5550">
        <w:t>up to 65% reported)</w:t>
      </w:r>
      <w:r w:rsidR="007744BF">
        <w:t>, unless high doses are used.</w:t>
      </w:r>
      <w:r w:rsidR="00933FDE">
        <w:t xml:space="preserve"> However, that would be too </w:t>
      </w:r>
      <w:r w:rsidR="00B00BA0">
        <w:t>costly for the scope of municipal wastewater treatment.</w:t>
      </w:r>
      <w:r w:rsidR="007744BF">
        <w:t xml:space="preserve"> The combination UV-chlorine is typically more efficient for removing micropollutants, and lowers the chemical and energy demand</w:t>
      </w:r>
      <w:r w:rsidR="00FC0E17">
        <w:t xml:space="preserve"> </w:t>
      </w:r>
      <w:r w:rsidR="00FC0E17">
        <w:fldChar w:fldCharType="begin"/>
      </w:r>
      <w:r w:rsidR="00FC0E17">
        <w:instrText xml:space="preserve"> ADDIN ZOTERO_ITEM CSL_CITATION {"citationID":"E4C0ug28","properties":{"formattedCitation":"(Yin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FC0E17">
        <w:fldChar w:fldCharType="separate"/>
      </w:r>
      <w:r w:rsidR="00FC0E17" w:rsidRPr="0060544A">
        <w:rPr>
          <w:rFonts w:cs="Arial"/>
        </w:rPr>
        <w:t>(Yin &amp; Shang, 2020)</w:t>
      </w:r>
      <w:r w:rsidR="00FC0E17">
        <w:fldChar w:fldCharType="end"/>
      </w:r>
      <w:r w:rsidR="007744BF">
        <w:t>. However, the formation of toxic degradation by-products is still concerning</w:t>
      </w:r>
      <w:r w:rsidR="007D3FB2">
        <w:t xml:space="preserve"> with the combination UV-chlorine</w:t>
      </w:r>
      <w:r w:rsidR="007744BF">
        <w:t>.</w:t>
      </w:r>
      <w:r w:rsidR="009A6605">
        <w:t xml:space="preserve"> Ozonation uses ozone, which</w:t>
      </w:r>
      <w:r w:rsidR="00562F94">
        <w:t xml:space="preserve"> reacts with water </w:t>
      </w:r>
      <w:r w:rsidR="007744BF">
        <w:t xml:space="preserve">and </w:t>
      </w:r>
      <w:r w:rsidR="00252C44">
        <w:t xml:space="preserve">produces free oxidizing </w:t>
      </w:r>
      <w:r w:rsidR="00CD16E8">
        <w:t xml:space="preserve">hydroxyl </w:t>
      </w:r>
      <w:r w:rsidR="00252C44">
        <w:t>radicals</w:t>
      </w:r>
      <w:r w:rsidR="00CD16E8">
        <w:t xml:space="preserve">. </w:t>
      </w:r>
      <w:r w:rsidR="007C2880">
        <w:t xml:space="preserve">The pollutants are </w:t>
      </w:r>
      <w:r w:rsidR="007F4FA0">
        <w:t xml:space="preserve">then transformed into compounds called ozonation transformation products. </w:t>
      </w:r>
      <w:r w:rsidR="00152DC1">
        <w:t>These degradation products are smaller and more biodegradable.</w:t>
      </w:r>
      <w:r w:rsidR="005C67E8">
        <w:t xml:space="preserve"> Next to disinfection, ozonation is also capable of reducing chemical oxygen dema</w:t>
      </w:r>
      <w:r w:rsidR="006C56BE">
        <w:t>nd (COD)</w:t>
      </w:r>
      <w:r w:rsidR="005C67E8">
        <w:t>.</w:t>
      </w:r>
      <w:r w:rsidR="00252C44">
        <w:t xml:space="preserve"> </w:t>
      </w:r>
      <w:r w:rsidR="006C56BE">
        <w:t>Ozonation</w:t>
      </w:r>
      <w:r w:rsidR="009A6605">
        <w:t xml:space="preserve"> is a very effective</w:t>
      </w:r>
      <w:r w:rsidR="006C56BE">
        <w:t xml:space="preserve"> method</w:t>
      </w:r>
      <w:r w:rsidR="0044201B">
        <w:t xml:space="preserve"> (&gt;90%)</w:t>
      </w:r>
      <w:r w:rsidR="009A6605">
        <w:t xml:space="preserve"> for </w:t>
      </w:r>
      <w:r w:rsidR="009053D7">
        <w:t>destroying OMPs but residual by-products and high operational energy</w:t>
      </w:r>
      <w:r w:rsidR="00BF6EC7">
        <w:t xml:space="preserve"> costs</w:t>
      </w:r>
      <w:r w:rsidR="009053D7">
        <w:t xml:space="preserve"> are still </w:t>
      </w:r>
      <w:r w:rsidR="007C2880">
        <w:t>aspects of concern</w:t>
      </w:r>
      <w:r w:rsidR="006C56BE">
        <w:t xml:space="preserve"> </w:t>
      </w:r>
      <w:r w:rsidR="006C56BE">
        <w:fldChar w:fldCharType="begin"/>
      </w:r>
      <w:r w:rsidR="006C56BE">
        <w:instrText xml:space="preserve"> ADDIN ZOTERO_ITEM CSL_CITATION {"citationID":"LRd7EEnQ","properties":{"formattedCitation":"(Guillossou et al., 2020; Zahmatkesh, Amesho, et al., 2022; Zahmatkesh, Bokhari, et al., 2022)","plainCitation":"(Guillossou et al., 2020; Zahmatkesh, Amesho, et al., 2022; Zahmatkesh, Bokhari, et al., 2022)","noteIndex":0},"citationItems":[{"id":46,"uris":["http://zotero.org/users/local/h6YJVYLe/items/YJNPW24L"],"itemData":{"id":46,"type":"article-journal","abstract":"Advanced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T.T."},{"family":"Sillanpää","given":"Mika"}],"issued":{"date-parts":[["2022",8]]}}},{"id":140,"uris":["http://zotero.org/users/local/h6YJVYLe/items/T99PJIA3"],"itemData":{"id":140,"type":"article-journal","abstract":"In the last few decades, environmental contaminants (ECs) have been introduced into the environment at an alarming rate. There is a risk to human health and aquatic ecosystems from trace levels of emerging contaminants, including hospital wastewater (HPWW), cosmetics, personal care products, endocrine system disruptors, and their transformation products. Despite the fact that these pollutants have been introduced or detected relatively recently, information about their characteristics, actions, and impacts is limited, as are the technologies to eliminate them efficiently. A wastewater recycling system is capable of providing irrigation water for crops and municipal sewage treatment, so removing ECs before wastewater reuse is essentia</w:instrText>
      </w:r>
      <w:r w:rsidR="006C56BE" w:rsidRPr="0005487A">
        <w:rPr>
          <w:lang w:val="nl-BE"/>
        </w:rPr>
        <w:instrText xml:space="preserve">l. Water treatment processes containing advanced ions of biotic origin and ECs of biotic origin are highly recommended for contaminants. This study introduces the fundamentals of the treatment of tertiary wastewater, including membranes, filtration, UV (ultraviolet) irradiation, ozonation, chlorination, advanced oxidation processes, activated carbon (AC), and algae. Next, a detailed description of recent developments and innovations in each component of the emerging contaminant removal process is provided.","container-title":"Environmental Monitoring and Assessment","DOI":"10.1007/s10661-022-10503-z","ISSN":"0167-6369, 1573-2959","issue":"12","journalAbbreviation":"Environ Monit Assess","language":"en","page":"884","source":"DOI.org (Crossref)","title":"A comprehensive review of various approaches for treatment of tertiary wastewater with emerging contaminants: what do we know?","title-short":"A comprehensive review of various approaches for treatment of tertiary wastewater with emerging contaminants","volume":"194","author":[{"family":"Zahmatkesh","given":"Sasan"},{"family":"Bokhari","given":"Awais"},{"family":"Karimian","given":"Melika"},{"family":"Zahra","given":"Musaddak Maher Abdul"},{"family":"Sillanpää","given":"Mika"},{"family":"Panchal","given":"Hitesh"},{"family":"Alrubaie","given":"Ali Jawad"},{"family":"Rezakhani","given":"Yousof"}],"issued":{"date-parts":[["2022",12]]}}}],"schema":"https://github.com/citation-style-language/schema/raw/master/csl-citation.json"} </w:instrText>
      </w:r>
      <w:r w:rsidR="006C56BE">
        <w:fldChar w:fldCharType="separate"/>
      </w:r>
      <w:r w:rsidR="006C56BE" w:rsidRPr="0005487A">
        <w:rPr>
          <w:rFonts w:cs="Arial"/>
          <w:lang w:val="nl-BE"/>
        </w:rPr>
        <w:t>(Guillossou et al., 2020; Zahmatkesh, Amesho, et al., 2022; Zahmatkesh, Bokhari, et al., 2022)</w:t>
      </w:r>
      <w:r w:rsidR="006C56BE">
        <w:fldChar w:fldCharType="end"/>
      </w:r>
      <w:r w:rsidR="009053D7" w:rsidRPr="0005487A">
        <w:rPr>
          <w:lang w:val="nl-BE"/>
        </w:rPr>
        <w:t>.</w:t>
      </w:r>
    </w:p>
    <w:p w14:paraId="02DB15DE" w14:textId="1153A5E6" w:rsidR="00BB2E24" w:rsidRDefault="00BB2E24">
      <w:pPr>
        <w:spacing w:after="160" w:line="2" w:lineRule="auto"/>
        <w:rPr>
          <w:lang w:val="nl-BE"/>
        </w:rPr>
      </w:pPr>
      <w:r>
        <w:rPr>
          <w:lang w:val="nl-BE"/>
        </w:rPr>
        <w:br w:type="page"/>
      </w:r>
    </w:p>
    <w:p w14:paraId="6E569581" w14:textId="46FD5A0C" w:rsidR="00C72AB2" w:rsidRDefault="00584E1E" w:rsidP="00D61169">
      <w:pPr>
        <w:jc w:val="both"/>
      </w:pPr>
      <w:r w:rsidRPr="007C69CE">
        <w:lastRenderedPageBreak/>
        <w:t xml:space="preserve">Through </w:t>
      </w:r>
      <w:r w:rsidRPr="007C69CE">
        <w:rPr>
          <w:u w:val="single"/>
        </w:rPr>
        <w:t>membrane filtration</w:t>
      </w:r>
      <w:r w:rsidRPr="007C69CE">
        <w:t xml:space="preserve">, very high removal efficiencies are possible. </w:t>
      </w:r>
      <w:r w:rsidR="00D877B5" w:rsidRPr="007C69CE">
        <w:t>RO</w:t>
      </w:r>
      <w:r w:rsidRPr="007C69CE">
        <w:t xml:space="preserve"> and </w:t>
      </w:r>
      <w:r w:rsidR="00D877B5" w:rsidRPr="007C69CE">
        <w:t>NF</w:t>
      </w:r>
      <w:r w:rsidRPr="007C69CE">
        <w:t xml:space="preserve"> </w:t>
      </w:r>
      <w:r w:rsidR="00D877B5" w:rsidRPr="007C69CE">
        <w:t>a</w:t>
      </w:r>
      <w:r w:rsidR="00A2150C">
        <w:t>r</w:t>
      </w:r>
      <w:r w:rsidR="00D877B5" w:rsidRPr="007C69CE">
        <w:t>e very efficient</w:t>
      </w:r>
      <w:r w:rsidR="00A2150C">
        <w:t xml:space="preserve"> </w:t>
      </w:r>
      <w:r w:rsidR="00D877B5" w:rsidRPr="007C69CE">
        <w:t>and</w:t>
      </w:r>
      <w:r w:rsidRPr="007C69CE">
        <w:t xml:space="preserve"> widely applied for drinking water treatment, while</w:t>
      </w:r>
      <w:r w:rsidR="00D877B5" w:rsidRPr="007C69CE">
        <w:t xml:space="preserve"> UF</w:t>
      </w:r>
      <w:r w:rsidRPr="007C69CE">
        <w:t xml:space="preserve"> is less efficient in the removal of </w:t>
      </w:r>
      <w:r w:rsidR="00D877B5" w:rsidRPr="007C69CE">
        <w:t>MPs</w:t>
      </w:r>
      <w:r w:rsidRPr="007C69CE">
        <w:t>.</w:t>
      </w:r>
      <w:r w:rsidR="00973E1B" w:rsidRPr="007C69CE">
        <w:t xml:space="preserve"> Next to these, </w:t>
      </w:r>
      <w:r w:rsidR="003806CE" w:rsidRPr="007C69CE">
        <w:t>FO and MD</w:t>
      </w:r>
      <w:r w:rsidR="00973E1B" w:rsidRPr="007C69CE">
        <w:t xml:space="preserve"> </w:t>
      </w:r>
      <w:r w:rsidR="00E50FA4" w:rsidRPr="007C69CE">
        <w:t>are promising</w:t>
      </w:r>
      <w:r w:rsidR="00A52EBD">
        <w:t xml:space="preserve"> technologies</w:t>
      </w:r>
      <w:r w:rsidR="00973E1B" w:rsidRPr="007C69CE">
        <w:t xml:space="preserve"> for the removal of OMPs due to their low operating costs and high-quality performance.</w:t>
      </w:r>
      <w:r w:rsidR="00A23DC2" w:rsidRPr="007C69CE">
        <w:t xml:space="preserve"> In terms of efficiency, they might be on the same level as RO and NF, but more research is needed.</w:t>
      </w:r>
      <w:r w:rsidRPr="007C69CE">
        <w:t xml:space="preserve"> </w:t>
      </w:r>
      <w:r w:rsidR="003806CE" w:rsidRPr="007C69CE">
        <w:t>Drawbacks are:</w:t>
      </w:r>
      <w:r w:rsidR="00C72AB2" w:rsidRPr="007C69CE">
        <w:t xml:space="preserve"> fouling and scaling, </w:t>
      </w:r>
      <w:r w:rsidR="0061369B">
        <w:t xml:space="preserve">expensive </w:t>
      </w:r>
      <w:r w:rsidR="00C72AB2" w:rsidRPr="007C69CE">
        <w:t xml:space="preserve">high-tech membranes </w:t>
      </w:r>
      <w:r w:rsidR="000619DA">
        <w:t xml:space="preserve">are </w:t>
      </w:r>
      <w:r w:rsidR="00C72AB2" w:rsidRPr="007C69CE">
        <w:t>required</w:t>
      </w:r>
      <w:r w:rsidR="003E00BA">
        <w:t xml:space="preserve"> and</w:t>
      </w:r>
      <w:r w:rsidR="00C72AB2" w:rsidRPr="007C69CE">
        <w:t xml:space="preserve"> concentrate is a costly secondary pollution</w:t>
      </w:r>
      <w:r w:rsidR="003E00BA">
        <w:t xml:space="preserve"> </w:t>
      </w:r>
      <w:r w:rsidR="00D20072">
        <w:fldChar w:fldCharType="begin"/>
      </w:r>
      <w:r w:rsidR="00D20072">
        <w:instrText xml:space="preserve"> ADDIN ZOTERO_ITEM CSL_CITATION {"citationID":"drd1187N","properties":{"formattedCitation":"(Khanzada et al., 2020; Rizzo et al., 2019)","plainCitation":"(Khanzada et al., 2020; Rizzo et al., 2019)","noteIndex":0},"citationItems":[{"id":90,"uris":["http://zotero.org/users/local/h6YJVYLe/items/39VITZRH"],"itemData":{"id":90,"type":"article-journal","abstract":"The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D20072">
        <w:fldChar w:fldCharType="separate"/>
      </w:r>
      <w:r w:rsidR="00D20072" w:rsidRPr="00D20072">
        <w:rPr>
          <w:rFonts w:cs="Arial"/>
        </w:rPr>
        <w:t>(Khanzada et al., 2020; Rizzo et al., 2019)</w:t>
      </w:r>
      <w:r w:rsidR="00D20072">
        <w:fldChar w:fldCharType="end"/>
      </w:r>
      <w:r w:rsidR="00C72AB2" w:rsidRPr="007C69CE">
        <w:t>.</w:t>
      </w:r>
    </w:p>
    <w:p w14:paraId="2443A1EA" w14:textId="3194706C" w:rsidR="005B3631" w:rsidRPr="007C69CE" w:rsidRDefault="005B3631" w:rsidP="00DF3E0B">
      <w:pPr>
        <w:jc w:val="both"/>
      </w:pPr>
    </w:p>
    <w:p w14:paraId="2937FC46" w14:textId="05F9DF25" w:rsidR="00EE0AE2" w:rsidRPr="007C69CE" w:rsidRDefault="00B23E6C" w:rsidP="00DF3E0B">
      <w:pPr>
        <w:jc w:val="both"/>
      </w:pPr>
      <w:r w:rsidRPr="007C69CE">
        <w:t xml:space="preserve">The feasibility of </w:t>
      </w:r>
      <w:r w:rsidRPr="007C69CE">
        <w:rPr>
          <w:u w:val="single"/>
        </w:rPr>
        <w:t>biological treatment</w:t>
      </w:r>
      <w:r w:rsidRPr="007C69CE">
        <w:t xml:space="preserve"> </w:t>
      </w:r>
      <w:r w:rsidR="005E6896" w:rsidRPr="007C69CE">
        <w:t>for enhanced degradation of MPs in WWTPs has been recently explored</w:t>
      </w:r>
      <w:r w:rsidR="00574EB5" w:rsidRPr="007C69CE">
        <w:t xml:space="preserve">. </w:t>
      </w:r>
      <w:r w:rsidR="009E4C69" w:rsidRPr="007C69CE">
        <w:t xml:space="preserve">A moving bed biofilm reactor (MBBR) </w:t>
      </w:r>
      <w:r w:rsidR="00DB10AD" w:rsidRPr="007C69CE">
        <w:t>is a reactor where</w:t>
      </w:r>
      <w:r w:rsidR="00322A8D" w:rsidRPr="007C69CE">
        <w:t xml:space="preserve"> a biofilm grows on</w:t>
      </w:r>
      <w:r w:rsidR="00BB34FB" w:rsidRPr="007C69CE">
        <w:t xml:space="preserve"> plastic</w:t>
      </w:r>
      <w:r w:rsidR="00322A8D" w:rsidRPr="007C69CE">
        <w:t xml:space="preserve"> carriers</w:t>
      </w:r>
      <w:r w:rsidR="006403D2" w:rsidRPr="007C69CE">
        <w:t>.</w:t>
      </w:r>
      <w:r w:rsidR="00AE6C2D" w:rsidRPr="007C69CE">
        <w:t xml:space="preserve"> The working principle of and </w:t>
      </w:r>
      <w:r w:rsidR="0009452F">
        <w:t>‘</w:t>
      </w:r>
      <w:r w:rsidR="00AE6C2D" w:rsidRPr="007C69CE">
        <w:t>micropollutants removal</w:t>
      </w:r>
      <w:r w:rsidR="0009452F">
        <w:t>’</w:t>
      </w:r>
      <w:r w:rsidR="00AE6C2D" w:rsidRPr="007C69CE">
        <w:t xml:space="preserve"> by MBBR is depicted in </w:t>
      </w:r>
      <w:r w:rsidR="00AE6C2D" w:rsidRPr="007C69CE">
        <w:rPr>
          <w:b/>
          <w:bCs/>
        </w:rPr>
        <w:fldChar w:fldCharType="begin"/>
      </w:r>
      <w:r w:rsidR="00AE6C2D" w:rsidRPr="007C69CE">
        <w:rPr>
          <w:b/>
          <w:bCs/>
        </w:rPr>
        <w:instrText xml:space="preserve"> REF _Ref152404895 \h  \* MERGEFORMAT </w:instrText>
      </w:r>
      <w:r w:rsidR="00AE6C2D" w:rsidRPr="007C69CE">
        <w:rPr>
          <w:b/>
          <w:bCs/>
        </w:rPr>
      </w:r>
      <w:r w:rsidR="00AE6C2D" w:rsidRPr="007C69CE">
        <w:rPr>
          <w:b/>
          <w:bCs/>
        </w:rPr>
        <w:fldChar w:fldCharType="separate"/>
      </w:r>
      <w:r w:rsidR="00843CB6" w:rsidRPr="007C69CE">
        <w:rPr>
          <w:b/>
          <w:bCs/>
        </w:rPr>
        <w:t xml:space="preserve">Figure </w:t>
      </w:r>
      <w:r w:rsidR="00843CB6" w:rsidRPr="00843CB6">
        <w:rPr>
          <w:b/>
          <w:bCs/>
          <w:noProof/>
        </w:rPr>
        <w:t>7</w:t>
      </w:r>
      <w:r w:rsidR="00AE6C2D" w:rsidRPr="007C69CE">
        <w:rPr>
          <w:b/>
          <w:bCs/>
        </w:rPr>
        <w:fldChar w:fldCharType="end"/>
      </w:r>
      <w:r w:rsidR="00AE6C2D" w:rsidRPr="007C69CE">
        <w:t xml:space="preserve">. </w:t>
      </w:r>
      <w:r w:rsidR="00391DB9" w:rsidRPr="007C69CE">
        <w:t>T</w:t>
      </w:r>
      <w:r w:rsidR="006C2E9B" w:rsidRPr="007C69CE">
        <w:t>he different processes</w:t>
      </w:r>
      <w:r w:rsidR="0048077F">
        <w:t>, i.e</w:t>
      </w:r>
      <w:r w:rsidR="005A309C" w:rsidRPr="007C69CE">
        <w:t>., nitrification/denitrification and organic carbon (OC) removal</w:t>
      </w:r>
      <w:r w:rsidR="0048077F">
        <w:t>,</w:t>
      </w:r>
      <w:r w:rsidR="005A309C" w:rsidRPr="007C69CE">
        <w:t xml:space="preserve"> occur </w:t>
      </w:r>
      <w:r w:rsidR="00391DB9" w:rsidRPr="007C69CE">
        <w:t xml:space="preserve">all together </w:t>
      </w:r>
      <w:r w:rsidR="00C96534" w:rsidRPr="007C69CE">
        <w:t>with</w:t>
      </w:r>
      <w:r w:rsidR="00391DB9" w:rsidRPr="007C69CE">
        <w:t>in the biofilm</w:t>
      </w:r>
      <w:r w:rsidR="001B7D13" w:rsidRPr="007C69CE">
        <w:t>.</w:t>
      </w:r>
      <w:r w:rsidR="00AE332E" w:rsidRPr="007C69CE">
        <w:t xml:space="preserve"> </w:t>
      </w:r>
      <w:r w:rsidR="00797B85" w:rsidRPr="007C69CE">
        <w:t>Because these processes occur simultaneous in one reactor, it is also called a ‘hybrid’ reactor</w:t>
      </w:r>
      <w:r w:rsidR="00052840" w:rsidRPr="007C69CE">
        <w:t xml:space="preserve"> </w:t>
      </w:r>
      <w:r w:rsidR="005C6729" w:rsidRPr="007C69CE">
        <w:fldChar w:fldCharType="begin"/>
      </w:r>
      <w:r w:rsidR="005C6729" w:rsidRPr="007C69CE">
        <w:instrText xml:space="preserve"> ADDIN ZOTERO_ITEM CSL_CITATION {"citationID":"L7nnBZhM","properties":{"formattedCitation":"(Mohammadi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5C6729" w:rsidRPr="007C69CE">
        <w:fldChar w:fldCharType="separate"/>
      </w:r>
      <w:r w:rsidR="005C6729" w:rsidRPr="007C69CE">
        <w:rPr>
          <w:rFonts w:cs="Arial"/>
        </w:rPr>
        <w:t>(Mohammadi et al., 2022)</w:t>
      </w:r>
      <w:r w:rsidR="005C6729" w:rsidRPr="007C69CE">
        <w:fldChar w:fldCharType="end"/>
      </w:r>
      <w:r w:rsidR="005C6729" w:rsidRPr="007C69CE">
        <w:t>.</w:t>
      </w:r>
      <w:r w:rsidR="001B7D13" w:rsidRPr="007C69CE">
        <w:t xml:space="preserve"> </w:t>
      </w:r>
      <w:r w:rsidR="002F2121" w:rsidRPr="007C69CE">
        <w:t>Compared to CAS,</w:t>
      </w:r>
      <w:r w:rsidR="001928CF" w:rsidRPr="007C69CE">
        <w:t xml:space="preserve"> higher</w:t>
      </w:r>
      <w:r w:rsidR="00A76F45" w:rsidRPr="007C69CE">
        <w:t xml:space="preserve"> MP</w:t>
      </w:r>
      <w:r w:rsidR="001928CF" w:rsidRPr="007C69CE">
        <w:t xml:space="preserve"> removal rates are possible </w:t>
      </w:r>
      <w:r w:rsidR="002F2121" w:rsidRPr="007C69CE">
        <w:t>thanks to the</w:t>
      </w:r>
      <w:r w:rsidR="009C2D85" w:rsidRPr="007C69CE">
        <w:t xml:space="preserve"> high diversity of microorganisms on the carriers</w:t>
      </w:r>
      <w:r w:rsidR="0058233E" w:rsidRPr="007C69CE">
        <w:t xml:space="preserve"> </w:t>
      </w:r>
      <w:r w:rsidR="0058233E" w:rsidRPr="007C69CE">
        <w:fldChar w:fldCharType="begin"/>
      </w:r>
      <w:r w:rsidR="0058233E" w:rsidRPr="007C69CE">
        <w:instrText xml:space="preserve"> ADDIN ZOTERO_ITEM CSL_CITATION {"citationID":"SJjW2CSh","properties":{"formattedCitation":"(Ahmadi et al., 2023)","plainCitation":"(Ahmadi et al., 2023)","noteIndex":0},"citationItems":[{"id":96,"uris":["http://zotero.org/users/local/h6YJVYLe/items/4JNDBQRW"],"itemData":{"id":96,"type":"article-journal","abstract":"We investigated the transformation of four pharmaceuticals (Diclofenac, Naproxen, Ibuprofen and Carbamazepine) in a moving bed biofilm reactor subjected to different COD/N ratios in four experimental phases. The shift from medium to high range COD/N ratio (i.e., 5:1 to 100:1) intensified the competition between heterotrophs and nitrifying communities, leading to a transition from co-existence of heterotrophic and autotrophic conditions with high COD removal and nitrification rate in phase I to dominant heterotrophic conditions in phase II. At lower range COD/N ratios (i.e., 1:2 and 1:8) in phase III and IV, autotrophic conditions prevailed, resulting in increased nitrification rates and high abundance of amoA gene in the biofilm. Such shifts in the operating condition were accompanied by notable changes in the biofilm concentrations, composition and abundance of microbial populations as well as biodiversity in the biofilms, which collectively affected the degradation rates of the pharmaceuticals. We observed higher kinetic rates per unit of biofilm concentration under autotrophic conditions compared to heterotrophic conditions for all compounds except Naproxen, indicating the importance of nitrification in the transformation of such compounds. The results also revealed a positive relationship between biodiversity and biomass-normalized kinetic rates of most compounds.","container-title":"Journal of Hazardous Materials","DOI":"10.1016/j.jhazmat.2023.132232","ISSN":"0304-3894","journalAbbreviation":"Journal of Hazardous Materials","page":"132232","source":"ScienceDirect","title":"Biotransformation of micropollutants in moving bed biofilm reactors under heterotrophic and autotrophic conditions","volume":"460","author":[{"family":"Ahmadi","given":"Navid"},{"family":"Abbasi","given":"Mona"},{"family":"Torabian","given":"Ali"},{"family":"Loosdrecht","given":"Mark C. M.","non-dropping-particle":"van"},{"family":"Ducoste","given":"Joel"}],"issued":{"date-parts":[["2023",10,15]]}}}],"schema":"https://github.com/citation-style-language/schema/raw/master/csl-citation.json"} </w:instrText>
      </w:r>
      <w:r w:rsidR="0058233E" w:rsidRPr="007C69CE">
        <w:fldChar w:fldCharType="separate"/>
      </w:r>
      <w:r w:rsidR="0058233E" w:rsidRPr="007C69CE">
        <w:rPr>
          <w:rFonts w:cs="Arial"/>
        </w:rPr>
        <w:t>(Ahmadi et al., 2023)</w:t>
      </w:r>
      <w:r w:rsidR="0058233E" w:rsidRPr="007C69CE">
        <w:fldChar w:fldCharType="end"/>
      </w:r>
      <w:r w:rsidR="001928CF" w:rsidRPr="007C69CE">
        <w:t>.</w:t>
      </w:r>
      <w:r w:rsidR="00CF24A3" w:rsidRPr="007C69CE">
        <w:t xml:space="preserve"> </w:t>
      </w:r>
      <w:r w:rsidR="009E4C69" w:rsidRPr="007C69CE">
        <w:t>M</w:t>
      </w:r>
      <w:r w:rsidR="00CB37CB">
        <w:t>B</w:t>
      </w:r>
      <w:r w:rsidR="009E4C69" w:rsidRPr="007C69CE">
        <w:t xml:space="preserve">BR is usually not a tertiary treatment but an optimization of </w:t>
      </w:r>
      <w:r w:rsidR="00F85365" w:rsidRPr="007C69CE">
        <w:t>the CAS</w:t>
      </w:r>
      <w:r w:rsidR="009E4C69" w:rsidRPr="007C69CE">
        <w:t xml:space="preserve"> system. </w:t>
      </w:r>
      <w:r w:rsidR="00B4249B" w:rsidRPr="007C69CE">
        <w:t>M</w:t>
      </w:r>
      <w:r w:rsidR="00CB37CB">
        <w:t>B</w:t>
      </w:r>
      <w:r w:rsidR="00B4249B" w:rsidRPr="007C69CE">
        <w:t xml:space="preserve">BR </w:t>
      </w:r>
      <w:r w:rsidR="00327B51" w:rsidRPr="007C69CE">
        <w:t>can be recommended</w:t>
      </w:r>
      <w:r w:rsidR="00B4249B" w:rsidRPr="007C69CE">
        <w:t xml:space="preserve"> when</w:t>
      </w:r>
      <w:r w:rsidR="00192DD8">
        <w:t xml:space="preserve"> </w:t>
      </w:r>
      <w:r w:rsidR="007E13B3">
        <w:t>current WWTP need to be improved or</w:t>
      </w:r>
      <w:r w:rsidR="00E046D6">
        <w:t xml:space="preserve"> when designing new installations for wastewater treatment.</w:t>
      </w:r>
      <w:r w:rsidR="00B4249B" w:rsidRPr="007C69CE">
        <w:t xml:space="preserve"> </w:t>
      </w:r>
      <w:r w:rsidR="00621F9C">
        <w:t>This technology is more recent and more advanced for secondary treatment</w:t>
      </w:r>
      <w:r w:rsidR="00A04163" w:rsidRPr="007C69CE">
        <w:t>.</w:t>
      </w:r>
      <w:r w:rsidR="00C92182" w:rsidRPr="007C69CE">
        <w:t xml:space="preserve"> MBBR has</w:t>
      </w:r>
      <w:r w:rsidR="00EF6B23" w:rsidRPr="007C69CE">
        <w:t xml:space="preserve"> also</w:t>
      </w:r>
      <w:r w:rsidR="00C92182" w:rsidRPr="007C69CE">
        <w:t xml:space="preserve"> been investigated as a </w:t>
      </w:r>
      <w:r w:rsidR="00E30F76" w:rsidRPr="007C69CE">
        <w:t xml:space="preserve">tertiary </w:t>
      </w:r>
      <w:r w:rsidR="00C92182" w:rsidRPr="007C69CE">
        <w:t xml:space="preserve">treatment </w:t>
      </w:r>
      <w:r w:rsidR="00337964" w:rsidRPr="007C69CE">
        <w:t xml:space="preserve">after </w:t>
      </w:r>
      <w:r w:rsidR="00F04E72" w:rsidRPr="007C69CE">
        <w:t>CAS</w:t>
      </w:r>
      <w:r w:rsidR="00A01D4E">
        <w:t>. In this case it is</w:t>
      </w:r>
      <w:r w:rsidR="00C92182" w:rsidRPr="007C69CE">
        <w:t xml:space="preserve"> called ‘tertiary MMBR’</w:t>
      </w:r>
      <w:r w:rsidR="00A01D4E">
        <w:t xml:space="preserve"> and</w:t>
      </w:r>
      <w:r w:rsidR="00F313DA">
        <w:t xml:space="preserve"> it showed to be an improved addition to the</w:t>
      </w:r>
      <w:r w:rsidR="00D305AB">
        <w:t xml:space="preserve"> system in the context of CEC </w:t>
      </w:r>
      <w:r w:rsidR="008C4D76">
        <w:t>removal and degradation</w:t>
      </w:r>
      <w:r w:rsidR="00C92182" w:rsidRPr="007C69CE">
        <w:t xml:space="preserve"> </w:t>
      </w:r>
      <w:r w:rsidR="003E4073" w:rsidRPr="007C69CE">
        <w:fldChar w:fldCharType="begin"/>
      </w:r>
      <w:r w:rsidR="003E4073" w:rsidRPr="007C69CE">
        <w:instrText xml:space="preserve"> ADDIN ZOTERO_ITEM CSL_CITATION {"citationID":"O4Fm2Ru2","properties":{"formattedCitation":"(Edefell et al., 2021)","plainCitation":"(Edefell et al., 2021)","noteIndex":0},"citationItems":[{"id":100,"uris":["http://zotero.org/users/local/h6YJVYLe/items/QZZPTNV4"],"itemData":{"id":100,"type":"article-journal","abstract":"A novel process configuration was designed to increase biofilm growth in tertiary moving bed biofilm reactors (MBBRs) by providing additional substrate from primary treated wastewater in a sidestream reactor under different redox conditions in order to improve micropollutant removal in MBBRs with low substrate availability. This novel recirculating MBBR was operated on pilot scale for 13 months, and a systematic increase was seen in the biomass concentration and the micropollutant degradation rates, compared to a tertiary MBBR without additional substrate. The degradation rates per unit carrier surface area increased in the order of ten times, and for certain micropollutants, such as atenolol, metoprolol, trimethoprim and roxithromycin, the degradation rates increased 20–60 times. Aerobic conditions were critical for maintaining high micropollutant degradation rates. With innovative MBBR configurations it may be possible to improve the biological degradation of organic micropollutants in wastewater. It is suggested that degradation rates be normalized to the carrier surface area, in favor of the biomass concentration, as this reflects the diffusion limitations of oxygen, and will facilitate the comparison of different biofilm systems.","container-title":"Journal of Hazardous Materials","DOI":"10.1016/j.jhazmat.2021.125535","ISSN":"0304-3894","journalAbbreviation":"Journal of Hazardous Materials","page":"125535","source":"ScienceDirect","title":"Promoting the degradation of organic micropollutants in tertiary moving bed biofilm reactors by controlling growth and redox conditions","volume":"414","author":[{"family":"Edefell","given":"Ellen"},{"family":"Falås","given":"Per"},{"family":"Torresi","given":"Elena"},{"family":"Hagman","given":"Marinette"},{"family":"Cimbritz","given":"Michael"},{"family":"Bester","given":"Kai"},{"family":"Christensson","given":"Magnus"}],"issued":{"date-parts":[["2021",7,15]]}}}],"schema":"https://github.com/citation-style-language/schema/raw/master/csl-citation.json"} </w:instrText>
      </w:r>
      <w:r w:rsidR="003E4073" w:rsidRPr="007C69CE">
        <w:fldChar w:fldCharType="separate"/>
      </w:r>
      <w:r w:rsidR="003E4073" w:rsidRPr="007C69CE">
        <w:rPr>
          <w:rFonts w:cs="Arial"/>
        </w:rPr>
        <w:t>(Edefell et al., 2021)</w:t>
      </w:r>
      <w:r w:rsidR="003E4073" w:rsidRPr="007C69CE">
        <w:fldChar w:fldCharType="end"/>
      </w:r>
      <w:r w:rsidR="006227AD" w:rsidRPr="007C69CE">
        <w:t>.</w:t>
      </w:r>
    </w:p>
    <w:p w14:paraId="0E31746E" w14:textId="77777777" w:rsidR="008C4D76" w:rsidRPr="007C69CE" w:rsidRDefault="008C4D76" w:rsidP="008C4D76">
      <w:pPr>
        <w:jc w:val="both"/>
      </w:pPr>
    </w:p>
    <w:p w14:paraId="1A4C65A6" w14:textId="61419C12" w:rsidR="008C4D76" w:rsidRDefault="008C4D76" w:rsidP="008C4D76">
      <w:pPr>
        <w:jc w:val="both"/>
      </w:pPr>
      <w:r w:rsidRPr="007C69CE">
        <w:rPr>
          <w:u w:val="single"/>
        </w:rPr>
        <w:t>Coagulation and flocculation</w:t>
      </w:r>
      <w:r w:rsidRPr="007C69CE">
        <w:t xml:space="preserve"> are processes that are more part of the primary treatment. This group received less interest as MPs adsorbed to the solid sludge are a secondary waste.</w:t>
      </w:r>
      <w:r w:rsidR="00FF5048">
        <w:t xml:space="preserve"> </w:t>
      </w:r>
      <w:r w:rsidR="00676A36">
        <w:t>The sediment</w:t>
      </w:r>
      <w:r w:rsidR="005830C9">
        <w:t xml:space="preserve"> </w:t>
      </w:r>
      <w:r w:rsidR="00AF6E3E">
        <w:t xml:space="preserve">is then </w:t>
      </w:r>
      <w:r w:rsidR="00391F2B">
        <w:t>the</w:t>
      </w:r>
      <w:r w:rsidR="00AF6E3E">
        <w:t xml:space="preserve"> pollution problem unless MPs could be purified</w:t>
      </w:r>
      <w:r w:rsidR="00F5173C">
        <w:t>, which again would be a challenging task</w:t>
      </w:r>
      <w:r w:rsidR="00AF6E3E">
        <w:t xml:space="preserve"> </w:t>
      </w:r>
      <w:r w:rsidR="00AB3704">
        <w:fldChar w:fldCharType="begin"/>
      </w:r>
      <w:r w:rsidR="00AB3704">
        <w:instrText xml:space="preserve"> ADDIN ZOTERO_ITEM CSL_CITATION {"citationID":"NPqQOg2f","properties":{"formattedCitation":"(Zahmatkesh,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00AB3704">
        <w:fldChar w:fldCharType="separate"/>
      </w:r>
      <w:r w:rsidR="00AB3704" w:rsidRPr="00AB3704">
        <w:rPr>
          <w:rFonts w:cs="Arial"/>
        </w:rPr>
        <w:t>(Zahmatkesh, Amesho, et al., 2022)</w:t>
      </w:r>
      <w:r w:rsidR="00AB3704">
        <w:fldChar w:fldCharType="end"/>
      </w:r>
      <w:r w:rsidR="00AF6E3E">
        <w:t>.</w:t>
      </w:r>
    </w:p>
    <w:p w14:paraId="24FCB827" w14:textId="77777777" w:rsidR="008C4D76" w:rsidRDefault="008C4D76" w:rsidP="00DF3E0B">
      <w:pPr>
        <w:jc w:val="both"/>
      </w:pPr>
    </w:p>
    <w:p w14:paraId="4090AEA0" w14:textId="77777777" w:rsidR="00BB2E24" w:rsidRPr="007C69CE" w:rsidRDefault="00BB2E24" w:rsidP="00DF3E0B">
      <w:pPr>
        <w:jc w:val="both"/>
      </w:pPr>
    </w:p>
    <w:p w14:paraId="4293B7DB" w14:textId="77777777" w:rsidR="00F438FD" w:rsidRDefault="000B170B" w:rsidP="00EF6B23">
      <w:pPr>
        <w:keepNext/>
        <w:jc w:val="center"/>
      </w:pPr>
      <w:r w:rsidRPr="007C69CE">
        <w:rPr>
          <w:noProof/>
        </w:rPr>
        <w:drawing>
          <wp:inline distT="0" distB="0" distL="0" distR="0" wp14:anchorId="37314752" wp14:editId="282BE004">
            <wp:extent cx="5727700" cy="2803525"/>
            <wp:effectExtent l="0" t="0" r="6350" b="0"/>
            <wp:docPr id="1493926030" name="Picture 1" descr="A diagram of a biosynthe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6030" name="Picture 1" descr="A diagram of a biosynthesis&#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803525"/>
                    </a:xfrm>
                    <a:prstGeom prst="rect">
                      <a:avLst/>
                    </a:prstGeom>
                    <a:noFill/>
                    <a:ln>
                      <a:noFill/>
                    </a:ln>
                  </pic:spPr>
                </pic:pic>
              </a:graphicData>
            </a:graphic>
          </wp:inline>
        </w:drawing>
      </w:r>
    </w:p>
    <w:p w14:paraId="72520F37" w14:textId="77777777" w:rsidR="00F5173C" w:rsidRPr="007C69CE" w:rsidRDefault="00F5173C" w:rsidP="00EF6B23">
      <w:pPr>
        <w:keepNext/>
        <w:jc w:val="center"/>
      </w:pPr>
    </w:p>
    <w:p w14:paraId="78970F62" w14:textId="756904EC" w:rsidR="000B170B" w:rsidRPr="007C69CE" w:rsidRDefault="00F438FD" w:rsidP="00EF6B23">
      <w:pPr>
        <w:pStyle w:val="Caption"/>
        <w:jc w:val="center"/>
        <w:rPr>
          <w:b/>
          <w:bCs/>
          <w:i w:val="0"/>
          <w:iCs w:val="0"/>
        </w:rPr>
      </w:pPr>
      <w:bookmarkStart w:id="30" w:name="_Ref152404895"/>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7</w:t>
      </w:r>
      <w:r w:rsidR="007D58D3">
        <w:rPr>
          <w:b/>
          <w:bCs/>
          <w:i w:val="0"/>
          <w:iCs w:val="0"/>
        </w:rPr>
        <w:fldChar w:fldCharType="end"/>
      </w:r>
      <w:bookmarkEnd w:id="30"/>
      <w:r w:rsidRPr="007C69CE">
        <w:rPr>
          <w:b/>
          <w:bCs/>
          <w:i w:val="0"/>
          <w:iCs w:val="0"/>
        </w:rPr>
        <w:t xml:space="preserve"> Working</w:t>
      </w:r>
      <w:r w:rsidR="00AE6C2D" w:rsidRPr="007C69CE">
        <w:rPr>
          <w:b/>
          <w:bCs/>
          <w:i w:val="0"/>
          <w:iCs w:val="0"/>
        </w:rPr>
        <w:t xml:space="preserve"> principle</w:t>
      </w:r>
      <w:r w:rsidRPr="007C69CE">
        <w:rPr>
          <w:b/>
          <w:bCs/>
          <w:i w:val="0"/>
          <w:iCs w:val="0"/>
        </w:rPr>
        <w:t xml:space="preserve"> of a moving bed biofilm reactor</w:t>
      </w:r>
      <w:r w:rsidR="004820D1">
        <w:rPr>
          <w:b/>
          <w:bCs/>
          <w:i w:val="0"/>
          <w:iCs w:val="0"/>
        </w:rPr>
        <w:t xml:space="preserve">, </w:t>
      </w:r>
      <w:r w:rsidRPr="007C69CE">
        <w:rPr>
          <w:b/>
          <w:bCs/>
          <w:i w:val="0"/>
          <w:iCs w:val="0"/>
        </w:rPr>
        <w:t>MBBR</w:t>
      </w:r>
      <w:r w:rsidR="00CF24A3" w:rsidRPr="007C69CE">
        <w:rPr>
          <w:b/>
          <w:bCs/>
          <w:i w:val="0"/>
          <w:iCs w:val="0"/>
        </w:rPr>
        <w:t xml:space="preserve"> </w:t>
      </w:r>
      <w:r w:rsidR="007A255E" w:rsidRPr="007C69CE">
        <w:rPr>
          <w:b/>
          <w:bCs/>
          <w:i w:val="0"/>
          <w:iCs w:val="0"/>
        </w:rPr>
        <w:fldChar w:fldCharType="begin"/>
      </w:r>
      <w:r w:rsidR="007A255E" w:rsidRPr="007C69CE">
        <w:rPr>
          <w:b/>
          <w:bCs/>
          <w:i w:val="0"/>
          <w:iCs w:val="0"/>
        </w:rPr>
        <w:instrText xml:space="preserve"> ADDIN ZOTERO_ITEM CSL_CITATION {"citationID":"cfTMOYU0","properties":{"formattedCitation":"(Saidulu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7A255E" w:rsidRPr="007C69CE">
        <w:rPr>
          <w:b/>
          <w:bCs/>
          <w:i w:val="0"/>
          <w:iCs w:val="0"/>
        </w:rPr>
        <w:fldChar w:fldCharType="separate"/>
      </w:r>
      <w:r w:rsidR="007A255E" w:rsidRPr="007C69CE">
        <w:rPr>
          <w:rFonts w:cs="Arial"/>
          <w:b/>
          <w:bCs/>
          <w:i w:val="0"/>
          <w:iCs w:val="0"/>
        </w:rPr>
        <w:t>(Saidulu et al., 2021)</w:t>
      </w:r>
      <w:r w:rsidR="007A255E" w:rsidRPr="007C69CE">
        <w:rPr>
          <w:b/>
          <w:bCs/>
          <w:i w:val="0"/>
          <w:iCs w:val="0"/>
        </w:rPr>
        <w:fldChar w:fldCharType="end"/>
      </w:r>
    </w:p>
    <w:p w14:paraId="12DFB4ED" w14:textId="0987FFA1" w:rsidR="00BB2E24" w:rsidRDefault="00BB2E24">
      <w:pPr>
        <w:spacing w:after="160" w:line="2" w:lineRule="auto"/>
      </w:pPr>
      <w:r>
        <w:br w:type="page"/>
      </w:r>
    </w:p>
    <w:p w14:paraId="2B2C9DBF" w14:textId="3A6FDDA9" w:rsidR="00E50BB0" w:rsidRDefault="00E50BB0" w:rsidP="00E50BB0">
      <w:pPr>
        <w:jc w:val="both"/>
      </w:pPr>
      <w:r w:rsidRPr="007C69CE">
        <w:rPr>
          <w:u w:val="single"/>
        </w:rPr>
        <w:lastRenderedPageBreak/>
        <w:t>Adsorption</w:t>
      </w:r>
      <w:r w:rsidRPr="007C69CE">
        <w:t xml:space="preserve"> is one of the most positively depicted treatment groups in </w:t>
      </w:r>
      <w:r w:rsidRPr="007C69CE">
        <w:fldChar w:fldCharType="begin"/>
      </w:r>
      <w:r w:rsidRPr="007C69CE">
        <w:instrText xml:space="preserve"> REF _Ref152228340 \h </w:instrText>
      </w:r>
      <w:r w:rsidR="0076001A">
        <w:instrText xml:space="preserve"> \* MERGEFORMAT </w:instrText>
      </w:r>
      <w:r w:rsidRPr="007C69CE">
        <w:fldChar w:fldCharType="separate"/>
      </w:r>
      <w:r w:rsidR="00843CB6" w:rsidRPr="007C69CE">
        <w:rPr>
          <w:b/>
          <w:bCs/>
        </w:rPr>
        <w:t xml:space="preserve">Table </w:t>
      </w:r>
      <w:r w:rsidR="00843CB6" w:rsidRPr="00843CB6">
        <w:rPr>
          <w:b/>
          <w:bCs/>
          <w:noProof/>
        </w:rPr>
        <w:t>2</w:t>
      </w:r>
      <w:r w:rsidRPr="007C69CE">
        <w:fldChar w:fldCharType="end"/>
      </w:r>
      <w:r w:rsidRPr="007C69CE">
        <w:t>. It features very high efficiencies, with low energy and chemical demands</w:t>
      </w:r>
      <w:r w:rsidR="00D3764A">
        <w:t>,</w:t>
      </w:r>
      <w:r w:rsidRPr="007C69CE">
        <w:t xml:space="preserve"> and is easy to install.</w:t>
      </w:r>
      <w:r w:rsidR="00D3764A">
        <w:t xml:space="preserve"> Economically, the adsorption method is attracting as installation (CAPEX) and operation (OPEX) costs are rather low.</w:t>
      </w:r>
      <w:r w:rsidRPr="007C69CE">
        <w:t xml:space="preserve"> </w:t>
      </w:r>
      <w:r w:rsidR="000F556C">
        <w:t>Another benefit is the</w:t>
      </w:r>
      <w:r w:rsidR="00D3764A">
        <w:t xml:space="preserve"> effective</w:t>
      </w:r>
      <w:r w:rsidR="000F556C">
        <w:t>, additional removal of</w:t>
      </w:r>
      <w:r w:rsidRPr="007C69CE">
        <w:t xml:space="preserve"> heavy metals</w:t>
      </w:r>
      <w:r w:rsidR="000F556C">
        <w:t xml:space="preserve"> (HM) and som</w:t>
      </w:r>
      <w:r w:rsidR="00D3764A">
        <w:t xml:space="preserve">e dissolved organic matter (DOC). </w:t>
      </w:r>
      <w:r w:rsidR="000F556C">
        <w:t>Further, f</w:t>
      </w:r>
      <w:r w:rsidR="00D3764A">
        <w:t>ull-scale installations can</w:t>
      </w:r>
      <w:r w:rsidR="000F556C">
        <w:t xml:space="preserve"> already</w:t>
      </w:r>
      <w:r w:rsidR="00D3764A">
        <w:t xml:space="preserve"> be observed at drinking water facilities </w:t>
      </w:r>
      <w:r w:rsidR="000F556C">
        <w:t>be transferred to wastewater facilities.</w:t>
      </w:r>
      <w:r w:rsidRPr="007C69CE">
        <w:t xml:space="preserve"> Compared to membrane treatment, adsorption has several advantages. First, sorbents can be very abundant when agricultural, food, or industrial wastes are used </w:t>
      </w:r>
      <w:r w:rsidRPr="007C69CE">
        <w:fldChar w:fldCharType="begin"/>
      </w:r>
      <w:r w:rsidRPr="007C69CE">
        <w:instrText xml:space="preserve"> ADDIN ZOTERO_ITEM CSL_CITATION {"citationID":"NXvCGfll","properties":{"formattedCitation":"(Issabayeva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Pr="007C69CE">
        <w:rPr>
          <w:rFonts w:cs="Arial"/>
        </w:rPr>
        <w:t>(Issabayeva et al., 2017)</w:t>
      </w:r>
      <w:r w:rsidRPr="007C69CE">
        <w:fldChar w:fldCharType="end"/>
      </w:r>
      <w:r w:rsidRPr="007C69CE">
        <w:t>, while membranes are products manufactured by complex processes. Another advantage is that activated caron (AC) has perfect adsorption ability for relatively low molecular mass organic pollutants</w:t>
      </w:r>
      <w:r w:rsidR="000F556C">
        <w:t>, making it ideal for tackling micro pollution</w:t>
      </w:r>
      <w:r w:rsidRPr="007C69CE">
        <w:t xml:space="preserve"> </w:t>
      </w:r>
      <w:r w:rsidRPr="007C69CE">
        <w:fldChar w:fldCharType="begin"/>
      </w:r>
      <w:r w:rsidRPr="007C69CE">
        <w:instrText xml:space="preserve"> ADDIN ZOTERO_ITEM CSL_CITATION {"citationID":"OlfTDTCC","properties":{"formattedCitation":"(Aliakbarian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fldChar w:fldCharType="separate"/>
      </w:r>
      <w:r w:rsidRPr="007C69CE">
        <w:rPr>
          <w:rFonts w:cs="Arial"/>
        </w:rPr>
        <w:t>(Aliakbarian et al., 2015)</w:t>
      </w:r>
      <w:r w:rsidRPr="007C69CE">
        <w:fldChar w:fldCharType="end"/>
      </w:r>
      <w:r w:rsidRPr="007C69CE">
        <w:t xml:space="preserve">. A downside of adsorption </w:t>
      </w:r>
      <w:r w:rsidR="000F556C">
        <w:t>regards the regeneration process. Through regeneration, the concentrated stream of MPs can be removed, but not always recovered. These waste streams are most frequently managed as hazardous waste</w:t>
      </w:r>
      <w:r w:rsidR="006D43B5">
        <w:t xml:space="preserve"> and then the problem is rather ‘relocated’ than solved. </w:t>
      </w:r>
      <w:r w:rsidR="00966AB1">
        <w:t>Further being critical</w:t>
      </w:r>
      <w:r w:rsidR="006D43B5">
        <w:t xml:space="preserve">, regeneration can sometimes be associated with high energy demands </w:t>
      </w:r>
      <w:r w:rsidR="006D43B5">
        <w:fldChar w:fldCharType="begin"/>
      </w:r>
      <w:r w:rsidR="006D43B5">
        <w:instrText xml:space="preserve"> ADDIN ZOTERO_ITEM CSL_CITATION {"citationID":"mOUpLsiV","properties":{"formattedCitation":"(Ma et al., 2021; Rizzo et al., 2019)","plainCitation":"(Ma et al., 2021; Rizzo et al., 2019)","noteIndex":0},"citationItems":[{"id":17,"uris":["http://zotero.org/users/local/h6YJVYLe/items/EF4VB34K"],"itemData":{"id":17,"type":"article-journal","abstract":"Activated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6D43B5">
        <w:fldChar w:fldCharType="separate"/>
      </w:r>
      <w:r w:rsidR="006D43B5" w:rsidRPr="006D43B5">
        <w:rPr>
          <w:rFonts w:cs="Arial"/>
        </w:rPr>
        <w:t>(Ma et al., 2021; Rizzo et al., 2019)</w:t>
      </w:r>
      <w:r w:rsidR="006D43B5">
        <w:fldChar w:fldCharType="end"/>
      </w:r>
      <w:r w:rsidR="006D43B5">
        <w:t>.</w:t>
      </w:r>
    </w:p>
    <w:p w14:paraId="2AAB1DB1" w14:textId="77777777" w:rsidR="0055332F" w:rsidRDefault="0055332F" w:rsidP="00E50BB0">
      <w:pPr>
        <w:jc w:val="both"/>
      </w:pPr>
    </w:p>
    <w:p w14:paraId="1F98B6F7" w14:textId="3EFEB433" w:rsidR="0055332F" w:rsidRDefault="0055332F" w:rsidP="00E50BB0">
      <w:pPr>
        <w:jc w:val="both"/>
      </w:pPr>
      <w:r>
        <w:t>Abatement (%) by several single unit tertiary techniques are listed</w:t>
      </w:r>
      <w:r w:rsidR="007D322C">
        <w:t xml:space="preserve"> for 6 CEC</w:t>
      </w:r>
      <w:r>
        <w:t xml:space="preserve"> in </w:t>
      </w:r>
      <w:r>
        <w:fldChar w:fldCharType="begin"/>
      </w:r>
      <w:r>
        <w:instrText xml:space="preserve"> ADDIN ZOTERO_ITEM CSL_CITATION {"citationID":"GwDbeJCD","properties":{"formattedCitation":"(Rizzo et al., 2019)","plainCitation":"(Rizzo et al., 2019)","noteIndex":0},"citationItems":[{"id":144,"uris":["http://zotero.org/users/local/h6YJVYLe/items/SHHLVRH3"],"itemData":{"id":144,"type":"article-journal","container-title":"Science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fldChar w:fldCharType="separate"/>
      </w:r>
      <w:r w:rsidR="0041591F" w:rsidRPr="0041591F">
        <w:rPr>
          <w:rFonts w:cs="Arial"/>
        </w:rPr>
        <w:t>(Rizzo et al., 2019)</w:t>
      </w:r>
      <w:r>
        <w:fldChar w:fldCharType="end"/>
      </w:r>
      <w:r w:rsidR="00921059">
        <w:t>,</w:t>
      </w:r>
      <w:r w:rsidR="009661D3">
        <w:t xml:space="preserve"> but is not </w:t>
      </w:r>
      <w:r w:rsidR="00A466E1">
        <w:t xml:space="preserve">written out in this paper as abatement </w:t>
      </w:r>
      <w:r w:rsidR="00BD6467">
        <w:t>strongly depends on the CEC and conditions.</w:t>
      </w:r>
      <w:r w:rsidR="009661D3">
        <w:t xml:space="preserve"> </w:t>
      </w:r>
      <w:r w:rsidR="00BD6467" w:rsidRPr="002C4A41">
        <w:t>Combining</w:t>
      </w:r>
      <w:r w:rsidR="00BD6467" w:rsidRPr="007C69CE">
        <w:t xml:space="preserve"> some of the above treatment groups can offer many benefits</w:t>
      </w:r>
      <w:r w:rsidR="00AD5D65">
        <w:t xml:space="preserve"> and often results in</w:t>
      </w:r>
      <w:r w:rsidR="00BD6467">
        <w:t xml:space="preserve"> highest </w:t>
      </w:r>
      <w:r w:rsidR="006D1CEB">
        <w:t>abatement</w:t>
      </w:r>
      <w:r w:rsidR="00AD5D65">
        <w:t>s</w:t>
      </w:r>
      <w:r w:rsidR="00BC0631">
        <w:t xml:space="preserve">. Examples of how treatment groups </w:t>
      </w:r>
      <w:r w:rsidR="00AD5D65">
        <w:t xml:space="preserve">from </w:t>
      </w:r>
      <w:r w:rsidR="00AD5D65">
        <w:fldChar w:fldCharType="begin"/>
      </w:r>
      <w:r w:rsidR="00AD5D65">
        <w:instrText xml:space="preserve"> REF _Ref152228340 \h </w:instrText>
      </w:r>
      <w:r w:rsidR="00744CE6">
        <w:instrText xml:space="preserve"> \* MERGEFORMAT </w:instrText>
      </w:r>
      <w:r w:rsidR="00AD5D65">
        <w:fldChar w:fldCharType="separate"/>
      </w:r>
      <w:r w:rsidR="00843CB6" w:rsidRPr="007C69CE">
        <w:rPr>
          <w:b/>
          <w:bCs/>
        </w:rPr>
        <w:t xml:space="preserve">Table </w:t>
      </w:r>
      <w:r w:rsidR="00843CB6" w:rsidRPr="00843CB6">
        <w:rPr>
          <w:b/>
          <w:bCs/>
          <w:noProof/>
        </w:rPr>
        <w:t>2</w:t>
      </w:r>
      <w:r w:rsidR="00AD5D65">
        <w:fldChar w:fldCharType="end"/>
      </w:r>
      <w:r w:rsidR="00BC0631">
        <w:t xml:space="preserve"> can be combined are discussed in the next section.</w:t>
      </w:r>
    </w:p>
    <w:p w14:paraId="7B0BFE7F" w14:textId="77777777" w:rsidR="00F65024" w:rsidRDefault="00F65024" w:rsidP="00E50BB0">
      <w:pPr>
        <w:jc w:val="both"/>
      </w:pPr>
    </w:p>
    <w:p w14:paraId="70E15D2F" w14:textId="381E9C78" w:rsidR="006373B7" w:rsidRDefault="00284BF9" w:rsidP="00284BF9">
      <w:pPr>
        <w:pStyle w:val="Heading3"/>
      </w:pPr>
      <w:r>
        <w:t>Combined technologies for tertiary treatment</w:t>
      </w:r>
    </w:p>
    <w:p w14:paraId="2B43C220" w14:textId="5573EE96" w:rsidR="00064C02" w:rsidRPr="007C69CE" w:rsidRDefault="00385B37" w:rsidP="00DC42E5">
      <w:pPr>
        <w:jc w:val="both"/>
      </w:pPr>
      <w:r w:rsidRPr="007C69CE">
        <w:t xml:space="preserve">A </w:t>
      </w:r>
      <w:r w:rsidRPr="002C4A41">
        <w:rPr>
          <w:u w:val="single"/>
        </w:rPr>
        <w:t>membrane bioreactor (MBR)</w:t>
      </w:r>
      <w:r w:rsidRPr="007C69CE">
        <w:t xml:space="preserve"> is an advanced and alternative technology for </w:t>
      </w:r>
      <w:r w:rsidR="00F84ADA" w:rsidRPr="007C69CE">
        <w:t>CAS</w:t>
      </w:r>
      <w:r w:rsidR="00A41AB7" w:rsidRPr="007C69CE">
        <w:t xml:space="preserve"> systems</w:t>
      </w:r>
      <w:r w:rsidRPr="007C69CE">
        <w:t>. The combination of biological and membrane treatment provides better-quality effluent with low micropollutant concentrations. It is already widely implemented for water reuse applications.</w:t>
      </w:r>
      <w:r w:rsidR="00F75387" w:rsidRPr="007C69CE">
        <w:t xml:space="preserve"> The working</w:t>
      </w:r>
      <w:r w:rsidR="00470E59" w:rsidRPr="007C69CE">
        <w:t xml:space="preserve"> principle</w:t>
      </w:r>
      <w:r w:rsidR="00F75387" w:rsidRPr="007C69CE">
        <w:t xml:space="preserve"> is shown in </w:t>
      </w:r>
      <w:r w:rsidR="00E45530" w:rsidRPr="007C69CE">
        <w:rPr>
          <w:b/>
          <w:bCs/>
        </w:rPr>
        <w:fldChar w:fldCharType="begin"/>
      </w:r>
      <w:r w:rsidR="00E45530" w:rsidRPr="007C69CE">
        <w:rPr>
          <w:b/>
          <w:bCs/>
        </w:rPr>
        <w:instrText xml:space="preserve"> REF _Ref152405502 \h  \* MERGEFORMAT </w:instrText>
      </w:r>
      <w:r w:rsidR="00E45530" w:rsidRPr="007C69CE">
        <w:rPr>
          <w:b/>
          <w:bCs/>
        </w:rPr>
      </w:r>
      <w:r w:rsidR="00E45530" w:rsidRPr="007C69CE">
        <w:rPr>
          <w:b/>
          <w:bCs/>
        </w:rPr>
        <w:fldChar w:fldCharType="separate"/>
      </w:r>
      <w:r w:rsidR="00843CB6" w:rsidRPr="007C69CE">
        <w:rPr>
          <w:b/>
          <w:bCs/>
        </w:rPr>
        <w:t xml:space="preserve">Figure </w:t>
      </w:r>
      <w:r w:rsidR="00843CB6" w:rsidRPr="00843CB6">
        <w:rPr>
          <w:b/>
          <w:bCs/>
          <w:noProof/>
        </w:rPr>
        <w:t>8</w:t>
      </w:r>
      <w:r w:rsidR="00E45530" w:rsidRPr="007C69CE">
        <w:rPr>
          <w:b/>
          <w:bCs/>
        </w:rPr>
        <w:fldChar w:fldCharType="end"/>
      </w:r>
      <w:r w:rsidR="00A23991" w:rsidRPr="007C69CE">
        <w:t xml:space="preserve">, where OMPs are represented </w:t>
      </w:r>
      <w:r w:rsidR="00E71081" w:rsidRPr="007C69CE">
        <w:t>under the name</w:t>
      </w:r>
      <w:r w:rsidR="00A23991" w:rsidRPr="007C69CE">
        <w:t xml:space="preserve"> ‘POPs’</w:t>
      </w:r>
      <w:r w:rsidR="00A41AB7" w:rsidRPr="007C69CE">
        <w:t xml:space="preserve"> or persistent organic pollutants.</w:t>
      </w:r>
      <w:r w:rsidRPr="007C69CE">
        <w:t xml:space="preserve"> Fouling is still an issue for this method </w:t>
      </w:r>
      <w:r w:rsidRPr="007C69CE">
        <w:fldChar w:fldCharType="begin"/>
      </w:r>
      <w:r w:rsidR="004D74D4">
        <w:instrText xml:space="preserve"> ADDIN ZOTERO_ITEM CSL_CITATION {"citationID":"agBeYBuO","properties":{"formattedCitation":"(Zahmatkesh,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fldChar w:fldCharType="separate"/>
      </w:r>
      <w:r w:rsidR="004D74D4" w:rsidRPr="004D74D4">
        <w:rPr>
          <w:rFonts w:cs="Arial"/>
        </w:rPr>
        <w:t>(Zahmatkesh, Amesho, et al., 2022)</w:t>
      </w:r>
      <w:r w:rsidRPr="007C69CE">
        <w:fldChar w:fldCharType="end"/>
      </w:r>
      <w:r w:rsidRPr="007C69CE">
        <w:t>.</w:t>
      </w:r>
      <w:r w:rsidR="00DC42E5" w:rsidRPr="007C69CE">
        <w:t xml:space="preserve"> </w:t>
      </w:r>
      <w:r w:rsidR="00F75387" w:rsidRPr="007C69CE">
        <w:t xml:space="preserve">Also, </w:t>
      </w:r>
      <w:r w:rsidR="006D7ADD" w:rsidRPr="007C69CE">
        <w:t xml:space="preserve">a </w:t>
      </w:r>
      <w:r w:rsidR="00F75387" w:rsidRPr="007C69CE">
        <w:t xml:space="preserve">MBR is not a tertiary treatment but rather a </w:t>
      </w:r>
      <w:r w:rsidR="00ED07A9" w:rsidRPr="007C69CE">
        <w:t>more e</w:t>
      </w:r>
      <w:r w:rsidR="00F83BBA">
        <w:t>ffective</w:t>
      </w:r>
      <w:r w:rsidR="00ED07A9" w:rsidRPr="007C69CE">
        <w:t xml:space="preserve"> </w:t>
      </w:r>
      <w:r w:rsidR="00F75387" w:rsidRPr="007C69CE">
        <w:t>substitution for the current WWTPs.</w:t>
      </w:r>
      <w:r w:rsidR="00363FD7" w:rsidRPr="007C69CE">
        <w:t xml:space="preserve"> MBR is recommended </w:t>
      </w:r>
      <w:r w:rsidR="00224CA4">
        <w:t>for new installations.</w:t>
      </w:r>
    </w:p>
    <w:p w14:paraId="69B6298B" w14:textId="77777777" w:rsidR="003C6124" w:rsidRPr="007C69CE" w:rsidRDefault="003C6124" w:rsidP="00B64FD8">
      <w:pPr>
        <w:keepNext/>
        <w:jc w:val="center"/>
      </w:pPr>
      <w:r w:rsidRPr="007C69CE">
        <w:rPr>
          <w:noProof/>
        </w:rPr>
        <w:drawing>
          <wp:inline distT="0" distB="0" distL="0" distR="0" wp14:anchorId="7D8BBBC4" wp14:editId="1E97D3FE">
            <wp:extent cx="5727700" cy="2343785"/>
            <wp:effectExtent l="0" t="0" r="6350" b="0"/>
            <wp:docPr id="2100761332" name="Picture 2"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61332" name="Picture 2" descr="Diagram of a diagram of a diagram&#10;&#10;Description automatically generate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5727700" cy="2343785"/>
                    </a:xfrm>
                    <a:prstGeom prst="rect">
                      <a:avLst/>
                    </a:prstGeom>
                    <a:noFill/>
                    <a:ln>
                      <a:noFill/>
                    </a:ln>
                  </pic:spPr>
                </pic:pic>
              </a:graphicData>
            </a:graphic>
          </wp:inline>
        </w:drawing>
      </w:r>
    </w:p>
    <w:p w14:paraId="01111837" w14:textId="18AEB304" w:rsidR="00EF6B23" w:rsidRPr="007C69CE" w:rsidRDefault="003C6124" w:rsidP="00B64FD8">
      <w:pPr>
        <w:pStyle w:val="Caption"/>
        <w:jc w:val="center"/>
        <w:rPr>
          <w:b/>
          <w:bCs/>
          <w:i w:val="0"/>
          <w:iCs w:val="0"/>
        </w:rPr>
      </w:pPr>
      <w:bookmarkStart w:id="31" w:name="_Ref152405502"/>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8</w:t>
      </w:r>
      <w:r w:rsidR="007D58D3">
        <w:rPr>
          <w:b/>
          <w:bCs/>
          <w:i w:val="0"/>
          <w:iCs w:val="0"/>
        </w:rPr>
        <w:fldChar w:fldCharType="end"/>
      </w:r>
      <w:bookmarkEnd w:id="31"/>
      <w:r w:rsidRPr="007C69CE">
        <w:rPr>
          <w:b/>
          <w:bCs/>
          <w:i w:val="0"/>
          <w:iCs w:val="0"/>
        </w:rPr>
        <w:t xml:space="preserve"> Working principle of a </w:t>
      </w:r>
      <w:r w:rsidR="00B64FD8" w:rsidRPr="007C69CE">
        <w:rPr>
          <w:b/>
          <w:bCs/>
          <w:i w:val="0"/>
          <w:iCs w:val="0"/>
        </w:rPr>
        <w:t>membrane bioreactor</w:t>
      </w:r>
      <w:r w:rsidR="004820D1">
        <w:rPr>
          <w:b/>
          <w:bCs/>
          <w:i w:val="0"/>
          <w:iCs w:val="0"/>
        </w:rPr>
        <w:t xml:space="preserve">, </w:t>
      </w:r>
      <w:r w:rsidR="00B64FD8" w:rsidRPr="007C69CE">
        <w:rPr>
          <w:b/>
          <w:bCs/>
          <w:i w:val="0"/>
          <w:iCs w:val="0"/>
        </w:rPr>
        <w:t xml:space="preserve">MBR </w:t>
      </w:r>
      <w:r w:rsidR="00B64FD8" w:rsidRPr="007C69CE">
        <w:rPr>
          <w:b/>
          <w:bCs/>
          <w:i w:val="0"/>
          <w:iCs w:val="0"/>
        </w:rPr>
        <w:fldChar w:fldCharType="begin"/>
      </w:r>
      <w:r w:rsidR="00B64FD8" w:rsidRPr="007C69CE">
        <w:rPr>
          <w:b/>
          <w:bCs/>
          <w:i w:val="0"/>
          <w:iCs w:val="0"/>
        </w:rPr>
        <w:instrText xml:space="preserve"> ADDIN ZOTERO_ITEM CSL_CITATION {"citationID":"C43uKXXW","properties":{"formattedCitation":"(Saidulu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B64FD8" w:rsidRPr="007C69CE">
        <w:rPr>
          <w:b/>
          <w:bCs/>
          <w:i w:val="0"/>
          <w:iCs w:val="0"/>
        </w:rPr>
        <w:fldChar w:fldCharType="separate"/>
      </w:r>
      <w:r w:rsidR="00B64FD8" w:rsidRPr="007C69CE">
        <w:rPr>
          <w:rFonts w:cs="Arial"/>
          <w:b/>
          <w:bCs/>
          <w:i w:val="0"/>
          <w:iCs w:val="0"/>
        </w:rPr>
        <w:t>(Saidulu et al., 2021)</w:t>
      </w:r>
      <w:r w:rsidR="00B64FD8" w:rsidRPr="007C69CE">
        <w:rPr>
          <w:b/>
          <w:bCs/>
          <w:i w:val="0"/>
          <w:iCs w:val="0"/>
        </w:rPr>
        <w:fldChar w:fldCharType="end"/>
      </w:r>
    </w:p>
    <w:p w14:paraId="590FF421" w14:textId="3F5F88B7" w:rsidR="00AE2E0E" w:rsidRDefault="00DC42E5" w:rsidP="00125353">
      <w:pPr>
        <w:jc w:val="both"/>
      </w:pPr>
      <w:r w:rsidRPr="007C69CE">
        <w:t xml:space="preserve">Yet another, interesting point is the addition of </w:t>
      </w:r>
      <w:r w:rsidRPr="002C4A41">
        <w:rPr>
          <w:u w:val="single"/>
        </w:rPr>
        <w:t>AC to MBRs</w:t>
      </w:r>
      <w:r w:rsidRPr="007C69CE">
        <w:t xml:space="preserve">. Research has been done to test the addition of powdered activated carbon (PAC) inside the MBR, or GAC as a post-treatment to the MBR. It showed that in either of the technologies, AC effectively enhances the removal of many MPs and at the same time improves the MBR performance </w:t>
      </w:r>
      <w:r w:rsidRPr="007C69CE">
        <w:fldChar w:fldCharType="begin"/>
      </w:r>
      <w:r w:rsidRPr="007C69CE">
        <w:instrText xml:space="preserve"> ADDIN ZOTERO_ITEM CSL_CITATION {"citationID":"nCqkJxn6","properties":{"formattedCitation":"(Guti\\uc0\\u233{}rrez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fldChar w:fldCharType="separate"/>
      </w:r>
      <w:r w:rsidRPr="007C69CE">
        <w:rPr>
          <w:rFonts w:cs="Arial"/>
          <w:szCs w:val="24"/>
        </w:rPr>
        <w:t>(Gutiérrez et al., 2021)</w:t>
      </w:r>
      <w:r w:rsidRPr="007C69CE">
        <w:fldChar w:fldCharType="end"/>
      </w:r>
      <w:r w:rsidRPr="007C69CE">
        <w:t xml:space="preserve">. </w:t>
      </w:r>
      <w:r w:rsidR="00AE2E0E">
        <w:br w:type="page"/>
      </w:r>
    </w:p>
    <w:p w14:paraId="7E183107" w14:textId="29C58F86" w:rsidR="003B4723" w:rsidRPr="007C69CE" w:rsidRDefault="001E1A8F" w:rsidP="00DF3E0B">
      <w:pPr>
        <w:jc w:val="both"/>
      </w:pPr>
      <w:r w:rsidRPr="007C69CE">
        <w:lastRenderedPageBreak/>
        <w:t xml:space="preserve">When </w:t>
      </w:r>
      <w:r w:rsidR="00820364" w:rsidRPr="007C69CE">
        <w:t xml:space="preserve">biological treatment is </w:t>
      </w:r>
      <w:r w:rsidRPr="007C69CE">
        <w:t xml:space="preserve">combined with adsorption, it is called </w:t>
      </w:r>
      <w:r w:rsidRPr="002C4A41">
        <w:rPr>
          <w:u w:val="single"/>
        </w:rPr>
        <w:t>biological activated carbon (</w:t>
      </w:r>
      <w:r w:rsidR="00DD637B" w:rsidRPr="002C4A41">
        <w:rPr>
          <w:u w:val="single"/>
        </w:rPr>
        <w:t>BAC</w:t>
      </w:r>
      <w:r w:rsidRPr="002C4A41">
        <w:rPr>
          <w:u w:val="single"/>
        </w:rPr>
        <w:t>)</w:t>
      </w:r>
      <w:r w:rsidRPr="002C4A41">
        <w:t>.</w:t>
      </w:r>
      <w:r w:rsidRPr="007C69CE">
        <w:t xml:space="preserve"> A thin biofilm forms on top of the surface of the activated carbon and allows for the MPs</w:t>
      </w:r>
      <w:r w:rsidR="007D72C2" w:rsidRPr="007C69CE">
        <w:t xml:space="preserve"> to</w:t>
      </w:r>
      <w:r w:rsidR="00A85ADA" w:rsidRPr="007C69CE">
        <w:t xml:space="preserve"> be</w:t>
      </w:r>
      <w:r w:rsidR="00FB07C4" w:rsidRPr="007C69CE">
        <w:t xml:space="preserve">, besides </w:t>
      </w:r>
      <w:r w:rsidR="00A85ADA" w:rsidRPr="007C69CE">
        <w:t>adsorbed</w:t>
      </w:r>
      <w:r w:rsidR="007D72C2" w:rsidRPr="007C69CE">
        <w:t>,</w:t>
      </w:r>
      <w:r w:rsidRPr="007C69CE">
        <w:t xml:space="preserve"> </w:t>
      </w:r>
      <w:r w:rsidR="007D72C2" w:rsidRPr="007C69CE">
        <w:t>also</w:t>
      </w:r>
      <w:r w:rsidRPr="007C69CE">
        <w:t xml:space="preserve"> biodegraded.</w:t>
      </w:r>
      <w:r w:rsidR="00CD6528" w:rsidRPr="007C69CE">
        <w:t xml:space="preserve"> </w:t>
      </w:r>
      <w:r w:rsidR="005C48BA" w:rsidRPr="007C69CE">
        <w:t>This way</w:t>
      </w:r>
      <w:r w:rsidR="007556B1" w:rsidRPr="007C69CE">
        <w:t xml:space="preserve">, </w:t>
      </w:r>
      <w:r w:rsidR="00BC30E9" w:rsidRPr="007C69CE">
        <w:t>activated carbon can be partially regenerated by the microorganisms</w:t>
      </w:r>
      <w:r w:rsidR="00D35716" w:rsidRPr="007C69CE">
        <w:t xml:space="preserve"> while the carbon bed is in operation </w:t>
      </w:r>
      <w:r w:rsidR="00A315CF" w:rsidRPr="007C69CE">
        <w:fldChar w:fldCharType="begin"/>
      </w:r>
      <w:r w:rsidR="00A315CF" w:rsidRPr="007C69CE">
        <w:instrText xml:space="preserve"> ADDIN ZOTERO_ITEM CSL_CITATION {"citationID":"5TZkK097","properties":{"formattedCitation":"(Xiaojian et al., 1991)","plainCitation":"(Xiaojian et al., 1991)","noteIndex":0},"citationItems":[{"id":106,"uris":["http://zotero.org/users/local/h6YJVYLe/items/FC95Y958"],"itemData":{"id":106,"type":"article-journal","abstract":"This paper focuses on the mechanisms of the biological activated carbon (BAC) process. It is found that the bioregeneration hypothesis of desorption by exoenzymatic reactions is the common basis for some previous mechanisms. But by considering properties of the enzymes involved in the biodegradation pathway of phenols and aromatic hydrocarbons and distribution of exoenzymes in carbon pores, it is suggested that the hypothesis is not valid in most circumstances. A series of tests has been made in which phenol was used as the testing pollutant. The BAC column test was performed to investigate the changes in carbon adsorption capacity during operation. Properties of biological activity in BAC were measured by a Warburg respirometer. A comparative test between the BAC bed reactor and biological aerated filters was also made. All test results were contradictory to the mechanisms based on the bioregeneration hypothesis and supported the authors' suggestion that the mechanism of the BAC process is basically a simple combination of biodegradation and carbon adsorption. It is suggested that some specially designed biological aerated filter (BAF), instead of a BAC bed reactor, may be used in advanced wastewater treatment.","container-title":"Water Research","DOI":"10.1016/0043-1354(91)90025-L","ISSN":"0043-1354","issue":"2","journalAbbreviation":"Water Research","page":"165-172","source":"ScienceDirect","title":"Simple combination of biodegradation and carbon adsorption—the mechanism of the biological activated carbon process","volume":"25","author":[{"family":"Xiaojian","given":"Zhang"},{"family":"Zhansheng","given":"Wang"},{"family":"Xiasheng","given":"Gu"}],"issued":{"date-parts":[["1991",2,1]]}}}],"schema":"https://github.com/citation-style-language/schema/raw/master/csl-citation.json"} </w:instrText>
      </w:r>
      <w:r w:rsidR="00A315CF" w:rsidRPr="007C69CE">
        <w:fldChar w:fldCharType="separate"/>
      </w:r>
      <w:r w:rsidR="00A315CF" w:rsidRPr="007C69CE">
        <w:rPr>
          <w:rFonts w:cs="Arial"/>
        </w:rPr>
        <w:t>(Xiaojian et al., 1991)</w:t>
      </w:r>
      <w:r w:rsidR="00A315CF" w:rsidRPr="007C69CE">
        <w:fldChar w:fldCharType="end"/>
      </w:r>
      <w:r w:rsidR="00A85ADA" w:rsidRPr="007C69CE">
        <w:t xml:space="preserve">. </w:t>
      </w:r>
      <w:r w:rsidR="00CD6528" w:rsidRPr="007C69CE">
        <w:t>There is no controllable distinction between non-biological and biological AC.</w:t>
      </w:r>
      <w:r w:rsidR="00595FA1" w:rsidRPr="007C69CE">
        <w:t xml:space="preserve"> However, it is found that </w:t>
      </w:r>
      <w:r w:rsidR="00B70E38" w:rsidRPr="007C69CE">
        <w:t>pre-ozonation</w:t>
      </w:r>
      <w:r w:rsidR="00664E07" w:rsidRPr="007C69CE">
        <w:t xml:space="preserve"> significantly enhances the biological activity on GAC</w:t>
      </w:r>
      <w:r w:rsidR="00B47A4D" w:rsidRPr="007C69CE">
        <w:t xml:space="preserve"> </w:t>
      </w:r>
      <w:r w:rsidR="00B47A4D" w:rsidRPr="007C69CE">
        <w:fldChar w:fldCharType="begin"/>
      </w:r>
      <w:r w:rsidR="00B47A4D" w:rsidRPr="007C69CE">
        <w:instrText xml:space="preserve"> ADDIN ZOTERO_ITEM CSL_CITATION {"citationID":"v6EZgxKc","properties":{"formattedCitation":"({\\i{}The BAC Process for Water Purification}, 2000)","plainCitation":"(The BAC Process for Water Purification, 2000)","noteIndex":0},"citationItems":[{"id":108,"uris":["http://zotero.org/users/local/h6YJVYLe/items/2UPYRBQ2"],"itemData":{"id":108,"type":"webpage","abstract":"About the author: Bertrand W. Dussert is a technology specialist with Calgon Carbon Corporation. Gary R. Van Stone is business director with the same company, which is located...","container-title":"Wastewater Digest","title":"The BAC Process for Water Purification","URL":"https://www.wwdmag.com/wastewater-treatment/article/10917010/the-biological-activated-carbon-process-for-water-purification","accessed":{"date-parts":[["2023",12,2]]},"issued":{"date-parts":[["2000",12]]}}}],"schema":"https://github.com/citation-style-language/schema/raw/master/csl-citation.json"} </w:instrText>
      </w:r>
      <w:r w:rsidR="00B47A4D" w:rsidRPr="007C69CE">
        <w:fldChar w:fldCharType="separate"/>
      </w:r>
      <w:r w:rsidR="00B47A4D" w:rsidRPr="007C69CE">
        <w:rPr>
          <w:rFonts w:cs="Arial"/>
          <w:szCs w:val="24"/>
        </w:rPr>
        <w:t>(The BAC Process for Water Purification, 2000)</w:t>
      </w:r>
      <w:r w:rsidR="00B47A4D" w:rsidRPr="007C69CE">
        <w:fldChar w:fldCharType="end"/>
      </w:r>
      <w:r w:rsidR="00664E07" w:rsidRPr="007C69CE">
        <w:t>.</w:t>
      </w:r>
      <w:r w:rsidR="00073D7B" w:rsidRPr="007C69CE">
        <w:t xml:space="preserve"> GAC and BAC are shown in </w:t>
      </w:r>
      <w:r w:rsidR="003F0709" w:rsidRPr="007C69CE">
        <w:fldChar w:fldCharType="begin"/>
      </w:r>
      <w:r w:rsidR="003F0709" w:rsidRPr="007C69CE">
        <w:instrText xml:space="preserve"> REF _Ref152430481 \h </w:instrText>
      </w:r>
      <w:r w:rsidR="003F0709" w:rsidRPr="007C69CE">
        <w:fldChar w:fldCharType="separate"/>
      </w:r>
      <w:r w:rsidR="00843CB6" w:rsidRPr="007C69CE">
        <w:rPr>
          <w:b/>
          <w:bCs/>
        </w:rPr>
        <w:t xml:space="preserve">Figure </w:t>
      </w:r>
      <w:r w:rsidR="00843CB6">
        <w:rPr>
          <w:b/>
          <w:bCs/>
          <w:i/>
          <w:iCs/>
          <w:noProof/>
        </w:rPr>
        <w:t>9</w:t>
      </w:r>
      <w:r w:rsidR="003F0709" w:rsidRPr="007C69CE">
        <w:fldChar w:fldCharType="end"/>
      </w:r>
      <w:r w:rsidR="003F0709" w:rsidRPr="007C69CE">
        <w:t>.</w:t>
      </w:r>
    </w:p>
    <w:p w14:paraId="249A2E37" w14:textId="77777777" w:rsidR="00073D7B" w:rsidRPr="007C69CE" w:rsidRDefault="00A832AC" w:rsidP="00073D7B">
      <w:pPr>
        <w:keepNext/>
        <w:jc w:val="center"/>
      </w:pPr>
      <w:r w:rsidRPr="007C69CE">
        <w:rPr>
          <w:noProof/>
        </w:rPr>
        <w:drawing>
          <wp:inline distT="0" distB="0" distL="0" distR="0" wp14:anchorId="3E16280F" wp14:editId="40FBA0CA">
            <wp:extent cx="5742552" cy="1383030"/>
            <wp:effectExtent l="0" t="0" r="0" b="7620"/>
            <wp:docPr id="10" name="Picture 9" descr="A black and white image of different shapes&#10;&#10;Description automatically generated with medium confidence">
              <a:extLst xmlns:a="http://schemas.openxmlformats.org/drawingml/2006/main">
                <a:ext uri="{FF2B5EF4-FFF2-40B4-BE49-F238E27FC236}">
                  <a16:creationId xmlns:a16="http://schemas.microsoft.com/office/drawing/2014/main" id="{41FA0B85-E479-558E-B8FD-C87EEAD1B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black and white image of different shapes&#10;&#10;Description automatically generated with medium confidence">
                      <a:extLst>
                        <a:ext uri="{FF2B5EF4-FFF2-40B4-BE49-F238E27FC236}">
                          <a16:creationId xmlns:a16="http://schemas.microsoft.com/office/drawing/2014/main" id="{41FA0B85-E479-558E-B8FD-C87EEAD1B02B}"/>
                        </a:ext>
                      </a:extLst>
                    </pic:cNvPr>
                    <pic:cNvPicPr>
                      <a:picLocks noChangeAspect="1"/>
                    </pic:cNvPicPr>
                  </pic:nvPicPr>
                  <pic:blipFill rotWithShape="1">
                    <a:blip r:embed="rId16"/>
                    <a:srcRect r="5909"/>
                    <a:stretch/>
                  </pic:blipFill>
                  <pic:spPr bwMode="auto">
                    <a:xfrm>
                      <a:off x="0" y="0"/>
                      <a:ext cx="5749820" cy="1384780"/>
                    </a:xfrm>
                    <a:prstGeom prst="rect">
                      <a:avLst/>
                    </a:prstGeom>
                    <a:ln>
                      <a:noFill/>
                    </a:ln>
                    <a:extLst>
                      <a:ext uri="{53640926-AAD7-44D8-BBD7-CCE9431645EC}">
                        <a14:shadowObscured xmlns:a14="http://schemas.microsoft.com/office/drawing/2010/main"/>
                      </a:ext>
                    </a:extLst>
                  </pic:spPr>
                </pic:pic>
              </a:graphicData>
            </a:graphic>
          </wp:inline>
        </w:drawing>
      </w:r>
    </w:p>
    <w:p w14:paraId="49EBA80E" w14:textId="05CB3511" w:rsidR="00073D7B" w:rsidRPr="007C69CE" w:rsidRDefault="00073D7B" w:rsidP="00073D7B">
      <w:pPr>
        <w:pStyle w:val="Caption"/>
        <w:jc w:val="center"/>
        <w:rPr>
          <w:b/>
          <w:bCs/>
          <w:i w:val="0"/>
          <w:iCs w:val="0"/>
        </w:rPr>
      </w:pPr>
      <w:bookmarkStart w:id="32" w:name="_Ref152430481"/>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9</w:t>
      </w:r>
      <w:r w:rsidR="007D58D3">
        <w:rPr>
          <w:b/>
          <w:bCs/>
          <w:i w:val="0"/>
          <w:iCs w:val="0"/>
        </w:rPr>
        <w:fldChar w:fldCharType="end"/>
      </w:r>
      <w:bookmarkEnd w:id="32"/>
      <w:r w:rsidR="00DE60A5" w:rsidRPr="007C69CE">
        <w:rPr>
          <w:b/>
          <w:bCs/>
          <w:i w:val="0"/>
          <w:iCs w:val="0"/>
        </w:rPr>
        <w:t xml:space="preserve"> </w:t>
      </w:r>
      <w:r w:rsidR="0052753C" w:rsidRPr="007C69CE">
        <w:rPr>
          <w:b/>
          <w:bCs/>
          <w:i w:val="0"/>
          <w:iCs w:val="0"/>
        </w:rPr>
        <w:t>Schematic representation of</w:t>
      </w:r>
      <w:r w:rsidRPr="007C69CE">
        <w:rPr>
          <w:b/>
          <w:bCs/>
          <w:i w:val="0"/>
          <w:iCs w:val="0"/>
        </w:rPr>
        <w:t xml:space="preserve"> A</w:t>
      </w:r>
      <w:r w:rsidR="00BF7912" w:rsidRPr="007C69CE">
        <w:rPr>
          <w:b/>
          <w:bCs/>
          <w:i w:val="0"/>
          <w:iCs w:val="0"/>
        </w:rPr>
        <w:t>: structure</w:t>
      </w:r>
      <w:r w:rsidR="008C4168" w:rsidRPr="007C69CE">
        <w:rPr>
          <w:b/>
          <w:bCs/>
          <w:i w:val="0"/>
          <w:iCs w:val="0"/>
        </w:rPr>
        <w:t xml:space="preserve"> of GAC, B: MPs adsorption on GAC,</w:t>
      </w:r>
      <w:r w:rsidR="00DE60A5" w:rsidRPr="007C69CE">
        <w:rPr>
          <w:b/>
          <w:bCs/>
          <w:i w:val="0"/>
          <w:iCs w:val="0"/>
        </w:rPr>
        <w:t xml:space="preserve"> C: BAC</w:t>
      </w:r>
      <w:r w:rsidR="008C4168" w:rsidRPr="007C69CE">
        <w:rPr>
          <w:b/>
          <w:bCs/>
          <w:i w:val="0"/>
          <w:iCs w:val="0"/>
        </w:rPr>
        <w:t xml:space="preserve"> </w:t>
      </w:r>
      <w:r w:rsidR="00312D0A">
        <w:rPr>
          <w:b/>
          <w:bCs/>
          <w:i w:val="0"/>
          <w:iCs w:val="0"/>
        </w:rPr>
        <w:br/>
      </w:r>
      <w:r w:rsidR="008C4168" w:rsidRPr="007C69CE">
        <w:rPr>
          <w:b/>
          <w:bCs/>
          <w:i w:val="0"/>
          <w:iCs w:val="0"/>
        </w:rPr>
        <w:fldChar w:fldCharType="begin"/>
      </w:r>
      <w:r w:rsidR="008C4168" w:rsidRPr="007C69CE">
        <w:rPr>
          <w:b/>
          <w:bCs/>
          <w:i w:val="0"/>
          <w:iCs w:val="0"/>
        </w:rPr>
        <w:instrText xml:space="preserve"> ADDIN ZOTERO_ITEM CSL_CITATION {"citationID":"vFJlteuK","properties":{"formattedCitation":"(Guti\\uc0\\u233{}rrez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008C4168" w:rsidRPr="007C69CE">
        <w:rPr>
          <w:b/>
          <w:bCs/>
          <w:i w:val="0"/>
          <w:iCs w:val="0"/>
        </w:rPr>
        <w:fldChar w:fldCharType="separate"/>
      </w:r>
      <w:r w:rsidR="008C4168" w:rsidRPr="007C69CE">
        <w:rPr>
          <w:rFonts w:cs="Arial"/>
          <w:b/>
          <w:bCs/>
          <w:i w:val="0"/>
          <w:iCs w:val="0"/>
          <w:szCs w:val="24"/>
        </w:rPr>
        <w:t>(Gutiérrez et al., 2021)</w:t>
      </w:r>
      <w:r w:rsidR="008C4168" w:rsidRPr="007C69CE">
        <w:rPr>
          <w:b/>
          <w:bCs/>
          <w:i w:val="0"/>
          <w:iCs w:val="0"/>
        </w:rPr>
        <w:fldChar w:fldCharType="end"/>
      </w:r>
    </w:p>
    <w:p w14:paraId="6BF41177" w14:textId="425792B7" w:rsidR="003C6DE5" w:rsidRDefault="003C6DE5" w:rsidP="00A67638">
      <w:pPr>
        <w:jc w:val="both"/>
      </w:pPr>
      <w:r>
        <w:t xml:space="preserve">Also combinations between advanced oxidation processes and </w:t>
      </w:r>
      <w:r w:rsidR="008C328C">
        <w:t xml:space="preserve">activated carbon have been investigated, like </w:t>
      </w:r>
      <w:r w:rsidR="008C328C" w:rsidRPr="002C4A41">
        <w:rPr>
          <w:u w:val="single"/>
        </w:rPr>
        <w:t xml:space="preserve">UV/chlorine – </w:t>
      </w:r>
      <w:r w:rsidR="002C4A41" w:rsidRPr="002C4A41">
        <w:rPr>
          <w:u w:val="single"/>
        </w:rPr>
        <w:t>G</w:t>
      </w:r>
      <w:r w:rsidR="008C328C" w:rsidRPr="002C4A41">
        <w:rPr>
          <w:u w:val="single"/>
        </w:rPr>
        <w:t>AC</w:t>
      </w:r>
      <w:r w:rsidR="008C328C">
        <w:t xml:space="preserve">. </w:t>
      </w:r>
      <w:r w:rsidR="00C2042E">
        <w:t>Degradation by-products were eliminated by the post-adsorption</w:t>
      </w:r>
      <w:r w:rsidR="002C4A41">
        <w:t xml:space="preserve">. </w:t>
      </w:r>
      <w:r w:rsidR="00722306">
        <w:t>MPs a</w:t>
      </w:r>
      <w:r w:rsidR="002C4A41">
        <w:t xml:space="preserve">dsorption rates </w:t>
      </w:r>
      <w:r w:rsidR="00F520C8">
        <w:t>increased with a factor of 2-3</w:t>
      </w:r>
      <w:r w:rsidR="00722306">
        <w:t xml:space="preserve"> thanks to the UV/chlorine </w:t>
      </w:r>
      <w:r w:rsidR="009B764D">
        <w:fldChar w:fldCharType="begin"/>
      </w:r>
      <w:r w:rsidR="009B764D">
        <w:instrText xml:space="preserve"> ADDIN ZOTERO_ITEM CSL_CITATION {"citationID":"zcqgQIiZ","properties":{"formattedCitation":"(Yin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9B764D">
        <w:fldChar w:fldCharType="separate"/>
      </w:r>
      <w:r w:rsidR="009B764D" w:rsidRPr="009B764D">
        <w:rPr>
          <w:rFonts w:cs="Arial"/>
        </w:rPr>
        <w:t>(Yin &amp; Shang, 2020)</w:t>
      </w:r>
      <w:r w:rsidR="009B764D">
        <w:fldChar w:fldCharType="end"/>
      </w:r>
      <w:r w:rsidR="009B764D">
        <w:t>.</w:t>
      </w:r>
    </w:p>
    <w:p w14:paraId="2A81F50E" w14:textId="77777777" w:rsidR="003C6DE5" w:rsidRDefault="003C6DE5" w:rsidP="00A67638">
      <w:pPr>
        <w:jc w:val="both"/>
      </w:pPr>
    </w:p>
    <w:p w14:paraId="73DC5231" w14:textId="206B2172" w:rsidR="00AF352F" w:rsidRDefault="00361252" w:rsidP="00817FBD">
      <w:pPr>
        <w:jc w:val="both"/>
      </w:pPr>
      <w:r w:rsidRPr="007C69CE">
        <w:rPr>
          <w:noProof/>
        </w:rPr>
        <mc:AlternateContent>
          <mc:Choice Requires="wps">
            <w:drawing>
              <wp:anchor distT="0" distB="0" distL="114300" distR="114300" simplePos="0" relativeHeight="251658240" behindDoc="0" locked="0" layoutInCell="1" allowOverlap="1" wp14:anchorId="79A5030E" wp14:editId="0B17CA66">
                <wp:simplePos x="0" y="0"/>
                <wp:positionH relativeFrom="column">
                  <wp:posOffset>14409420</wp:posOffset>
                </wp:positionH>
                <wp:positionV relativeFrom="paragraph">
                  <wp:posOffset>267970</wp:posOffset>
                </wp:positionV>
                <wp:extent cx="2858932" cy="461217"/>
                <wp:effectExtent l="0" t="0" r="0" b="0"/>
                <wp:wrapNone/>
                <wp:docPr id="1104315456" name="TextBox 6"/>
                <wp:cNvGraphicFramePr/>
                <a:graphic xmlns:a="http://schemas.openxmlformats.org/drawingml/2006/main">
                  <a:graphicData uri="http://schemas.microsoft.com/office/word/2010/wordprocessingShape">
                    <wps:wsp>
                      <wps:cNvSpPr txBox="1"/>
                      <wps:spPr>
                        <a:xfrm>
                          <a:off x="0" y="0"/>
                          <a:ext cx="2858932" cy="461217"/>
                        </a:xfrm>
                        <a:prstGeom prst="rect">
                          <a:avLst/>
                        </a:prstGeom>
                        <a:noFill/>
                      </wps:spPr>
                      <wps:txbx>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wps:txbx>
                      <wps:bodyPr wrap="square" rtlCol="0">
                        <a:spAutoFit/>
                      </wps:bodyPr>
                    </wps:wsp>
                  </a:graphicData>
                </a:graphic>
              </wp:anchor>
            </w:drawing>
          </mc:Choice>
          <mc:Fallback>
            <w:pict>
              <v:shapetype w14:anchorId="79A5030E" id="_x0000_t202" coordsize="21600,21600" o:spt="202" path="m,l,21600r21600,l21600,xe">
                <v:stroke joinstyle="miter"/>
                <v:path gradientshapeok="t" o:connecttype="rect"/>
              </v:shapetype>
              <v:shape id="TextBox 6" o:spid="_x0000_s1026" type="#_x0000_t202" style="position:absolute;left:0;text-align:left;margin-left:1134.6pt;margin-top:21.1pt;width:225.1pt;height:36.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" filled="f" stroked="f">
                <v:textbox style="mso-fit-shape-to-text:t">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v:textbox>
              </v:shape>
            </w:pict>
          </mc:Fallback>
        </mc:AlternateContent>
      </w:r>
      <w:r w:rsidR="006F0602">
        <w:t xml:space="preserve">The full-scale project of </w:t>
      </w:r>
      <w:r w:rsidR="006F0602">
        <w:fldChar w:fldCharType="begin"/>
      </w:r>
      <w:r w:rsidR="006F0602">
        <w:instrText xml:space="preserve"> ADDIN ZOTERO_ITEM CSL_CITATION {"citationID":"8kpZUrmh","properties":{"formattedCitation":"(Aquafin, 2023)","plainCitation":"(Aquafin, 2023)","noteIndex":0},"citationItems":[{"id":81,"uris":["http://zotero.org/users/local/h6YJVYLe/items/86LZQZLE"],"itemData":{"id":81,"type":"webpage","language":"en","title":"Full-scale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schema":"https://github.com/citation-style-language/schema/raw/master/csl-citation.json"} </w:instrText>
      </w:r>
      <w:r w:rsidR="006F0602">
        <w:fldChar w:fldCharType="separate"/>
      </w:r>
      <w:r w:rsidR="0041591F" w:rsidRPr="0041591F">
        <w:rPr>
          <w:rFonts w:cs="Arial"/>
        </w:rPr>
        <w:t>(Aquafin, 2023)</w:t>
      </w:r>
      <w:r w:rsidR="006F0602">
        <w:fldChar w:fldCharType="end"/>
      </w:r>
      <w:r w:rsidR="00926AB7">
        <w:t>,</w:t>
      </w:r>
      <w:r w:rsidR="003C6DE5">
        <w:t xml:space="preserve"> involves a combination of</w:t>
      </w:r>
      <w:r w:rsidR="00A64FFB" w:rsidRPr="007C69CE">
        <w:t xml:space="preserve"> </w:t>
      </w:r>
      <w:r w:rsidR="00A64FFB" w:rsidRPr="009B764D">
        <w:rPr>
          <w:u w:val="single"/>
        </w:rPr>
        <w:t xml:space="preserve">ozonation and </w:t>
      </w:r>
      <w:r w:rsidR="00A06E83" w:rsidRPr="009B764D">
        <w:rPr>
          <w:u w:val="single"/>
        </w:rPr>
        <w:t>G</w:t>
      </w:r>
      <w:r w:rsidR="00A64FFB" w:rsidRPr="009B764D">
        <w:rPr>
          <w:u w:val="single"/>
        </w:rPr>
        <w:t>AC</w:t>
      </w:r>
      <w:r w:rsidR="005112F2" w:rsidRPr="007C69CE">
        <w:t xml:space="preserve"> </w:t>
      </w:r>
      <w:r w:rsidR="00C767EF" w:rsidRPr="007C69CE">
        <w:t>as shown in</w:t>
      </w:r>
      <w:r w:rsidR="003377F9">
        <w:t xml:space="preserve"> </w:t>
      </w:r>
      <w:r w:rsidR="003377F9">
        <w:br/>
      </w:r>
      <w:r w:rsidR="003377F9">
        <w:fldChar w:fldCharType="begin"/>
      </w:r>
      <w:r w:rsidR="003377F9">
        <w:instrText xml:space="preserve"> REF _Ref162608214 \h </w:instrText>
      </w:r>
      <w:r w:rsidR="00403D0C">
        <w:instrText xml:space="preserve"> \* MERGEFORMAT </w:instrText>
      </w:r>
      <w:r w:rsidR="003377F9">
        <w:fldChar w:fldCharType="separate"/>
      </w:r>
      <w:r w:rsidR="00843CB6" w:rsidRPr="00BD47D0">
        <w:rPr>
          <w:b/>
          <w:bCs/>
        </w:rPr>
        <w:t xml:space="preserve">Figure </w:t>
      </w:r>
      <w:r w:rsidR="00843CB6" w:rsidRPr="00843CB6">
        <w:rPr>
          <w:b/>
          <w:bCs/>
          <w:noProof/>
        </w:rPr>
        <w:t>2</w:t>
      </w:r>
      <w:r w:rsidR="003377F9">
        <w:fldChar w:fldCharType="end"/>
      </w:r>
      <w:r w:rsidR="00A64FFB" w:rsidRPr="007C69CE">
        <w:t xml:space="preserve">. </w:t>
      </w:r>
      <w:r w:rsidR="00EE5AF7" w:rsidRPr="007C69CE">
        <w:t>Among all tertiary processes discussed, this combination is one of the most interesting</w:t>
      </w:r>
      <w:ins w:id="33" w:author="simon duchi" w:date="2023-12-22T11:19:00Z">
        <w:r w:rsidR="003E3813">
          <w:t xml:space="preserve"> and promising. </w:t>
        </w:r>
      </w:ins>
      <w:del w:id="34" w:author="simon duchi" w:date="2023-12-22T11:19:00Z">
        <w:r w:rsidR="00542491" w:rsidRPr="007C69CE" w:rsidDel="003E3813">
          <w:delText xml:space="preserve"> and</w:delText>
        </w:r>
      </w:del>
      <w:ins w:id="35" w:author="simon duchi" w:date="2023-12-22T11:19:00Z">
        <w:r w:rsidR="003E3813">
          <w:t>Hence, it</w:t>
        </w:r>
      </w:ins>
      <w:r w:rsidR="00542491" w:rsidRPr="007C69CE">
        <w:t xml:space="preserve"> is under the loop for implementation in Belgiu</w:t>
      </w:r>
      <w:r w:rsidR="00CF5FFE" w:rsidRPr="007C69CE">
        <w:t>m</w:t>
      </w:r>
      <w:r w:rsidR="003377F9">
        <w:t xml:space="preserve">. </w:t>
      </w:r>
      <w:r w:rsidR="00CF5FFE" w:rsidRPr="007C69CE">
        <w:t>I</w:t>
      </w:r>
      <w:r w:rsidR="00A06E83" w:rsidRPr="007C69CE">
        <w:t>t can be easily implemented at the end of the conventional chain without</w:t>
      </w:r>
      <w:r w:rsidR="00CF5FFE" w:rsidRPr="007C69CE">
        <w:t xml:space="preserve"> redesign</w:t>
      </w:r>
      <w:r w:rsidR="00542491" w:rsidRPr="007C69CE">
        <w:t xml:space="preserve">. </w:t>
      </w:r>
      <w:r w:rsidR="004C30B0" w:rsidRPr="007C69CE">
        <w:t xml:space="preserve">Ozonation </w:t>
      </w:r>
      <w:r w:rsidR="009A5C40" w:rsidRPr="007C69CE">
        <w:t xml:space="preserve">is beneficial in degrading </w:t>
      </w:r>
      <w:r w:rsidR="009B6D80" w:rsidRPr="007C69CE">
        <w:t>and</w:t>
      </w:r>
      <w:r w:rsidR="009A5C40" w:rsidRPr="007C69CE">
        <w:t xml:space="preserve"> transforming micropollutants.</w:t>
      </w:r>
      <w:r w:rsidR="00062FD8" w:rsidRPr="007C69CE">
        <w:t xml:space="preserve"> It</w:t>
      </w:r>
      <w:r w:rsidR="00C767EF" w:rsidRPr="007C69CE">
        <w:t xml:space="preserve"> also</w:t>
      </w:r>
      <w:r w:rsidR="00062FD8" w:rsidRPr="007C69CE">
        <w:t xml:space="preserve"> </w:t>
      </w:r>
      <w:r w:rsidR="00C767EF" w:rsidRPr="007C69CE">
        <w:t>removes compounds that are refractory to adsorption.</w:t>
      </w:r>
      <w:r w:rsidR="00F0113A" w:rsidRPr="007C69CE">
        <w:t xml:space="preserve"> </w:t>
      </w:r>
      <w:r w:rsidR="00AC3466">
        <w:t>However, a single o</w:t>
      </w:r>
      <w:r w:rsidR="00F0113A" w:rsidRPr="007C69CE">
        <w:t>zonation</w:t>
      </w:r>
      <w:r w:rsidR="00AC3466">
        <w:t xml:space="preserve"> unit</w:t>
      </w:r>
      <w:r w:rsidR="0087700D" w:rsidRPr="007C69CE">
        <w:t xml:space="preserve"> </w:t>
      </w:r>
      <w:r w:rsidR="00AC3466">
        <w:t>demands</w:t>
      </w:r>
      <w:r w:rsidR="00F0113A" w:rsidRPr="007C69CE">
        <w:t xml:space="preserve"> high energy and</w:t>
      </w:r>
      <w:r w:rsidR="00AC3466">
        <w:t xml:space="preserve"> can produce</w:t>
      </w:r>
      <w:r w:rsidR="00F0113A" w:rsidRPr="007C69CE">
        <w:t xml:space="preserve"> toxic by</w:t>
      </w:r>
      <w:r w:rsidR="00277C9C" w:rsidRPr="007C69CE">
        <w:t>-</w:t>
      </w:r>
      <w:r w:rsidR="00F0113A" w:rsidRPr="007C69CE">
        <w:t>products</w:t>
      </w:r>
      <w:r w:rsidR="00AC3466">
        <w:t xml:space="preserve">. </w:t>
      </w:r>
      <w:r w:rsidR="00201E22">
        <w:t>Bromate (BrO</w:t>
      </w:r>
      <w:r w:rsidR="00201E22" w:rsidRPr="00201E22">
        <w:rPr>
          <w:vertAlign w:val="subscript"/>
        </w:rPr>
        <w:t>3</w:t>
      </w:r>
      <w:r w:rsidR="00201E22" w:rsidRPr="00201E22">
        <w:rPr>
          <w:vertAlign w:val="superscript"/>
        </w:rPr>
        <w:t>-</w:t>
      </w:r>
      <w:r w:rsidR="00201E22">
        <w:t>) and NDMA</w:t>
      </w:r>
      <w:r w:rsidR="000617D1">
        <w:t xml:space="preserve"> are typical by-products created by ozonation. </w:t>
      </w:r>
      <w:r w:rsidR="001C3312">
        <w:t>These are potentially carci</w:t>
      </w:r>
      <w:r w:rsidR="0013481B">
        <w:t>nogenic, although this is not proven yet.</w:t>
      </w:r>
      <w:r w:rsidR="00F43E19" w:rsidRPr="007C69CE">
        <w:t xml:space="preserve"> </w:t>
      </w:r>
      <w:r w:rsidR="00907C08">
        <w:t>Post-</w:t>
      </w:r>
      <w:r w:rsidR="00FA52F9">
        <w:t xml:space="preserve">adsorption by </w:t>
      </w:r>
      <w:r w:rsidR="008F1217" w:rsidRPr="007C69CE">
        <w:t xml:space="preserve">GAC allows </w:t>
      </w:r>
      <w:r w:rsidR="00FA52F9">
        <w:t xml:space="preserve">using </w:t>
      </w:r>
      <w:r w:rsidR="008F1217" w:rsidRPr="007C69CE">
        <w:t>a lower dose of ozone</w:t>
      </w:r>
      <w:r w:rsidR="00FA52F9">
        <w:t xml:space="preserve"> because </w:t>
      </w:r>
      <w:r w:rsidR="0099257A">
        <w:t>not all the work needs to be done by this process. This lowers the energy consumption for ozone generation</w:t>
      </w:r>
      <w:r w:rsidR="009565C3">
        <w:t xml:space="preserve"> and lowers the by-products formed</w:t>
      </w:r>
      <w:r w:rsidR="0099257A">
        <w:t xml:space="preserve">. </w:t>
      </w:r>
      <w:r w:rsidR="009565C3">
        <w:t>Left-over b</w:t>
      </w:r>
      <w:r w:rsidR="008F4107">
        <w:t>y-products are adsorbed onto the carbon</w:t>
      </w:r>
      <w:r w:rsidR="0078137E" w:rsidRPr="007C69CE">
        <w:t>.</w:t>
      </w:r>
      <w:r w:rsidR="00321D56" w:rsidRPr="007C69CE">
        <w:t xml:space="preserve"> </w:t>
      </w:r>
      <w:r w:rsidR="00DF4F66">
        <w:t>Another advantage is that competition for adsorption reduces. Namely, d</w:t>
      </w:r>
      <w:r w:rsidR="0087700D" w:rsidRPr="007C69CE">
        <w:t xml:space="preserve">issolved organic carbon (DOC) normally </w:t>
      </w:r>
      <w:r w:rsidR="00F07199" w:rsidRPr="007C69CE">
        <w:t>competes with OMPs</w:t>
      </w:r>
      <w:r w:rsidR="008728D1" w:rsidRPr="007C69CE">
        <w:t xml:space="preserve"> for the adsorption sites and also causes pore blockage. Ozonation </w:t>
      </w:r>
      <w:r w:rsidR="003C6960" w:rsidRPr="007C69CE">
        <w:t>already oxidizes</w:t>
      </w:r>
      <w:r w:rsidR="00505802">
        <w:t xml:space="preserve"> part of the</w:t>
      </w:r>
      <w:r w:rsidR="003C6960" w:rsidRPr="007C69CE">
        <w:t xml:space="preserve"> DOM</w:t>
      </w:r>
      <w:r w:rsidR="00505802">
        <w:t>,</w:t>
      </w:r>
      <w:r w:rsidR="003C6960" w:rsidRPr="007C69CE">
        <w:t xml:space="preserve"> </w:t>
      </w:r>
      <w:r w:rsidR="0087700D" w:rsidRPr="007C69CE">
        <w:t>resulting in</w:t>
      </w:r>
      <w:r w:rsidR="00FC1ACB" w:rsidRPr="007C69CE">
        <w:t xml:space="preserve"> less competition</w:t>
      </w:r>
      <w:r w:rsidR="00A9333B" w:rsidRPr="007C69CE">
        <w:t xml:space="preserve">. </w:t>
      </w:r>
      <w:r w:rsidR="00DF4F66">
        <w:t>Finally</w:t>
      </w:r>
      <w:r w:rsidR="00A9333B" w:rsidRPr="007C69CE">
        <w:t>, pre-ozonation enhances</w:t>
      </w:r>
      <w:r w:rsidR="00C361A9" w:rsidRPr="007C69CE">
        <w:t xml:space="preserve"> BAC formation,</w:t>
      </w:r>
      <w:r w:rsidR="00426894" w:rsidRPr="007C69CE">
        <w:t xml:space="preserve"> stimulating </w:t>
      </w:r>
      <w:r w:rsidR="00D255F9" w:rsidRPr="007C69CE">
        <w:t>biodegradation onto</w:t>
      </w:r>
      <w:r w:rsidR="00505802">
        <w:t xml:space="preserve"> the</w:t>
      </w:r>
      <w:r w:rsidR="00D255F9" w:rsidRPr="007C69CE">
        <w:t xml:space="preserve"> </w:t>
      </w:r>
      <w:r w:rsidR="00505802">
        <w:t>G</w:t>
      </w:r>
      <w:r w:rsidR="00D255F9" w:rsidRPr="007C69CE">
        <w:t>AC. Regeneration will be needed less frequently</w:t>
      </w:r>
      <w:r w:rsidR="0036788D" w:rsidRPr="007C69CE">
        <w:t xml:space="preserve"> </w:t>
      </w:r>
      <w:r w:rsidR="0036788D" w:rsidRPr="007C69CE">
        <w:fldChar w:fldCharType="begin"/>
      </w:r>
      <w:r w:rsidR="00372AFB">
        <w:instrText xml:space="preserve"> ADDIN ZOTERO_ITEM CSL_CITATION {"citationID":"BXHLTx7O","properties":{"formattedCitation":"(Aquafin, 2023; Guillossou et al., 2020)","plainCitation":"(Aquafin, 2023; Guillossou et al., 2020)","noteIndex":0},"citationItems":[{"id":81,"uris":["http://zotero.org/users/local/h6YJVYLe/items/86LZQZLE"],"itemData":{"id":81,"type":"webpage","language":"en","title":"Full-scale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schema":"https://github.com/citation-style-language/schema/raw/master/csl-citation.json"} </w:instrText>
      </w:r>
      <w:r w:rsidR="0036788D" w:rsidRPr="007C69CE">
        <w:fldChar w:fldCharType="separate"/>
      </w:r>
      <w:r w:rsidR="00372AFB" w:rsidRPr="00372AFB">
        <w:rPr>
          <w:rFonts w:cs="Arial"/>
        </w:rPr>
        <w:t>(Aquafin, 2023; Guillossou et al., 2020)</w:t>
      </w:r>
      <w:r w:rsidR="0036788D" w:rsidRPr="007C69CE">
        <w:fldChar w:fldCharType="end"/>
      </w:r>
      <w:r w:rsidR="00FC1ACB" w:rsidRPr="007C69CE">
        <w:t>.</w:t>
      </w:r>
      <w:r w:rsidR="0085237F">
        <w:t xml:space="preserve"> On top of these combination benefits, </w:t>
      </w:r>
      <w:r w:rsidR="00F10AA9">
        <w:t>it is true that the range of removed MPs widens</w:t>
      </w:r>
      <w:r w:rsidR="001F5880">
        <w:t xml:space="preserve"> thanks to</w:t>
      </w:r>
      <w:r w:rsidR="00CB42D2">
        <w:t xml:space="preserve"> the two treatment mechanisms together. </w:t>
      </w:r>
      <w:r w:rsidR="00C4140A">
        <w:t xml:space="preserve">This can be </w:t>
      </w:r>
      <w:r w:rsidR="006335ED">
        <w:t xml:space="preserve">nuanced with partitioning coefficients </w:t>
      </w:r>
      <w:r w:rsidR="00AD4B6F">
        <w:t>L</w:t>
      </w:r>
      <w:r w:rsidR="006335ED">
        <w:t>ogK</w:t>
      </w:r>
      <w:r w:rsidR="006335ED" w:rsidRPr="006335ED">
        <w:rPr>
          <w:vertAlign w:val="subscript"/>
        </w:rPr>
        <w:t>OW</w:t>
      </w:r>
      <w:r w:rsidR="006335ED">
        <w:t xml:space="preserve"> and </w:t>
      </w:r>
      <w:r w:rsidR="00AD4B6F">
        <w:t>L</w:t>
      </w:r>
      <w:r w:rsidR="006335ED">
        <w:t>ogK</w:t>
      </w:r>
      <w:r w:rsidR="006335ED" w:rsidRPr="006335ED">
        <w:rPr>
          <w:vertAlign w:val="subscript"/>
        </w:rPr>
        <w:t>O3</w:t>
      </w:r>
      <w:r w:rsidR="006335ED">
        <w:t xml:space="preserve">. </w:t>
      </w:r>
      <w:r w:rsidR="00AD4B6F">
        <w:t>LogK</w:t>
      </w:r>
      <w:r w:rsidR="00AD4B6F" w:rsidRPr="006335ED">
        <w:rPr>
          <w:vertAlign w:val="subscript"/>
        </w:rPr>
        <w:t>OW</w:t>
      </w:r>
      <w:r w:rsidR="00AD4B6F">
        <w:t xml:space="preserve"> indicates the hydrophobicity</w:t>
      </w:r>
      <w:r w:rsidR="009437D8">
        <w:t xml:space="preserve"> </w:t>
      </w:r>
      <w:r w:rsidR="00AD4B6F">
        <w:t xml:space="preserve">and therefore affinity </w:t>
      </w:r>
      <w:r w:rsidR="009437D8">
        <w:t xml:space="preserve">of the compound </w:t>
      </w:r>
      <w:r w:rsidR="00D32200">
        <w:t>towards</w:t>
      </w:r>
      <w:r w:rsidR="00AD4B6F">
        <w:t xml:space="preserve"> AC. LogK</w:t>
      </w:r>
      <w:r w:rsidR="00AD4B6F" w:rsidRPr="006335ED">
        <w:rPr>
          <w:vertAlign w:val="subscript"/>
        </w:rPr>
        <w:t>O3</w:t>
      </w:r>
      <w:r w:rsidR="00A51872">
        <w:t xml:space="preserve"> indicates its </w:t>
      </w:r>
      <w:r w:rsidR="001606BE">
        <w:t>reactivity with ozone. Values for compound-specific coefficients are shown in</w:t>
      </w:r>
      <w:r w:rsidR="00926AB7">
        <w:t xml:space="preserve"> </w:t>
      </w:r>
      <w:r w:rsidR="00926AB7" w:rsidRPr="00926AB7">
        <w:fldChar w:fldCharType="begin"/>
      </w:r>
      <w:r w:rsidR="00926AB7" w:rsidRPr="00926AB7">
        <w:instrText xml:space="preserve"> REF _Ref163210659 \h  \* MERGEFORMAT </w:instrText>
      </w:r>
      <w:r w:rsidR="00926AB7" w:rsidRPr="00926AB7">
        <w:fldChar w:fldCharType="separate"/>
      </w:r>
      <w:r w:rsidR="00843CB6" w:rsidRPr="001A3C22">
        <w:rPr>
          <w:b/>
          <w:bCs/>
        </w:rPr>
        <w:t xml:space="preserve">Table </w:t>
      </w:r>
      <w:r w:rsidR="00843CB6" w:rsidRPr="00843CB6">
        <w:rPr>
          <w:b/>
          <w:bCs/>
          <w:noProof/>
        </w:rPr>
        <w:t>3</w:t>
      </w:r>
      <w:r w:rsidR="00926AB7" w:rsidRPr="00926AB7">
        <w:fldChar w:fldCharType="end"/>
      </w:r>
      <w:r w:rsidR="00926AB7">
        <w:t>.</w:t>
      </w:r>
      <w:r w:rsidR="007E5992">
        <w:t xml:space="preserve"> Highest removals are observed for compounds with high LogK</w:t>
      </w:r>
      <w:r w:rsidR="007E5992" w:rsidRPr="006335ED">
        <w:rPr>
          <w:vertAlign w:val="subscript"/>
        </w:rPr>
        <w:t>OW</w:t>
      </w:r>
      <w:r w:rsidR="007E5992">
        <w:t xml:space="preserve"> and</w:t>
      </w:r>
      <w:r w:rsidR="00AF352F">
        <w:t>/or</w:t>
      </w:r>
      <w:r w:rsidR="007E5992">
        <w:t xml:space="preserve"> high LogK</w:t>
      </w:r>
      <w:r w:rsidR="00F87D5F" w:rsidRPr="006335ED">
        <w:rPr>
          <w:vertAlign w:val="subscript"/>
        </w:rPr>
        <w:t>O3</w:t>
      </w:r>
      <w:r w:rsidR="007E5992">
        <w:t xml:space="preserve"> </w:t>
      </w:r>
      <w:r w:rsidR="00C22717">
        <w:fldChar w:fldCharType="begin"/>
      </w:r>
      <w:r w:rsidR="00C22717">
        <w:instrText xml:space="preserve"> ADDIN ZOTERO_ITEM CSL_CITATION {"citationID":"6x3wpHCK","properties":{"formattedCitation":"(Cantoni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C22717">
        <w:fldChar w:fldCharType="separate"/>
      </w:r>
      <w:r w:rsidR="00C22717" w:rsidRPr="00C22717">
        <w:rPr>
          <w:rFonts w:cs="Arial"/>
        </w:rPr>
        <w:t>(Cantoni et al., 2024)</w:t>
      </w:r>
      <w:r w:rsidR="00C22717">
        <w:fldChar w:fldCharType="end"/>
      </w:r>
      <w:r w:rsidR="00D824AF">
        <w:t xml:space="preserve">. This is an interesting way to </w:t>
      </w:r>
      <w:r w:rsidR="00772210">
        <w:t>quantify</w:t>
      </w:r>
      <w:r w:rsidR="00D824AF">
        <w:t xml:space="preserve"> affinity</w:t>
      </w:r>
      <w:r w:rsidR="00FB5098">
        <w:t xml:space="preserve"> towards one of the two processes.</w:t>
      </w:r>
    </w:p>
    <w:p w14:paraId="0BDC2DE9" w14:textId="77777777" w:rsidR="00F87D5F" w:rsidRDefault="00F87D5F" w:rsidP="00817FBD">
      <w:pPr>
        <w:jc w:val="both"/>
      </w:pPr>
    </w:p>
    <w:p w14:paraId="30AFCC6C" w14:textId="081539C2" w:rsidR="001A3C22" w:rsidRPr="007F47BE" w:rsidRDefault="001A3C22" w:rsidP="005C565C">
      <w:pPr>
        <w:pStyle w:val="Caption"/>
        <w:keepNext/>
        <w:jc w:val="center"/>
        <w:rPr>
          <w:b/>
          <w:bCs/>
          <w:i w:val="0"/>
          <w:iCs w:val="0"/>
        </w:rPr>
      </w:pPr>
      <w:bookmarkStart w:id="36" w:name="_Ref163210659"/>
      <w:r w:rsidRPr="001A3C22">
        <w:rPr>
          <w:b/>
          <w:bCs/>
          <w:i w:val="0"/>
          <w:iCs w:val="0"/>
        </w:rPr>
        <w:t xml:space="preserve">Table </w:t>
      </w:r>
      <w:r w:rsidRPr="001A3C22">
        <w:rPr>
          <w:b/>
          <w:bCs/>
          <w:i w:val="0"/>
          <w:iCs w:val="0"/>
        </w:rPr>
        <w:fldChar w:fldCharType="begin"/>
      </w:r>
      <w:r w:rsidRPr="001A3C22">
        <w:rPr>
          <w:b/>
          <w:bCs/>
          <w:i w:val="0"/>
          <w:iCs w:val="0"/>
        </w:rPr>
        <w:instrText xml:space="preserve"> SEQ Table \* ARABIC </w:instrText>
      </w:r>
      <w:r w:rsidRPr="001A3C22">
        <w:rPr>
          <w:b/>
          <w:bCs/>
          <w:i w:val="0"/>
          <w:iCs w:val="0"/>
        </w:rPr>
        <w:fldChar w:fldCharType="separate"/>
      </w:r>
      <w:r w:rsidR="00843CB6">
        <w:rPr>
          <w:b/>
          <w:bCs/>
          <w:i w:val="0"/>
          <w:iCs w:val="0"/>
          <w:noProof/>
        </w:rPr>
        <w:t>3</w:t>
      </w:r>
      <w:r w:rsidRPr="001A3C22">
        <w:rPr>
          <w:b/>
          <w:bCs/>
          <w:i w:val="0"/>
          <w:iCs w:val="0"/>
        </w:rPr>
        <w:fldChar w:fldCharType="end"/>
      </w:r>
      <w:bookmarkEnd w:id="36"/>
      <w:r w:rsidR="00E014E9">
        <w:rPr>
          <w:b/>
          <w:bCs/>
          <w:i w:val="0"/>
          <w:iCs w:val="0"/>
        </w:rPr>
        <w:t xml:space="preserve"> CEC characteristics</w:t>
      </w:r>
      <w:r w:rsidR="00926AB7">
        <w:rPr>
          <w:b/>
          <w:bCs/>
          <w:i w:val="0"/>
          <w:iCs w:val="0"/>
        </w:rPr>
        <w:t xml:space="preserve"> for affinity</w:t>
      </w:r>
      <w:r w:rsidR="00DB2E2F">
        <w:rPr>
          <w:b/>
          <w:bCs/>
          <w:i w:val="0"/>
          <w:iCs w:val="0"/>
        </w:rPr>
        <w:t xml:space="preserve"> </w:t>
      </w:r>
      <w:r w:rsidR="00926AB7">
        <w:rPr>
          <w:b/>
          <w:bCs/>
          <w:i w:val="0"/>
          <w:iCs w:val="0"/>
        </w:rPr>
        <w:t>towards</w:t>
      </w:r>
      <w:r w:rsidR="00DB2E2F">
        <w:rPr>
          <w:b/>
          <w:bCs/>
          <w:i w:val="0"/>
          <w:iCs w:val="0"/>
        </w:rPr>
        <w:t xml:space="preserve"> </w:t>
      </w:r>
      <w:r w:rsidR="00A94207">
        <w:rPr>
          <w:b/>
          <w:bCs/>
          <w:i w:val="0"/>
          <w:iCs w:val="0"/>
        </w:rPr>
        <w:t>AC and ozon</w:t>
      </w:r>
      <w:r w:rsidR="00926AB7">
        <w:rPr>
          <w:b/>
          <w:bCs/>
          <w:i w:val="0"/>
          <w:iCs w:val="0"/>
        </w:rPr>
        <w:t>e</w:t>
      </w:r>
      <w:r w:rsidR="00A94207">
        <w:rPr>
          <w:b/>
          <w:bCs/>
          <w:i w:val="0"/>
          <w:iCs w:val="0"/>
        </w:rPr>
        <w:t xml:space="preserve"> </w:t>
      </w:r>
      <w:r w:rsidR="0083124F" w:rsidRPr="007F47BE">
        <w:rPr>
          <w:b/>
          <w:bCs/>
          <w:i w:val="0"/>
          <w:iCs w:val="0"/>
        </w:rPr>
        <w:fldChar w:fldCharType="begin"/>
      </w:r>
      <w:r w:rsidR="0083124F" w:rsidRPr="007F47BE">
        <w:rPr>
          <w:b/>
          <w:bCs/>
          <w:i w:val="0"/>
          <w:iCs w:val="0"/>
        </w:rPr>
        <w:instrText xml:space="preserve"> ADDIN ZOTERO_ITEM CSL_CITATION {"citationID":"P3P5B5GP","properties":{"formattedCitation":"(Cantoni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83124F" w:rsidRPr="007F47BE">
        <w:rPr>
          <w:b/>
          <w:bCs/>
          <w:i w:val="0"/>
          <w:iCs w:val="0"/>
        </w:rPr>
        <w:fldChar w:fldCharType="separate"/>
      </w:r>
      <w:r w:rsidR="0083124F" w:rsidRPr="007F47BE">
        <w:rPr>
          <w:rFonts w:cs="Arial"/>
          <w:b/>
          <w:bCs/>
          <w:i w:val="0"/>
          <w:iCs w:val="0"/>
        </w:rPr>
        <w:t>(Cantoni et al., 2024)</w:t>
      </w:r>
      <w:r w:rsidR="0083124F" w:rsidRPr="007F47BE">
        <w:rPr>
          <w:b/>
          <w:bCs/>
          <w:i w:val="0"/>
          <w:iCs w:val="0"/>
        </w:rPr>
        <w:fldChar w:fldCharType="end"/>
      </w:r>
    </w:p>
    <w:tbl>
      <w:tblPr>
        <w:tblStyle w:val="TableGrid"/>
        <w:tblW w:w="0" w:type="auto"/>
        <w:tblLook w:val="04A0" w:firstRow="1" w:lastRow="0" w:firstColumn="1" w:lastColumn="0" w:noHBand="0" w:noVBand="1"/>
      </w:tblPr>
      <w:tblGrid>
        <w:gridCol w:w="2835"/>
        <w:gridCol w:w="1843"/>
        <w:gridCol w:w="1701"/>
        <w:gridCol w:w="2641"/>
      </w:tblGrid>
      <w:tr w:rsidR="001876B8" w:rsidRPr="009C6E1A" w14:paraId="5BA002BD" w14:textId="3387F916" w:rsidTr="001876B8">
        <w:tc>
          <w:tcPr>
            <w:tcW w:w="2835" w:type="dxa"/>
            <w:tcBorders>
              <w:top w:val="single" w:sz="4" w:space="0" w:color="auto"/>
              <w:left w:val="nil"/>
              <w:bottom w:val="single" w:sz="4" w:space="0" w:color="auto"/>
              <w:right w:val="nil"/>
            </w:tcBorders>
            <w:shd w:val="clear" w:color="auto" w:fill="B4C6E7" w:themeFill="accent5" w:themeFillTint="66"/>
            <w:vAlign w:val="center"/>
          </w:tcPr>
          <w:p w14:paraId="54F1B06F" w14:textId="7E40F0F5" w:rsidR="001876B8" w:rsidRPr="009C6E1A" w:rsidRDefault="001876B8" w:rsidP="00FF50C0">
            <w:pPr>
              <w:rPr>
                <w:sz w:val="18"/>
                <w:szCs w:val="20"/>
              </w:rPr>
            </w:pPr>
            <w:bookmarkStart w:id="37" w:name="_Hlk163986924"/>
            <w:r>
              <w:rPr>
                <w:sz w:val="18"/>
                <w:szCs w:val="20"/>
              </w:rPr>
              <w:t>CEC</w:t>
            </w:r>
          </w:p>
        </w:tc>
        <w:tc>
          <w:tcPr>
            <w:tcW w:w="1843" w:type="dxa"/>
            <w:tcBorders>
              <w:top w:val="single" w:sz="4" w:space="0" w:color="auto"/>
              <w:left w:val="nil"/>
              <w:bottom w:val="single" w:sz="4" w:space="0" w:color="auto"/>
              <w:right w:val="nil"/>
            </w:tcBorders>
            <w:shd w:val="clear" w:color="auto" w:fill="B4C6E7" w:themeFill="accent5" w:themeFillTint="66"/>
            <w:vAlign w:val="center"/>
          </w:tcPr>
          <w:p w14:paraId="570A8856" w14:textId="14481F7F" w:rsidR="001876B8" w:rsidRPr="009C6E1A" w:rsidRDefault="001876B8" w:rsidP="00FF50C0">
            <w:pPr>
              <w:rPr>
                <w:sz w:val="18"/>
                <w:szCs w:val="20"/>
              </w:rPr>
            </w:pPr>
            <w:r>
              <w:t>LogK</w:t>
            </w:r>
            <w:r w:rsidRPr="006335ED">
              <w:rPr>
                <w:vertAlign w:val="subscript"/>
              </w:rPr>
              <w:t>OW</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4A1D284E" w14:textId="2A31C548" w:rsidR="001876B8" w:rsidRPr="009C6E1A" w:rsidRDefault="001876B8" w:rsidP="00FF50C0">
            <w:pPr>
              <w:rPr>
                <w:sz w:val="18"/>
                <w:szCs w:val="20"/>
              </w:rPr>
            </w:pPr>
            <w:r>
              <w:t>LogK</w:t>
            </w:r>
            <w:r w:rsidRPr="006335ED">
              <w:rPr>
                <w:vertAlign w:val="subscript"/>
              </w:rPr>
              <w:t>O3</w:t>
            </w:r>
          </w:p>
        </w:tc>
        <w:tc>
          <w:tcPr>
            <w:tcW w:w="2641" w:type="dxa"/>
            <w:tcBorders>
              <w:top w:val="single" w:sz="4" w:space="0" w:color="auto"/>
              <w:left w:val="nil"/>
              <w:bottom w:val="single" w:sz="4" w:space="0" w:color="auto"/>
              <w:right w:val="nil"/>
            </w:tcBorders>
            <w:shd w:val="clear" w:color="auto" w:fill="B4C6E7" w:themeFill="accent5" w:themeFillTint="66"/>
          </w:tcPr>
          <w:p w14:paraId="026B8A34" w14:textId="66DB4FAD" w:rsidR="001876B8" w:rsidRDefault="000D75AF" w:rsidP="00FF50C0">
            <w:r>
              <w:t>Function</w:t>
            </w:r>
            <w:r w:rsidR="00A94207">
              <w:t xml:space="preserve"> CEC</w:t>
            </w:r>
          </w:p>
        </w:tc>
      </w:tr>
      <w:tr w:rsidR="001876B8" w:rsidRPr="00B243CE" w14:paraId="6CAE9B8D" w14:textId="309F33C0" w:rsidTr="005C565C">
        <w:tc>
          <w:tcPr>
            <w:tcW w:w="2835" w:type="dxa"/>
            <w:tcBorders>
              <w:top w:val="single" w:sz="4" w:space="0" w:color="auto"/>
              <w:left w:val="nil"/>
              <w:bottom w:val="single" w:sz="4" w:space="0" w:color="auto"/>
              <w:right w:val="nil"/>
            </w:tcBorders>
          </w:tcPr>
          <w:p w14:paraId="2495F4AA" w14:textId="447839F4" w:rsidR="001876B8" w:rsidRPr="00844E9A" w:rsidRDefault="001876B8" w:rsidP="00FF50C0">
            <w:pPr>
              <w:rPr>
                <w:b/>
                <w:bCs/>
                <w:sz w:val="16"/>
                <w:szCs w:val="18"/>
              </w:rPr>
            </w:pPr>
            <w:r>
              <w:rPr>
                <w:b/>
                <w:bCs/>
                <w:sz w:val="16"/>
                <w:szCs w:val="18"/>
              </w:rPr>
              <w:t>Acesulfame (ACS)</w:t>
            </w:r>
          </w:p>
        </w:tc>
        <w:tc>
          <w:tcPr>
            <w:tcW w:w="1843" w:type="dxa"/>
            <w:tcBorders>
              <w:top w:val="single" w:sz="4" w:space="0" w:color="auto"/>
              <w:left w:val="nil"/>
              <w:bottom w:val="single" w:sz="4" w:space="0" w:color="auto"/>
              <w:right w:val="nil"/>
            </w:tcBorders>
          </w:tcPr>
          <w:p w14:paraId="6FE7BED2" w14:textId="0052A08D" w:rsidR="001876B8" w:rsidRPr="007C69CE" w:rsidRDefault="001876B8" w:rsidP="00FF50C0">
            <w:pPr>
              <w:rPr>
                <w:sz w:val="16"/>
                <w:szCs w:val="18"/>
              </w:rPr>
            </w:pPr>
            <w:r>
              <w:rPr>
                <w:sz w:val="16"/>
                <w:szCs w:val="18"/>
              </w:rPr>
              <w:t>-0.55</w:t>
            </w:r>
          </w:p>
        </w:tc>
        <w:tc>
          <w:tcPr>
            <w:tcW w:w="1701" w:type="dxa"/>
            <w:tcBorders>
              <w:top w:val="single" w:sz="4" w:space="0" w:color="auto"/>
              <w:left w:val="nil"/>
              <w:bottom w:val="single" w:sz="4" w:space="0" w:color="auto"/>
              <w:right w:val="nil"/>
            </w:tcBorders>
          </w:tcPr>
          <w:p w14:paraId="7B6BABE6" w14:textId="665A4CD2" w:rsidR="001876B8" w:rsidRPr="00B243CE" w:rsidRDefault="001876B8" w:rsidP="00FF50C0">
            <w:pPr>
              <w:rPr>
                <w:rFonts w:cs="Arial"/>
                <w:sz w:val="16"/>
                <w:szCs w:val="18"/>
              </w:rPr>
            </w:pPr>
            <w:r>
              <w:rPr>
                <w:rFonts w:cs="Arial"/>
                <w:sz w:val="16"/>
                <w:szCs w:val="18"/>
              </w:rPr>
              <w:t>1.94</w:t>
            </w:r>
          </w:p>
        </w:tc>
        <w:tc>
          <w:tcPr>
            <w:tcW w:w="2641" w:type="dxa"/>
            <w:tcBorders>
              <w:top w:val="single" w:sz="4" w:space="0" w:color="auto"/>
              <w:left w:val="nil"/>
              <w:bottom w:val="single" w:sz="4" w:space="0" w:color="auto"/>
              <w:right w:val="nil"/>
            </w:tcBorders>
          </w:tcPr>
          <w:p w14:paraId="66911DF8" w14:textId="0BA7394F" w:rsidR="001876B8" w:rsidRDefault="001876B8" w:rsidP="00FF50C0">
            <w:pPr>
              <w:rPr>
                <w:rFonts w:cs="Arial"/>
                <w:sz w:val="16"/>
                <w:szCs w:val="18"/>
              </w:rPr>
            </w:pPr>
            <w:r>
              <w:rPr>
                <w:rFonts w:cs="Arial"/>
                <w:sz w:val="16"/>
                <w:szCs w:val="18"/>
              </w:rPr>
              <w:t>Sweetener</w:t>
            </w:r>
          </w:p>
        </w:tc>
      </w:tr>
      <w:tr w:rsidR="005C565C" w:rsidRPr="00B243CE" w14:paraId="230825E9" w14:textId="77777777" w:rsidTr="005C565C">
        <w:tc>
          <w:tcPr>
            <w:tcW w:w="2835" w:type="dxa"/>
            <w:tcBorders>
              <w:top w:val="single" w:sz="4" w:space="0" w:color="auto"/>
              <w:left w:val="nil"/>
              <w:bottom w:val="single" w:sz="4" w:space="0" w:color="auto"/>
              <w:right w:val="nil"/>
            </w:tcBorders>
          </w:tcPr>
          <w:p w14:paraId="46F88E71" w14:textId="32987337" w:rsidR="005C565C" w:rsidRDefault="005A7D58" w:rsidP="00FF50C0">
            <w:pPr>
              <w:rPr>
                <w:b/>
                <w:bCs/>
                <w:sz w:val="16"/>
                <w:szCs w:val="18"/>
              </w:rPr>
            </w:pPr>
            <w:r>
              <w:rPr>
                <w:b/>
                <w:bCs/>
                <w:sz w:val="16"/>
                <w:szCs w:val="18"/>
              </w:rPr>
              <w:t>Benzotriazole (BNZ)</w:t>
            </w:r>
          </w:p>
        </w:tc>
        <w:tc>
          <w:tcPr>
            <w:tcW w:w="1843" w:type="dxa"/>
            <w:tcBorders>
              <w:top w:val="single" w:sz="4" w:space="0" w:color="auto"/>
              <w:left w:val="nil"/>
              <w:bottom w:val="single" w:sz="4" w:space="0" w:color="auto"/>
              <w:right w:val="nil"/>
            </w:tcBorders>
          </w:tcPr>
          <w:p w14:paraId="487D7093" w14:textId="4F13AAF7" w:rsidR="005C565C" w:rsidRDefault="0039151A" w:rsidP="00FF50C0">
            <w:pPr>
              <w:rPr>
                <w:sz w:val="16"/>
                <w:szCs w:val="18"/>
              </w:rPr>
            </w:pPr>
            <w:r>
              <w:rPr>
                <w:sz w:val="16"/>
                <w:szCs w:val="18"/>
              </w:rPr>
              <w:t>1.3</w:t>
            </w:r>
          </w:p>
        </w:tc>
        <w:tc>
          <w:tcPr>
            <w:tcW w:w="1701" w:type="dxa"/>
            <w:tcBorders>
              <w:top w:val="single" w:sz="4" w:space="0" w:color="auto"/>
              <w:left w:val="nil"/>
              <w:bottom w:val="single" w:sz="4" w:space="0" w:color="auto"/>
              <w:right w:val="nil"/>
            </w:tcBorders>
          </w:tcPr>
          <w:p w14:paraId="0F5483FB" w14:textId="3C30F40D" w:rsidR="005C565C" w:rsidRDefault="0039151A" w:rsidP="00FF50C0">
            <w:pPr>
              <w:rPr>
                <w:rFonts w:cs="Arial"/>
                <w:sz w:val="16"/>
                <w:szCs w:val="18"/>
              </w:rPr>
            </w:pPr>
            <w:r>
              <w:rPr>
                <w:rFonts w:cs="Arial"/>
                <w:sz w:val="16"/>
                <w:szCs w:val="18"/>
              </w:rPr>
              <w:t>2.38</w:t>
            </w:r>
          </w:p>
        </w:tc>
        <w:tc>
          <w:tcPr>
            <w:tcW w:w="2641" w:type="dxa"/>
            <w:tcBorders>
              <w:top w:val="single" w:sz="4" w:space="0" w:color="auto"/>
              <w:left w:val="nil"/>
              <w:bottom w:val="single" w:sz="4" w:space="0" w:color="auto"/>
              <w:right w:val="nil"/>
            </w:tcBorders>
          </w:tcPr>
          <w:p w14:paraId="38580016" w14:textId="7905A245" w:rsidR="005C565C" w:rsidRDefault="0039151A" w:rsidP="00FF50C0">
            <w:pPr>
              <w:rPr>
                <w:rFonts w:cs="Arial"/>
                <w:sz w:val="16"/>
                <w:szCs w:val="18"/>
              </w:rPr>
            </w:pPr>
            <w:r>
              <w:rPr>
                <w:rFonts w:cs="Arial"/>
                <w:sz w:val="16"/>
                <w:szCs w:val="18"/>
              </w:rPr>
              <w:t>UV-filter</w:t>
            </w:r>
          </w:p>
        </w:tc>
      </w:tr>
      <w:tr w:rsidR="005C565C" w:rsidRPr="00B243CE" w14:paraId="30521228" w14:textId="77777777" w:rsidTr="001876B8">
        <w:tc>
          <w:tcPr>
            <w:tcW w:w="2835" w:type="dxa"/>
            <w:tcBorders>
              <w:top w:val="single" w:sz="4" w:space="0" w:color="auto"/>
              <w:left w:val="nil"/>
              <w:right w:val="nil"/>
            </w:tcBorders>
          </w:tcPr>
          <w:p w14:paraId="5BDBAA1A" w14:textId="48C02175" w:rsidR="005C565C" w:rsidRDefault="000D6D85" w:rsidP="00FF50C0">
            <w:pPr>
              <w:rPr>
                <w:b/>
                <w:bCs/>
                <w:sz w:val="16"/>
                <w:szCs w:val="18"/>
              </w:rPr>
            </w:pPr>
            <w:r>
              <w:rPr>
                <w:b/>
                <w:bCs/>
                <w:sz w:val="16"/>
                <w:szCs w:val="18"/>
              </w:rPr>
              <w:t>Diclofenac (DCF)</w:t>
            </w:r>
          </w:p>
        </w:tc>
        <w:tc>
          <w:tcPr>
            <w:tcW w:w="1843" w:type="dxa"/>
            <w:tcBorders>
              <w:top w:val="single" w:sz="4" w:space="0" w:color="auto"/>
              <w:left w:val="nil"/>
              <w:right w:val="nil"/>
            </w:tcBorders>
          </w:tcPr>
          <w:p w14:paraId="15198A34" w14:textId="08E59F96" w:rsidR="005C565C" w:rsidRDefault="000D6D85" w:rsidP="00FF50C0">
            <w:pPr>
              <w:rPr>
                <w:sz w:val="16"/>
                <w:szCs w:val="18"/>
              </w:rPr>
            </w:pPr>
            <w:r>
              <w:rPr>
                <w:sz w:val="16"/>
                <w:szCs w:val="18"/>
              </w:rPr>
              <w:t>4.51</w:t>
            </w:r>
          </w:p>
        </w:tc>
        <w:tc>
          <w:tcPr>
            <w:tcW w:w="1701" w:type="dxa"/>
            <w:tcBorders>
              <w:top w:val="single" w:sz="4" w:space="0" w:color="auto"/>
              <w:left w:val="nil"/>
              <w:right w:val="nil"/>
            </w:tcBorders>
          </w:tcPr>
          <w:p w14:paraId="0FD7AFCE" w14:textId="47FBBF01" w:rsidR="005C565C" w:rsidRDefault="000D6D85" w:rsidP="00FF50C0">
            <w:pPr>
              <w:rPr>
                <w:rFonts w:cs="Arial"/>
                <w:sz w:val="16"/>
                <w:szCs w:val="18"/>
              </w:rPr>
            </w:pPr>
            <w:r>
              <w:rPr>
                <w:rFonts w:cs="Arial"/>
                <w:sz w:val="16"/>
                <w:szCs w:val="18"/>
              </w:rPr>
              <w:t>6.20</w:t>
            </w:r>
          </w:p>
        </w:tc>
        <w:tc>
          <w:tcPr>
            <w:tcW w:w="2641" w:type="dxa"/>
            <w:tcBorders>
              <w:top w:val="single" w:sz="4" w:space="0" w:color="auto"/>
              <w:left w:val="nil"/>
              <w:right w:val="nil"/>
            </w:tcBorders>
          </w:tcPr>
          <w:p w14:paraId="60802D2D" w14:textId="25B6E551" w:rsidR="005C565C" w:rsidRDefault="000D6D85" w:rsidP="00FF50C0">
            <w:pPr>
              <w:rPr>
                <w:rFonts w:cs="Arial"/>
                <w:sz w:val="16"/>
                <w:szCs w:val="18"/>
              </w:rPr>
            </w:pPr>
            <w:r>
              <w:rPr>
                <w:rFonts w:cs="Arial"/>
                <w:sz w:val="16"/>
                <w:szCs w:val="18"/>
              </w:rPr>
              <w:t>Anti-inflammatory</w:t>
            </w:r>
          </w:p>
        </w:tc>
      </w:tr>
    </w:tbl>
    <w:p w14:paraId="40654D34" w14:textId="690F524A" w:rsidR="00FA2ADD" w:rsidRPr="007C69CE" w:rsidRDefault="00FA2ADD" w:rsidP="009F7074">
      <w:pPr>
        <w:pStyle w:val="Heading2"/>
      </w:pPr>
      <w:bookmarkStart w:id="38" w:name="_Ref163378438"/>
      <w:bookmarkStart w:id="39" w:name="_Toc165464863"/>
      <w:bookmarkEnd w:id="37"/>
      <w:r w:rsidRPr="007C69CE">
        <w:lastRenderedPageBreak/>
        <w:t>The adsorption process</w:t>
      </w:r>
      <w:bookmarkEnd w:id="38"/>
      <w:bookmarkEnd w:id="39"/>
    </w:p>
    <w:p w14:paraId="23635247" w14:textId="2930D930" w:rsidR="004C2FF0" w:rsidRPr="007C69CE" w:rsidRDefault="00F959FA" w:rsidP="00C47C6C">
      <w:pPr>
        <w:jc w:val="both"/>
      </w:pPr>
      <w:r w:rsidRPr="007C69CE">
        <w:t xml:space="preserve">Adsorption is a physiochemical interface mass-transfer phenomenon </w:t>
      </w:r>
      <w:r w:rsidRPr="007C69CE">
        <w:fldChar w:fldCharType="begin"/>
      </w:r>
      <w:r w:rsidRPr="007C69CE">
        <w:instrText xml:space="preserve"> ADDIN ZOTERO_ITEM CSL_CITATION {"citationID":"DiTSPpUw","properties":{"formattedCitation":"(Ngeno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Pr="007C69CE">
        <w:fldChar w:fldCharType="separate"/>
      </w:r>
      <w:r w:rsidRPr="007C69CE">
        <w:rPr>
          <w:rFonts w:cs="Arial"/>
        </w:rPr>
        <w:t>(Ngeno et al., 2022)</w:t>
      </w:r>
      <w:r w:rsidRPr="007C69CE">
        <w:fldChar w:fldCharType="end"/>
      </w:r>
      <w:r w:rsidR="00C47C6C" w:rsidRPr="007C69CE">
        <w:t xml:space="preserve">. </w:t>
      </w:r>
      <w:r w:rsidR="00256DF8" w:rsidRPr="007C69CE">
        <w:t xml:space="preserve">This definition already gives a hint of its complexity for modelling. </w:t>
      </w:r>
      <w:r w:rsidR="000507A3" w:rsidRPr="007C69CE">
        <w:t xml:space="preserve">Namely, it can be a physical process, a chemical process, or both. </w:t>
      </w:r>
      <w:r w:rsidR="008406B1" w:rsidRPr="007C69CE">
        <w:t>The pollutant</w:t>
      </w:r>
      <w:r w:rsidR="00966450" w:rsidRPr="007C69CE">
        <w:t>,</w:t>
      </w:r>
      <w:r w:rsidR="00076BAB">
        <w:t xml:space="preserve"> also</w:t>
      </w:r>
      <w:r w:rsidR="00966450" w:rsidRPr="007C69CE">
        <w:t xml:space="preserve"> called the adsorbate</w:t>
      </w:r>
      <w:r w:rsidR="00F30862">
        <w:t xml:space="preserve"> or solute</w:t>
      </w:r>
      <w:r w:rsidR="00966450" w:rsidRPr="007C69CE">
        <w:t>,</w:t>
      </w:r>
      <w:r w:rsidR="008406B1" w:rsidRPr="007C69CE">
        <w:t xml:space="preserve"> is</w:t>
      </w:r>
      <w:r w:rsidR="008D1CBC" w:rsidRPr="007C69CE">
        <w:t xml:space="preserve"> accumulated between two phases. It needs to be clear that the pollutant itself does</w:t>
      </w:r>
      <w:r w:rsidR="00200ACC" w:rsidRPr="007C69CE">
        <w:t>n’t change phases</w:t>
      </w:r>
      <w:r w:rsidR="005520B4" w:rsidRPr="007C69CE">
        <w:t xml:space="preserve">, but there are two phases involved in the sorption process. In the </w:t>
      </w:r>
      <w:r w:rsidR="005520B4" w:rsidRPr="00A91CB9">
        <w:rPr>
          <w:u w:val="single"/>
        </w:rPr>
        <w:t>liquid phase</w:t>
      </w:r>
      <w:r w:rsidR="005520B4" w:rsidRPr="007C69CE">
        <w:t>,</w:t>
      </w:r>
      <w:r w:rsidR="00190C9C" w:rsidRPr="007C69CE">
        <w:t xml:space="preserve"> the pollutant is dissolved. When the pollutant is in the </w:t>
      </w:r>
      <w:r w:rsidR="00190C9C" w:rsidRPr="00A91CB9">
        <w:rPr>
          <w:u w:val="single"/>
        </w:rPr>
        <w:t>solid</w:t>
      </w:r>
      <w:r w:rsidR="001B19A0" w:rsidRPr="00A91CB9">
        <w:rPr>
          <w:u w:val="single"/>
        </w:rPr>
        <w:t xml:space="preserve"> phase</w:t>
      </w:r>
      <w:r w:rsidR="001B19A0" w:rsidRPr="007C69CE">
        <w:t>,</w:t>
      </w:r>
      <w:r w:rsidR="00190C9C" w:rsidRPr="007C69CE">
        <w:t xml:space="preserve"> </w:t>
      </w:r>
      <w:r w:rsidR="00464002" w:rsidRPr="007C69CE">
        <w:t>also known as the</w:t>
      </w:r>
      <w:r w:rsidR="00190C9C" w:rsidRPr="007C69CE">
        <w:t xml:space="preserve"> sludge phase,</w:t>
      </w:r>
      <w:r w:rsidR="004C454C" w:rsidRPr="007C69CE">
        <w:t xml:space="preserve"> </w:t>
      </w:r>
      <w:r w:rsidR="00464002" w:rsidRPr="007C69CE">
        <w:t>it means</w:t>
      </w:r>
      <w:r w:rsidR="004C454C" w:rsidRPr="007C69CE">
        <w:t xml:space="preserve"> that</w:t>
      </w:r>
      <w:r w:rsidR="00190C9C" w:rsidRPr="007C69CE">
        <w:t xml:space="preserve"> </w:t>
      </w:r>
      <w:r w:rsidR="004C454C" w:rsidRPr="007C69CE">
        <w:t>the pollutant is adsorbed onto the solid</w:t>
      </w:r>
      <w:r w:rsidR="007F61F3" w:rsidRPr="007C69CE">
        <w:t xml:space="preserve"> </w:t>
      </w:r>
      <w:r w:rsidR="007F61F3" w:rsidRPr="007C69CE">
        <w:fldChar w:fldCharType="begin"/>
      </w:r>
      <w:r w:rsidR="007F61F3" w:rsidRPr="007C69CE">
        <w:instrText xml:space="preserve"> ADDIN ZOTERO_ITEM CSL_CITATION {"citationID":"KW3rm5uU","properties":{"formattedCitation":"(Mohammadi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7F61F3" w:rsidRPr="007C69CE">
        <w:fldChar w:fldCharType="separate"/>
      </w:r>
      <w:r w:rsidR="007F61F3" w:rsidRPr="007C69CE">
        <w:rPr>
          <w:rFonts w:cs="Arial"/>
        </w:rPr>
        <w:t>(Mohammadi et al., 2022)</w:t>
      </w:r>
      <w:r w:rsidR="007F61F3" w:rsidRPr="007C69CE">
        <w:fldChar w:fldCharType="end"/>
      </w:r>
      <w:r w:rsidR="004C454C" w:rsidRPr="007C69CE">
        <w:t>.</w:t>
      </w:r>
      <w:r w:rsidR="00913B4E" w:rsidRPr="007C69CE">
        <w:t xml:space="preserve"> </w:t>
      </w:r>
      <w:r w:rsidR="00E25CED" w:rsidRPr="007C69CE">
        <w:t>The adsorbent, e.g. activated carbon, is</w:t>
      </w:r>
      <w:r w:rsidR="00595051" w:rsidRPr="007C69CE">
        <w:t xml:space="preserve"> a porous material with </w:t>
      </w:r>
      <w:r w:rsidR="00250569" w:rsidRPr="007C69CE">
        <w:t xml:space="preserve">both outer and inner surface that </w:t>
      </w:r>
      <w:r w:rsidR="00225548" w:rsidRPr="007C69CE">
        <w:t>is</w:t>
      </w:r>
      <w:r w:rsidR="008B435A" w:rsidRPr="007C69CE">
        <w:t xml:space="preserve"> exposed to the adsorbates. </w:t>
      </w:r>
      <w:r w:rsidR="00210C88" w:rsidRPr="007C69CE">
        <w:t xml:space="preserve">On the surface, the active sites are the places where </w:t>
      </w:r>
      <w:r w:rsidR="00261300" w:rsidRPr="007C69CE">
        <w:t xml:space="preserve">the </w:t>
      </w:r>
      <w:r w:rsidR="00B73F21">
        <w:t>solute</w:t>
      </w:r>
      <w:r w:rsidR="00261300" w:rsidRPr="007C69CE">
        <w:t xml:space="preserve"> can directly adsorb ont</w:t>
      </w:r>
      <w:r w:rsidR="000B3826" w:rsidRPr="007C69CE">
        <w:t>o</w:t>
      </w:r>
      <w:r w:rsidR="00261300" w:rsidRPr="007C69CE">
        <w:t xml:space="preserve">. </w:t>
      </w:r>
      <w:r w:rsidR="000340FA" w:rsidRPr="007C69CE">
        <w:t>However, the pollutant first needs to travel a pathway from the aqueous media (liquid phase) to the active sites (solid phase). In this pathway,</w:t>
      </w:r>
      <w:r w:rsidR="009E71F7" w:rsidRPr="007C69CE">
        <w:t xml:space="preserve"> different</w:t>
      </w:r>
      <w:r w:rsidR="000340FA" w:rsidRPr="007C69CE">
        <w:t xml:space="preserve"> mass transfer and diffusion </w:t>
      </w:r>
      <w:r w:rsidR="001F6E34" w:rsidRPr="007C69CE">
        <w:t>mechanisms</w:t>
      </w:r>
      <w:r w:rsidR="000340FA" w:rsidRPr="007C69CE">
        <w:t xml:space="preserve"> take place.</w:t>
      </w:r>
      <w:r w:rsidR="00F352EF" w:rsidRPr="007C69CE">
        <w:t xml:space="preserve"> </w:t>
      </w:r>
      <w:r w:rsidR="00626CB1" w:rsidRPr="007C69CE">
        <w:rPr>
          <w:u w:val="single"/>
        </w:rPr>
        <w:t>Diffusion</w:t>
      </w:r>
      <w:r w:rsidR="00626CB1" w:rsidRPr="007C69CE">
        <w:t xml:space="preserve"> is defined by the movement of particles</w:t>
      </w:r>
      <w:r w:rsidR="00C5573E" w:rsidRPr="007C69CE">
        <w:t xml:space="preserve"> due to a concentration gradient.</w:t>
      </w:r>
      <w:r w:rsidR="000340FA" w:rsidRPr="007C69CE">
        <w:t xml:space="preserve"> Once</w:t>
      </w:r>
      <w:r w:rsidR="00D4782E" w:rsidRPr="007C69CE">
        <w:t xml:space="preserve"> the active site is reached, different </w:t>
      </w:r>
      <w:r w:rsidR="00C61E2D" w:rsidRPr="007C69CE">
        <w:t>adsorption mechanisms are possible</w:t>
      </w:r>
      <w:r w:rsidR="00FF09FC" w:rsidRPr="007C69CE">
        <w:t>:</w:t>
      </w:r>
      <w:r w:rsidR="009E71F7" w:rsidRPr="007C69CE">
        <w:t xml:space="preserve"> chemisorption</w:t>
      </w:r>
      <w:r w:rsidR="0077305A" w:rsidRPr="007C69CE">
        <w:t>, physisorption or both.</w:t>
      </w:r>
      <w:r w:rsidR="00FF09FC" w:rsidRPr="007C69CE">
        <w:t xml:space="preserve"> Chemisorption</w:t>
      </w:r>
      <w:r w:rsidR="00F70941" w:rsidRPr="007C69CE">
        <w:t xml:space="preserve"> include </w:t>
      </w:r>
      <w:r w:rsidR="00F653A0" w:rsidRPr="007C69CE">
        <w:t xml:space="preserve">ionic interactions or the formation of </w:t>
      </w:r>
      <w:r w:rsidR="00355B85" w:rsidRPr="007C69CE">
        <w:t>chemical</w:t>
      </w:r>
      <w:r w:rsidR="00F653A0" w:rsidRPr="007C69CE">
        <w:t xml:space="preserve"> bonds</w:t>
      </w:r>
      <w:r w:rsidR="00355B85" w:rsidRPr="007C69CE">
        <w:t xml:space="preserve"> between </w:t>
      </w:r>
      <w:r w:rsidR="00502733" w:rsidRPr="007C69CE">
        <w:t xml:space="preserve">the </w:t>
      </w:r>
      <w:r w:rsidR="00355B85" w:rsidRPr="007C69CE">
        <w:t>sorbate and sorbent</w:t>
      </w:r>
      <w:r w:rsidR="00502733" w:rsidRPr="007C69CE">
        <w:t xml:space="preserve"> molecules</w:t>
      </w:r>
      <w:r w:rsidR="00F653A0" w:rsidRPr="007C69CE">
        <w:t xml:space="preserve">. </w:t>
      </w:r>
      <w:r w:rsidR="00F653A0" w:rsidRPr="007C69CE">
        <w:rPr>
          <w:u w:val="single"/>
        </w:rPr>
        <w:t>Physisorption</w:t>
      </w:r>
      <w:r w:rsidR="00F653A0" w:rsidRPr="007C69CE">
        <w:t xml:space="preserve"> include Van der Waals</w:t>
      </w:r>
      <w:r w:rsidR="000E4B17" w:rsidRPr="007C69CE">
        <w:t xml:space="preserve"> </w:t>
      </w:r>
      <w:r w:rsidR="008500C5" w:rsidRPr="007C69CE">
        <w:t xml:space="preserve">or </w:t>
      </w:r>
      <w:r w:rsidR="008500C5" w:rsidRPr="007C69CE">
        <w:rPr>
          <w:rFonts w:cs="Arial"/>
        </w:rPr>
        <w:t>π</w:t>
      </w:r>
      <w:r w:rsidR="008500C5" w:rsidRPr="007C69CE">
        <w:t>-</w:t>
      </w:r>
      <w:r w:rsidR="008500C5" w:rsidRPr="007C69CE">
        <w:rPr>
          <w:rFonts w:cs="Arial"/>
        </w:rPr>
        <w:t>π</w:t>
      </w:r>
      <w:r w:rsidR="008500C5" w:rsidRPr="007C69CE">
        <w:t xml:space="preserve"> interactions</w:t>
      </w:r>
      <w:r w:rsidR="00E56347" w:rsidRPr="007C69CE">
        <w:t xml:space="preserve">. These adsorption mechanisms influence the </w:t>
      </w:r>
      <w:r w:rsidR="0041220E" w:rsidRPr="007C69CE">
        <w:t>way the pollutants are structured onto the surface: monolayered or multilayered.</w:t>
      </w:r>
      <w:r w:rsidR="004D4A6F" w:rsidRPr="007C69CE">
        <w:t xml:space="preserve"> P</w:t>
      </w:r>
      <w:r w:rsidR="005E30F3" w:rsidRPr="007C69CE">
        <w:t>hysisorption</w:t>
      </w:r>
      <w:r w:rsidR="000D688C" w:rsidRPr="007C69CE">
        <w:t>,</w:t>
      </w:r>
      <w:r w:rsidR="005E30F3" w:rsidRPr="007C69CE">
        <w:t xml:space="preserve"> such as Van der Waals interaction</w:t>
      </w:r>
      <w:r w:rsidR="000D688C" w:rsidRPr="007C69CE">
        <w:t>,</w:t>
      </w:r>
      <w:r w:rsidR="005E30F3" w:rsidRPr="007C69CE">
        <w:t xml:space="preserve"> mainly </w:t>
      </w:r>
      <w:r w:rsidR="000E4235" w:rsidRPr="007C69CE">
        <w:t>contributes</w:t>
      </w:r>
      <w:r w:rsidR="005E30F3" w:rsidRPr="007C69CE">
        <w:t xml:space="preserve"> to </w:t>
      </w:r>
      <w:r w:rsidR="005E30F3" w:rsidRPr="007C69CE">
        <w:rPr>
          <w:u w:val="single"/>
        </w:rPr>
        <w:t>multilayer</w:t>
      </w:r>
      <w:r w:rsidR="005E30F3" w:rsidRPr="007C69CE">
        <w:t xml:space="preserve"> adsorption. </w:t>
      </w:r>
      <w:r w:rsidR="00B63CCB" w:rsidRPr="007C69CE">
        <w:rPr>
          <w:u w:val="single"/>
        </w:rPr>
        <w:t>Chemisorption</w:t>
      </w:r>
      <w:r w:rsidR="000E4235" w:rsidRPr="007C69CE">
        <w:t>,</w:t>
      </w:r>
      <w:r w:rsidR="00B63CCB" w:rsidRPr="007C69CE">
        <w:t xml:space="preserve"> such as</w:t>
      </w:r>
      <w:r w:rsidR="009F5A15" w:rsidRPr="007C69CE">
        <w:t xml:space="preserve"> hydrogen bonding or the formation of strong bonds</w:t>
      </w:r>
      <w:r w:rsidR="000E4235" w:rsidRPr="007C69CE">
        <w:t>,</w:t>
      </w:r>
      <w:r w:rsidR="009F5A15" w:rsidRPr="007C69CE">
        <w:t xml:space="preserve"> mainly </w:t>
      </w:r>
      <w:r w:rsidR="000E4235" w:rsidRPr="007C69CE">
        <w:t>contributes</w:t>
      </w:r>
      <w:r w:rsidR="009F5A15" w:rsidRPr="007C69CE">
        <w:t xml:space="preserve"> to </w:t>
      </w:r>
      <w:r w:rsidR="009F5A15" w:rsidRPr="007C69CE">
        <w:rPr>
          <w:u w:val="single"/>
        </w:rPr>
        <w:t>m</w:t>
      </w:r>
      <w:r w:rsidR="0064073B" w:rsidRPr="007C69CE">
        <w:rPr>
          <w:u w:val="single"/>
        </w:rPr>
        <w:t>onolayer</w:t>
      </w:r>
      <w:r w:rsidR="0064073B" w:rsidRPr="007C69CE">
        <w:t xml:space="preserve"> adsorption</w:t>
      </w:r>
      <w:r w:rsidR="00BF1D6C" w:rsidRPr="007C69CE">
        <w:t xml:space="preserve">. </w:t>
      </w:r>
      <w:r w:rsidR="00CF11E3" w:rsidRPr="007C69CE">
        <w:t>It</w:t>
      </w:r>
      <w:r w:rsidR="00BF1D6C" w:rsidRPr="007C69CE">
        <w:t xml:space="preserve"> is the result of interaction </w:t>
      </w:r>
      <w:r w:rsidR="00C042CB" w:rsidRPr="007C69CE">
        <w:t>between</w:t>
      </w:r>
      <w:r w:rsidR="00BF1D6C" w:rsidRPr="007C69CE">
        <w:t xml:space="preserve"> the adsorbate </w:t>
      </w:r>
      <w:r w:rsidR="00C042CB" w:rsidRPr="007C69CE">
        <w:t>and</w:t>
      </w:r>
      <w:r w:rsidR="00BF1D6C" w:rsidRPr="007C69CE">
        <w:t xml:space="preserve"> functional groups</w:t>
      </w:r>
      <w:r w:rsidR="008A6268" w:rsidRPr="007C69CE">
        <w:t xml:space="preserve"> on the adsorbent surface</w:t>
      </w:r>
      <w:r w:rsidR="001B2C0B" w:rsidRPr="007C69CE">
        <w:t xml:space="preserve"> </w:t>
      </w:r>
      <w:r w:rsidR="001B2C0B" w:rsidRPr="007C69CE">
        <w:fldChar w:fldCharType="begin"/>
      </w:r>
      <w:r w:rsidR="001B2C0B" w:rsidRPr="007C69CE">
        <w:instrText xml:space="preserve"> ADDIN ZOTERO_ITEM CSL_CITATION {"citationID":"0OK074xd","properties":{"formattedCitation":"(Aliakbarian et al., 2015; Ngeno et al., 2022; Wang &amp; Guo, 2023)","plainCitation":"(Aliakbarian et al., 2015; Ngeno et al., 2022; Wang &amp; Guo,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1B2C0B" w:rsidRPr="007C69CE">
        <w:fldChar w:fldCharType="separate"/>
      </w:r>
      <w:r w:rsidR="001B2C0B" w:rsidRPr="007C69CE">
        <w:rPr>
          <w:rFonts w:cs="Arial"/>
        </w:rPr>
        <w:t>(Aliakbarian et al., 2015; Ngeno et al., 2022; Wang &amp; Guo, 2023)</w:t>
      </w:r>
      <w:r w:rsidR="001B2C0B" w:rsidRPr="007C69CE">
        <w:fldChar w:fldCharType="end"/>
      </w:r>
      <w:r w:rsidR="0064073B" w:rsidRPr="007C69CE">
        <w:t>.</w:t>
      </w:r>
      <w:r w:rsidR="004C2FF0" w:rsidRPr="007C69CE">
        <w:t xml:space="preserve"> </w:t>
      </w:r>
      <w:r w:rsidR="0064073B" w:rsidRPr="007C69CE">
        <w:t>An illustration of the adsorption process is shown in</w:t>
      </w:r>
      <w:r w:rsidR="009D5936" w:rsidRPr="007C69CE">
        <w:t xml:space="preserve"> </w:t>
      </w:r>
      <w:r w:rsidR="009D5936" w:rsidRPr="00C72EBB">
        <w:fldChar w:fldCharType="begin"/>
      </w:r>
      <w:r w:rsidR="009D5936" w:rsidRPr="00C72EBB">
        <w:instrText xml:space="preserve"> REF _Ref152158376 \h </w:instrText>
      </w:r>
      <w:r w:rsidR="00C72EBB" w:rsidRPr="00C72EBB">
        <w:instrText xml:space="preserve"> \* MERGEFORMAT </w:instrText>
      </w:r>
      <w:r w:rsidR="009D5936" w:rsidRPr="00C72EBB">
        <w:fldChar w:fldCharType="separate"/>
      </w:r>
      <w:r w:rsidR="00843CB6" w:rsidRPr="007C69CE">
        <w:rPr>
          <w:b/>
          <w:bCs/>
        </w:rPr>
        <w:t xml:space="preserve">Figure </w:t>
      </w:r>
      <w:r w:rsidR="00843CB6" w:rsidRPr="00843CB6">
        <w:rPr>
          <w:b/>
          <w:bCs/>
          <w:noProof/>
        </w:rPr>
        <w:t>10</w:t>
      </w:r>
      <w:r w:rsidR="009D5936" w:rsidRPr="00C72EBB">
        <w:fldChar w:fldCharType="end"/>
      </w:r>
      <w:r w:rsidR="009D5936" w:rsidRPr="00C72EBB">
        <w:t>.</w:t>
      </w:r>
    </w:p>
    <w:p w14:paraId="005D04E5" w14:textId="77777777" w:rsidR="00031ED0" w:rsidRPr="007C69CE" w:rsidRDefault="00031ED0" w:rsidP="00031ED0">
      <w:pPr>
        <w:keepNext/>
        <w:jc w:val="center"/>
      </w:pPr>
      <w:r w:rsidRPr="007C69CE">
        <w:rPr>
          <w:noProof/>
        </w:rPr>
        <w:drawing>
          <wp:inline distT="0" distB="0" distL="0" distR="0" wp14:anchorId="248A9602" wp14:editId="64277166">
            <wp:extent cx="5727700" cy="3131820"/>
            <wp:effectExtent l="0" t="0" r="6350" b="0"/>
            <wp:docPr id="1196827910" name="Picture 1" descr="A diagram of adsorbent and adsorb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7910" name="Picture 1" descr="A diagram of adsorbent and adsorbent&#10;&#10;Description automatically generated"/>
                    <pic:cNvPicPr/>
                  </pic:nvPicPr>
                  <pic:blipFill>
                    <a:blip r:embed="rId17"/>
                    <a:stretch>
                      <a:fillRect/>
                    </a:stretch>
                  </pic:blipFill>
                  <pic:spPr>
                    <a:xfrm>
                      <a:off x="0" y="0"/>
                      <a:ext cx="5727700" cy="3131820"/>
                    </a:xfrm>
                    <a:prstGeom prst="rect">
                      <a:avLst/>
                    </a:prstGeom>
                  </pic:spPr>
                </pic:pic>
              </a:graphicData>
            </a:graphic>
          </wp:inline>
        </w:drawing>
      </w:r>
    </w:p>
    <w:p w14:paraId="38D24E42" w14:textId="1A23A19A" w:rsidR="009D5936" w:rsidRPr="007C69CE" w:rsidRDefault="00031ED0" w:rsidP="00031ED0">
      <w:pPr>
        <w:pStyle w:val="Caption"/>
        <w:jc w:val="center"/>
        <w:rPr>
          <w:b/>
          <w:bCs/>
          <w:i w:val="0"/>
          <w:iCs w:val="0"/>
        </w:rPr>
      </w:pPr>
      <w:bookmarkStart w:id="40" w:name="_Ref152158376"/>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10</w:t>
      </w:r>
      <w:r w:rsidR="007D58D3">
        <w:rPr>
          <w:b/>
          <w:bCs/>
          <w:i w:val="0"/>
          <w:iCs w:val="0"/>
        </w:rPr>
        <w:fldChar w:fldCharType="end"/>
      </w:r>
      <w:bookmarkEnd w:id="40"/>
      <w:r w:rsidRPr="007C69CE">
        <w:rPr>
          <w:b/>
          <w:bCs/>
          <w:i w:val="0"/>
          <w:iCs w:val="0"/>
        </w:rPr>
        <w:t xml:space="preserve"> Illustration of the adsorption process</w:t>
      </w:r>
      <w:r w:rsidR="00A07D62" w:rsidRPr="007C69CE">
        <w:rPr>
          <w:b/>
          <w:bCs/>
          <w:i w:val="0"/>
          <w:iCs w:val="0"/>
        </w:rPr>
        <w:t xml:space="preserve"> </w:t>
      </w:r>
      <w:r w:rsidR="00A07D62" w:rsidRPr="007C69CE">
        <w:rPr>
          <w:b/>
          <w:bCs/>
          <w:i w:val="0"/>
          <w:iCs w:val="0"/>
        </w:rPr>
        <w:fldChar w:fldCharType="begin"/>
      </w:r>
      <w:r w:rsidR="00A07D62" w:rsidRPr="007C69CE">
        <w:rPr>
          <w:b/>
          <w:bCs/>
          <w:i w:val="0"/>
          <w:iCs w:val="0"/>
        </w:rPr>
        <w:instrText xml:space="preserve"> ADDIN ZOTERO_ITEM CSL_CITATION {"citationID":"mplvIq4A","properties":{"formattedCitation":"(Ngeno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07D62" w:rsidRPr="007C69CE">
        <w:rPr>
          <w:b/>
          <w:bCs/>
          <w:i w:val="0"/>
          <w:iCs w:val="0"/>
        </w:rPr>
        <w:fldChar w:fldCharType="separate"/>
      </w:r>
      <w:r w:rsidR="00A07D62" w:rsidRPr="007C69CE">
        <w:rPr>
          <w:rFonts w:cs="Arial"/>
          <w:b/>
          <w:bCs/>
          <w:i w:val="0"/>
          <w:iCs w:val="0"/>
        </w:rPr>
        <w:t>(Ngeno et al., 2022)</w:t>
      </w:r>
      <w:r w:rsidR="00A07D62" w:rsidRPr="007C69CE">
        <w:rPr>
          <w:b/>
          <w:bCs/>
          <w:i w:val="0"/>
          <w:iCs w:val="0"/>
        </w:rPr>
        <w:fldChar w:fldCharType="end"/>
      </w:r>
    </w:p>
    <w:p w14:paraId="4CD6ECC1" w14:textId="495D1CC4" w:rsidR="00A67638" w:rsidRPr="007C69CE" w:rsidRDefault="000B1EE2" w:rsidP="00A67638">
      <w:pPr>
        <w:jc w:val="both"/>
      </w:pPr>
      <w:r w:rsidRPr="007C69CE">
        <w:t xml:space="preserve">When modelling the adsorption process, </w:t>
      </w:r>
      <w:r w:rsidR="00DE0A1F" w:rsidRPr="007C69CE">
        <w:t>it is important</w:t>
      </w:r>
      <w:r w:rsidR="00F80B2E" w:rsidRPr="007C69CE">
        <w:t xml:space="preserve"> that </w:t>
      </w:r>
      <w:r w:rsidR="00AC41A0" w:rsidRPr="007C69CE">
        <w:t xml:space="preserve">the </w:t>
      </w:r>
      <w:r w:rsidR="009255C4" w:rsidRPr="007C69CE">
        <w:t xml:space="preserve">diffusion </w:t>
      </w:r>
      <w:r w:rsidR="001F6E34" w:rsidRPr="007C69CE">
        <w:t>mechanisms</w:t>
      </w:r>
      <w:r w:rsidR="00AC41A0" w:rsidRPr="007C69CE">
        <w:t xml:space="preserve"> and </w:t>
      </w:r>
      <w:r w:rsidR="001F6E34" w:rsidRPr="007C69CE">
        <w:t>adsorption</w:t>
      </w:r>
      <w:r w:rsidR="00AC41A0" w:rsidRPr="007C69CE">
        <w:t xml:space="preserve"> mechanisms</w:t>
      </w:r>
      <w:r w:rsidR="00E76A65" w:rsidRPr="007C69CE">
        <w:t xml:space="preserve"> </w:t>
      </w:r>
      <w:r w:rsidR="00DE0A1F" w:rsidRPr="007C69CE">
        <w:t xml:space="preserve">are taken into consideration as </w:t>
      </w:r>
      <w:r w:rsidR="00F91A87">
        <w:t>good</w:t>
      </w:r>
      <w:r w:rsidR="00DE0A1F" w:rsidRPr="007C69CE">
        <w:t xml:space="preserve"> as possible</w:t>
      </w:r>
      <w:r w:rsidR="00F71458" w:rsidRPr="007C69CE">
        <w:t xml:space="preserve">. Although this is </w:t>
      </w:r>
      <w:r w:rsidR="00F40209" w:rsidRPr="007C69CE">
        <w:t>very complex</w:t>
      </w:r>
      <w:del w:id="41" w:author="simon duchi" w:date="2023-12-22T12:11:00Z">
        <w:r w:rsidR="00F40209" w:rsidRPr="007C69CE" w:rsidDel="00692A1B">
          <w:delText>, when taken into consideration,</w:delText>
        </w:r>
      </w:del>
      <w:ins w:id="42" w:author="simon duchi" w:date="2023-12-22T12:12:00Z">
        <w:r w:rsidR="00692A1B">
          <w:t xml:space="preserve"> and</w:t>
        </w:r>
      </w:ins>
      <w:del w:id="43" w:author="simon duchi" w:date="2023-12-22T12:12:00Z">
        <w:r w:rsidR="00DE0A1F" w:rsidRPr="007C69CE" w:rsidDel="00692A1B">
          <w:delText xml:space="preserve"> </w:delText>
        </w:r>
        <w:r w:rsidR="001B2C0B" w:rsidRPr="007C69CE" w:rsidDel="00692A1B">
          <w:delText>this</w:delText>
        </w:r>
      </w:del>
      <w:r w:rsidR="001B2C0B" w:rsidRPr="007C69CE">
        <w:t xml:space="preserve"> results in more theoretically grounded and thus more reliable models.</w:t>
      </w:r>
      <w:r w:rsidR="00B60824">
        <w:t xml:space="preserve"> In the past, models </w:t>
      </w:r>
      <w:r w:rsidR="00BB6130">
        <w:t>not always included these theoretical basis</w:t>
      </w:r>
      <w:r w:rsidR="00B60824">
        <w:t xml:space="preserve"> as they were built for</w:t>
      </w:r>
      <w:r w:rsidR="00BD1EB5" w:rsidRPr="007C69CE">
        <w:t xml:space="preserve"> specific </w:t>
      </w:r>
      <w:r w:rsidR="00B60824">
        <w:t>purposes</w:t>
      </w:r>
      <w:r w:rsidR="00F11E4D" w:rsidRPr="007C69CE">
        <w:t>,</w:t>
      </w:r>
      <w:r w:rsidR="006D3721" w:rsidRPr="007C69CE">
        <w:t xml:space="preserve"> </w:t>
      </w:r>
      <w:r w:rsidR="0028123A" w:rsidRPr="007C69CE">
        <w:t>for example</w:t>
      </w:r>
      <w:r w:rsidR="00F11E4D" w:rsidRPr="007C69CE">
        <w:t xml:space="preserve"> the removal of </w:t>
      </w:r>
      <w:r w:rsidR="00164A49" w:rsidRPr="007C69CE">
        <w:t>phenolic compounds from</w:t>
      </w:r>
      <w:r w:rsidR="006D3721" w:rsidRPr="007C69CE">
        <w:t xml:space="preserve"> </w:t>
      </w:r>
      <w:r w:rsidR="00725626" w:rsidRPr="007C69CE">
        <w:t>olive mill wastewater</w:t>
      </w:r>
      <w:r w:rsidR="002B309D" w:rsidRPr="007C69CE">
        <w:t xml:space="preserve"> </w:t>
      </w:r>
      <w:r w:rsidR="002B309D" w:rsidRPr="007C69CE">
        <w:fldChar w:fldCharType="begin"/>
      </w:r>
      <w:r w:rsidR="002B309D" w:rsidRPr="007C69CE">
        <w:instrText xml:space="preserve"> ADDIN ZOTERO_ITEM CSL_CITATION {"citationID":"pfegHmGL","properties":{"formattedCitation":"(Aliakbarian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2B309D" w:rsidRPr="007C69CE">
        <w:fldChar w:fldCharType="separate"/>
      </w:r>
      <w:r w:rsidR="002B309D" w:rsidRPr="007C69CE">
        <w:rPr>
          <w:rFonts w:cs="Arial"/>
        </w:rPr>
        <w:t>(Aliakbarian et al., 2015)</w:t>
      </w:r>
      <w:r w:rsidR="002B309D" w:rsidRPr="007C69CE">
        <w:fldChar w:fldCharType="end"/>
      </w:r>
      <w:r w:rsidR="00164A49" w:rsidRPr="007C69CE">
        <w:t>.</w:t>
      </w:r>
      <w:r w:rsidR="00D53AC7" w:rsidRPr="007C69CE">
        <w:t xml:space="preserve"> </w:t>
      </w:r>
      <w:r w:rsidR="002B309D" w:rsidRPr="007C69CE">
        <w:t>However, since the focus is on municipal waste</w:t>
      </w:r>
      <w:r w:rsidR="00CB22B7" w:rsidRPr="007C69CE">
        <w:t>water</w:t>
      </w:r>
      <w:r w:rsidR="003251AA" w:rsidRPr="007C69CE">
        <w:t>,</w:t>
      </w:r>
      <w:r w:rsidR="00A04CC2" w:rsidRPr="007C69CE">
        <w:t xml:space="preserve"> various pollutants with various diffusion and adsorption mechanisms exist. </w:t>
      </w:r>
      <w:r w:rsidR="00694103">
        <w:t>Thus, f</w:t>
      </w:r>
      <w:r w:rsidR="00D155EE">
        <w:t>or the application in th</w:t>
      </w:r>
      <w:r w:rsidR="001F3E0F">
        <w:t>is</w:t>
      </w:r>
      <w:r w:rsidR="00D155EE">
        <w:t xml:space="preserve"> thesis</w:t>
      </w:r>
      <w:r w:rsidR="003251AA" w:rsidRPr="007C69CE">
        <w:t xml:space="preserve"> a more comprehensive model will be required</w:t>
      </w:r>
      <w:r w:rsidR="00A04CC2" w:rsidRPr="007C69CE">
        <w:t>.</w:t>
      </w:r>
      <w:r w:rsidR="00A67638" w:rsidRPr="007C69CE">
        <w:br w:type="page"/>
      </w:r>
    </w:p>
    <w:p w14:paraId="558CEA73" w14:textId="524C5CA0" w:rsidR="00400A0D" w:rsidRPr="00862554" w:rsidRDefault="00966E38" w:rsidP="009F7074">
      <w:pPr>
        <w:pStyle w:val="Heading2"/>
      </w:pPr>
      <w:bookmarkStart w:id="44" w:name="_Toc165464864"/>
      <w:r w:rsidRPr="00862554">
        <w:lastRenderedPageBreak/>
        <w:t>Types</w:t>
      </w:r>
      <w:r w:rsidR="00310462" w:rsidRPr="00862554">
        <w:t xml:space="preserve"> of adsorbents</w:t>
      </w:r>
      <w:bookmarkEnd w:id="44"/>
    </w:p>
    <w:p w14:paraId="282896CF" w14:textId="35814D52" w:rsidR="00AC0D02" w:rsidRDefault="00AC0D02" w:rsidP="00AC0D02">
      <w:pPr>
        <w:jc w:val="both"/>
      </w:pPr>
      <w:r w:rsidRPr="007C69CE">
        <w:t xml:space="preserve">An overview of different adsorbent groups, distinguished based on their origin or nature, is shown in </w:t>
      </w:r>
      <w:r w:rsidRPr="007C69CE">
        <w:rPr>
          <w:b/>
          <w:bCs/>
        </w:rPr>
        <w:fldChar w:fldCharType="begin"/>
      </w:r>
      <w:r w:rsidRPr="007C69CE">
        <w:rPr>
          <w:b/>
          <w:bCs/>
        </w:rPr>
        <w:instrText xml:space="preserve"> REF _Ref152580995 \h  \* MERGEFORMAT </w:instrText>
      </w:r>
      <w:r w:rsidRPr="007C69CE">
        <w:rPr>
          <w:b/>
          <w:bCs/>
        </w:rPr>
      </w:r>
      <w:r w:rsidRPr="007C69CE">
        <w:rPr>
          <w:b/>
          <w:bCs/>
        </w:rPr>
        <w:fldChar w:fldCharType="separate"/>
      </w:r>
      <w:r w:rsidR="00843CB6" w:rsidRPr="007C69CE">
        <w:rPr>
          <w:b/>
          <w:bCs/>
        </w:rPr>
        <w:t xml:space="preserve">Figure </w:t>
      </w:r>
      <w:r w:rsidR="00843CB6" w:rsidRPr="00843CB6">
        <w:rPr>
          <w:b/>
          <w:bCs/>
          <w:noProof/>
        </w:rPr>
        <w:t>11</w:t>
      </w:r>
      <w:r w:rsidRPr="007C69CE">
        <w:rPr>
          <w:b/>
          <w:bCs/>
        </w:rPr>
        <w:fldChar w:fldCharType="end"/>
      </w:r>
      <w:r w:rsidRPr="007C69CE">
        <w:t>.</w:t>
      </w:r>
      <w:r w:rsidRPr="007C69CE">
        <w:rPr>
          <w:b/>
          <w:bCs/>
        </w:rPr>
        <w:t xml:space="preserve"> </w:t>
      </w:r>
      <w:r w:rsidRPr="007C69CE">
        <w:t xml:space="preserve">Each group is provided with some of the most important adsorbents and their adsorption capacity for phenol. Phenol was taken as the standard compound to be able to compare the different adsorbents. The values for phenol are extracted from the review paper of </w:t>
      </w:r>
      <w:r w:rsidRPr="007C69CE">
        <w:fldChar w:fldCharType="begin"/>
      </w:r>
      <w:r w:rsidRPr="007C69CE">
        <w:instrText xml:space="preserve"> ADDIN ZOTERO_ITEM CSL_CITATION {"citationID":"Y0wRW7XA","properties":{"formattedCitation":"(Issabayeva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00DA097D" w:rsidRPr="00DA097D">
        <w:rPr>
          <w:rFonts w:cs="Arial"/>
        </w:rPr>
        <w:t>(Issabayeva et al., 2017)</w:t>
      </w:r>
      <w:r w:rsidRPr="007C69CE">
        <w:fldChar w:fldCharType="end"/>
      </w:r>
      <w:r w:rsidRPr="007C69CE">
        <w:t xml:space="preserve">. It should be noted that, next to organic micropollutants such as phenols, there are many other OMPs and inorganic </w:t>
      </w:r>
      <w:r>
        <w:t xml:space="preserve">MPs. Examples of inorganic micropollutants are heavy metals, toxic metal ions and inorganic salts such as </w:t>
      </w:r>
      <w:r w:rsidRPr="005B3D7C">
        <w:t>fluorides.</w:t>
      </w:r>
      <w:r w:rsidRPr="0090078C">
        <w:t xml:space="preserve"> </w:t>
      </w:r>
      <w:r w:rsidRPr="005B3D7C">
        <w:t>Also,</w:t>
      </w:r>
      <w:r w:rsidR="002705CE">
        <w:t xml:space="preserve"> </w:t>
      </w:r>
      <w:r w:rsidRPr="007C69CE">
        <w:t>relative values for adsorption capacity can differ</w:t>
      </w:r>
      <w:r>
        <w:t xml:space="preserve"> dependent on the conditions. </w:t>
      </w:r>
      <w:r w:rsidR="002705CE">
        <w:t>The</w:t>
      </w:r>
      <w:r w:rsidR="00325190">
        <w:t xml:space="preserve"> range of</w:t>
      </w:r>
      <w:r w:rsidR="002705CE">
        <w:t xml:space="preserve"> influent concentration is also a factor that</w:t>
      </w:r>
      <w:r w:rsidR="00325190">
        <w:t xml:space="preserve"> determines which adsorbent suits the best </w:t>
      </w:r>
      <w:r w:rsidR="00D92919">
        <w:fldChar w:fldCharType="begin"/>
      </w:r>
      <w:r w:rsidR="00D92919">
        <w:instrText xml:space="preserve"> ADDIN ZOTERO_ITEM CSL_CITATION {"citationID":"TikA4QQA","properties":{"formattedCitation":"(Issabayeva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D92919">
        <w:fldChar w:fldCharType="separate"/>
      </w:r>
      <w:r w:rsidR="00D92919" w:rsidRPr="00D92919">
        <w:rPr>
          <w:rFonts w:cs="Arial"/>
        </w:rPr>
        <w:t>(Issabayeva et al., 2017)</w:t>
      </w:r>
      <w:r w:rsidR="00D92919">
        <w:fldChar w:fldCharType="end"/>
      </w:r>
      <w:r w:rsidR="00325190">
        <w:t>.</w:t>
      </w:r>
    </w:p>
    <w:p w14:paraId="06A6C2BE" w14:textId="77777777" w:rsidR="00AC0D02" w:rsidRPr="0090078C" w:rsidRDefault="00AC0D02" w:rsidP="00AC0D02">
      <w:pPr>
        <w:jc w:val="both"/>
      </w:pPr>
    </w:p>
    <w:p w14:paraId="78206C89" w14:textId="14A04D6A" w:rsidR="006C38C6" w:rsidRPr="007C69CE" w:rsidRDefault="00B81B33" w:rsidP="003E321B">
      <w:pPr>
        <w:jc w:val="both"/>
      </w:pPr>
      <w:r w:rsidRPr="007C69CE">
        <w:t xml:space="preserve">Adsorption onto granular activated carbon (GAC) was </w:t>
      </w:r>
      <w:r w:rsidR="00262E95" w:rsidRPr="007C69CE">
        <w:t>chosen by the United States Environmental Protection Agency (US-EPA) as the best available technology for the treatment of many regulated organic pollutants</w:t>
      </w:r>
      <w:r w:rsidR="00DE2FC7" w:rsidRPr="007C69CE">
        <w:t xml:space="preserve"> </w:t>
      </w:r>
      <w:r w:rsidR="00DE2FC7" w:rsidRPr="007C69CE">
        <w:fldChar w:fldCharType="begin"/>
      </w:r>
      <w:r w:rsidR="00DE2FC7" w:rsidRPr="007C69CE">
        <w:instrText xml:space="preserve"> ADDIN ZOTERO_ITEM CSL_CITATION {"citationID":"XlN8hlUV","properties":{"formattedCitation":"(Westerhoff et al., 2005)","plainCitation":"(Westerhoff et al., 2005)","noteIndex":0},"citationItems":[{"id":83,"uris":["http://zotero.org/users/local/h6YJVYLe/items/B2FULMUF"],"itemData":{"id":83,"type":"article-journal","abstract":"The potential occurrence of endocrine-disrupting compounds (EDCs) as well as pharmaceuticals and personal care products (PPCPs) in drinking water supplies raises concern over the removal of these compounds by common drinking water treatment processes. Three drinking water supplies were spiked with 10 to 250 ng/L of 62 different EDC/PPCPs; one model water containing an NOM isolate was spiked with 49 different EDC/PPCPs. Compounds were detected by LC/MS/MS or GC/MS/MS. These test waters were subjected to bench-scale experimentation to simulate individual treatment processes in a water treatment plant (WTP). Aluminum sulfate and ferric chloride coagulants or chemical lime softening removed some polyaromatic hydrocarbons (PAHs) but removed &lt;25% of most other EDC/PPCPs. Addition of 5 mg/L of powder activated carbon (PAC) with a 4-h contact time removed 50% to &gt;98% of GC/MS/MS compounds (more volatile) and 10% to &gt;95% of LC/MS/MS compounds (more polar); higher PAC dosages improved EDC/PPCP removal. EDC/PPCP percentage removal was independent of the initial compound concentration. Octanol−water partition coefficients served as a reasonable indicator of compound removal under controlled PAC test conditions, except for EDC/PPCPs that were protonated or deprotonated at the test pH and some that contained heterocyclic or aromatic nitrogen. Separate chlorine or ozone experiments decreased the EDC/PPCP initial concentration by &lt;10% to &gt;90%; EDC/PPCPs were likely transformed to oxidation byproducts. Ozone oxidized steroids containing phenolic moieties (estradiol, ethynylestradiol, or estrone) more efficiently than those without aromatic or phenolic moieties (androstenedione, progesterone, and testosterone). EDC/PPCP reactivity with oxidants were separated into three general groups:  (1) compounds easily oxidized (&gt;80% reacted) by chlorine are always oxidized at least as efficiently by ozone; (2) 6 of the </w:instrText>
      </w:r>
      <w:r w:rsidR="00DE2FC7" w:rsidRPr="007C69CE">
        <w:rPr>
          <w:rFonts w:ascii="Cambria Math" w:hAnsi="Cambria Math" w:cs="Cambria Math"/>
        </w:rPr>
        <w:instrText>∼</w:instrText>
      </w:r>
      <w:r w:rsidR="00DE2FC7" w:rsidRPr="007C69CE">
        <w:instrText xml:space="preserve">60 compounds (TCEP, BHC, chlordane, dieldrin, heptachlor epoxide, musk ketone) were poorly oxidized (&lt;20% reacted) by chlorine or ozone; (3) compounds (24 of 60) reacting preferentially (higher removals) with ozone rather than chlorine. Conventional treatment (coagulation plus chlorination) would have low removal of many EDC/PPCPs, while addition of PAC and/or ozone could substantially improve their removals. Existing strategies that predict relative removals of herbicides, pesticides, and other organic pollutants by activated carbon or oxidation can be directly applied for the removal of many EDC/PPCPs, but these strategies need to be modified to account for charged (protonated bases or deprotonated acids) and aliphatic species. Some compounds (e.g., DEET, ibuprofen, gemfibrozil) had low removals unless ozonation was used. Other compounds had low removals by all the WTP processes considered (atrazine, iopromide, meprobamate, TCEP), and removal processes capable of removing these types of compounds should be investigated.","container-title":"Environmental Science &amp; Technology","DOI":"10.1021/es0484799","ISSN":"0013-936X","issue":"17","journalAbbreviation":"Environ. Sci. Technol.","note":"publisher: American Chemical Society","page":"6649-6663","source":"ACS Publications","title":"Fate of Endocrine-Disruptor, Pharmaceutical, and Personal Care Product Chemicals during Simulated Drinking Water Treatment Processes","volume":"39","author":[{"family":"Westerhoff","given":"Paul"},{"family":"Yoon","given":"Yeomin"},{"family":"Snyder","given":"Shane"},{"family":"Wert","given":"Eric"}],"issued":{"date-parts":[["2005",9,1]]}}}],"schema":"https://github.com/citation-style-language/schema/raw/master/csl-citation.json"} </w:instrText>
      </w:r>
      <w:r w:rsidR="00DE2FC7" w:rsidRPr="007C69CE">
        <w:fldChar w:fldCharType="separate"/>
      </w:r>
      <w:r w:rsidR="00DE2FC7" w:rsidRPr="007C69CE">
        <w:rPr>
          <w:rFonts w:cs="Arial"/>
        </w:rPr>
        <w:t>(Westerhoff et al., 2005)</w:t>
      </w:r>
      <w:r w:rsidR="00DE2FC7" w:rsidRPr="007C69CE">
        <w:fldChar w:fldCharType="end"/>
      </w:r>
      <w:r w:rsidR="00262E95" w:rsidRPr="007C69CE">
        <w:t>.</w:t>
      </w:r>
      <w:r w:rsidR="00EE746B" w:rsidRPr="007C69CE">
        <w:t xml:space="preserve"> </w:t>
      </w:r>
      <w:r w:rsidR="003E321B" w:rsidRPr="007C69CE">
        <w:t>Thanks to its good properties</w:t>
      </w:r>
      <w:r w:rsidR="00EE746B" w:rsidRPr="007C69CE">
        <w:t xml:space="preserve">, </w:t>
      </w:r>
      <w:r w:rsidR="003E321B" w:rsidRPr="007C69CE">
        <w:t>GAC is still</w:t>
      </w:r>
      <w:r w:rsidR="001055B6" w:rsidRPr="007C69CE">
        <w:t xml:space="preserve"> one of</w:t>
      </w:r>
      <w:r w:rsidR="003E321B" w:rsidRPr="007C69CE">
        <w:t xml:space="preserve"> the most widespread technolog</w:t>
      </w:r>
      <w:r w:rsidR="005C2351" w:rsidRPr="007C69CE">
        <w:t>ies</w:t>
      </w:r>
      <w:r w:rsidR="003E321B" w:rsidRPr="007C69CE">
        <w:t xml:space="preserve"> in drinking water treatment </w:t>
      </w:r>
      <w:r w:rsidR="003E321B" w:rsidRPr="007C69CE">
        <w:fldChar w:fldCharType="begin"/>
      </w:r>
      <w:r w:rsidR="003E321B" w:rsidRPr="007C69CE">
        <w:instrText xml:space="preserve"> ADDIN ZOTERO_ITEM CSL_CITATION {"citationID":"Ligc2TsB","properties":{"formattedCitation":"(Piazzoli &amp; Antonelli, 2018)","plainCitation":"(Piazzoli &amp; Antonelli, 2018)","noteIndex":0},"citationItems":[{"id":69,"uris":["http://zotero.org/users/local/h6YJVYLe/items/Y3XEITVJ"],"itemData":{"id":69,"type":"article-journal","container-title":"Process Safety and Environmental Protection","DOI":"10.1016/j.psep.2018.04.027","ISSN":"09575820","journalAbbreviation":"Process Safety and Environmental Protection","language":"en","page":"286-295","source":"DOI.org (Crossref)","title":"Application of the Homogeneous Surface Diffusion Model for the prediction of the breakthrough in full-scale GAC filters fed on groundwater","volume":"117","author":[{"family":"Piazzoli","given":"Andrea"},{"family":"Antonelli","given":"Manuela"}],"issued":{"date-parts":[["2018",7]]}}}],"schema":"https://github.com/citation-style-language/schema/raw/master/csl-citation.json"} </w:instrText>
      </w:r>
      <w:r w:rsidR="003E321B" w:rsidRPr="007C69CE">
        <w:fldChar w:fldCharType="separate"/>
      </w:r>
      <w:r w:rsidR="003E321B" w:rsidRPr="007C69CE">
        <w:rPr>
          <w:rFonts w:cs="Arial"/>
        </w:rPr>
        <w:t>(Piazzoli &amp; Antonelli, 2018)</w:t>
      </w:r>
      <w:r w:rsidR="003E321B" w:rsidRPr="007C69CE">
        <w:fldChar w:fldCharType="end"/>
      </w:r>
      <w:r w:rsidR="003E321B" w:rsidRPr="007C69CE">
        <w:t xml:space="preserve">. However, </w:t>
      </w:r>
      <w:r w:rsidR="005E22CE">
        <w:t xml:space="preserve">there </w:t>
      </w:r>
      <w:r w:rsidR="00630349">
        <w:t>exist</w:t>
      </w:r>
      <w:r w:rsidR="005E22CE">
        <w:t xml:space="preserve"> many other possibilities next to GAC, </w:t>
      </w:r>
      <w:r w:rsidR="00630349">
        <w:t>each having its own pros and cons.</w:t>
      </w:r>
      <w:r w:rsidR="005E22CE">
        <w:t xml:space="preserve"> </w:t>
      </w:r>
    </w:p>
    <w:p w14:paraId="5024EA6B" w14:textId="77777777" w:rsidR="005C13C4" w:rsidRPr="007C69CE" w:rsidRDefault="005C13C4" w:rsidP="003E321B">
      <w:pPr>
        <w:jc w:val="both"/>
      </w:pPr>
    </w:p>
    <w:p w14:paraId="4DABBBA3" w14:textId="77777777" w:rsidR="00EA49B0" w:rsidRPr="007C69CE" w:rsidRDefault="00703D7A" w:rsidP="00EA49B0">
      <w:pPr>
        <w:keepNext/>
        <w:jc w:val="center"/>
      </w:pPr>
      <w:r w:rsidRPr="007C69CE">
        <w:rPr>
          <w:noProof/>
        </w:rPr>
        <w:drawing>
          <wp:inline distT="0" distB="0" distL="0" distR="0" wp14:anchorId="3C64A310" wp14:editId="65F63CD3">
            <wp:extent cx="5948311" cy="4481380"/>
            <wp:effectExtent l="0" t="0" r="0" b="0"/>
            <wp:docPr id="1061839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8" cstate="print">
                      <a:extLst>
                        <a:ext uri="{28A0092B-C50C-407E-A947-70E740481C1C}">
                          <a14:useLocalDpi xmlns:a14="http://schemas.microsoft.com/office/drawing/2010/main" val="0"/>
                        </a:ext>
                      </a:extLst>
                    </a:blip>
                    <a:srcRect/>
                    <a:stretch>
                      <a:fillRect/>
                    </a:stretch>
                  </pic:blipFill>
                  <pic:spPr bwMode="auto">
                    <a:xfrm>
                      <a:off x="0" y="0"/>
                      <a:ext cx="5973855" cy="4500625"/>
                    </a:xfrm>
                    <a:prstGeom prst="rect">
                      <a:avLst/>
                    </a:prstGeom>
                    <a:noFill/>
                  </pic:spPr>
                </pic:pic>
              </a:graphicData>
            </a:graphic>
          </wp:inline>
        </w:drawing>
      </w:r>
    </w:p>
    <w:p w14:paraId="09395890" w14:textId="29588ECE" w:rsidR="00FA439C" w:rsidRPr="007C69CE" w:rsidRDefault="00EA49B0" w:rsidP="002F1561">
      <w:pPr>
        <w:pStyle w:val="Caption"/>
        <w:jc w:val="center"/>
        <w:rPr>
          <w:b/>
          <w:bCs/>
        </w:rPr>
      </w:pPr>
      <w:bookmarkStart w:id="45" w:name="_Ref152580995"/>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11</w:t>
      </w:r>
      <w:r w:rsidR="007D58D3">
        <w:rPr>
          <w:b/>
          <w:bCs/>
          <w:i w:val="0"/>
          <w:iCs w:val="0"/>
        </w:rPr>
        <w:fldChar w:fldCharType="end"/>
      </w:r>
      <w:bookmarkEnd w:id="45"/>
      <w:r w:rsidRPr="007C69CE">
        <w:rPr>
          <w:b/>
          <w:bCs/>
          <w:i w:val="0"/>
          <w:iCs w:val="0"/>
        </w:rPr>
        <w:t xml:space="preserve"> </w:t>
      </w:r>
      <w:r w:rsidR="003A4DB9" w:rsidRPr="007C69CE">
        <w:rPr>
          <w:b/>
          <w:bCs/>
          <w:i w:val="0"/>
          <w:iCs w:val="0"/>
        </w:rPr>
        <w:t>Overview of adsor</w:t>
      </w:r>
      <w:r w:rsidR="0055586A" w:rsidRPr="007C69CE">
        <w:rPr>
          <w:b/>
          <w:bCs/>
          <w:i w:val="0"/>
          <w:iCs w:val="0"/>
        </w:rPr>
        <w:t>bent groups</w:t>
      </w:r>
      <w:r w:rsidR="00DA1DBC" w:rsidRPr="007C69CE">
        <w:rPr>
          <w:b/>
          <w:bCs/>
          <w:i w:val="0"/>
          <w:iCs w:val="0"/>
        </w:rPr>
        <w:t xml:space="preserve"> with some of the most important </w:t>
      </w:r>
      <w:r w:rsidR="0032411C">
        <w:rPr>
          <w:b/>
          <w:bCs/>
          <w:i w:val="0"/>
          <w:iCs w:val="0"/>
        </w:rPr>
        <w:t>adsorbents</w:t>
      </w:r>
      <w:r w:rsidR="00DA1DBC" w:rsidRPr="007C69CE">
        <w:rPr>
          <w:b/>
          <w:bCs/>
          <w:i w:val="0"/>
          <w:iCs w:val="0"/>
        </w:rPr>
        <w:t xml:space="preserve"> listed.</w:t>
      </w:r>
      <w:r w:rsidR="00B42368" w:rsidRPr="007C69CE">
        <w:rPr>
          <w:b/>
          <w:bCs/>
          <w:i w:val="0"/>
          <w:iCs w:val="0"/>
        </w:rPr>
        <w:t xml:space="preserve"> </w:t>
      </w:r>
      <w:r w:rsidR="00FA439C" w:rsidRPr="007C69CE">
        <w:rPr>
          <w:b/>
          <w:bCs/>
          <w:i w:val="0"/>
          <w:iCs w:val="0"/>
        </w:rPr>
        <w:br/>
      </w:r>
      <w:r w:rsidR="00D9152B">
        <w:rPr>
          <w:b/>
          <w:bCs/>
          <w:i w:val="0"/>
          <w:iCs w:val="0"/>
        </w:rPr>
        <w:t>The values for adsorption capacity are</w:t>
      </w:r>
      <w:r w:rsidR="00BF3292">
        <w:rPr>
          <w:b/>
          <w:bCs/>
          <w:i w:val="0"/>
          <w:iCs w:val="0"/>
        </w:rPr>
        <w:t xml:space="preserve"> given for phenol as the adsorbate compound</w:t>
      </w:r>
      <w:r w:rsidR="00D92919">
        <w:rPr>
          <w:b/>
          <w:bCs/>
          <w:i w:val="0"/>
          <w:iCs w:val="0"/>
        </w:rPr>
        <w:br/>
      </w:r>
      <w:r w:rsidR="00D92919" w:rsidRPr="00E97444">
        <w:rPr>
          <w:b/>
          <w:bCs/>
          <w:i w:val="0"/>
          <w:iCs w:val="0"/>
        </w:rPr>
        <w:fldChar w:fldCharType="begin"/>
      </w:r>
      <w:r w:rsidR="00D92919" w:rsidRPr="00E97444">
        <w:rPr>
          <w:b/>
          <w:bCs/>
          <w:i w:val="0"/>
          <w:iCs w:val="0"/>
        </w:rPr>
        <w:instrText xml:space="preserve"> ADDIN ZOTERO_ITEM CSL_CITATION {"citationID":"FYBnwyXu","properties":{"formattedCitation":"(Issabayeva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D92919" w:rsidRPr="00E97444">
        <w:rPr>
          <w:b/>
          <w:bCs/>
          <w:i w:val="0"/>
          <w:iCs w:val="0"/>
        </w:rPr>
        <w:fldChar w:fldCharType="separate"/>
      </w:r>
      <w:r w:rsidR="00D92919" w:rsidRPr="00E97444">
        <w:rPr>
          <w:rFonts w:cs="Arial"/>
          <w:b/>
          <w:bCs/>
          <w:i w:val="0"/>
          <w:iCs w:val="0"/>
        </w:rPr>
        <w:t>(Issabayeva et al., 2017)</w:t>
      </w:r>
      <w:r w:rsidR="00D92919" w:rsidRPr="00E97444">
        <w:rPr>
          <w:b/>
          <w:bCs/>
          <w:i w:val="0"/>
          <w:iCs w:val="0"/>
        </w:rPr>
        <w:fldChar w:fldCharType="end"/>
      </w:r>
      <w:r w:rsidR="00FA439C" w:rsidRPr="007C69CE">
        <w:rPr>
          <w:b/>
          <w:bCs/>
          <w:i w:val="0"/>
          <w:iCs w:val="0"/>
        </w:rPr>
        <w:br w:type="page"/>
      </w:r>
    </w:p>
    <w:p w14:paraId="22282140" w14:textId="5B7C0E4B" w:rsidR="00BD2825" w:rsidRPr="007C69CE" w:rsidRDefault="000C41C6" w:rsidP="00670B31">
      <w:pPr>
        <w:jc w:val="both"/>
      </w:pPr>
      <w:r>
        <w:lastRenderedPageBreak/>
        <w:t>F</w:t>
      </w:r>
      <w:r w:rsidR="00110C3E" w:rsidRPr="007C69CE">
        <w:t>our groups are separated based on their origin or nature</w:t>
      </w:r>
      <w:r w:rsidR="00A82D49" w:rsidRPr="007C69CE">
        <w:t xml:space="preserve"> and will be shortly discussed. </w:t>
      </w:r>
      <w:r>
        <w:t>It also must be noted that adsorbents can be modified to improve properties</w:t>
      </w:r>
      <w:r w:rsidR="007546C3" w:rsidRPr="007C69CE">
        <w:t>.</w:t>
      </w:r>
      <w:r w:rsidR="00ED0D3A" w:rsidRPr="007C69CE">
        <w:t xml:space="preserve"> The more is modified, the better the adsorption capacity but also the higher the price.</w:t>
      </w:r>
      <w:r w:rsidR="007546C3" w:rsidRPr="007C69CE">
        <w:t xml:space="preserve"> Three groups can be distinguished</w:t>
      </w:r>
      <w:r w:rsidR="00ED0D3A" w:rsidRPr="007C69CE">
        <w:t xml:space="preserve"> </w:t>
      </w:r>
      <w:r w:rsidR="00ED0D3A" w:rsidRPr="007C69CE">
        <w:fldChar w:fldCharType="begin"/>
      </w:r>
      <w:r w:rsidR="00ED0D3A" w:rsidRPr="007C69CE">
        <w:instrText xml:space="preserve"> ADDIN ZOTERO_ITEM CSL_CITATION {"citationID":"0UnQtRBX","properties":{"formattedCitation":"(Patel,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ED0D3A" w:rsidRPr="007C69CE">
        <w:fldChar w:fldCharType="separate"/>
      </w:r>
      <w:r w:rsidR="00ED0D3A" w:rsidRPr="007C69CE">
        <w:rPr>
          <w:rFonts w:cs="Arial"/>
        </w:rPr>
        <w:t>(Patel, 2019)</w:t>
      </w:r>
      <w:r w:rsidR="00ED0D3A" w:rsidRPr="007C69CE">
        <w:fldChar w:fldCharType="end"/>
      </w:r>
      <w:r w:rsidR="007546C3" w:rsidRPr="007C69CE">
        <w:t>:</w:t>
      </w:r>
    </w:p>
    <w:p w14:paraId="2331A830" w14:textId="77777777" w:rsidR="008629FF" w:rsidRPr="007C69CE" w:rsidRDefault="008629FF" w:rsidP="00670B31">
      <w:pPr>
        <w:jc w:val="both"/>
      </w:pPr>
    </w:p>
    <w:p w14:paraId="2B0E769F" w14:textId="4ED8D3EB" w:rsidR="007546C3" w:rsidRPr="007C69CE" w:rsidRDefault="005F39C2" w:rsidP="007546C3">
      <w:pPr>
        <w:pStyle w:val="ListParagraph"/>
        <w:numPr>
          <w:ilvl w:val="0"/>
          <w:numId w:val="18"/>
        </w:numPr>
        <w:jc w:val="both"/>
      </w:pPr>
      <w:r w:rsidRPr="007C69CE">
        <w:rPr>
          <w:u w:val="single"/>
        </w:rPr>
        <w:t>Semi-synthetic adsorbents</w:t>
      </w:r>
      <w:r w:rsidRPr="007C69CE">
        <w:t>: natural materials undergo chemical and physical activation</w:t>
      </w:r>
      <w:r w:rsidR="00BC3187" w:rsidRPr="007C69CE">
        <w:t xml:space="preserve"> to develop a highly porous structure.</w:t>
      </w:r>
      <w:r w:rsidR="00155B11" w:rsidRPr="007C69CE">
        <w:t xml:space="preserve"> This group includes activated carbon</w:t>
      </w:r>
      <w:r w:rsidR="00AB352F" w:rsidRPr="007C69CE">
        <w:t xml:space="preserve"> and seems to find a </w:t>
      </w:r>
      <w:r w:rsidR="004C6610" w:rsidRPr="007C69CE">
        <w:t xml:space="preserve">very </w:t>
      </w:r>
      <w:r w:rsidR="00AB352F" w:rsidRPr="007C69CE">
        <w:t xml:space="preserve">good balance between costs and </w:t>
      </w:r>
      <w:r w:rsidR="004C6610" w:rsidRPr="007C69CE">
        <w:t>efficiency</w:t>
      </w:r>
    </w:p>
    <w:p w14:paraId="076BFD6A" w14:textId="724B060F" w:rsidR="004C6610" w:rsidRPr="007C69CE" w:rsidRDefault="004C6610" w:rsidP="007546C3">
      <w:pPr>
        <w:pStyle w:val="ListParagraph"/>
        <w:numPr>
          <w:ilvl w:val="0"/>
          <w:numId w:val="18"/>
        </w:numPr>
        <w:jc w:val="both"/>
      </w:pPr>
      <w:r w:rsidRPr="007C69CE">
        <w:rPr>
          <w:u w:val="single"/>
        </w:rPr>
        <w:t>Natural adsorbents</w:t>
      </w:r>
      <w:r w:rsidRPr="007C69CE">
        <w:t xml:space="preserve"> </w:t>
      </w:r>
      <w:r w:rsidR="00B8024C" w:rsidRPr="007C69CE">
        <w:t>such as unmodified clay and mineral-based adsorbents for</w:t>
      </w:r>
      <w:r w:rsidR="008F3A86" w:rsidRPr="007C69CE">
        <w:t>m</w:t>
      </w:r>
      <w:r w:rsidR="00B8024C" w:rsidRPr="007C69CE">
        <w:t xml:space="preserve"> the </w:t>
      </w:r>
      <w:r w:rsidR="008F3A86" w:rsidRPr="007C69CE">
        <w:t xml:space="preserve">second and </w:t>
      </w:r>
      <w:r w:rsidR="00355084">
        <w:t>most economical</w:t>
      </w:r>
      <w:r w:rsidR="00B8024C" w:rsidRPr="007C69CE">
        <w:t xml:space="preserve"> group</w:t>
      </w:r>
      <w:r w:rsidR="00931D6E" w:rsidRPr="007C69CE">
        <w:t xml:space="preserve">. </w:t>
      </w:r>
      <w:r w:rsidR="00C41B0F">
        <w:t xml:space="preserve">It is a sustainable option as no modification is needed and </w:t>
      </w:r>
      <w:r w:rsidR="00E431F7">
        <w:t>there is high abundancy</w:t>
      </w:r>
      <w:r w:rsidR="00931D6E" w:rsidRPr="007C69CE">
        <w:t xml:space="preserve">. However, </w:t>
      </w:r>
      <w:r w:rsidR="00031B43">
        <w:t>they typically come with low</w:t>
      </w:r>
      <w:r w:rsidR="00EB1055" w:rsidRPr="007C69CE">
        <w:t xml:space="preserve"> adsorption capacities</w:t>
      </w:r>
    </w:p>
    <w:p w14:paraId="2151766D" w14:textId="16CA44AA" w:rsidR="00EB1055" w:rsidRPr="007C69CE" w:rsidRDefault="00EB1055" w:rsidP="007546C3">
      <w:pPr>
        <w:pStyle w:val="ListParagraph"/>
        <w:numPr>
          <w:ilvl w:val="0"/>
          <w:numId w:val="18"/>
        </w:numPr>
        <w:jc w:val="both"/>
      </w:pPr>
      <w:r w:rsidRPr="007C69CE">
        <w:rPr>
          <w:u w:val="single"/>
        </w:rPr>
        <w:t>Synthetic adsorbents</w:t>
      </w:r>
      <w:r w:rsidRPr="007C69CE">
        <w:t xml:space="preserve"> undergo </w:t>
      </w:r>
      <w:r w:rsidR="006C0522" w:rsidRPr="007C69CE">
        <w:t xml:space="preserve">advanced laboratory processes </w:t>
      </w:r>
      <w:r w:rsidR="00A13EC3">
        <w:t xml:space="preserve">to </w:t>
      </w:r>
      <w:r w:rsidR="007660D0">
        <w:t>improve</w:t>
      </w:r>
      <w:r w:rsidR="006C0522" w:rsidRPr="007C69CE">
        <w:t xml:space="preserve"> adsorption capacit</w:t>
      </w:r>
      <w:r w:rsidR="007660D0">
        <w:t>y</w:t>
      </w:r>
      <w:r w:rsidR="006C0522" w:rsidRPr="007C69CE">
        <w:t xml:space="preserve">, but the price and sustainability of this group </w:t>
      </w:r>
      <w:r w:rsidR="000068CD">
        <w:t>are</w:t>
      </w:r>
      <w:r w:rsidR="000660C6">
        <w:t xml:space="preserve"> the</w:t>
      </w:r>
      <w:r w:rsidR="000068CD">
        <w:t xml:space="preserve"> main concerns</w:t>
      </w:r>
      <w:r w:rsidR="000660C6">
        <w:t>. Manufacturing is relatively costly</w:t>
      </w:r>
      <w:r w:rsidR="004958D7" w:rsidRPr="007C69CE">
        <w:t>. Polymer-based and novel adsorbents belong to this group</w:t>
      </w:r>
    </w:p>
    <w:p w14:paraId="099CBA28" w14:textId="77777777" w:rsidR="008629FF" w:rsidRPr="007C69CE" w:rsidRDefault="008629FF" w:rsidP="008629FF">
      <w:pPr>
        <w:jc w:val="both"/>
      </w:pPr>
    </w:p>
    <w:p w14:paraId="266A4068" w14:textId="19BFC187" w:rsidR="00CB3D81" w:rsidRDefault="00524B88" w:rsidP="00670B31">
      <w:pPr>
        <w:jc w:val="both"/>
      </w:pPr>
      <w:r w:rsidRPr="007C69CE">
        <w:rPr>
          <w:b/>
          <w:bCs/>
        </w:rPr>
        <w:t>Carbonaceous adsorbents</w:t>
      </w:r>
      <w:r w:rsidRPr="007C69CE">
        <w:t xml:space="preserve"> are carbon-based adsorbents </w:t>
      </w:r>
      <w:r w:rsidR="000270DD" w:rsidRPr="007C69CE">
        <w:t>and include</w:t>
      </w:r>
      <w:r w:rsidR="007C69CE" w:rsidRPr="007C69CE">
        <w:t xml:space="preserve"> a</w:t>
      </w:r>
      <w:r w:rsidR="00C46974" w:rsidRPr="007C69CE">
        <w:t>ctivated carbon</w:t>
      </w:r>
      <w:r w:rsidR="00561566" w:rsidRPr="007C69CE">
        <w:t xml:space="preserve"> (AC</w:t>
      </w:r>
      <w:r w:rsidR="00057FE1" w:rsidRPr="007C69CE">
        <w:t xml:space="preserve"> in </w:t>
      </w:r>
      <w:r w:rsidR="00057FE1" w:rsidRPr="002D4842">
        <w:rPr>
          <w:b/>
          <w:bCs/>
        </w:rPr>
        <w:fldChar w:fldCharType="begin"/>
      </w:r>
      <w:r w:rsidR="00057FE1" w:rsidRPr="002D4842">
        <w:rPr>
          <w:b/>
          <w:bCs/>
        </w:rPr>
        <w:instrText xml:space="preserve"> REF _Ref152580995 \h </w:instrText>
      </w:r>
      <w:r w:rsidR="002D4842" w:rsidRPr="002D4842">
        <w:rPr>
          <w:b/>
          <w:bCs/>
        </w:rPr>
        <w:instrText xml:space="preserve"> \* MERGEFORMAT </w:instrText>
      </w:r>
      <w:r w:rsidR="00057FE1" w:rsidRPr="002D4842">
        <w:rPr>
          <w:b/>
          <w:bCs/>
        </w:rPr>
      </w:r>
      <w:r w:rsidR="00057FE1" w:rsidRPr="002D4842">
        <w:rPr>
          <w:b/>
          <w:bCs/>
        </w:rPr>
        <w:fldChar w:fldCharType="separate"/>
      </w:r>
      <w:r w:rsidR="00843CB6" w:rsidRPr="007C69CE">
        <w:rPr>
          <w:b/>
          <w:bCs/>
        </w:rPr>
        <w:t xml:space="preserve">Figure </w:t>
      </w:r>
      <w:r w:rsidR="00843CB6" w:rsidRPr="00843CB6">
        <w:rPr>
          <w:b/>
          <w:bCs/>
          <w:noProof/>
        </w:rPr>
        <w:t>11</w:t>
      </w:r>
      <w:r w:rsidR="00057FE1" w:rsidRPr="002D4842">
        <w:rPr>
          <w:b/>
          <w:bCs/>
        </w:rPr>
        <w:fldChar w:fldCharType="end"/>
      </w:r>
      <w:r w:rsidR="00561566" w:rsidRPr="007C69CE">
        <w:t>)</w:t>
      </w:r>
      <w:r w:rsidR="007C69CE" w:rsidRPr="007C69CE">
        <w:t>. AC</w:t>
      </w:r>
      <w:r w:rsidR="00DA5968" w:rsidRPr="007C69CE">
        <w:t xml:space="preserve"> is well-known for </w:t>
      </w:r>
      <w:r w:rsidR="00C922AC" w:rsidRPr="007C69CE">
        <w:t>its good adsorption ability for relative low molecular mass organic compounds, its good physical and chemical properties,</w:t>
      </w:r>
      <w:r w:rsidR="009B3061" w:rsidRPr="007C69CE">
        <w:t xml:space="preserve"> porous structure, large specific area and availability of</w:t>
      </w:r>
      <w:r w:rsidR="00775DB4" w:rsidRPr="007C69CE">
        <w:t xml:space="preserve"> surface</w:t>
      </w:r>
      <w:r w:rsidR="009B3061" w:rsidRPr="007C69CE">
        <w:t xml:space="preserve"> functional groups for binding</w:t>
      </w:r>
      <w:r w:rsidR="00670B31" w:rsidRPr="007C69CE">
        <w:t xml:space="preserve"> </w:t>
      </w:r>
      <w:r w:rsidR="008654AF" w:rsidRPr="007C69CE">
        <w:fldChar w:fldCharType="begin"/>
      </w:r>
      <w:r w:rsidR="008654AF" w:rsidRPr="007C69CE">
        <w:instrText xml:space="preserve"> ADDIN ZOTERO_ITEM CSL_CITATION {"citationID":"yXPkmmwM","properties":{"formattedCitation":"(Aliakbarian et al., 2015; Issabayeva et al., 2017; \\uc0\\u536{}erban et al., 2023)","plainCitation":"(Aliakbarian et al., 2015; Issabayeva et al., 2017;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8654AF" w:rsidRPr="007C69CE">
        <w:fldChar w:fldCharType="separate"/>
      </w:r>
      <w:r w:rsidR="008654AF" w:rsidRPr="007C69CE">
        <w:rPr>
          <w:rFonts w:cs="Arial"/>
          <w:szCs w:val="24"/>
        </w:rPr>
        <w:t>(Aliakbarian et al., 2015; Issabayeva et al., 2017; Șerban et al., 2023)</w:t>
      </w:r>
      <w:r w:rsidR="008654AF" w:rsidRPr="007C69CE">
        <w:fldChar w:fldCharType="end"/>
      </w:r>
      <w:r w:rsidR="00561566" w:rsidRPr="007C69CE">
        <w:t>.</w:t>
      </w:r>
      <w:r w:rsidR="00FA2594">
        <w:t xml:space="preserve"> The activation process and </w:t>
      </w:r>
      <w:r w:rsidR="006A2501">
        <w:t>different</w:t>
      </w:r>
      <w:r w:rsidR="00FD64FC">
        <w:t xml:space="preserve"> sources </w:t>
      </w:r>
      <w:r w:rsidR="00B9439B">
        <w:t xml:space="preserve">for AC </w:t>
      </w:r>
      <w:r w:rsidR="008B6424">
        <w:t>are</w:t>
      </w:r>
      <w:r w:rsidR="00FD64FC">
        <w:t xml:space="preserve"> further </w:t>
      </w:r>
      <w:r w:rsidR="008B6424">
        <w:t>discussed below</w:t>
      </w:r>
      <w:r w:rsidR="00FD64FC">
        <w:t>.</w:t>
      </w:r>
    </w:p>
    <w:p w14:paraId="03216C2B" w14:textId="77777777" w:rsidR="00CB3D81" w:rsidRDefault="00CB3D81" w:rsidP="00670B31">
      <w:pPr>
        <w:jc w:val="both"/>
      </w:pPr>
    </w:p>
    <w:p w14:paraId="1AE13BEA" w14:textId="135C048A" w:rsidR="00CB3D81" w:rsidRDefault="00CB1210" w:rsidP="00670B31">
      <w:pPr>
        <w:jc w:val="both"/>
      </w:pPr>
      <w:r w:rsidRPr="00597DC7">
        <w:rPr>
          <w:u w:val="single"/>
        </w:rPr>
        <w:t>Activation</w:t>
      </w:r>
      <w:r>
        <w:t xml:space="preserve"> can </w:t>
      </w:r>
      <w:r w:rsidR="00CB3D81">
        <w:t>be done physically or chemically.</w:t>
      </w:r>
      <w:r w:rsidR="006A2501">
        <w:t xml:space="preserve"> </w:t>
      </w:r>
      <w:r w:rsidR="00CB5936">
        <w:t>Activation</w:t>
      </w:r>
      <w:r w:rsidR="006A2501">
        <w:t xml:space="preserve"> is typically </w:t>
      </w:r>
      <w:r w:rsidR="001047F8">
        <w:t>done through pyrolysis. In this process, organic material is decompose</w:t>
      </w:r>
      <w:r w:rsidR="00C415DC">
        <w:t>d by heating</w:t>
      </w:r>
      <w:r w:rsidR="00111860">
        <w:t xml:space="preserve"> in the absence of oxygen. This way, the material is converted to carbon.</w:t>
      </w:r>
      <w:r w:rsidR="004A7E61">
        <w:t xml:space="preserve"> Two important variables in this process are heating rate and duration.</w:t>
      </w:r>
      <w:r w:rsidR="00391C67">
        <w:t xml:space="preserve"> Chemical activation</w:t>
      </w:r>
      <w:r w:rsidR="0011051F">
        <w:t xml:space="preserve"> </w:t>
      </w:r>
      <w:r w:rsidR="00671081">
        <w:t>requires the addition of a chemical to the</w:t>
      </w:r>
      <w:r w:rsidR="00017FEF">
        <w:t xml:space="preserve"> material that will ultimately </w:t>
      </w:r>
      <w:r w:rsidR="00A7140F">
        <w:t xml:space="preserve">modify the surface groups. These surface functional groups </w:t>
      </w:r>
      <w:r w:rsidR="00C06007">
        <w:t xml:space="preserve">will help improve the adsorption </w:t>
      </w:r>
      <w:r w:rsidR="00227A74">
        <w:t>characteristics of the material. Chemical activation requires less energy</w:t>
      </w:r>
      <w:r w:rsidR="001748A1">
        <w:t>. Also, short reaction times</w:t>
      </w:r>
      <w:r w:rsidR="00DB5F5F">
        <w:t xml:space="preserve"> are possible. A drawback is that the used chemicals can be environmentally hazardous</w:t>
      </w:r>
      <w:r w:rsidR="00CB5936">
        <w:t>.</w:t>
      </w:r>
      <w:r w:rsidR="00493C1B">
        <w:t xml:space="preserve"> </w:t>
      </w:r>
      <w:del w:id="46" w:author="simon duchi" w:date="2023-12-22T12:20:00Z">
        <w:r w:rsidR="00CB5936" w:rsidDel="00692A1B">
          <w:delText xml:space="preserve"> </w:delText>
        </w:r>
      </w:del>
      <w:r w:rsidR="00CB5936">
        <w:t>Physical activation</w:t>
      </w:r>
      <w:r w:rsidR="001525CC">
        <w:t xml:space="preserve"> </w:t>
      </w:r>
      <w:r w:rsidR="006101E9">
        <w:t>includes</w:t>
      </w:r>
      <w:r w:rsidR="001525CC">
        <w:t xml:space="preserve"> the addition of oxidizing agents like steam, carbon dioxide (CO</w:t>
      </w:r>
      <w:r w:rsidR="001525CC" w:rsidRPr="001525CC">
        <w:rPr>
          <w:vertAlign w:val="subscript"/>
        </w:rPr>
        <w:t>2</w:t>
      </w:r>
      <w:r w:rsidR="001525CC">
        <w:t>) and air.</w:t>
      </w:r>
      <w:r w:rsidR="00676E90">
        <w:t xml:space="preserve"> </w:t>
      </w:r>
      <w:r w:rsidR="00E85B05">
        <w:t xml:space="preserve">The activator used is more environmentally friendly compared to chemical activation, but the yield </w:t>
      </w:r>
      <w:r w:rsidR="00F535AB">
        <w:t>might be</w:t>
      </w:r>
      <w:r w:rsidR="00E85B05">
        <w:t xml:space="preserve"> lower</w:t>
      </w:r>
      <w:r w:rsidR="00A75B5F">
        <w:t xml:space="preserve"> </w:t>
      </w:r>
      <w:r w:rsidR="00A75B5F">
        <w:fldChar w:fldCharType="begin"/>
      </w:r>
      <w:r w:rsidR="00A75B5F">
        <w:instrText xml:space="preserve"> ADDIN ZOTERO_ITEM CSL_CITATION {"citationID":"7vmlasyE","properties":{"formattedCitation":"(Ngeno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75B5F">
        <w:fldChar w:fldCharType="separate"/>
      </w:r>
      <w:r w:rsidR="00A75B5F" w:rsidRPr="00A75B5F">
        <w:rPr>
          <w:rFonts w:cs="Arial"/>
        </w:rPr>
        <w:t>(Ngeno et al., 2022)</w:t>
      </w:r>
      <w:r w:rsidR="00A75B5F">
        <w:fldChar w:fldCharType="end"/>
      </w:r>
      <w:r w:rsidR="0044205A">
        <w:t>.</w:t>
      </w:r>
    </w:p>
    <w:p w14:paraId="7C67DD29" w14:textId="77777777" w:rsidR="00CB3D81" w:rsidRDefault="00CB3D81" w:rsidP="00670B31">
      <w:pPr>
        <w:jc w:val="both"/>
      </w:pPr>
    </w:p>
    <w:p w14:paraId="61C649BB" w14:textId="607D3674" w:rsidR="00057FE1" w:rsidRDefault="008B3EF2" w:rsidP="00670B31">
      <w:pPr>
        <w:jc w:val="both"/>
      </w:pPr>
      <w:r w:rsidRPr="007E6D6E">
        <w:rPr>
          <w:u w:val="single"/>
        </w:rPr>
        <w:t>Commercial AC</w:t>
      </w:r>
      <w:r>
        <w:t xml:space="preserve"> is a term that refers to AC</w:t>
      </w:r>
      <w:r w:rsidR="007E6D6E">
        <w:t xml:space="preserve"> gained from conventional, fossil sources.</w:t>
      </w:r>
      <w:r>
        <w:t xml:space="preserve"> </w:t>
      </w:r>
      <w:r w:rsidR="00A3065D">
        <w:t>By far the oldest adsorbent</w:t>
      </w:r>
      <w:r w:rsidR="00807031">
        <w:t xml:space="preserve"> ever used is charcoal. </w:t>
      </w:r>
      <w:r w:rsidR="00BC1C8E">
        <w:t xml:space="preserve">It has been </w:t>
      </w:r>
      <w:r w:rsidR="006101E9">
        <w:t xml:space="preserve">applied </w:t>
      </w:r>
      <w:r w:rsidR="00D54289">
        <w:t>widely</w:t>
      </w:r>
      <w:r w:rsidR="00300F99">
        <w:t xml:space="preserve"> in drinking water facilities</w:t>
      </w:r>
      <w:r w:rsidR="00DB010F">
        <w:t xml:space="preserve">. </w:t>
      </w:r>
      <w:r w:rsidR="00751EA8">
        <w:t xml:space="preserve">In the past, the aim was to get clean water so more people would have </w:t>
      </w:r>
      <w:r w:rsidR="00DB5852">
        <w:t xml:space="preserve">access to drinking water. There was not yet </w:t>
      </w:r>
      <w:r w:rsidR="00F138CA">
        <w:t>an incentive for sustainable</w:t>
      </w:r>
      <w:r w:rsidR="007259D3">
        <w:t xml:space="preserve"> design.</w:t>
      </w:r>
      <w:r w:rsidR="00F138CA">
        <w:t xml:space="preserve"> </w:t>
      </w:r>
      <w:r w:rsidR="007259D3">
        <w:t>C</w:t>
      </w:r>
      <w:r w:rsidR="00F138CA">
        <w:t>harcoal and later petr</w:t>
      </w:r>
      <w:r w:rsidR="00025B2E">
        <w:t>oleum coke and lignite are products originated from</w:t>
      </w:r>
      <w:r w:rsidR="00FA19A4">
        <w:t xml:space="preserve"> fossil sources</w:t>
      </w:r>
      <w:r w:rsidR="0098319C">
        <w:t xml:space="preserve"> and</w:t>
      </w:r>
      <w:r w:rsidR="006B1326">
        <w:t xml:space="preserve"> are not the most </w:t>
      </w:r>
      <w:r w:rsidR="00546A6B">
        <w:t>eco-friendly</w:t>
      </w:r>
      <w:r w:rsidR="007259D3">
        <w:t>.</w:t>
      </w:r>
      <w:r w:rsidR="000E4696">
        <w:t xml:space="preserve"> Adsorption capacities for phenol on</w:t>
      </w:r>
      <w:r w:rsidR="002A4C83">
        <w:t xml:space="preserve"> commercial</w:t>
      </w:r>
      <w:r w:rsidR="000E4696">
        <w:t xml:space="preserve"> granular and powdered </w:t>
      </w:r>
      <w:r w:rsidR="000B155C">
        <w:t>activated carbon</w:t>
      </w:r>
      <w:r w:rsidR="001C2D0D">
        <w:t xml:space="preserve"> </w:t>
      </w:r>
      <w:r w:rsidR="000E4696">
        <w:t xml:space="preserve">are </w:t>
      </w:r>
      <w:r w:rsidR="0039462D">
        <w:t xml:space="preserve">350 and 303 </w:t>
      </w:r>
      <w:r w:rsidR="001C2D0D">
        <w:t xml:space="preserve">mg/g </w:t>
      </w:r>
      <w:r w:rsidR="0039462D">
        <w:t>respectively</w:t>
      </w:r>
      <w:r w:rsidR="00011BE9">
        <w:t xml:space="preserve"> </w:t>
      </w:r>
      <w:r w:rsidR="00563BE3">
        <w:fldChar w:fldCharType="begin"/>
      </w:r>
      <w:r w:rsidR="00563BE3">
        <w:instrText xml:space="preserve"> ADDIN ZOTERO_ITEM CSL_CITATION {"citationID":"aGUAQFGy","properties":{"formattedCitation":"(Issabayeva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563BE3">
        <w:fldChar w:fldCharType="separate"/>
      </w:r>
      <w:r w:rsidR="00563BE3" w:rsidRPr="00563BE3">
        <w:rPr>
          <w:rFonts w:cs="Arial"/>
        </w:rPr>
        <w:t>(Issabayeva et al., 2017)</w:t>
      </w:r>
      <w:r w:rsidR="00563BE3">
        <w:fldChar w:fldCharType="end"/>
      </w:r>
      <w:r w:rsidR="001C2D0D">
        <w:t>.</w:t>
      </w:r>
    </w:p>
    <w:p w14:paraId="5858F7BA" w14:textId="77777777" w:rsidR="006B1326" w:rsidRDefault="006B1326" w:rsidP="00670B31">
      <w:pPr>
        <w:jc w:val="both"/>
      </w:pPr>
    </w:p>
    <w:p w14:paraId="5D17C173" w14:textId="0F2F4EE6" w:rsidR="00627649" w:rsidRDefault="006B1326" w:rsidP="00627649">
      <w:pPr>
        <w:jc w:val="both"/>
      </w:pPr>
      <w:r>
        <w:t xml:space="preserve">The </w:t>
      </w:r>
      <w:r w:rsidR="00C160B1">
        <w:t xml:space="preserve">differentiation between </w:t>
      </w:r>
      <w:r w:rsidR="001E459E" w:rsidRPr="00627649">
        <w:rPr>
          <w:u w:val="single"/>
        </w:rPr>
        <w:t>granular activated carbon (GAC)</w:t>
      </w:r>
      <w:r w:rsidR="001E459E">
        <w:t xml:space="preserve"> and </w:t>
      </w:r>
      <w:r w:rsidR="001E459E" w:rsidRPr="00627649">
        <w:rPr>
          <w:u w:val="single"/>
        </w:rPr>
        <w:t>powdered activated carbon (PAC)</w:t>
      </w:r>
      <w:r w:rsidR="001E459E">
        <w:t xml:space="preserve"> is </w:t>
      </w:r>
      <w:r w:rsidR="00716604">
        <w:t xml:space="preserve">made based on </w:t>
      </w:r>
      <w:r w:rsidR="006F4386">
        <w:t>its</w:t>
      </w:r>
      <w:r w:rsidR="00011BE9">
        <w:t xml:space="preserve"> particle size.</w:t>
      </w:r>
      <w:r w:rsidR="00015FD0">
        <w:t xml:space="preserve"> They are both </w:t>
      </w:r>
      <w:r w:rsidR="000B6CBC">
        <w:t>created from conventional or unconventional carbon-based sources, but PAC</w:t>
      </w:r>
      <w:r w:rsidR="008A1DDA">
        <w:t xml:space="preserve"> </w:t>
      </w:r>
      <w:r w:rsidR="00E52C24">
        <w:t>is the more refined version</w:t>
      </w:r>
      <w:r w:rsidR="009D360C">
        <w:t>.</w:t>
      </w:r>
      <w:r w:rsidR="00011BE9">
        <w:t xml:space="preserve"> GAC has larger particle size</w:t>
      </w:r>
      <w:r w:rsidR="00DE4766">
        <w:t xml:space="preserve"> (granules)</w:t>
      </w:r>
      <w:r w:rsidR="00011BE9">
        <w:t xml:space="preserve"> and smaller externa</w:t>
      </w:r>
      <w:r w:rsidR="00181401">
        <w:t>l surface.</w:t>
      </w:r>
      <w:r w:rsidR="008F57AA">
        <w:t xml:space="preserve"> </w:t>
      </w:r>
      <w:r w:rsidR="006B439B">
        <w:t>However, i</w:t>
      </w:r>
      <w:r w:rsidR="00DE4766">
        <w:t xml:space="preserve">t </w:t>
      </w:r>
      <w:del w:id="47" w:author="simon duchi" w:date="2023-12-22T12:22:00Z">
        <w:r w:rsidR="00DE4766" w:rsidDel="00A569F4">
          <w:delText xml:space="preserve">is </w:delText>
        </w:r>
      </w:del>
      <w:ins w:id="48" w:author="simon duchi" w:date="2023-12-22T12:22:00Z">
        <w:r w:rsidR="00A569F4">
          <w:t xml:space="preserve">can be </w:t>
        </w:r>
      </w:ins>
      <w:r w:rsidR="00DE4766">
        <w:t xml:space="preserve">easily </w:t>
      </w:r>
      <w:del w:id="49" w:author="simon duchi" w:date="2023-12-22T12:22:00Z">
        <w:r w:rsidR="00DE4766" w:rsidDel="00A569F4">
          <w:delText xml:space="preserve">possible to be </w:delText>
        </w:r>
      </w:del>
      <w:r w:rsidR="00DE4766">
        <w:t>reactivated through regeneration.</w:t>
      </w:r>
      <w:r w:rsidR="00776CFD">
        <w:t xml:space="preserve"> </w:t>
      </w:r>
      <w:r w:rsidR="006B439B">
        <w:t>Another</w:t>
      </w:r>
      <w:r w:rsidR="00776CFD">
        <w:t xml:space="preserve"> advantage is the high porosity of the granules, which enhances mass transfer</w:t>
      </w:r>
      <w:r w:rsidR="000C1AE6">
        <w:t xml:space="preserve"> of MPs</w:t>
      </w:r>
      <w:r w:rsidR="00776CFD">
        <w:t xml:space="preserve"> </w:t>
      </w:r>
      <w:r w:rsidR="001A1F49">
        <w:t>significantly.</w:t>
      </w:r>
      <w:r w:rsidR="009B068A">
        <w:t xml:space="preserve"> </w:t>
      </w:r>
      <w:r w:rsidR="001B5993">
        <w:t>PAC has finer particles and</w:t>
      </w:r>
      <w:r w:rsidR="00E133AB">
        <w:t xml:space="preserve"> is mainly used in batch reactors</w:t>
      </w:r>
      <w:r w:rsidR="00E61FB8">
        <w:t>, where it can flexibly be dosed</w:t>
      </w:r>
      <w:r w:rsidR="00B62F9E">
        <w:t>.</w:t>
      </w:r>
      <w:r w:rsidR="006649CC">
        <w:t xml:space="preserve"> </w:t>
      </w:r>
      <w:r w:rsidR="001B5993">
        <w:t>The capital cost of PAC is</w:t>
      </w:r>
      <w:r w:rsidR="004031E9">
        <w:t xml:space="preserve"> two times lower than GAC. However, regeneration is intensive and</w:t>
      </w:r>
      <w:r w:rsidR="00E46955">
        <w:t xml:space="preserve"> usually not done</w:t>
      </w:r>
      <w:r w:rsidR="00B02740">
        <w:t xml:space="preserve">. </w:t>
      </w:r>
      <w:r w:rsidR="00AC20BB">
        <w:t xml:space="preserve">Regularly </w:t>
      </w:r>
      <w:r w:rsidR="00B02740">
        <w:t>replacement will lead to higher operational costs.</w:t>
      </w:r>
      <w:r w:rsidR="004031E9">
        <w:t xml:space="preserve"> </w:t>
      </w:r>
      <w:r w:rsidR="002E73FB">
        <w:t>Another</w:t>
      </w:r>
      <w:r w:rsidR="00305B3E">
        <w:t xml:space="preserve"> disadvantage of </w:t>
      </w:r>
      <w:r w:rsidR="00AA754A">
        <w:t>PAC</w:t>
      </w:r>
      <w:r w:rsidR="00305B3E">
        <w:t xml:space="preserve"> is that </w:t>
      </w:r>
      <w:r w:rsidR="003A73A3">
        <w:t xml:space="preserve">it </w:t>
      </w:r>
      <w:r w:rsidR="00660886">
        <w:t>causes</w:t>
      </w:r>
      <w:r w:rsidR="003A73A3">
        <w:t xml:space="preserve"> sludge to accumulate and leak th</w:t>
      </w:r>
      <w:r w:rsidR="003C0E1D">
        <w:t>rough treatment filters</w:t>
      </w:r>
      <w:r w:rsidR="00BE43E3">
        <w:t xml:space="preserve"> </w:t>
      </w:r>
      <w:r w:rsidR="00A605C6">
        <w:fldChar w:fldCharType="begin"/>
      </w:r>
      <w:r w:rsidR="00A605C6">
        <w:instrText xml:space="preserve"> ADDIN ZOTERO_ITEM CSL_CITATION {"citationID":"G97C2vWP","properties":{"formattedCitation":"(Brandt et al., 2017, p. 10; Issabayeva et al., 2017)","plainCitation":"(Brandt et al., 2017, p. 10; Issabayeva et al., 2017)","noteIndex":0},"citationItems":[{"id":110,"uris":["http://zotero.org/users/local/h6YJVYLe/items/JCTS7EK9"],"itemData":{"id":110,"type":"chapter","abstract":"This chapter describes specialized treatment processes used to address specific contaminants potentially present in raw waters. Process options are given for water softening and complete demineralization, the removal of iron, manganese, aluminium, arsenic, chromium, radionuclides, nitrates and ammonia and of natural organic matter and micropollutants and treatment to add or remove fluoride and to minimize lead pick-up in distribution. Aeration applications are described for the removal of carbon dioxide, tastes and odours and volatile organic compounds. Advanced treatment processes are described including granular activated carbon adsorbers, biological activated carbon reactors, ion exchange advanced oxidation as well as methods of desalination including electrodialysis, reverse osmosis, nanofiltration and thermal processes and remineralization post-desalination. Separate sections discuss corrosion causes and prevention, the costs of desalination and effluent disposal.","container-title":"Twort's Water Supply (Seventh Edition)","event-place":"Boston","ISBN":"978-0-08-100025-0","note":"DOI: 10.1016/B978-0-08-100025-0.00010-7","page":"407-473","publisher":"Butterworth-Heinemann","publisher-place":"Boston","source":"ScienceDirect","title":"Chapter 10 - Specialized and Advanced Water Treatment Processes","URL":"https://www.sciencedirect.com/science/article/pii/B9780081000250000107","author":[{"family":"Brandt","given":"Malcolm J."},{"family":"Johnson","given":"K. Michael"},{"family":"Elphinston","given":"Andrew J."},{"family":"Ratnayaka","given":"Don D."}],"editor":[{"family":"Brandt","given":"Malcolm J."},{"family":"Johnson","given":"K. Michael"},{"family":"Elphinston","given":"Andrew J."},{"family":"Ratnayaka","given":"Don D."}],"accessed":{"date-parts":[["2023",12,6]]},"issued":{"date-parts":[["2017",1,1]]}},"locator":"10"},{"id":12,"uris":["http://zotero.org/users/local/h6YJVYLe/items/387T8K5Z"],"itemData":{"id":12,"type":"article-journal","abstract":"Phenol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A605C6">
        <w:fldChar w:fldCharType="separate"/>
      </w:r>
      <w:r w:rsidR="00A605C6" w:rsidRPr="00A605C6">
        <w:rPr>
          <w:rFonts w:cs="Arial"/>
        </w:rPr>
        <w:t>(Brandt et al., 2017, p. 10; Issabayeva et al., 2017)</w:t>
      </w:r>
      <w:r w:rsidR="00A605C6">
        <w:fldChar w:fldCharType="end"/>
      </w:r>
      <w:r w:rsidR="003C0E1D">
        <w:t>.</w:t>
      </w:r>
      <w:r w:rsidR="00627649">
        <w:br w:type="page"/>
      </w:r>
    </w:p>
    <w:p w14:paraId="44EF745C" w14:textId="708CB9B1" w:rsidR="006B1326" w:rsidRDefault="004F108B" w:rsidP="00670B31">
      <w:pPr>
        <w:jc w:val="both"/>
      </w:pPr>
      <w:r>
        <w:lastRenderedPageBreak/>
        <w:t xml:space="preserve">As said, activated carbon can also be </w:t>
      </w:r>
      <w:r w:rsidR="00B763C9">
        <w:t>generated</w:t>
      </w:r>
      <w:r>
        <w:t xml:space="preserve"> from unconventional sources which are more renewable. </w:t>
      </w:r>
      <w:r w:rsidR="00E17F7B" w:rsidRPr="000262E4">
        <w:rPr>
          <w:u w:val="single"/>
        </w:rPr>
        <w:t>Agricultural, food and industrial wastes</w:t>
      </w:r>
      <w:r w:rsidR="00E17F7B">
        <w:t xml:space="preserve"> are </w:t>
      </w:r>
      <w:r w:rsidR="006F536E">
        <w:t xml:space="preserve">very abundant and can be converted into </w:t>
      </w:r>
      <w:r w:rsidR="00773321">
        <w:t xml:space="preserve">effective AC. Adsorption capacities for phenol are listed in </w:t>
      </w:r>
      <w:r w:rsidR="00773321" w:rsidRPr="002D4842">
        <w:rPr>
          <w:b/>
          <w:bCs/>
        </w:rPr>
        <w:fldChar w:fldCharType="begin"/>
      </w:r>
      <w:r w:rsidR="00773321" w:rsidRPr="002D4842">
        <w:rPr>
          <w:b/>
          <w:bCs/>
        </w:rPr>
        <w:instrText xml:space="preserve"> REF _Ref152580995 \h </w:instrText>
      </w:r>
      <w:r w:rsidR="002D4842" w:rsidRPr="002D4842">
        <w:rPr>
          <w:b/>
          <w:bCs/>
        </w:rPr>
        <w:instrText xml:space="preserve"> \* MERGEFORMAT </w:instrText>
      </w:r>
      <w:r w:rsidR="00773321" w:rsidRPr="002D4842">
        <w:rPr>
          <w:b/>
          <w:bCs/>
        </w:rPr>
      </w:r>
      <w:r w:rsidR="00773321" w:rsidRPr="002D4842">
        <w:rPr>
          <w:b/>
          <w:bCs/>
        </w:rPr>
        <w:fldChar w:fldCharType="separate"/>
      </w:r>
      <w:r w:rsidR="00843CB6" w:rsidRPr="007C69CE">
        <w:rPr>
          <w:b/>
          <w:bCs/>
        </w:rPr>
        <w:t xml:space="preserve">Figure </w:t>
      </w:r>
      <w:r w:rsidR="00843CB6" w:rsidRPr="00843CB6">
        <w:rPr>
          <w:b/>
          <w:bCs/>
          <w:noProof/>
        </w:rPr>
        <w:t>11</w:t>
      </w:r>
      <w:r w:rsidR="00773321" w:rsidRPr="002D4842">
        <w:rPr>
          <w:b/>
          <w:bCs/>
        </w:rPr>
        <w:fldChar w:fldCharType="end"/>
      </w:r>
      <w:r w:rsidR="00773321" w:rsidRPr="002D4842">
        <w:rPr>
          <w:b/>
          <w:bCs/>
        </w:rPr>
        <w:t xml:space="preserve"> </w:t>
      </w:r>
      <w:r w:rsidR="00773321">
        <w:t xml:space="preserve">from high to low. Although </w:t>
      </w:r>
      <w:r w:rsidR="000262E4">
        <w:t>their efficiency</w:t>
      </w:r>
      <w:r w:rsidR="00F36CE8">
        <w:t xml:space="preserve"> is not very stable, some can reach almost the same as commercial activated carbon. </w:t>
      </w:r>
      <w:r w:rsidR="00DF171E">
        <w:t>Big advantages compared to commercial AC is their</w:t>
      </w:r>
      <w:r w:rsidR="00637125">
        <w:t xml:space="preserve"> high and local </w:t>
      </w:r>
      <w:r w:rsidR="00DF171E">
        <w:t>abundancy</w:t>
      </w:r>
      <w:r w:rsidR="00637125">
        <w:t xml:space="preserve"> and</w:t>
      </w:r>
      <w:r w:rsidR="005A5D45">
        <w:t xml:space="preserve"> low production costs.</w:t>
      </w:r>
      <w:r w:rsidR="00637125">
        <w:t xml:space="preserve"> </w:t>
      </w:r>
      <w:r w:rsidR="00823E46">
        <w:t>This</w:t>
      </w:r>
      <w:r w:rsidR="005D7741">
        <w:t xml:space="preserve"> can</w:t>
      </w:r>
      <w:r w:rsidR="00823E46">
        <w:t xml:space="preserve"> give the</w:t>
      </w:r>
      <w:r w:rsidR="005D7741">
        <w:t>se</w:t>
      </w:r>
      <w:r w:rsidR="00770F23">
        <w:t xml:space="preserve"> semi-synthetic adsorbents a very good balance between sustainability and efficiency.</w:t>
      </w:r>
      <w:r w:rsidR="005D7741">
        <w:t xml:space="preserve"> </w:t>
      </w:r>
      <w:r w:rsidR="006A1B4C">
        <w:t>Corn, being a</w:t>
      </w:r>
      <w:r w:rsidR="00BC7727">
        <w:t xml:space="preserve"> globally</w:t>
      </w:r>
      <w:r w:rsidR="006A1B4C">
        <w:t xml:space="preserve"> </w:t>
      </w:r>
      <w:r w:rsidR="004E7CC2">
        <w:t xml:space="preserve">produced crop, is a good example of </w:t>
      </w:r>
      <w:r w:rsidR="001E0490">
        <w:t xml:space="preserve">a sustainable precursor. Corn </w:t>
      </w:r>
      <w:r w:rsidR="00FC7243">
        <w:t xml:space="preserve">cob is widely abundant and, when activated, reaches adsorption capacities up to </w:t>
      </w:r>
      <w:r w:rsidR="00EC7B10">
        <w:t>340 mg/g.</w:t>
      </w:r>
      <w:r w:rsidR="00A44D79">
        <w:t xml:space="preserve"> C</w:t>
      </w:r>
      <w:r w:rsidR="00EC7B10">
        <w:t>oconut shell</w:t>
      </w:r>
      <w:r w:rsidR="00C12125">
        <w:t>s</w:t>
      </w:r>
      <w:r w:rsidR="00A44D79">
        <w:t xml:space="preserve"> AC</w:t>
      </w:r>
      <w:r w:rsidR="00C12125">
        <w:t xml:space="preserve"> also </w:t>
      </w:r>
      <w:r w:rsidR="00A44D79">
        <w:t>has</w:t>
      </w:r>
      <w:r w:rsidR="003F1CAB">
        <w:t xml:space="preserve"> significant adsorption capacity, up to 240 mg/g</w:t>
      </w:r>
      <w:r w:rsidR="00A44D79">
        <w:t>,</w:t>
      </w:r>
      <w:r w:rsidR="003F1CAB">
        <w:t xml:space="preserve"> and </w:t>
      </w:r>
      <w:r w:rsidR="00C512D1">
        <w:t xml:space="preserve">can be a sustainable option near these </w:t>
      </w:r>
      <w:r w:rsidR="00ED7758">
        <w:t>agricultur</w:t>
      </w:r>
      <w:r w:rsidR="00A91A76">
        <w:t>al</w:t>
      </w:r>
      <w:r w:rsidR="00ED7758">
        <w:t xml:space="preserve"> areas.</w:t>
      </w:r>
      <w:r w:rsidR="00E050D4">
        <w:t xml:space="preserve"> Also </w:t>
      </w:r>
      <w:r w:rsidR="00564235">
        <w:t xml:space="preserve">industry has carbon-based wastes such as polyethylene </w:t>
      </w:r>
      <w:r w:rsidR="00700B2B" w:rsidRPr="00700B2B">
        <w:t>terephthalate</w:t>
      </w:r>
      <w:r w:rsidR="00564235">
        <w:t xml:space="preserve"> (PET)</w:t>
      </w:r>
      <w:r w:rsidR="00A52E30">
        <w:t xml:space="preserve">. </w:t>
      </w:r>
      <w:r w:rsidR="00700B2B">
        <w:t xml:space="preserve">Plastic waste is clearly a major global environmental problem </w:t>
      </w:r>
      <w:r w:rsidR="002D2176">
        <w:t>and</w:t>
      </w:r>
      <w:r w:rsidR="00700B2B">
        <w:t xml:space="preserve"> </w:t>
      </w:r>
      <w:r w:rsidR="002D2176">
        <w:t>PET</w:t>
      </w:r>
      <w:r w:rsidR="00700B2B">
        <w:t xml:space="preserve"> </w:t>
      </w:r>
      <w:r w:rsidR="00436833">
        <w:t xml:space="preserve">seems to have high carbon </w:t>
      </w:r>
      <w:r w:rsidR="00700B2B">
        <w:t>content</w:t>
      </w:r>
      <w:r w:rsidR="00582974">
        <w:t xml:space="preserve">. </w:t>
      </w:r>
      <w:r w:rsidR="0076520F">
        <w:t>PET waste can be converted into</w:t>
      </w:r>
      <w:r w:rsidR="007C43BD">
        <w:t xml:space="preserve"> activated carbon</w:t>
      </w:r>
      <w:r w:rsidR="000D00C7">
        <w:t xml:space="preserve"> through</w:t>
      </w:r>
      <w:r w:rsidR="00910741">
        <w:t xml:space="preserve"> a</w:t>
      </w:r>
      <w:r w:rsidR="000D00C7">
        <w:t xml:space="preserve"> chemical, physical or other</w:t>
      </w:r>
      <w:r w:rsidR="00EF3117">
        <w:t xml:space="preserve"> combined</w:t>
      </w:r>
      <w:r w:rsidR="000D00C7">
        <w:t xml:space="preserve"> activation processes</w:t>
      </w:r>
      <w:r w:rsidR="001E14CB">
        <w:t>. For the adsorption of phenol, a</w:t>
      </w:r>
      <w:r w:rsidR="001D321C">
        <w:t xml:space="preserve"> maximum</w:t>
      </w:r>
      <w:r w:rsidR="001E14CB">
        <w:t xml:space="preserve"> adsorption capacity of 278 mg/g has been </w:t>
      </w:r>
      <w:r w:rsidR="001D321C">
        <w:t xml:space="preserve">obtained </w:t>
      </w:r>
      <w:r w:rsidR="00BD1425">
        <w:fldChar w:fldCharType="begin"/>
      </w:r>
      <w:r w:rsidR="00BD1425">
        <w:instrText xml:space="preserve"> ADDIN ZOTERO_ITEM CSL_CITATION {"citationID":"NtWpHIBv","properties":{"formattedCitation":"(Issabayeva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BD1425">
        <w:fldChar w:fldCharType="separate"/>
      </w:r>
      <w:r w:rsidR="00BD1425" w:rsidRPr="00BD1425">
        <w:rPr>
          <w:rFonts w:cs="Arial"/>
        </w:rPr>
        <w:t>(Issabayeva et al., 2017; Sharifian &amp; Asasian-Kolur, 2022)</w:t>
      </w:r>
      <w:r w:rsidR="00BD1425">
        <w:fldChar w:fldCharType="end"/>
      </w:r>
      <w:r w:rsidR="00E304D9">
        <w:t>.</w:t>
      </w:r>
    </w:p>
    <w:p w14:paraId="2098FA19" w14:textId="77777777" w:rsidR="009A527C" w:rsidRDefault="009A527C" w:rsidP="00670B31">
      <w:pPr>
        <w:jc w:val="both"/>
      </w:pPr>
    </w:p>
    <w:p w14:paraId="14B5230F" w14:textId="011EEFF2" w:rsidR="00627649" w:rsidRDefault="00144C26" w:rsidP="00670B31">
      <w:pPr>
        <w:jc w:val="both"/>
      </w:pPr>
      <w:r w:rsidRPr="00B64713">
        <w:rPr>
          <w:b/>
          <w:bCs/>
        </w:rPr>
        <w:t>Clay and mineral-based adsorbents</w:t>
      </w:r>
      <w:r>
        <w:t xml:space="preserve"> </w:t>
      </w:r>
      <w:r w:rsidR="003B180B">
        <w:t>form</w:t>
      </w:r>
      <w:r w:rsidR="00D449AB">
        <w:t xml:space="preserve"> the most natural group of adsorbents as they are </w:t>
      </w:r>
      <w:r w:rsidR="006B518E">
        <w:t>direct</w:t>
      </w:r>
      <w:r w:rsidR="00640135">
        <w:t>ly</w:t>
      </w:r>
      <w:r w:rsidR="006B518E">
        <w:t xml:space="preserve"> available in nature. However, these adsorbents can also be modified to improve their adsorption properties</w:t>
      </w:r>
      <w:r w:rsidR="00890B9E">
        <w:t>. These</w:t>
      </w:r>
      <w:r w:rsidR="00640135">
        <w:t xml:space="preserve"> adsorbents are not carbon-based. </w:t>
      </w:r>
      <w:r w:rsidR="007F35F5">
        <w:t xml:space="preserve">Zeolite </w:t>
      </w:r>
      <w:r w:rsidR="004F5F43">
        <w:t>is a mineral with medi</w:t>
      </w:r>
      <w:r w:rsidR="00F66DEF">
        <w:t>um capacity for phenol</w:t>
      </w:r>
      <w:r w:rsidR="00D63F6C">
        <w:t xml:space="preserve">, </w:t>
      </w:r>
      <w:r w:rsidR="00A51349">
        <w:t xml:space="preserve">but is getting more interest thanks to </w:t>
      </w:r>
      <w:r w:rsidR="00DE69DE">
        <w:t xml:space="preserve">its easy regeneration. Regeneration </w:t>
      </w:r>
      <w:r w:rsidR="00041270">
        <w:t xml:space="preserve">also plays a significant role in determining the </w:t>
      </w:r>
      <w:r w:rsidR="00225555">
        <w:t>strengths</w:t>
      </w:r>
      <w:r w:rsidR="00041270">
        <w:t xml:space="preserve"> of an adsorbent</w:t>
      </w:r>
      <w:r w:rsidR="00C551CD">
        <w:t xml:space="preserve"> choice</w:t>
      </w:r>
      <w:r w:rsidR="00041270">
        <w:t>.</w:t>
      </w:r>
      <w:r w:rsidR="0086000D">
        <w:t xml:space="preserve"> Bentonite </w:t>
      </w:r>
      <w:r w:rsidR="00015A39">
        <w:t xml:space="preserve">is a </w:t>
      </w:r>
      <w:r w:rsidR="0086000D">
        <w:t>clay</w:t>
      </w:r>
      <w:r w:rsidR="00C551CD">
        <w:t>-</w:t>
      </w:r>
      <w:r w:rsidR="00921F9F">
        <w:t>containing</w:t>
      </w:r>
      <w:r w:rsidR="00D65E26">
        <w:t xml:space="preserve"> sorbent with</w:t>
      </w:r>
      <w:r w:rsidR="00921F9F">
        <w:t xml:space="preserve"> exchangeable</w:t>
      </w:r>
      <w:r w:rsidR="005710ED">
        <w:t xml:space="preserve"> cation</w:t>
      </w:r>
      <w:r w:rsidR="00D65E26">
        <w:t>s</w:t>
      </w:r>
      <w:r w:rsidR="005710ED">
        <w:t>.</w:t>
      </w:r>
      <w:r w:rsidR="0016383D">
        <w:t xml:space="preserve"> Naturally, its adsorption capacity is low but </w:t>
      </w:r>
      <w:r w:rsidR="00EC5141">
        <w:t xml:space="preserve">if it is treated and activated, </w:t>
      </w:r>
      <w:r w:rsidR="001620B1">
        <w:t>up to 333 mg phenols/g can be adsorbed</w:t>
      </w:r>
      <w:r w:rsidR="00C551CD">
        <w:t>, which is close to the 350 mg/g by GAC</w:t>
      </w:r>
      <w:r w:rsidR="00040EA2">
        <w:t xml:space="preserve"> </w:t>
      </w:r>
      <w:r w:rsidR="00040EA2">
        <w:fldChar w:fldCharType="begin"/>
      </w:r>
      <w:r w:rsidR="00040EA2">
        <w:instrText xml:space="preserve"> ADDIN ZOTERO_ITEM CSL_CITATION {"citationID":"vIQidxOI","properties":{"formattedCitation":"(Issabayeva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040EA2">
        <w:fldChar w:fldCharType="separate"/>
      </w:r>
      <w:r w:rsidR="00040EA2" w:rsidRPr="00040EA2">
        <w:rPr>
          <w:rFonts w:cs="Arial"/>
        </w:rPr>
        <w:t>(Issabayeva et al., 2017)</w:t>
      </w:r>
      <w:r w:rsidR="00040EA2">
        <w:fldChar w:fldCharType="end"/>
      </w:r>
      <w:r w:rsidR="001620B1">
        <w:t>.</w:t>
      </w:r>
    </w:p>
    <w:p w14:paraId="15FF1E1D" w14:textId="77777777" w:rsidR="00964C3A" w:rsidRDefault="00964C3A" w:rsidP="00670B31">
      <w:pPr>
        <w:jc w:val="both"/>
      </w:pPr>
    </w:p>
    <w:p w14:paraId="79782361" w14:textId="6C6977A0" w:rsidR="00964C3A" w:rsidRDefault="00964C3A" w:rsidP="00670B31">
      <w:pPr>
        <w:jc w:val="both"/>
      </w:pPr>
      <w:r w:rsidRPr="00B64713">
        <w:rPr>
          <w:b/>
          <w:bCs/>
        </w:rPr>
        <w:t>Polymer-based adsorbents</w:t>
      </w:r>
      <w:r>
        <w:t xml:space="preserve"> </w:t>
      </w:r>
      <w:r w:rsidR="00035761">
        <w:t>are non-carbonaceous</w:t>
      </w:r>
      <w:r w:rsidR="0043647F">
        <w:t>, economically promising adsorbents</w:t>
      </w:r>
      <w:r w:rsidR="00DF3E26">
        <w:t xml:space="preserve"> that show good </w:t>
      </w:r>
      <w:r w:rsidR="009C19CE">
        <w:t xml:space="preserve">properties for the removal of organic micropollutants. </w:t>
      </w:r>
      <w:r w:rsidR="006D577B">
        <w:t>The main concern is the harm of these materials to the environment</w:t>
      </w:r>
      <w:r w:rsidR="008C40C8">
        <w:t xml:space="preserve"> and the harm of the polyme</w:t>
      </w:r>
      <w:r w:rsidR="00690BEA">
        <w:t>rization process</w:t>
      </w:r>
      <w:r w:rsidR="0008282D">
        <w:t xml:space="preserve">, </w:t>
      </w:r>
      <w:r w:rsidR="005E2537">
        <w:t xml:space="preserve">although it can be available as a waste. </w:t>
      </w:r>
      <w:r w:rsidR="00690BEA">
        <w:t xml:space="preserve">The polymers </w:t>
      </w:r>
      <w:r w:rsidR="00E739D5">
        <w:t xml:space="preserve">can </w:t>
      </w:r>
      <w:r w:rsidR="00690BEA">
        <w:t xml:space="preserve">show </w:t>
      </w:r>
      <w:r w:rsidR="00E739D5">
        <w:t>outstanding</w:t>
      </w:r>
      <w:r w:rsidR="00433C4C">
        <w:t xml:space="preserve"> (up to 1000 mg/g)</w:t>
      </w:r>
      <w:r w:rsidR="00E739D5">
        <w:t xml:space="preserve"> adsorption capacit</w:t>
      </w:r>
      <w:r w:rsidR="00433C4C">
        <w:t>y</w:t>
      </w:r>
      <w:r w:rsidR="00E739D5">
        <w:t xml:space="preserve"> for phenol</w:t>
      </w:r>
      <w:r w:rsidR="00A47888">
        <w:t>.</w:t>
      </w:r>
      <w:r w:rsidR="00690BEA">
        <w:t xml:space="preserve"> They have</w:t>
      </w:r>
      <w:r w:rsidR="00E739D5">
        <w:t xml:space="preserve"> a</w:t>
      </w:r>
      <w:r w:rsidR="00690BEA">
        <w:t xml:space="preserve"> specific, small pore</w:t>
      </w:r>
      <w:r w:rsidR="00A47888">
        <w:t xml:space="preserve"> size distribution and can easily be regenerated</w:t>
      </w:r>
      <w:r w:rsidR="00E739D5">
        <w:t xml:space="preserve"> </w:t>
      </w:r>
      <w:r w:rsidR="00E739D5">
        <w:fldChar w:fldCharType="begin"/>
      </w:r>
      <w:r w:rsidR="00E739D5">
        <w:instrText xml:space="preserve"> ADDIN ZOTERO_ITEM CSL_CITATION {"citationID":"6tLdpkpN","properties":{"formattedCitation":"(Issabayeva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E739D5">
        <w:fldChar w:fldCharType="separate"/>
      </w:r>
      <w:r w:rsidR="00E739D5" w:rsidRPr="00E739D5">
        <w:rPr>
          <w:rFonts w:cs="Arial"/>
        </w:rPr>
        <w:t>(Issabayeva et al., 2017)</w:t>
      </w:r>
      <w:r w:rsidR="00E739D5">
        <w:fldChar w:fldCharType="end"/>
      </w:r>
      <w:r w:rsidR="00040EA2">
        <w:t>.</w:t>
      </w:r>
    </w:p>
    <w:p w14:paraId="497DD13A" w14:textId="77777777" w:rsidR="00040EA2" w:rsidRDefault="00040EA2" w:rsidP="00670B31">
      <w:pPr>
        <w:jc w:val="both"/>
      </w:pPr>
    </w:p>
    <w:p w14:paraId="29D1801D" w14:textId="191E1C0D" w:rsidR="00040EA2" w:rsidRDefault="00105574" w:rsidP="00670B31">
      <w:pPr>
        <w:jc w:val="both"/>
      </w:pPr>
      <w:r>
        <w:t xml:space="preserve">A fourth group is the group of </w:t>
      </w:r>
      <w:r w:rsidRPr="00B64713">
        <w:rPr>
          <w:b/>
          <w:bCs/>
        </w:rPr>
        <w:t>novel adsorbents</w:t>
      </w:r>
      <w:r>
        <w:t xml:space="preserve">. </w:t>
      </w:r>
      <w:r w:rsidR="00C641FB">
        <w:t xml:space="preserve">Here, novel materials and techniques are used to obtain </w:t>
      </w:r>
      <w:r w:rsidR="00AA43C2">
        <w:t xml:space="preserve">optimal adsorption capacities. </w:t>
      </w:r>
      <w:r w:rsidR="00F44BE8">
        <w:t>They undergo a variety of thermal and chemical modifications and mostly on lab-scale.</w:t>
      </w:r>
      <w:r w:rsidR="001C0A73">
        <w:t xml:space="preserve"> Just as polymer-based,</w:t>
      </w:r>
      <w:r w:rsidR="00B80BA3">
        <w:t xml:space="preserve"> these synthetic adsorbents</w:t>
      </w:r>
      <w:r w:rsidR="00371330">
        <w:t xml:space="preserve"> can have a high</w:t>
      </w:r>
      <w:r w:rsidR="001C0A73">
        <w:t xml:space="preserve"> cost of production, disposal and potential pollution to the environment.</w:t>
      </w:r>
      <w:r w:rsidR="00F44BE8">
        <w:t xml:space="preserve"> An example is the manufacture of nanotubes</w:t>
      </w:r>
      <w:r w:rsidR="002B66F3">
        <w:t xml:space="preserve"> with an adsorption capacity for phenol </w:t>
      </w:r>
      <w:r w:rsidR="009227CC">
        <w:t>around</w:t>
      </w:r>
      <w:r w:rsidR="002B66F3">
        <w:t xml:space="preserve"> 64,6 mg/g</w:t>
      </w:r>
      <w:r w:rsidR="00A11DE4">
        <w:t xml:space="preserve">. This </w:t>
      </w:r>
      <w:r w:rsidR="00946C4D">
        <w:t>can be a</w:t>
      </w:r>
      <w:r w:rsidR="00A11DE4">
        <w:t xml:space="preserve"> novel continuation </w:t>
      </w:r>
      <w:r w:rsidR="00946C4D">
        <w:t xml:space="preserve">of the process where PET waste is activated. </w:t>
      </w:r>
      <w:r w:rsidR="00812F3F">
        <w:t xml:space="preserve">Other novel processes are the synthesis of </w:t>
      </w:r>
      <w:r w:rsidR="00AE5085">
        <w:t>nanoparticles (NPs) and their coating</w:t>
      </w:r>
      <w:r w:rsidR="00DB06B8">
        <w:t xml:space="preserve">, which again leads to outstanding adsorption capacities, </w:t>
      </w:r>
      <w:r w:rsidR="00355C42">
        <w:t xml:space="preserve">up to 950 mg phenol/g of adsorbent </w:t>
      </w:r>
      <w:r w:rsidR="00355C42">
        <w:fldChar w:fldCharType="begin"/>
      </w:r>
      <w:r w:rsidR="00355C42">
        <w:instrText xml:space="preserve"> ADDIN ZOTERO_ITEM CSL_CITATION {"citationID":"4o6uGrC3","properties":{"formattedCitation":"(Issabayeva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355C42">
        <w:fldChar w:fldCharType="separate"/>
      </w:r>
      <w:r w:rsidR="00355C42" w:rsidRPr="00355C42">
        <w:rPr>
          <w:rFonts w:cs="Arial"/>
        </w:rPr>
        <w:t>(Issabayeva et al., 2017; Sharifian &amp; Asasian-Kolur, 2022)</w:t>
      </w:r>
      <w:r w:rsidR="00355C42">
        <w:fldChar w:fldCharType="end"/>
      </w:r>
      <w:r w:rsidR="00846770">
        <w:t>.</w:t>
      </w:r>
    </w:p>
    <w:p w14:paraId="341AF9F6" w14:textId="77777777" w:rsidR="00846770" w:rsidRDefault="00846770" w:rsidP="00670B31">
      <w:pPr>
        <w:jc w:val="both"/>
      </w:pPr>
    </w:p>
    <w:p w14:paraId="73710B8A" w14:textId="5B0A6E45" w:rsidR="00846770" w:rsidRDefault="00990164" w:rsidP="00670B31">
      <w:pPr>
        <w:jc w:val="both"/>
      </w:pPr>
      <w:r>
        <w:t xml:space="preserve">A last </w:t>
      </w:r>
      <w:r w:rsidR="00B43856">
        <w:t xml:space="preserve">division of adsorbents </w:t>
      </w:r>
      <w:r w:rsidR="0017449C">
        <w:t>is based on polarity</w:t>
      </w:r>
      <w:r w:rsidR="00B43856">
        <w:t xml:space="preserve"> </w:t>
      </w:r>
      <w:r w:rsidR="00B43856">
        <w:fldChar w:fldCharType="begin"/>
      </w:r>
      <w:r w:rsidR="00B43856">
        <w:instrText xml:space="preserve"> ADDIN ZOTERO_ITEM CSL_CITATION {"citationID":"hlAIsPYB","properties":{"formattedCitation":"(Ngeno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B43856">
        <w:fldChar w:fldCharType="separate"/>
      </w:r>
      <w:r w:rsidR="00B43856" w:rsidRPr="00B43856">
        <w:rPr>
          <w:rFonts w:cs="Arial"/>
        </w:rPr>
        <w:t>(Ngeno et al., 2022)</w:t>
      </w:r>
      <w:r w:rsidR="00B43856">
        <w:fldChar w:fldCharType="end"/>
      </w:r>
      <w:r w:rsidR="0017449C">
        <w:t>:</w:t>
      </w:r>
    </w:p>
    <w:p w14:paraId="6141033A" w14:textId="77777777" w:rsidR="004A1369" w:rsidRDefault="004A1369" w:rsidP="00670B31">
      <w:pPr>
        <w:jc w:val="both"/>
      </w:pPr>
    </w:p>
    <w:p w14:paraId="2F0EE4CC" w14:textId="1A012BBB" w:rsidR="008E4AC5" w:rsidRDefault="0017449C" w:rsidP="0017449C">
      <w:pPr>
        <w:pStyle w:val="ListParagraph"/>
        <w:numPr>
          <w:ilvl w:val="0"/>
          <w:numId w:val="19"/>
        </w:numPr>
        <w:jc w:val="both"/>
      </w:pPr>
      <w:r w:rsidRPr="008E4AC5">
        <w:rPr>
          <w:u w:val="single"/>
        </w:rPr>
        <w:t>Polar adsor</w:t>
      </w:r>
      <w:r w:rsidR="00300627" w:rsidRPr="008E4AC5">
        <w:rPr>
          <w:u w:val="single"/>
        </w:rPr>
        <w:t>bents</w:t>
      </w:r>
      <w:r w:rsidR="00300627">
        <w:t xml:space="preserve"> are hydrophilic and typically show a higher affinity to polar substances such as alcohols</w:t>
      </w:r>
      <w:r w:rsidR="008E4AC5">
        <w:t xml:space="preserve">. </w:t>
      </w:r>
      <w:r w:rsidR="004022B3">
        <w:t xml:space="preserve">Clay and mineral-based adsorbents such as </w:t>
      </w:r>
      <w:r w:rsidR="008E4AC5">
        <w:t xml:space="preserve">zeolite </w:t>
      </w:r>
      <w:r w:rsidR="004A1369">
        <w:t>and</w:t>
      </w:r>
      <w:r w:rsidR="004022B3">
        <w:t xml:space="preserve"> bentonite typically are</w:t>
      </w:r>
      <w:r w:rsidR="008E4AC5">
        <w:t xml:space="preserve"> polar adsorbent</w:t>
      </w:r>
      <w:r w:rsidR="004022B3">
        <w:t>s</w:t>
      </w:r>
    </w:p>
    <w:p w14:paraId="281076B1" w14:textId="77777777" w:rsidR="0017449C" w:rsidRDefault="008E4AC5" w:rsidP="0017449C">
      <w:pPr>
        <w:pStyle w:val="ListParagraph"/>
        <w:numPr>
          <w:ilvl w:val="0"/>
          <w:numId w:val="19"/>
        </w:numPr>
        <w:jc w:val="both"/>
      </w:pPr>
      <w:r>
        <w:rPr>
          <w:u w:val="single"/>
        </w:rPr>
        <w:t xml:space="preserve">Non-polar </w:t>
      </w:r>
      <w:r w:rsidR="00BE03CD">
        <w:rPr>
          <w:u w:val="single"/>
        </w:rPr>
        <w:t>adsorbents</w:t>
      </w:r>
      <w:r w:rsidR="00BE03CD">
        <w:t xml:space="preserve"> are hydrophobic and show a higher affinity to non-polar substances such as </w:t>
      </w:r>
      <w:r w:rsidR="0036494E">
        <w:t>oil and hydrocarbons. Carbonaceous and polymer-based adsorbents</w:t>
      </w:r>
      <w:r w:rsidR="00C2645F">
        <w:t xml:space="preserve"> </w:t>
      </w:r>
      <w:r w:rsidR="004022B3">
        <w:t xml:space="preserve">typically </w:t>
      </w:r>
      <w:r w:rsidR="00C2645F">
        <w:t>are non-polar adsorbents</w:t>
      </w:r>
    </w:p>
    <w:p w14:paraId="3C749C52" w14:textId="3D23BE87" w:rsidR="004A1369" w:rsidRDefault="004A1369">
      <w:pPr>
        <w:spacing w:after="160" w:line="2" w:lineRule="auto"/>
      </w:pPr>
      <w:r>
        <w:br w:type="page"/>
      </w:r>
    </w:p>
    <w:p w14:paraId="32483B33" w14:textId="26EB3F0F" w:rsidR="00966E38" w:rsidRDefault="00966E38" w:rsidP="001D6218">
      <w:pPr>
        <w:pStyle w:val="Heading2"/>
      </w:pPr>
      <w:bookmarkStart w:id="50" w:name="_Ref163217764"/>
      <w:bookmarkStart w:id="51" w:name="_Toc165464865"/>
      <w:r w:rsidRPr="007C69CE">
        <w:lastRenderedPageBreak/>
        <w:t xml:space="preserve">Types of </w:t>
      </w:r>
      <w:r w:rsidR="000A7032" w:rsidRPr="007C69CE">
        <w:t>ad</w:t>
      </w:r>
      <w:r w:rsidRPr="007C69CE">
        <w:t xml:space="preserve">sorption </w:t>
      </w:r>
      <w:bookmarkEnd w:id="50"/>
      <w:r w:rsidR="00A959F7">
        <w:t>set-ups</w:t>
      </w:r>
      <w:bookmarkEnd w:id="51"/>
    </w:p>
    <w:p w14:paraId="58461721" w14:textId="1F2DA5D7" w:rsidR="0066745F" w:rsidRDefault="0028252A" w:rsidP="00104E7D">
      <w:pPr>
        <w:jc w:val="both"/>
      </w:pPr>
      <w:r>
        <w:t>Various techniques exist that make use of the adsorption method</w:t>
      </w:r>
      <w:r w:rsidR="00D5673B">
        <w:t xml:space="preserve">. </w:t>
      </w:r>
      <w:r w:rsidR="00233F34">
        <w:t xml:space="preserve">Explanation, </w:t>
      </w:r>
      <w:r w:rsidR="006271F4">
        <w:t>advantages and disadvantages are listed in</w:t>
      </w:r>
      <w:r w:rsidR="006271F4" w:rsidRPr="006271F4">
        <w:t xml:space="preserve"> </w:t>
      </w:r>
      <w:r w:rsidR="006271F4" w:rsidRPr="006271F4">
        <w:fldChar w:fldCharType="begin"/>
      </w:r>
      <w:r w:rsidR="006271F4" w:rsidRPr="006271F4">
        <w:instrText xml:space="preserve"> REF _Ref152836336 \h  \* MERGEFORMAT </w:instrText>
      </w:r>
      <w:r w:rsidR="006271F4" w:rsidRPr="006271F4">
        <w:fldChar w:fldCharType="separate"/>
      </w:r>
      <w:r w:rsidR="00843CB6" w:rsidRPr="004C6889">
        <w:rPr>
          <w:b/>
          <w:bCs/>
        </w:rPr>
        <w:t xml:space="preserve">Table </w:t>
      </w:r>
      <w:r w:rsidR="00843CB6" w:rsidRPr="00843CB6">
        <w:rPr>
          <w:b/>
          <w:bCs/>
          <w:noProof/>
        </w:rPr>
        <w:t>4</w:t>
      </w:r>
      <w:r w:rsidR="006271F4" w:rsidRPr="006271F4">
        <w:fldChar w:fldCharType="end"/>
      </w:r>
      <w:r w:rsidR="00814D94">
        <w:t xml:space="preserve"> that is derived from the study of </w:t>
      </w:r>
      <w:r w:rsidR="00190A0C">
        <w:fldChar w:fldCharType="begin"/>
      </w:r>
      <w:r w:rsidR="00190A0C">
        <w:instrText xml:space="preserve"> ADDIN ZOTERO_ITEM CSL_CITATION {"citationID":"btvAaHYE","properties":{"formattedCitation":"(Patel,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190A0C">
        <w:fldChar w:fldCharType="separate"/>
      </w:r>
      <w:r w:rsidR="0041591F" w:rsidRPr="0041591F">
        <w:rPr>
          <w:rFonts w:cs="Arial"/>
        </w:rPr>
        <w:t>(Patel, 2019)</w:t>
      </w:r>
      <w:r w:rsidR="00190A0C">
        <w:fldChar w:fldCharType="end"/>
      </w:r>
      <w:r w:rsidR="006271F4">
        <w:t xml:space="preserve">. </w:t>
      </w:r>
      <w:r w:rsidR="001909E8">
        <w:t>The differences are mainly based on the flow of the adsorbent and adsorbate.</w:t>
      </w:r>
      <w:r w:rsidR="00687DC9">
        <w:t xml:space="preserve"> Batch adsorption is</w:t>
      </w:r>
      <w:r w:rsidR="00613090">
        <w:t xml:space="preserve"> a non-continuous process in which </w:t>
      </w:r>
      <w:r w:rsidR="008C4F2E">
        <w:t xml:space="preserve">adsorbent and adsorbate are mixed, and after equilibrium the adsorbent is removed by </w:t>
      </w:r>
      <w:r w:rsidR="005E3503">
        <w:t>drawing off</w:t>
      </w:r>
      <w:del w:id="52" w:author="simon duchi" w:date="2023-12-22T13:24:00Z">
        <w:r w:rsidR="00655809" w:rsidDel="00CE78DD">
          <w:delText xml:space="preserve"> </w:delText>
        </w:r>
      </w:del>
      <w:r w:rsidR="005E3503">
        <w:t xml:space="preserve">. It is only possible </w:t>
      </w:r>
      <w:r w:rsidR="003F1E13">
        <w:t xml:space="preserve">with low amount of adsorbent and low pollution load. Therefore, </w:t>
      </w:r>
      <w:r w:rsidR="000A66AF">
        <w:t xml:space="preserve">this </w:t>
      </w:r>
      <w:r w:rsidR="00647D96">
        <w:t xml:space="preserve">technique refrains from industrial-scale applications. </w:t>
      </w:r>
      <w:r w:rsidR="00A95C11">
        <w:t xml:space="preserve">The same is true for pulsed bed adsorption, in which </w:t>
      </w:r>
      <w:r w:rsidR="00512B1F">
        <w:t>the exhausted adsorbent is periodically removed from the bottom</w:t>
      </w:r>
      <w:r w:rsidR="006F249F">
        <w:t xml:space="preserve"> while new </w:t>
      </w:r>
      <w:r w:rsidR="00C77A25">
        <w:t xml:space="preserve">or </w:t>
      </w:r>
      <w:r w:rsidR="006F249F">
        <w:t>regenerated adsorbent</w:t>
      </w:r>
      <w:r w:rsidR="00C77A25">
        <w:t xml:space="preserve"> is added on top</w:t>
      </w:r>
      <w:r w:rsidR="004C614D">
        <w:t xml:space="preserve"> </w:t>
      </w:r>
      <w:r w:rsidR="004C614D">
        <w:fldChar w:fldCharType="begin"/>
      </w:r>
      <w:r w:rsidR="004C614D">
        <w:instrText xml:space="preserve"> ADDIN ZOTERO_ITEM CSL_CITATION {"citationID":"8mkRwLmZ","properties":{"formattedCitation":"(Sookkumnerd, 2019)","plainCitation":"(Sookkumnerd, 2019)","noteIndex":0},"citationItems":[{"id":116,"uris":["http://zotero.org/users/local/h6YJVYLe/items/KRTP3ER6"],"itemData":{"id":116,"type":"article-journal","abstract":"Because pulsed bed adsorbers are preferred when the high fluid flow rate is expected, pulsed bed adsorbers are used in many industries; for example, waste water treatment and food industries. However, few attempts have been focused on modeling of pulsed bed adsorbers. In this paper, the mathematical model of an industrial-scale pulsed bed adsorber has been developed. By using the data on adsorption equilibrium constant, mass transfer and axial dispersion in a lab-scaled fixed-bed adsorber, the numerical analysis of an industrial-scale pulsed bed adsorber for colorant removal in sugar refining process is performed and the numerical results are analyzed to gain the better understanding of this unit operation. The optimum cycle time depended on the fraction of adsorbent being removed and replaced in each pulse; the optimum cycle time increases from 4 hours at 5 % pulse to 12 hours at 14% pulse. In addition, the fluctuation of feed flow rate would affect the performance of pulsed bed adsorbers; for example, the 10% increase of flow rate would make the colorant in the syrup at the outlet higher than its specification. The finding of this paper would allow engineers to optimize an industrial-scale pulsed bed adsorber more efficiently.","container-title":"IOP Conference Series: Materials Science and Engineering","DOI":"10.1088/1757-899X/559/1/012019","journalAbbreviation":"IOP Conference Series: Materials Science and Engineering","page":"012019","source":"ResearchGate","title":"Numerical Modeling of Industrial-Scale Pulsed Bed Adsorber for Colorant Removal in Sugar Refining","volume":"559","author":[{"family":"Sookkumnerd","given":"Terasut"}],"issued":{"date-parts":[["2019",6,25]]}}}],"schema":"https://github.com/citation-style-language/schema/raw/master/csl-citation.json"} </w:instrText>
      </w:r>
      <w:r w:rsidR="004C614D">
        <w:fldChar w:fldCharType="separate"/>
      </w:r>
      <w:r w:rsidR="004C614D" w:rsidRPr="004C614D">
        <w:rPr>
          <w:rFonts w:cs="Arial"/>
        </w:rPr>
        <w:t>(Sookkumnerd, 2019)</w:t>
      </w:r>
      <w:r w:rsidR="004C614D">
        <w:fldChar w:fldCharType="end"/>
      </w:r>
      <w:r w:rsidR="00C77A25">
        <w:t xml:space="preserve">. </w:t>
      </w:r>
      <w:r w:rsidR="00A53C3F">
        <w:t>The other sorption processes are called continuous because the influent flow can be fed continuously through the bed.</w:t>
      </w:r>
      <w:r w:rsidR="001A7282">
        <w:t xml:space="preserve"> </w:t>
      </w:r>
      <w:r w:rsidR="00146302">
        <w:t xml:space="preserve">The term continuous gives no indication about the regeneration, this can by periodically. </w:t>
      </w:r>
      <w:r w:rsidR="00DE5CBF">
        <w:t xml:space="preserve">Typically, also larger amounts of adsorbent are used here. </w:t>
      </w:r>
      <w:r w:rsidR="00973B7C">
        <w:t>Continuous sorption processes can be used for higher amount of wastewater with higher pollution loads and are therefor</w:t>
      </w:r>
      <w:r w:rsidR="00DC1D07">
        <w:t>e</w:t>
      </w:r>
      <w:r w:rsidR="00973B7C">
        <w:t xml:space="preserve"> more interesting in the application of municipal wastewater.</w:t>
      </w:r>
      <w:r w:rsidR="002D3246">
        <w:t xml:space="preserve"> </w:t>
      </w:r>
      <w:r w:rsidR="00736F27">
        <w:t>Among them, c</w:t>
      </w:r>
      <w:r w:rsidR="005C6AFE">
        <w:t xml:space="preserve">ontinuous fixed-bed adsorption is </w:t>
      </w:r>
      <w:r w:rsidR="00736F27">
        <w:t xml:space="preserve">depicted as </w:t>
      </w:r>
      <w:r w:rsidR="007A7450">
        <w:t>a suitable technique</w:t>
      </w:r>
      <w:r w:rsidR="00797BF4">
        <w:t xml:space="preserve">. </w:t>
      </w:r>
      <w:r w:rsidR="00606C03">
        <w:t>It doesn’t require large investment or large area</w:t>
      </w:r>
      <w:r w:rsidR="00482695">
        <w:t xml:space="preserve"> but can be implemented at large scale</w:t>
      </w:r>
      <w:r w:rsidR="00305D82">
        <w:t xml:space="preserve"> </w:t>
      </w:r>
      <w:r w:rsidR="00305D82">
        <w:fldChar w:fldCharType="begin"/>
      </w:r>
      <w:r w:rsidR="00305D82">
        <w:instrText xml:space="preserve"> ADDIN ZOTERO_ITEM CSL_CITATION {"citationID":"c3ZRQIqz","properties":{"formattedCitation":"(Patel, 2019, 2022)","plainCitation":"(Patel, 2019, 2022)","noteIndex":0},"citationItems":[{"id":86,"uris":["http://zotero.org/users/local/h6YJVYLe/items/UIXSM6HM"],"itemData":{"id":86,"type":"article-journal","abstract":"Present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study","volume":"9","author":[{"family":"Patel","given":"Himanshu"}],"issued":{"date-parts":[["2019",3,16]]}}},{"id":114,"uris":["http://zotero.org/users/local/h6YJVYLe/items/2LPR8JYS"],"itemData":{"id":114,"type":"article-journal","abstract":"Recently many researchers concluded that adsorption is widely utilized for removal of pollutants, owning potential dominance like competence, cost-effective, flexibility in design, convenience of low-cost, user-friendly and worldwide available adsorbent, low energy requirement, easy regeneration process of some used adsorbent, etc. Present review paper emphasizes the comparisons of various batch and fixed bed adsorption process. Numerous scientists have been compared these processes using different parameters like adsorption capacity, percentage removal and other parameters. Adsorption capacity using Langmuir and Thomas isotherms for batch and fixed bed adsorption process, respectively, are reviewed. A list of world most pollutants, i.e., metal and dye with their adsorption capacity and the experimental conditions, has been compiled individually, in which maximal adsorption experiments of Chromium(II) and methylene blue were conducted, respectively. Available experimental data on miscellaneous adsorbates like drug, insecticides, pesticides, ions and other chemicals contributing pollutants in the present context are also reviewed and tabulated. This review article concluded that column adsorption is feasible than batch process.","container-title":"International Journal of Environmental Science and Technology","DOI":"10.1007/s13762-021-03492-y","ISSN":"1735-2630","issue":"10","journalAbbreviation":"Int. J. Environ. Sci. Technol.","language":"en","page":"10409-10426","source":"Springer Link","title":"Comparison of batch and fixed bed column adsorption: a critical review","title-short":"Comparison of batch and fixed bed column adsorption","volume":"19","author":[{"family":"Patel","given":"H."}],"issued":{"date-parts":[["2022",10,1]]}}}],"schema":"https://github.com/citation-style-language/schema/raw/master/csl-citation.json"} </w:instrText>
      </w:r>
      <w:r w:rsidR="00305D82">
        <w:fldChar w:fldCharType="separate"/>
      </w:r>
      <w:r w:rsidR="00305D82" w:rsidRPr="00305D82">
        <w:rPr>
          <w:rFonts w:cs="Arial"/>
        </w:rPr>
        <w:t>(Patel, 2019, 2022)</w:t>
      </w:r>
      <w:r w:rsidR="00305D82">
        <w:fldChar w:fldCharType="end"/>
      </w:r>
      <w:r w:rsidR="00482695">
        <w:t>.</w:t>
      </w:r>
    </w:p>
    <w:p w14:paraId="4ABDE50C" w14:textId="77777777" w:rsidR="00104E7D" w:rsidRPr="000B7252" w:rsidRDefault="00104E7D" w:rsidP="00104E7D">
      <w:pPr>
        <w:jc w:val="both"/>
      </w:pPr>
    </w:p>
    <w:p w14:paraId="44102061" w14:textId="7E418BA7" w:rsidR="005C5075" w:rsidRDefault="004C6889" w:rsidP="005C5075">
      <w:pPr>
        <w:pStyle w:val="Caption"/>
        <w:keepNext/>
        <w:jc w:val="center"/>
        <w:rPr>
          <w:b/>
          <w:bCs/>
          <w:i w:val="0"/>
          <w:iCs w:val="0"/>
        </w:rPr>
      </w:pPr>
      <w:bookmarkStart w:id="53" w:name="_Ref152836336"/>
      <w:r w:rsidRPr="004C6889">
        <w:rPr>
          <w:b/>
          <w:bCs/>
          <w:i w:val="0"/>
          <w:iCs w:val="0"/>
        </w:rPr>
        <w:t xml:space="preserve">Table </w:t>
      </w:r>
      <w:r w:rsidRPr="004C6889">
        <w:rPr>
          <w:b/>
          <w:bCs/>
          <w:i w:val="0"/>
          <w:iCs w:val="0"/>
        </w:rPr>
        <w:fldChar w:fldCharType="begin"/>
      </w:r>
      <w:r w:rsidRPr="004C6889">
        <w:rPr>
          <w:b/>
          <w:bCs/>
          <w:i w:val="0"/>
          <w:iCs w:val="0"/>
        </w:rPr>
        <w:instrText xml:space="preserve"> SEQ Table \* ARABIC </w:instrText>
      </w:r>
      <w:r w:rsidRPr="004C6889">
        <w:rPr>
          <w:b/>
          <w:bCs/>
          <w:i w:val="0"/>
          <w:iCs w:val="0"/>
        </w:rPr>
        <w:fldChar w:fldCharType="separate"/>
      </w:r>
      <w:r w:rsidR="00843CB6">
        <w:rPr>
          <w:b/>
          <w:bCs/>
          <w:i w:val="0"/>
          <w:iCs w:val="0"/>
          <w:noProof/>
        </w:rPr>
        <w:t>4</w:t>
      </w:r>
      <w:r w:rsidRPr="004C6889">
        <w:rPr>
          <w:b/>
          <w:bCs/>
          <w:i w:val="0"/>
          <w:iCs w:val="0"/>
        </w:rPr>
        <w:fldChar w:fldCharType="end"/>
      </w:r>
      <w:bookmarkEnd w:id="53"/>
      <w:r>
        <w:rPr>
          <w:b/>
          <w:bCs/>
          <w:i w:val="0"/>
          <w:iCs w:val="0"/>
        </w:rPr>
        <w:t xml:space="preserve"> </w:t>
      </w:r>
      <w:r w:rsidR="00A22BC4">
        <w:rPr>
          <w:b/>
          <w:bCs/>
          <w:i w:val="0"/>
          <w:iCs w:val="0"/>
        </w:rPr>
        <w:t>Introduction</w:t>
      </w:r>
      <w:r w:rsidR="003A67A7">
        <w:rPr>
          <w:b/>
          <w:bCs/>
          <w:i w:val="0"/>
          <w:iCs w:val="0"/>
        </w:rPr>
        <w:t>, pros</w:t>
      </w:r>
      <w:r w:rsidR="00A22BC4">
        <w:rPr>
          <w:b/>
          <w:bCs/>
          <w:i w:val="0"/>
          <w:iCs w:val="0"/>
        </w:rPr>
        <w:t xml:space="preserve"> and </w:t>
      </w:r>
      <w:r w:rsidR="003A67A7">
        <w:rPr>
          <w:b/>
          <w:bCs/>
          <w:i w:val="0"/>
          <w:iCs w:val="0"/>
        </w:rPr>
        <w:t>cons</w:t>
      </w:r>
      <w:r w:rsidR="00A22BC4">
        <w:rPr>
          <w:b/>
          <w:bCs/>
          <w:i w:val="0"/>
          <w:iCs w:val="0"/>
        </w:rPr>
        <w:t xml:space="preserve"> </w:t>
      </w:r>
      <w:r w:rsidR="003A67A7">
        <w:rPr>
          <w:b/>
          <w:bCs/>
          <w:i w:val="0"/>
          <w:iCs w:val="0"/>
        </w:rPr>
        <w:t>for</w:t>
      </w:r>
      <w:r w:rsidR="00A22BC4">
        <w:rPr>
          <w:b/>
          <w:bCs/>
          <w:i w:val="0"/>
          <w:iCs w:val="0"/>
        </w:rPr>
        <w:t xml:space="preserve"> various adsorption </w:t>
      </w:r>
      <w:r w:rsidR="003A67A7">
        <w:rPr>
          <w:b/>
          <w:bCs/>
          <w:i w:val="0"/>
          <w:iCs w:val="0"/>
        </w:rPr>
        <w:t>systems</w:t>
      </w:r>
      <w:r w:rsidR="00A22BC4" w:rsidRPr="000B7252">
        <w:rPr>
          <w:b/>
          <w:bCs/>
          <w:i w:val="0"/>
          <w:iCs w:val="0"/>
        </w:rPr>
        <w:t xml:space="preserve"> </w:t>
      </w:r>
      <w:r w:rsidR="00872CA5" w:rsidRPr="000B7252">
        <w:rPr>
          <w:b/>
          <w:bCs/>
          <w:i w:val="0"/>
          <w:iCs w:val="0"/>
        </w:rPr>
        <w:fldChar w:fldCharType="begin"/>
      </w:r>
      <w:r w:rsidR="00872CA5" w:rsidRPr="000B7252">
        <w:rPr>
          <w:b/>
          <w:bCs/>
          <w:i w:val="0"/>
          <w:iCs w:val="0"/>
        </w:rPr>
        <w:instrText xml:space="preserve"> ADDIN ZOTERO_ITEM CSL_CITATION {"citationID":"AJKQt9fL","properties":{"formattedCitation":"(Patel,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72CA5" w:rsidRPr="000B7252">
        <w:rPr>
          <w:b/>
          <w:bCs/>
          <w:i w:val="0"/>
          <w:iCs w:val="0"/>
        </w:rPr>
        <w:fldChar w:fldCharType="separate"/>
      </w:r>
      <w:r w:rsidR="00872CA5" w:rsidRPr="000B7252">
        <w:rPr>
          <w:rFonts w:cs="Arial"/>
          <w:b/>
          <w:bCs/>
          <w:i w:val="0"/>
          <w:iCs w:val="0"/>
        </w:rPr>
        <w:t>(Patel, 2019)</w:t>
      </w:r>
      <w:r w:rsidR="00872CA5" w:rsidRPr="000B7252">
        <w:rPr>
          <w:b/>
          <w:bCs/>
          <w:i w:val="0"/>
          <w:iCs w:val="0"/>
        </w:rPr>
        <w:fldChar w:fldCharType="end"/>
      </w:r>
    </w:p>
    <w:tbl>
      <w:tblPr>
        <w:tblStyle w:val="TableGrid"/>
        <w:tblW w:w="0" w:type="auto"/>
        <w:tblCellMar>
          <w:top w:w="113" w:type="dxa"/>
          <w:bottom w:w="113" w:type="dxa"/>
        </w:tblCellMar>
        <w:tblLook w:val="04A0" w:firstRow="1" w:lastRow="0" w:firstColumn="1" w:lastColumn="0" w:noHBand="0" w:noVBand="1"/>
      </w:tblPr>
      <w:tblGrid>
        <w:gridCol w:w="2127"/>
        <w:gridCol w:w="2693"/>
        <w:gridCol w:w="2126"/>
        <w:gridCol w:w="2074"/>
      </w:tblGrid>
      <w:tr w:rsidR="005C5075" w:rsidRPr="009C6E1A" w14:paraId="714006C8" w14:textId="77777777" w:rsidTr="00A42AAA">
        <w:trPr>
          <w:trHeight w:val="515"/>
        </w:trPr>
        <w:tc>
          <w:tcPr>
            <w:tcW w:w="2127" w:type="dxa"/>
            <w:tcBorders>
              <w:top w:val="single" w:sz="4" w:space="0" w:color="auto"/>
              <w:left w:val="nil"/>
              <w:bottom w:val="single" w:sz="4" w:space="0" w:color="auto"/>
              <w:right w:val="nil"/>
            </w:tcBorders>
            <w:shd w:val="clear" w:color="auto" w:fill="B4C6E7" w:themeFill="accent5" w:themeFillTint="66"/>
            <w:vAlign w:val="center"/>
          </w:tcPr>
          <w:p w14:paraId="50D2B7C4" w14:textId="56A1FA8D" w:rsidR="005C5075" w:rsidRPr="00C54FBD" w:rsidRDefault="0073476B" w:rsidP="00390DF7">
            <w:pPr>
              <w:rPr>
                <w:szCs w:val="20"/>
              </w:rPr>
            </w:pPr>
            <w:r w:rsidRPr="00C54FBD">
              <w:rPr>
                <w:szCs w:val="20"/>
              </w:rPr>
              <w:t>Adsorption system</w:t>
            </w:r>
          </w:p>
        </w:tc>
        <w:tc>
          <w:tcPr>
            <w:tcW w:w="2693" w:type="dxa"/>
            <w:tcBorders>
              <w:top w:val="single" w:sz="4" w:space="0" w:color="auto"/>
              <w:left w:val="nil"/>
              <w:bottom w:val="single" w:sz="4" w:space="0" w:color="auto"/>
              <w:right w:val="nil"/>
            </w:tcBorders>
            <w:shd w:val="clear" w:color="auto" w:fill="B4C6E7" w:themeFill="accent5" w:themeFillTint="66"/>
            <w:vAlign w:val="center"/>
          </w:tcPr>
          <w:p w14:paraId="3EE0ADC0" w14:textId="2EFC0B80" w:rsidR="005C5075" w:rsidRPr="009C6E1A" w:rsidRDefault="005C5075" w:rsidP="00390DF7">
            <w:pPr>
              <w:rPr>
                <w:sz w:val="18"/>
                <w:szCs w:val="20"/>
              </w:rPr>
            </w:pPr>
            <w:r>
              <w:t>Introduction</w:t>
            </w:r>
          </w:p>
        </w:tc>
        <w:tc>
          <w:tcPr>
            <w:tcW w:w="2126" w:type="dxa"/>
            <w:tcBorders>
              <w:top w:val="single" w:sz="4" w:space="0" w:color="auto"/>
              <w:left w:val="nil"/>
              <w:bottom w:val="single" w:sz="4" w:space="0" w:color="auto"/>
              <w:right w:val="nil"/>
            </w:tcBorders>
            <w:shd w:val="clear" w:color="auto" w:fill="B4C6E7" w:themeFill="accent5" w:themeFillTint="66"/>
            <w:vAlign w:val="center"/>
          </w:tcPr>
          <w:p w14:paraId="4C766688" w14:textId="01DBE97A" w:rsidR="005C5075" w:rsidRPr="003C053A" w:rsidRDefault="00380BE2" w:rsidP="00390DF7">
            <w:pPr>
              <w:rPr>
                <w:b/>
                <w:bCs/>
                <w:sz w:val="18"/>
                <w:szCs w:val="20"/>
              </w:rPr>
            </w:pPr>
            <w:r w:rsidRPr="003C053A">
              <w:rPr>
                <w:b/>
                <w:bCs/>
                <w:color w:val="00B050"/>
              </w:rPr>
              <w:t>Pros</w:t>
            </w:r>
            <w:r w:rsidR="002A37BD" w:rsidRPr="003C053A">
              <w:rPr>
                <w:b/>
                <w:bCs/>
                <w:color w:val="00B050"/>
              </w:rPr>
              <w:t xml:space="preserve"> +</w:t>
            </w:r>
          </w:p>
        </w:tc>
        <w:tc>
          <w:tcPr>
            <w:tcW w:w="2074" w:type="dxa"/>
            <w:tcBorders>
              <w:top w:val="single" w:sz="4" w:space="0" w:color="auto"/>
              <w:left w:val="nil"/>
              <w:bottom w:val="single" w:sz="4" w:space="0" w:color="auto"/>
              <w:right w:val="nil"/>
            </w:tcBorders>
            <w:shd w:val="clear" w:color="auto" w:fill="B4C6E7" w:themeFill="accent5" w:themeFillTint="66"/>
            <w:vAlign w:val="center"/>
          </w:tcPr>
          <w:p w14:paraId="754849B1" w14:textId="35E7A916" w:rsidR="005C5075" w:rsidRPr="003C053A" w:rsidRDefault="00380BE2" w:rsidP="00390DF7">
            <w:pPr>
              <w:rPr>
                <w:b/>
                <w:bCs/>
                <w:color w:val="C00000"/>
              </w:rPr>
            </w:pPr>
            <w:r w:rsidRPr="003C053A">
              <w:rPr>
                <w:b/>
                <w:bCs/>
                <w:color w:val="C00000"/>
              </w:rPr>
              <w:t>Cons</w:t>
            </w:r>
            <w:r w:rsidR="002A37BD" w:rsidRPr="003C053A">
              <w:rPr>
                <w:b/>
                <w:bCs/>
                <w:color w:val="C00000"/>
              </w:rPr>
              <w:t xml:space="preserve"> -</w:t>
            </w:r>
          </w:p>
        </w:tc>
      </w:tr>
      <w:tr w:rsidR="005C5075" w:rsidRPr="00B243CE" w14:paraId="02E93BFF" w14:textId="77777777" w:rsidTr="0013537D">
        <w:tc>
          <w:tcPr>
            <w:tcW w:w="2127" w:type="dxa"/>
            <w:tcBorders>
              <w:top w:val="single" w:sz="4" w:space="0" w:color="auto"/>
              <w:left w:val="nil"/>
              <w:bottom w:val="single" w:sz="4" w:space="0" w:color="auto"/>
              <w:right w:val="nil"/>
            </w:tcBorders>
          </w:tcPr>
          <w:p w14:paraId="40510DAF" w14:textId="412E2CA2" w:rsidR="005C5075" w:rsidRPr="00844E9A" w:rsidRDefault="0073476B" w:rsidP="00E2314B">
            <w:pPr>
              <w:rPr>
                <w:b/>
                <w:bCs/>
                <w:sz w:val="16"/>
                <w:szCs w:val="18"/>
              </w:rPr>
            </w:pPr>
            <w:r>
              <w:rPr>
                <w:b/>
                <w:bCs/>
                <w:sz w:val="16"/>
                <w:szCs w:val="18"/>
              </w:rPr>
              <w:t>Batch sorption</w:t>
            </w:r>
          </w:p>
        </w:tc>
        <w:tc>
          <w:tcPr>
            <w:tcW w:w="2693" w:type="dxa"/>
            <w:tcBorders>
              <w:top w:val="single" w:sz="4" w:space="0" w:color="auto"/>
              <w:left w:val="nil"/>
              <w:bottom w:val="single" w:sz="4" w:space="0" w:color="auto"/>
              <w:right w:val="nil"/>
            </w:tcBorders>
          </w:tcPr>
          <w:p w14:paraId="3E9C71FB" w14:textId="77777777" w:rsidR="005C5075" w:rsidRDefault="002B5B7F" w:rsidP="00390DF7">
            <w:pPr>
              <w:spacing w:line="276" w:lineRule="auto"/>
              <w:rPr>
                <w:sz w:val="16"/>
                <w:szCs w:val="18"/>
              </w:rPr>
            </w:pPr>
            <w:r w:rsidRPr="002B5B7F">
              <w:rPr>
                <w:sz w:val="16"/>
                <w:szCs w:val="18"/>
              </w:rPr>
              <w:t xml:space="preserve">Adsorbent and adsorbate </w:t>
            </w:r>
            <w:r>
              <w:rPr>
                <w:sz w:val="16"/>
                <w:szCs w:val="18"/>
              </w:rPr>
              <w:t>a</w:t>
            </w:r>
            <w:r w:rsidRPr="002B5B7F">
              <w:rPr>
                <w:sz w:val="16"/>
                <w:szCs w:val="18"/>
              </w:rPr>
              <w:t xml:space="preserve">re mixed in diluted solution at constant </w:t>
            </w:r>
            <w:r w:rsidR="00163DA9">
              <w:rPr>
                <w:sz w:val="16"/>
                <w:szCs w:val="18"/>
              </w:rPr>
              <w:t>v</w:t>
            </w:r>
            <w:r w:rsidRPr="002B5B7F">
              <w:rPr>
                <w:sz w:val="16"/>
                <w:szCs w:val="18"/>
              </w:rPr>
              <w:t>olume</w:t>
            </w:r>
          </w:p>
          <w:p w14:paraId="0086C320" w14:textId="1287E174" w:rsidR="002A37BD" w:rsidRPr="007C69CE"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53890B73" w14:textId="77777777" w:rsidR="002A37BD" w:rsidRDefault="003D4497" w:rsidP="00390DF7">
            <w:pPr>
              <w:spacing w:line="276" w:lineRule="auto"/>
              <w:rPr>
                <w:rFonts w:cs="Arial"/>
                <w:sz w:val="16"/>
                <w:szCs w:val="18"/>
              </w:rPr>
            </w:pPr>
            <w:r>
              <w:rPr>
                <w:rFonts w:cs="Arial"/>
                <w:sz w:val="16"/>
                <w:szCs w:val="18"/>
              </w:rPr>
              <w:t>Easy and cheap</w:t>
            </w:r>
          </w:p>
          <w:p w14:paraId="4CF86037" w14:textId="21947843" w:rsidR="003D4497" w:rsidRPr="00B243CE" w:rsidRDefault="007A6BAF" w:rsidP="00390DF7">
            <w:pPr>
              <w:spacing w:line="276" w:lineRule="auto"/>
              <w:rPr>
                <w:rFonts w:cs="Arial"/>
                <w:sz w:val="16"/>
                <w:szCs w:val="18"/>
              </w:rPr>
            </w:pPr>
            <w:r>
              <w:rPr>
                <w:rFonts w:cs="Arial"/>
                <w:sz w:val="16"/>
                <w:szCs w:val="18"/>
              </w:rPr>
              <w:t>Desired for research</w:t>
            </w:r>
          </w:p>
        </w:tc>
        <w:tc>
          <w:tcPr>
            <w:tcW w:w="2074" w:type="dxa"/>
            <w:tcBorders>
              <w:top w:val="single" w:sz="4" w:space="0" w:color="auto"/>
              <w:left w:val="nil"/>
              <w:bottom w:val="single" w:sz="4" w:space="0" w:color="auto"/>
              <w:right w:val="nil"/>
            </w:tcBorders>
          </w:tcPr>
          <w:p w14:paraId="1E826FAE" w14:textId="34BDA23A" w:rsidR="004E3EF4" w:rsidRDefault="004E3EF4" w:rsidP="00390DF7">
            <w:pPr>
              <w:spacing w:line="276" w:lineRule="auto"/>
              <w:rPr>
                <w:rFonts w:cs="Arial"/>
                <w:sz w:val="16"/>
                <w:szCs w:val="18"/>
              </w:rPr>
            </w:pPr>
            <w:r>
              <w:rPr>
                <w:rFonts w:cs="Arial"/>
                <w:sz w:val="16"/>
                <w:szCs w:val="18"/>
              </w:rPr>
              <w:t>Non-continuous</w:t>
            </w:r>
          </w:p>
          <w:p w14:paraId="1ECD9F95" w14:textId="4E474081" w:rsidR="005C5075" w:rsidRDefault="00337C80" w:rsidP="00390DF7">
            <w:pPr>
              <w:spacing w:line="276" w:lineRule="auto"/>
              <w:rPr>
                <w:rFonts w:cs="Arial"/>
                <w:sz w:val="16"/>
                <w:szCs w:val="18"/>
              </w:rPr>
            </w:pPr>
            <w:r>
              <w:rPr>
                <w:rFonts w:cs="Arial"/>
                <w:sz w:val="16"/>
                <w:szCs w:val="18"/>
              </w:rPr>
              <w:t>For small quantity of wastewater and minimum pollution load</w:t>
            </w:r>
          </w:p>
          <w:p w14:paraId="34BCD45B" w14:textId="77777777" w:rsidR="00337C80" w:rsidRDefault="00DC314C" w:rsidP="00390DF7">
            <w:pPr>
              <w:spacing w:line="276" w:lineRule="auto"/>
              <w:rPr>
                <w:rFonts w:cs="Arial"/>
                <w:sz w:val="16"/>
                <w:szCs w:val="18"/>
              </w:rPr>
            </w:pPr>
            <w:r>
              <w:rPr>
                <w:rFonts w:cs="Arial"/>
                <w:sz w:val="16"/>
                <w:szCs w:val="18"/>
              </w:rPr>
              <w:t>Usually not industrialized</w:t>
            </w:r>
          </w:p>
          <w:p w14:paraId="6F9003A8" w14:textId="7CA0CA00" w:rsidR="004E3EF4" w:rsidRDefault="00DC314C" w:rsidP="00390DF7">
            <w:pPr>
              <w:spacing w:line="276" w:lineRule="auto"/>
              <w:rPr>
                <w:rFonts w:cs="Arial"/>
                <w:sz w:val="16"/>
                <w:szCs w:val="18"/>
              </w:rPr>
            </w:pPr>
            <w:r>
              <w:rPr>
                <w:rFonts w:cs="Arial"/>
                <w:sz w:val="16"/>
                <w:szCs w:val="18"/>
              </w:rPr>
              <w:t>Adsorbent removed by simple filtration</w:t>
            </w:r>
          </w:p>
        </w:tc>
      </w:tr>
      <w:tr w:rsidR="005C5075" w:rsidRPr="00B243CE" w14:paraId="235544A6" w14:textId="77777777" w:rsidTr="0013537D">
        <w:tc>
          <w:tcPr>
            <w:tcW w:w="2127" w:type="dxa"/>
            <w:tcBorders>
              <w:top w:val="single" w:sz="4" w:space="0" w:color="auto"/>
              <w:left w:val="nil"/>
              <w:bottom w:val="single" w:sz="4" w:space="0" w:color="auto"/>
              <w:right w:val="nil"/>
            </w:tcBorders>
          </w:tcPr>
          <w:p w14:paraId="48AF51C5" w14:textId="203D6ABE" w:rsidR="005C5075" w:rsidRDefault="0073476B" w:rsidP="00E2314B">
            <w:pPr>
              <w:rPr>
                <w:b/>
                <w:bCs/>
                <w:sz w:val="16"/>
                <w:szCs w:val="18"/>
              </w:rPr>
            </w:pPr>
            <w:r>
              <w:rPr>
                <w:b/>
                <w:bCs/>
                <w:sz w:val="16"/>
                <w:szCs w:val="18"/>
              </w:rPr>
              <w:t>Conti</w:t>
            </w:r>
            <w:r w:rsidR="00C934BC">
              <w:rPr>
                <w:b/>
                <w:bCs/>
                <w:sz w:val="16"/>
                <w:szCs w:val="18"/>
              </w:rPr>
              <w:t>nuous fixed-bed sorption</w:t>
            </w:r>
          </w:p>
        </w:tc>
        <w:tc>
          <w:tcPr>
            <w:tcW w:w="2693" w:type="dxa"/>
            <w:tcBorders>
              <w:top w:val="single" w:sz="4" w:space="0" w:color="auto"/>
              <w:left w:val="nil"/>
              <w:bottom w:val="single" w:sz="4" w:space="0" w:color="auto"/>
              <w:right w:val="nil"/>
            </w:tcBorders>
          </w:tcPr>
          <w:p w14:paraId="6F9F7F3F" w14:textId="77777777" w:rsidR="005C5075" w:rsidRDefault="00D8425E" w:rsidP="00390DF7">
            <w:pPr>
              <w:spacing w:line="276" w:lineRule="auto"/>
              <w:rPr>
                <w:sz w:val="16"/>
                <w:szCs w:val="18"/>
              </w:rPr>
            </w:pPr>
            <w:r>
              <w:rPr>
                <w:sz w:val="16"/>
                <w:szCs w:val="18"/>
              </w:rPr>
              <w:t>Adsorbate continuously flows through the adsorbent bed</w:t>
            </w:r>
            <w:r w:rsidR="002A37BD">
              <w:rPr>
                <w:sz w:val="16"/>
                <w:szCs w:val="18"/>
              </w:rPr>
              <w:t xml:space="preserve"> at constant rate</w:t>
            </w:r>
          </w:p>
          <w:p w14:paraId="08E0CBE3" w14:textId="095FF113" w:rsidR="002A37BD"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07EFF1CA" w14:textId="01B7C70D" w:rsidR="005C5075" w:rsidRDefault="00C922CB" w:rsidP="00390DF7">
            <w:pPr>
              <w:spacing w:line="276" w:lineRule="auto"/>
              <w:rPr>
                <w:rFonts w:cs="Arial"/>
                <w:sz w:val="16"/>
                <w:szCs w:val="18"/>
              </w:rPr>
            </w:pPr>
            <w:r>
              <w:rPr>
                <w:rFonts w:cs="Arial"/>
                <w:sz w:val="16"/>
                <w:szCs w:val="18"/>
              </w:rPr>
              <w:t>Easy and cheap</w:t>
            </w:r>
          </w:p>
          <w:p w14:paraId="44F3B56D" w14:textId="0438B332" w:rsidR="00AA4118" w:rsidRDefault="00AA4118" w:rsidP="00390DF7">
            <w:pPr>
              <w:spacing w:line="276" w:lineRule="auto"/>
              <w:rPr>
                <w:rFonts w:cs="Arial"/>
                <w:sz w:val="16"/>
                <w:szCs w:val="18"/>
              </w:rPr>
            </w:pPr>
            <w:r>
              <w:rPr>
                <w:rFonts w:cs="Arial"/>
                <w:sz w:val="16"/>
                <w:szCs w:val="18"/>
              </w:rPr>
              <w:t>Continuous</w:t>
            </w:r>
          </w:p>
          <w:p w14:paraId="63C0EE56" w14:textId="77777777" w:rsidR="00C922CB" w:rsidRDefault="00C922CB" w:rsidP="00390DF7">
            <w:pPr>
              <w:spacing w:line="276" w:lineRule="auto"/>
              <w:rPr>
                <w:rFonts w:cs="Arial"/>
                <w:sz w:val="16"/>
                <w:szCs w:val="18"/>
              </w:rPr>
            </w:pPr>
            <w:r>
              <w:rPr>
                <w:rFonts w:cs="Arial"/>
                <w:sz w:val="16"/>
                <w:szCs w:val="18"/>
              </w:rPr>
              <w:t>For higher quantity of wastewater and higher pollution load</w:t>
            </w:r>
          </w:p>
          <w:p w14:paraId="32FA7B5D" w14:textId="54043DB8" w:rsidR="00D658BA" w:rsidRDefault="00E238F1" w:rsidP="00390DF7">
            <w:pPr>
              <w:spacing w:line="276" w:lineRule="auto"/>
              <w:rPr>
                <w:rFonts w:cs="Arial"/>
                <w:sz w:val="16"/>
                <w:szCs w:val="18"/>
              </w:rPr>
            </w:pPr>
            <w:r>
              <w:rPr>
                <w:rFonts w:cs="Arial"/>
                <w:sz w:val="16"/>
                <w:szCs w:val="18"/>
              </w:rPr>
              <w:t>Widely used for industrial application</w:t>
            </w:r>
          </w:p>
        </w:tc>
        <w:tc>
          <w:tcPr>
            <w:tcW w:w="2074" w:type="dxa"/>
            <w:tcBorders>
              <w:top w:val="single" w:sz="4" w:space="0" w:color="auto"/>
              <w:left w:val="nil"/>
              <w:bottom w:val="single" w:sz="4" w:space="0" w:color="auto"/>
              <w:right w:val="nil"/>
            </w:tcBorders>
          </w:tcPr>
          <w:p w14:paraId="0F142B14" w14:textId="77777777" w:rsidR="005C5075" w:rsidRDefault="00AA4118" w:rsidP="00390DF7">
            <w:pPr>
              <w:spacing w:line="276" w:lineRule="auto"/>
              <w:rPr>
                <w:rFonts w:cs="Arial"/>
                <w:sz w:val="16"/>
                <w:szCs w:val="18"/>
              </w:rPr>
            </w:pPr>
            <w:r>
              <w:rPr>
                <w:rFonts w:cs="Arial"/>
                <w:sz w:val="16"/>
                <w:szCs w:val="18"/>
              </w:rPr>
              <w:t xml:space="preserve">Attrition </w:t>
            </w:r>
            <w:r w:rsidR="00954473">
              <w:rPr>
                <w:rFonts w:cs="Arial"/>
                <w:sz w:val="16"/>
                <w:szCs w:val="18"/>
              </w:rPr>
              <w:t>(wear particles)</w:t>
            </w:r>
          </w:p>
          <w:p w14:paraId="14E84B2E" w14:textId="77777777" w:rsidR="00954473" w:rsidRDefault="00954473" w:rsidP="00390DF7">
            <w:pPr>
              <w:spacing w:line="276" w:lineRule="auto"/>
              <w:rPr>
                <w:rFonts w:cs="Arial"/>
                <w:sz w:val="16"/>
                <w:szCs w:val="18"/>
              </w:rPr>
            </w:pPr>
            <w:r>
              <w:rPr>
                <w:rFonts w:cs="Arial"/>
                <w:sz w:val="16"/>
                <w:szCs w:val="18"/>
              </w:rPr>
              <w:t xml:space="preserve">Feed </w:t>
            </w:r>
            <w:r w:rsidR="00B870E9">
              <w:rPr>
                <w:rFonts w:cs="Arial"/>
                <w:sz w:val="16"/>
                <w:szCs w:val="18"/>
              </w:rPr>
              <w:t>channelling</w:t>
            </w:r>
          </w:p>
          <w:p w14:paraId="4E5B6598" w14:textId="1FE22041" w:rsidR="00B870E9" w:rsidRDefault="00B870E9" w:rsidP="00390DF7">
            <w:pPr>
              <w:spacing w:line="276" w:lineRule="auto"/>
              <w:rPr>
                <w:rFonts w:cs="Arial"/>
                <w:sz w:val="16"/>
                <w:szCs w:val="18"/>
              </w:rPr>
            </w:pPr>
            <w:r>
              <w:rPr>
                <w:rFonts w:cs="Arial"/>
                <w:sz w:val="16"/>
                <w:szCs w:val="18"/>
              </w:rPr>
              <w:t>Dead zones</w:t>
            </w:r>
          </w:p>
        </w:tc>
      </w:tr>
      <w:tr w:rsidR="005C5075" w:rsidRPr="00B243CE" w14:paraId="31500883" w14:textId="77777777" w:rsidTr="0013537D">
        <w:tc>
          <w:tcPr>
            <w:tcW w:w="2127" w:type="dxa"/>
            <w:tcBorders>
              <w:top w:val="single" w:sz="4" w:space="0" w:color="auto"/>
              <w:left w:val="nil"/>
              <w:bottom w:val="single" w:sz="4" w:space="0" w:color="auto"/>
              <w:right w:val="nil"/>
            </w:tcBorders>
          </w:tcPr>
          <w:p w14:paraId="19375246" w14:textId="2E7EEA54" w:rsidR="005C5075" w:rsidRDefault="00C934BC" w:rsidP="00E2314B">
            <w:pPr>
              <w:rPr>
                <w:b/>
                <w:bCs/>
                <w:sz w:val="16"/>
                <w:szCs w:val="18"/>
              </w:rPr>
            </w:pPr>
            <w:r>
              <w:rPr>
                <w:b/>
                <w:bCs/>
                <w:sz w:val="16"/>
                <w:szCs w:val="18"/>
              </w:rPr>
              <w:t>Continuous moving bed sorption</w:t>
            </w:r>
          </w:p>
        </w:tc>
        <w:tc>
          <w:tcPr>
            <w:tcW w:w="2693" w:type="dxa"/>
            <w:tcBorders>
              <w:top w:val="single" w:sz="4" w:space="0" w:color="auto"/>
              <w:left w:val="nil"/>
              <w:bottom w:val="single" w:sz="4" w:space="0" w:color="auto"/>
              <w:right w:val="nil"/>
            </w:tcBorders>
          </w:tcPr>
          <w:p w14:paraId="5BB36474" w14:textId="77777777" w:rsidR="005C5075" w:rsidRDefault="007337EC" w:rsidP="00390DF7">
            <w:pPr>
              <w:spacing w:line="276" w:lineRule="auto"/>
              <w:rPr>
                <w:sz w:val="16"/>
                <w:szCs w:val="18"/>
              </w:rPr>
            </w:pPr>
            <w:r>
              <w:rPr>
                <w:sz w:val="16"/>
                <w:szCs w:val="18"/>
              </w:rPr>
              <w:t xml:space="preserve">Continuously flowing </w:t>
            </w:r>
            <w:r w:rsidR="004D4D48">
              <w:rPr>
                <w:sz w:val="16"/>
                <w:szCs w:val="18"/>
              </w:rPr>
              <w:t>adsorbate</w:t>
            </w:r>
            <w:r w:rsidR="00E02781">
              <w:rPr>
                <w:sz w:val="16"/>
                <w:szCs w:val="18"/>
              </w:rPr>
              <w:t xml:space="preserve"> </w:t>
            </w:r>
            <w:r>
              <w:rPr>
                <w:sz w:val="16"/>
                <w:szCs w:val="18"/>
              </w:rPr>
              <w:t xml:space="preserve">and also adsorbent </w:t>
            </w:r>
            <w:r w:rsidR="00E02781">
              <w:rPr>
                <w:sz w:val="16"/>
                <w:szCs w:val="18"/>
              </w:rPr>
              <w:t>are in motion</w:t>
            </w:r>
          </w:p>
          <w:p w14:paraId="7A5C0338" w14:textId="011B931A"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AE47DED" w14:textId="77777777" w:rsidR="005C5075" w:rsidRDefault="007C2D34" w:rsidP="00390DF7">
            <w:pPr>
              <w:spacing w:line="276" w:lineRule="auto"/>
              <w:rPr>
                <w:rFonts w:cs="Arial"/>
                <w:sz w:val="16"/>
                <w:szCs w:val="18"/>
              </w:rPr>
            </w:pPr>
            <w:r>
              <w:rPr>
                <w:rFonts w:cs="Arial"/>
                <w:sz w:val="16"/>
                <w:szCs w:val="18"/>
              </w:rPr>
              <w:t>Continuous good contact with fresh adsorbent</w:t>
            </w:r>
          </w:p>
          <w:p w14:paraId="36F47999" w14:textId="44E8BDF0" w:rsidR="007C2D34" w:rsidRDefault="007C2D34" w:rsidP="00390DF7">
            <w:pPr>
              <w:spacing w:line="276" w:lineRule="auto"/>
              <w:rPr>
                <w:rFonts w:cs="Arial"/>
                <w:sz w:val="16"/>
                <w:szCs w:val="18"/>
              </w:rPr>
            </w:pPr>
          </w:p>
        </w:tc>
        <w:tc>
          <w:tcPr>
            <w:tcW w:w="2074" w:type="dxa"/>
            <w:tcBorders>
              <w:top w:val="single" w:sz="4" w:space="0" w:color="auto"/>
              <w:left w:val="nil"/>
              <w:bottom w:val="single" w:sz="4" w:space="0" w:color="auto"/>
              <w:right w:val="nil"/>
            </w:tcBorders>
          </w:tcPr>
          <w:p w14:paraId="46A7E03E" w14:textId="77777777" w:rsidR="005C5075" w:rsidRDefault="0067447E" w:rsidP="00390DF7">
            <w:pPr>
              <w:spacing w:line="276" w:lineRule="auto"/>
              <w:rPr>
                <w:rFonts w:cs="Arial"/>
                <w:sz w:val="16"/>
                <w:szCs w:val="18"/>
              </w:rPr>
            </w:pPr>
            <w:r>
              <w:rPr>
                <w:rFonts w:cs="Arial"/>
                <w:sz w:val="16"/>
                <w:szCs w:val="18"/>
              </w:rPr>
              <w:t>Complicated &amp; expensive</w:t>
            </w:r>
          </w:p>
          <w:p w14:paraId="537EED1C" w14:textId="77777777" w:rsidR="007C2D34" w:rsidRDefault="007C2D34" w:rsidP="00390DF7">
            <w:pPr>
              <w:spacing w:line="276" w:lineRule="auto"/>
              <w:rPr>
                <w:rFonts w:cs="Arial"/>
                <w:sz w:val="16"/>
                <w:szCs w:val="18"/>
              </w:rPr>
            </w:pPr>
            <w:r>
              <w:rPr>
                <w:rFonts w:cs="Arial"/>
                <w:sz w:val="16"/>
                <w:szCs w:val="18"/>
              </w:rPr>
              <w:t>Large amount of adsorbent required</w:t>
            </w:r>
          </w:p>
          <w:p w14:paraId="5BE9BEF8" w14:textId="32E02351" w:rsidR="006C7701" w:rsidRDefault="006C7701" w:rsidP="00390DF7">
            <w:pPr>
              <w:spacing w:line="276" w:lineRule="auto"/>
              <w:rPr>
                <w:rFonts w:cs="Arial"/>
                <w:sz w:val="16"/>
                <w:szCs w:val="18"/>
              </w:rPr>
            </w:pPr>
            <w:r>
              <w:rPr>
                <w:rFonts w:cs="Arial"/>
                <w:sz w:val="16"/>
                <w:szCs w:val="18"/>
              </w:rPr>
              <w:t>Continuous regeneration of adsorbent essential</w:t>
            </w:r>
          </w:p>
        </w:tc>
      </w:tr>
      <w:tr w:rsidR="00C934BC" w:rsidRPr="00B243CE" w14:paraId="698E65D2" w14:textId="77777777" w:rsidTr="0013537D">
        <w:tc>
          <w:tcPr>
            <w:tcW w:w="2127" w:type="dxa"/>
            <w:tcBorders>
              <w:top w:val="single" w:sz="4" w:space="0" w:color="auto"/>
              <w:left w:val="nil"/>
              <w:bottom w:val="single" w:sz="4" w:space="0" w:color="auto"/>
              <w:right w:val="nil"/>
            </w:tcBorders>
          </w:tcPr>
          <w:p w14:paraId="22284509" w14:textId="6ABB6A43" w:rsidR="00C934BC" w:rsidRDefault="00C934BC" w:rsidP="00E2314B">
            <w:pPr>
              <w:rPr>
                <w:b/>
                <w:bCs/>
                <w:sz w:val="16"/>
                <w:szCs w:val="18"/>
              </w:rPr>
            </w:pPr>
            <w:r>
              <w:rPr>
                <w:b/>
                <w:bCs/>
                <w:sz w:val="16"/>
                <w:szCs w:val="18"/>
              </w:rPr>
              <w:t>Continuous fluidized bed sorption</w:t>
            </w:r>
          </w:p>
        </w:tc>
        <w:tc>
          <w:tcPr>
            <w:tcW w:w="2693" w:type="dxa"/>
            <w:tcBorders>
              <w:top w:val="single" w:sz="4" w:space="0" w:color="auto"/>
              <w:left w:val="nil"/>
              <w:bottom w:val="single" w:sz="4" w:space="0" w:color="auto"/>
              <w:right w:val="nil"/>
            </w:tcBorders>
          </w:tcPr>
          <w:p w14:paraId="7E1927CD" w14:textId="77777777" w:rsidR="00C934BC" w:rsidRDefault="00755F33" w:rsidP="00390DF7">
            <w:pPr>
              <w:spacing w:line="276" w:lineRule="auto"/>
              <w:rPr>
                <w:sz w:val="16"/>
                <w:szCs w:val="18"/>
              </w:rPr>
            </w:pPr>
            <w:r>
              <w:rPr>
                <w:sz w:val="16"/>
                <w:szCs w:val="18"/>
              </w:rPr>
              <w:t>Adsorbate is in contact with fluidized bed of adsorbent</w:t>
            </w:r>
          </w:p>
          <w:p w14:paraId="7DED2E9A" w14:textId="087B904D"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E2C8B0A" w14:textId="77777777" w:rsidR="006C7701" w:rsidRDefault="006C7701" w:rsidP="00390DF7">
            <w:pPr>
              <w:spacing w:line="276" w:lineRule="auto"/>
              <w:rPr>
                <w:rFonts w:cs="Arial"/>
                <w:sz w:val="16"/>
                <w:szCs w:val="18"/>
              </w:rPr>
            </w:pPr>
            <w:r>
              <w:rPr>
                <w:rFonts w:cs="Arial"/>
                <w:sz w:val="16"/>
                <w:szCs w:val="18"/>
              </w:rPr>
              <w:t>Continuous</w:t>
            </w:r>
          </w:p>
          <w:p w14:paraId="7DDED672" w14:textId="77777777" w:rsidR="006C7701" w:rsidRDefault="006C7701" w:rsidP="00390DF7">
            <w:pPr>
              <w:spacing w:line="276" w:lineRule="auto"/>
              <w:rPr>
                <w:rFonts w:cs="Arial"/>
                <w:sz w:val="16"/>
                <w:szCs w:val="18"/>
              </w:rPr>
            </w:pPr>
            <w:r>
              <w:rPr>
                <w:rFonts w:cs="Arial"/>
                <w:sz w:val="16"/>
                <w:szCs w:val="18"/>
              </w:rPr>
              <w:t>For higher quantity of wastewater and higher pollution load</w:t>
            </w:r>
          </w:p>
          <w:p w14:paraId="31341892" w14:textId="77777777" w:rsidR="00C934BC" w:rsidRDefault="00B74497" w:rsidP="00390DF7">
            <w:pPr>
              <w:spacing w:line="276" w:lineRule="auto"/>
              <w:rPr>
                <w:rFonts w:cs="Arial"/>
                <w:sz w:val="16"/>
                <w:szCs w:val="18"/>
              </w:rPr>
            </w:pPr>
            <w:r>
              <w:rPr>
                <w:rFonts w:cs="Arial"/>
                <w:sz w:val="16"/>
                <w:szCs w:val="18"/>
              </w:rPr>
              <w:t>Automatically controllable</w:t>
            </w:r>
          </w:p>
          <w:p w14:paraId="0F21BCF7" w14:textId="3A67EE5F" w:rsidR="004E3EF4" w:rsidRDefault="00B74497" w:rsidP="00390DF7">
            <w:pPr>
              <w:spacing w:line="276" w:lineRule="auto"/>
              <w:rPr>
                <w:rFonts w:cs="Arial"/>
                <w:sz w:val="16"/>
                <w:szCs w:val="18"/>
              </w:rPr>
            </w:pPr>
            <w:r>
              <w:rPr>
                <w:rFonts w:cs="Arial"/>
                <w:sz w:val="16"/>
                <w:szCs w:val="18"/>
              </w:rPr>
              <w:t>Industrial scale</w:t>
            </w:r>
          </w:p>
        </w:tc>
        <w:tc>
          <w:tcPr>
            <w:tcW w:w="2074" w:type="dxa"/>
            <w:tcBorders>
              <w:top w:val="single" w:sz="4" w:space="0" w:color="auto"/>
              <w:left w:val="nil"/>
              <w:bottom w:val="single" w:sz="4" w:space="0" w:color="auto"/>
              <w:right w:val="nil"/>
            </w:tcBorders>
          </w:tcPr>
          <w:p w14:paraId="71A628C5" w14:textId="77777777" w:rsidR="006C7701" w:rsidRDefault="006C7701" w:rsidP="00390DF7">
            <w:pPr>
              <w:spacing w:line="276" w:lineRule="auto"/>
              <w:rPr>
                <w:rFonts w:cs="Arial"/>
                <w:sz w:val="16"/>
                <w:szCs w:val="18"/>
              </w:rPr>
            </w:pPr>
            <w:r>
              <w:rPr>
                <w:rFonts w:cs="Arial"/>
                <w:sz w:val="16"/>
                <w:szCs w:val="18"/>
              </w:rPr>
              <w:t>Complicated &amp; expensive</w:t>
            </w:r>
          </w:p>
          <w:p w14:paraId="1C5AFC51" w14:textId="686CC763" w:rsidR="00C934BC" w:rsidRDefault="009B66D8" w:rsidP="00390DF7">
            <w:pPr>
              <w:spacing w:line="276" w:lineRule="auto"/>
              <w:rPr>
                <w:rFonts w:cs="Arial"/>
                <w:sz w:val="16"/>
                <w:szCs w:val="18"/>
              </w:rPr>
            </w:pPr>
            <w:r>
              <w:rPr>
                <w:rFonts w:cs="Arial"/>
                <w:sz w:val="16"/>
                <w:szCs w:val="18"/>
              </w:rPr>
              <w:t>Rapid mixing leads to non-uniform residence time</w:t>
            </w:r>
          </w:p>
        </w:tc>
      </w:tr>
      <w:tr w:rsidR="00C934BC" w:rsidRPr="00B243CE" w14:paraId="47444C19" w14:textId="77777777" w:rsidTr="0013537D">
        <w:tc>
          <w:tcPr>
            <w:tcW w:w="2127" w:type="dxa"/>
            <w:tcBorders>
              <w:top w:val="single" w:sz="4" w:space="0" w:color="auto"/>
              <w:left w:val="nil"/>
              <w:right w:val="nil"/>
            </w:tcBorders>
          </w:tcPr>
          <w:p w14:paraId="1B642226" w14:textId="0771350F" w:rsidR="00C934BC" w:rsidRDefault="00C934BC" w:rsidP="00E2314B">
            <w:pPr>
              <w:rPr>
                <w:b/>
                <w:bCs/>
                <w:sz w:val="16"/>
                <w:szCs w:val="18"/>
              </w:rPr>
            </w:pPr>
            <w:r>
              <w:rPr>
                <w:b/>
                <w:bCs/>
                <w:sz w:val="16"/>
                <w:szCs w:val="18"/>
              </w:rPr>
              <w:t>Pulsed bed sorption</w:t>
            </w:r>
          </w:p>
        </w:tc>
        <w:tc>
          <w:tcPr>
            <w:tcW w:w="2693" w:type="dxa"/>
            <w:tcBorders>
              <w:top w:val="single" w:sz="4" w:space="0" w:color="auto"/>
              <w:left w:val="nil"/>
              <w:right w:val="nil"/>
            </w:tcBorders>
          </w:tcPr>
          <w:p w14:paraId="5ADF3253" w14:textId="62E85D2D" w:rsidR="00C934BC" w:rsidRDefault="0059664F" w:rsidP="00390DF7">
            <w:pPr>
              <w:spacing w:line="276" w:lineRule="auto"/>
              <w:rPr>
                <w:sz w:val="16"/>
                <w:szCs w:val="18"/>
              </w:rPr>
            </w:pPr>
            <w:r>
              <w:rPr>
                <w:sz w:val="16"/>
                <w:szCs w:val="18"/>
              </w:rPr>
              <w:t>Adsorbate is in contact with the same piece of adsorbent in bed, until</w:t>
            </w:r>
            <w:r w:rsidR="004D4613">
              <w:rPr>
                <w:sz w:val="16"/>
                <w:szCs w:val="18"/>
              </w:rPr>
              <w:t xml:space="preserve"> </w:t>
            </w:r>
            <w:r w:rsidR="0044017B">
              <w:rPr>
                <w:sz w:val="16"/>
                <w:szCs w:val="18"/>
              </w:rPr>
              <w:t>effluent quality</w:t>
            </w:r>
            <w:r w:rsidR="003D4497">
              <w:rPr>
                <w:sz w:val="16"/>
                <w:szCs w:val="18"/>
              </w:rPr>
              <w:t xml:space="preserve"> exceeds limit</w:t>
            </w:r>
          </w:p>
          <w:p w14:paraId="6B7EC6C5" w14:textId="72AD8653" w:rsidR="004D4613" w:rsidRDefault="004D4613" w:rsidP="00390DF7">
            <w:pPr>
              <w:spacing w:line="276" w:lineRule="auto"/>
              <w:rPr>
                <w:sz w:val="16"/>
                <w:szCs w:val="18"/>
              </w:rPr>
            </w:pPr>
          </w:p>
        </w:tc>
        <w:tc>
          <w:tcPr>
            <w:tcW w:w="2126" w:type="dxa"/>
            <w:tcBorders>
              <w:top w:val="single" w:sz="4" w:space="0" w:color="auto"/>
              <w:left w:val="nil"/>
              <w:right w:val="nil"/>
            </w:tcBorders>
          </w:tcPr>
          <w:p w14:paraId="2466DCB2" w14:textId="77777777" w:rsidR="00C934BC" w:rsidRDefault="004E3EF4" w:rsidP="00390DF7">
            <w:pPr>
              <w:spacing w:line="276" w:lineRule="auto"/>
              <w:rPr>
                <w:rFonts w:cs="Arial"/>
                <w:sz w:val="16"/>
                <w:szCs w:val="18"/>
              </w:rPr>
            </w:pPr>
            <w:r>
              <w:rPr>
                <w:rFonts w:cs="Arial"/>
                <w:sz w:val="16"/>
                <w:szCs w:val="18"/>
              </w:rPr>
              <w:t>Easy and cheap</w:t>
            </w:r>
          </w:p>
          <w:p w14:paraId="192D4F97" w14:textId="77777777" w:rsidR="00BF49E8" w:rsidRDefault="00BF49E8" w:rsidP="00BF49E8">
            <w:pPr>
              <w:spacing w:line="276" w:lineRule="auto"/>
              <w:rPr>
                <w:rFonts w:cs="Arial"/>
                <w:sz w:val="16"/>
                <w:szCs w:val="18"/>
              </w:rPr>
            </w:pPr>
            <w:r>
              <w:rPr>
                <w:rFonts w:cs="Arial"/>
                <w:sz w:val="16"/>
                <w:szCs w:val="18"/>
              </w:rPr>
              <w:t>Automatically controllable</w:t>
            </w:r>
          </w:p>
          <w:p w14:paraId="6163B098" w14:textId="77777777" w:rsidR="00BF49E8" w:rsidRDefault="0098198F" w:rsidP="00390DF7">
            <w:pPr>
              <w:spacing w:line="276" w:lineRule="auto"/>
              <w:rPr>
                <w:rFonts w:cs="Arial"/>
                <w:sz w:val="16"/>
                <w:szCs w:val="18"/>
              </w:rPr>
            </w:pPr>
            <w:r>
              <w:rPr>
                <w:rFonts w:cs="Arial"/>
                <w:sz w:val="16"/>
                <w:szCs w:val="18"/>
              </w:rPr>
              <w:t>Low adsorbent dosage required</w:t>
            </w:r>
          </w:p>
          <w:p w14:paraId="799C71E4" w14:textId="55D01047" w:rsidR="0098198F" w:rsidRDefault="00242BC3" w:rsidP="00390DF7">
            <w:pPr>
              <w:spacing w:line="276" w:lineRule="auto"/>
              <w:rPr>
                <w:rFonts w:cs="Arial"/>
                <w:sz w:val="16"/>
                <w:szCs w:val="18"/>
              </w:rPr>
            </w:pPr>
            <w:r>
              <w:rPr>
                <w:rFonts w:cs="Arial"/>
                <w:sz w:val="16"/>
                <w:szCs w:val="18"/>
              </w:rPr>
              <w:t>Optimal regeneration time</w:t>
            </w:r>
          </w:p>
        </w:tc>
        <w:tc>
          <w:tcPr>
            <w:tcW w:w="2074" w:type="dxa"/>
            <w:tcBorders>
              <w:top w:val="single" w:sz="4" w:space="0" w:color="auto"/>
              <w:left w:val="nil"/>
              <w:right w:val="nil"/>
            </w:tcBorders>
          </w:tcPr>
          <w:p w14:paraId="38B7AE2A" w14:textId="77777777" w:rsidR="00FF44F1" w:rsidRDefault="00FF44F1" w:rsidP="00FF44F1">
            <w:pPr>
              <w:spacing w:line="276" w:lineRule="auto"/>
              <w:rPr>
                <w:rFonts w:cs="Arial"/>
                <w:sz w:val="16"/>
                <w:szCs w:val="18"/>
              </w:rPr>
            </w:pPr>
            <w:r>
              <w:rPr>
                <w:rFonts w:cs="Arial"/>
                <w:sz w:val="16"/>
                <w:szCs w:val="18"/>
              </w:rPr>
              <w:t>For small quantity of wastewater and minimum pollution load</w:t>
            </w:r>
          </w:p>
          <w:p w14:paraId="01CA41A0" w14:textId="77777777" w:rsidR="00C934BC" w:rsidRDefault="00C934BC" w:rsidP="00390DF7">
            <w:pPr>
              <w:spacing w:line="276" w:lineRule="auto"/>
              <w:rPr>
                <w:rFonts w:cs="Arial"/>
                <w:sz w:val="16"/>
                <w:szCs w:val="18"/>
              </w:rPr>
            </w:pPr>
          </w:p>
        </w:tc>
      </w:tr>
    </w:tbl>
    <w:p w14:paraId="052BEC1F" w14:textId="1DAADBB7" w:rsidR="00270BDC" w:rsidRDefault="00270BDC" w:rsidP="00270BDC">
      <w:pPr>
        <w:pStyle w:val="Heading2"/>
      </w:pPr>
      <w:bookmarkStart w:id="54" w:name="_Ref163392513"/>
      <w:bookmarkStart w:id="55" w:name="_Toc165464866"/>
      <w:r>
        <w:lastRenderedPageBreak/>
        <w:t>Adsorption equilibrium</w:t>
      </w:r>
      <w:bookmarkEnd w:id="54"/>
      <w:bookmarkEnd w:id="55"/>
    </w:p>
    <w:p w14:paraId="0FBCD46B" w14:textId="14631F31" w:rsidR="003838F8" w:rsidRDefault="00DE5CA7" w:rsidP="00526064">
      <w:pPr>
        <w:jc w:val="both"/>
      </w:pPr>
      <w:r>
        <w:t xml:space="preserve">As explained in </w:t>
      </w:r>
      <w:r w:rsidRPr="006B090E">
        <w:rPr>
          <w:b/>
          <w:bCs/>
        </w:rPr>
        <w:t>paragraph</w:t>
      </w:r>
      <w:r>
        <w:t xml:space="preserve"> </w:t>
      </w:r>
      <w:r w:rsidRPr="006F024E">
        <w:rPr>
          <w:b/>
          <w:bCs/>
        </w:rPr>
        <w:fldChar w:fldCharType="begin"/>
      </w:r>
      <w:r w:rsidRPr="006F024E">
        <w:rPr>
          <w:b/>
          <w:bCs/>
        </w:rPr>
        <w:instrText xml:space="preserve"> REF _Ref163378438 \r \h </w:instrText>
      </w:r>
      <w:r w:rsidR="006F024E">
        <w:rPr>
          <w:b/>
          <w:bCs/>
        </w:rPr>
        <w:instrText xml:space="preserve"> \* MERGEFORMAT </w:instrText>
      </w:r>
      <w:r w:rsidRPr="006F024E">
        <w:rPr>
          <w:b/>
          <w:bCs/>
        </w:rPr>
      </w:r>
      <w:r w:rsidRPr="006F024E">
        <w:rPr>
          <w:b/>
          <w:bCs/>
        </w:rPr>
        <w:fldChar w:fldCharType="separate"/>
      </w:r>
      <w:r w:rsidR="00843CB6">
        <w:rPr>
          <w:b/>
          <w:bCs/>
        </w:rPr>
        <w:t>1.4</w:t>
      </w:r>
      <w:r w:rsidRPr="006F024E">
        <w:rPr>
          <w:b/>
          <w:bCs/>
        </w:rPr>
        <w:fldChar w:fldCharType="end"/>
      </w:r>
      <w:r>
        <w:t xml:space="preserve">, </w:t>
      </w:r>
      <w:r w:rsidR="006F024E">
        <w:t>adsorption is a process where the solute</w:t>
      </w:r>
      <w:r w:rsidR="0014423C">
        <w:t>, also called adsorbate,</w:t>
      </w:r>
      <w:r w:rsidR="006F024E">
        <w:t xml:space="preserve"> accumulates between two phases: the liquid phase and the solid phase. </w:t>
      </w:r>
      <w:r w:rsidR="0014423C">
        <w:t>The adsorbate</w:t>
      </w:r>
      <w:r w:rsidR="00531AA8">
        <w:t xml:space="preserve"> is adsorbed onto </w:t>
      </w:r>
      <w:r w:rsidR="00672315">
        <w:t xml:space="preserve">the </w:t>
      </w:r>
      <w:r w:rsidR="00024449">
        <w:t xml:space="preserve">active sites </w:t>
      </w:r>
      <w:r w:rsidR="00672315">
        <w:t>of</w:t>
      </w:r>
      <w:r w:rsidR="00024449">
        <w:t xml:space="preserve"> the solid surface</w:t>
      </w:r>
      <w:r w:rsidR="002A237B">
        <w:t xml:space="preserve">, i.e. any </w:t>
      </w:r>
      <w:r w:rsidR="00672315">
        <w:t xml:space="preserve">external or internal </w:t>
      </w:r>
      <w:r w:rsidR="002A237B">
        <w:t>surface</w:t>
      </w:r>
      <w:r w:rsidR="00024449">
        <w:t xml:space="preserve"> of the GAC</w:t>
      </w:r>
      <w:r w:rsidR="00672315">
        <w:t>.</w:t>
      </w:r>
      <w:r w:rsidR="000319A3">
        <w:t xml:space="preserve"> As the </w:t>
      </w:r>
      <w:r w:rsidR="00FB56D2">
        <w:t xml:space="preserve">amount of activated carbon </w:t>
      </w:r>
      <w:r w:rsidR="00706730">
        <w:t xml:space="preserve">in the bed </w:t>
      </w:r>
      <w:r w:rsidR="00FB56D2">
        <w:t>is limited, also the number of active sites is limited</w:t>
      </w:r>
      <w:r w:rsidR="00706730">
        <w:t>.</w:t>
      </w:r>
      <w:r w:rsidR="00BD7C4E">
        <w:t xml:space="preserve"> </w:t>
      </w:r>
      <w:r w:rsidR="00706730">
        <w:t>N</w:t>
      </w:r>
      <w:r w:rsidR="00BD7C4E">
        <w:t xml:space="preserve">ot all pollutants are removed but an equilibrium is </w:t>
      </w:r>
      <w:r w:rsidR="00526064">
        <w:t>obtained.</w:t>
      </w:r>
      <w:r w:rsidR="00C7314D">
        <w:t xml:space="preserve"> </w:t>
      </w:r>
      <w:r w:rsidR="00332F10">
        <w:t>The</w:t>
      </w:r>
      <w:r w:rsidR="00C7314D">
        <w:t xml:space="preserve"> adsorption process involves both </w:t>
      </w:r>
      <w:r w:rsidR="00315D03">
        <w:t>sorption and desorption.</w:t>
      </w:r>
      <w:r w:rsidR="00526064">
        <w:t xml:space="preserve"> </w:t>
      </w:r>
      <w:r w:rsidR="00315D03">
        <w:t>E</w:t>
      </w:r>
      <w:r w:rsidR="00526064">
        <w:t xml:space="preserve">quilibrium </w:t>
      </w:r>
      <w:r w:rsidR="00315D03">
        <w:t xml:space="preserve">is reached </w:t>
      </w:r>
      <w:r w:rsidR="00526064">
        <w:t xml:space="preserve">between </w:t>
      </w:r>
      <w:r w:rsidR="00620676">
        <w:t xml:space="preserve">concentrations in the liquid phase and in the solid phase. </w:t>
      </w:r>
    </w:p>
    <w:p w14:paraId="678964A3" w14:textId="77777777" w:rsidR="00620676" w:rsidRDefault="00620676" w:rsidP="00526064">
      <w:pPr>
        <w:jc w:val="both"/>
      </w:pPr>
    </w:p>
    <w:p w14:paraId="6C484ACB" w14:textId="63DABEAD" w:rsidR="005872EB" w:rsidRDefault="00F93B5B" w:rsidP="00526064">
      <w:pPr>
        <w:jc w:val="both"/>
      </w:pPr>
      <w:r>
        <w:t>Equilibrium b</w:t>
      </w:r>
      <w:r w:rsidR="00705F36">
        <w:t xml:space="preserve">ehaviour of a solute </w:t>
      </w:r>
      <w:r w:rsidR="00C96EE1">
        <w:t>in GAC is described through the adsorption isotherm. The isotherm is determined</w:t>
      </w:r>
      <w:r w:rsidR="00D143F5">
        <w:t xml:space="preserve"> </w:t>
      </w:r>
      <w:r w:rsidR="00937D96">
        <w:t>by conducting a conventional static method in a closed system.</w:t>
      </w:r>
      <w:r w:rsidR="00D634D5">
        <w:t xml:space="preserve"> </w:t>
      </w:r>
      <w:r w:rsidR="002F0C15">
        <w:t xml:space="preserve">A prior determined amount of carbon </w:t>
      </w:r>
      <w:r w:rsidR="00A26359">
        <w:t>is added in a beaker together with</w:t>
      </w:r>
      <w:r w:rsidR="001D2FC9">
        <w:t xml:space="preserve"> polluted water</w:t>
      </w:r>
      <w:r w:rsidR="00156C25">
        <w:t>. The water contains single-solute pollution</w:t>
      </w:r>
      <w:r w:rsidR="007F24E5">
        <w:t xml:space="preserve"> </w:t>
      </w:r>
      <w:r w:rsidR="00156C25">
        <w:t>with a known initial concentration.</w:t>
      </w:r>
      <w:r w:rsidR="00083BEC">
        <w:t xml:space="preserve"> Equilibrium is reached</w:t>
      </w:r>
      <w:r w:rsidR="00083BEC" w:rsidRPr="00281ADE">
        <w:t xml:space="preserve"> </w:t>
      </w:r>
      <w:r w:rsidR="00083BEC">
        <w:t>w</w:t>
      </w:r>
      <w:r w:rsidR="00083BEC" w:rsidRPr="007C69CE">
        <w:t xml:space="preserve">hen </w:t>
      </w:r>
      <w:r w:rsidR="00083BEC">
        <w:t xml:space="preserve">the </w:t>
      </w:r>
      <w:r w:rsidR="005872EB">
        <w:t xml:space="preserve">micropollutant </w:t>
      </w:r>
      <w:r w:rsidR="00083BEC" w:rsidRPr="007C69CE">
        <w:t>is long enough in contact with the adsorbent</w:t>
      </w:r>
      <w:r w:rsidR="00083BEC">
        <w:t>.</w:t>
      </w:r>
      <w:r w:rsidR="00156C25">
        <w:t xml:space="preserve"> </w:t>
      </w:r>
      <w:r w:rsidR="00083BEC" w:rsidRPr="007C69CE">
        <w:t>The adsorption and desorption are now equal in rates</w:t>
      </w:r>
      <w:r w:rsidR="00083BEC">
        <w:t xml:space="preserve">. </w:t>
      </w:r>
      <w:r w:rsidR="005872EB">
        <w:t>S</w:t>
      </w:r>
      <w:r w:rsidR="007F24E5">
        <w:t xml:space="preserve">olute concentration </w:t>
      </w:r>
      <w:r w:rsidR="005872EB">
        <w:t>is</w:t>
      </w:r>
      <w:r w:rsidR="007F24E5">
        <w:t xml:space="preserve"> </w:t>
      </w:r>
      <w:r w:rsidR="0006733D">
        <w:t>carefully measured</w:t>
      </w:r>
      <w:r w:rsidR="001F0E51">
        <w:t xml:space="preserve"> after equilibrium.</w:t>
      </w:r>
      <w:r w:rsidR="005872EB">
        <w:t xml:space="preserve"> The two important equilibrium values are</w:t>
      </w:r>
      <w:r w:rsidR="00B37D92">
        <w:t>:</w:t>
      </w:r>
    </w:p>
    <w:p w14:paraId="6BFCFBB2" w14:textId="77777777" w:rsidR="00B37D92" w:rsidRDefault="00B37D92" w:rsidP="00526064">
      <w:pPr>
        <w:jc w:val="both"/>
      </w:pPr>
    </w:p>
    <w:p w14:paraId="39E2E16D" w14:textId="43F12CED" w:rsidR="00B37D92" w:rsidRDefault="00000000" w:rsidP="00B37D92">
      <w:pPr>
        <w:pStyle w:val="ListParagraph"/>
        <w:numPr>
          <w:ilvl w:val="0"/>
          <w:numId w:val="20"/>
        </w:numPr>
      </w:pPr>
      <m:oMath>
        <m:sSub>
          <m:sSubPr>
            <m:ctrlPr>
              <w:rPr>
                <w:rFonts w:ascii="Cambria Math" w:hAnsi="Cambria Math"/>
                <w:b/>
                <w:bCs/>
                <w:i/>
                <w:sz w:val="22"/>
              </w:rPr>
            </m:ctrlPr>
          </m:sSubPr>
          <m:e>
            <m:r>
              <m:rPr>
                <m:sty m:val="bi"/>
              </m:rPr>
              <w:rPr>
                <w:rFonts w:ascii="Cambria Math" w:hAnsi="Cambria Math"/>
                <w:sz w:val="22"/>
              </w:rPr>
              <m:t>q</m:t>
            </m:r>
          </m:e>
          <m:sub>
            <m:r>
              <m:rPr>
                <m:sty m:val="bi"/>
              </m:rPr>
              <w:rPr>
                <w:rFonts w:ascii="Cambria Math" w:hAnsi="Cambria Math"/>
                <w:sz w:val="22"/>
              </w:rPr>
              <m:t>e</m:t>
            </m:r>
          </m:sub>
        </m:sSub>
        <m:r>
          <w:rPr>
            <w:rFonts w:ascii="Cambria Math" w:hAnsi="Cambria Math"/>
            <w:sz w:val="22"/>
          </w:rPr>
          <m:t xml:space="preserve"> </m:t>
        </m:r>
      </m:oMath>
      <w:r w:rsidR="00B37D92">
        <w:rPr>
          <w:rFonts w:eastAsiaTheme="minorEastAsia"/>
        </w:rPr>
        <w:t>= [pollutant] in solid</w:t>
      </w:r>
      <w:r w:rsidR="003F5B55">
        <w:rPr>
          <w:rFonts w:eastAsiaTheme="minorEastAsia"/>
        </w:rPr>
        <w:t xml:space="preserve"> </w:t>
      </w:r>
      <w:r w:rsidR="007857ED">
        <w:rPr>
          <w:rFonts w:eastAsiaTheme="minorEastAsia"/>
        </w:rPr>
        <w:t xml:space="preserve"> </w:t>
      </w:r>
      <w:r w:rsidR="00B37D92">
        <w:rPr>
          <w:rFonts w:eastAsiaTheme="minorEastAsia"/>
        </w:rPr>
        <w:t xml:space="preserve">phase </w:t>
      </w:r>
      <w:r w:rsidR="00B37D92" w:rsidRPr="00967265">
        <w:rPr>
          <w:rFonts w:eastAsiaTheme="minorEastAsia"/>
        </w:rPr>
        <w:t xml:space="preserve">at equilibrium </w:t>
      </w:r>
      <w:r w:rsidR="00B37D92">
        <w:rPr>
          <w:rFonts w:eastAsiaTheme="minorEastAsia"/>
        </w:rPr>
        <w:t>(mg/</w:t>
      </w:r>
      <w:r w:rsidR="00B37D92">
        <w:t>g AC)</w:t>
      </w:r>
      <w:r w:rsidR="000C249C">
        <w:t>, also called adsorption capacity</w:t>
      </w:r>
    </w:p>
    <w:p w14:paraId="4FEEE5B1" w14:textId="7AE1A754" w:rsidR="00B37D92" w:rsidRPr="00FE6D4B" w:rsidRDefault="00000000" w:rsidP="00B37D92">
      <w:pPr>
        <w:pStyle w:val="ListParagraph"/>
        <w:numPr>
          <w:ilvl w:val="0"/>
          <w:numId w:val="20"/>
        </w:numPr>
      </w:pPr>
      <m:oMath>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e</m:t>
            </m:r>
          </m:sub>
        </m:sSub>
        <m:r>
          <w:rPr>
            <w:rFonts w:ascii="Cambria Math" w:hAnsi="Cambria Math"/>
            <w:sz w:val="22"/>
          </w:rPr>
          <m:t xml:space="preserve"> </m:t>
        </m:r>
      </m:oMath>
      <w:r w:rsidR="000C249C">
        <w:rPr>
          <w:rFonts w:eastAsiaTheme="minorEastAsia"/>
        </w:rPr>
        <w:t xml:space="preserve">= </w:t>
      </w:r>
      <w:r w:rsidR="00B37D92" w:rsidRPr="00FE6D4B">
        <w:rPr>
          <w:rFonts w:eastAsiaTheme="minorEastAsia"/>
        </w:rPr>
        <w:t>[pollutant] in liquid</w:t>
      </w:r>
      <w:r w:rsidR="00B37D92">
        <w:rPr>
          <w:rFonts w:eastAsiaTheme="minorEastAsia"/>
        </w:rPr>
        <w:t xml:space="preserve"> </w:t>
      </w:r>
      <w:r w:rsidR="00B37D92" w:rsidRPr="00FE6D4B">
        <w:rPr>
          <w:rFonts w:eastAsiaTheme="minorEastAsia"/>
        </w:rPr>
        <w:t>phase at eq</w:t>
      </w:r>
      <w:r w:rsidR="00B37D92">
        <w:rPr>
          <w:rFonts w:eastAsiaTheme="minorEastAsia"/>
        </w:rPr>
        <w:t>uilibrium</w:t>
      </w:r>
      <w:r w:rsidR="00B37D92" w:rsidRPr="00FE6D4B">
        <w:rPr>
          <w:rFonts w:eastAsiaTheme="minorEastAsia"/>
        </w:rPr>
        <w:t xml:space="preserve"> (</w:t>
      </w:r>
      <w:r w:rsidR="00B37D92">
        <w:rPr>
          <w:rFonts w:eastAsiaTheme="minorEastAsia"/>
        </w:rPr>
        <w:t>m</w:t>
      </w:r>
      <w:r w:rsidR="00B37D92" w:rsidRPr="00FE6D4B">
        <w:rPr>
          <w:rFonts w:eastAsiaTheme="minorEastAsia"/>
        </w:rPr>
        <w:t>g/</w:t>
      </w:r>
      <w:r w:rsidR="00B37D92">
        <w:t>L</w:t>
      </w:r>
      <w:r w:rsidR="00B37D92" w:rsidRPr="00FE6D4B">
        <w:t xml:space="preserve"> bulk liquid)</w:t>
      </w:r>
    </w:p>
    <w:p w14:paraId="00DF0769" w14:textId="77777777" w:rsidR="005872EB" w:rsidRDefault="005872EB" w:rsidP="00526064">
      <w:pPr>
        <w:jc w:val="both"/>
      </w:pPr>
    </w:p>
    <w:p w14:paraId="574A016D" w14:textId="3B7F197E" w:rsidR="00B47F95" w:rsidRDefault="00897ABB" w:rsidP="00B47F95">
      <w:pPr>
        <w:jc w:val="both"/>
      </w:pPr>
      <w:r>
        <w:t>These values are determined for different initial solute concentrations, and the relationship is plotted</w:t>
      </w:r>
      <w:r w:rsidR="0042325C">
        <w:t>.</w:t>
      </w:r>
      <w:r w:rsidR="00F1339A">
        <w:t xml:space="preserve"> </w:t>
      </w:r>
      <w:r w:rsidR="0042325C">
        <w:t>Th</w:t>
      </w:r>
      <w:r w:rsidR="00A249B4">
        <w:t>e</w:t>
      </w:r>
      <w:r w:rsidR="0042325C">
        <w:t xml:space="preserve"> relationship is called the equilibrium isotherm and can be seen in</w:t>
      </w:r>
      <w:r w:rsidR="00F1339A">
        <w:t xml:space="preserve"> </w:t>
      </w:r>
      <w:r w:rsidR="00F1339A" w:rsidRPr="00F1339A">
        <w:rPr>
          <w:b/>
          <w:bCs/>
        </w:rPr>
        <w:fldChar w:fldCharType="begin"/>
      </w:r>
      <w:r w:rsidR="00F1339A" w:rsidRPr="00F1339A">
        <w:rPr>
          <w:b/>
          <w:bCs/>
        </w:rPr>
        <w:instrText xml:space="preserve"> REF _Ref163475823 \h  \* MERGEFORMAT </w:instrText>
      </w:r>
      <w:r w:rsidR="00F1339A" w:rsidRPr="00F1339A">
        <w:rPr>
          <w:b/>
          <w:bCs/>
        </w:rPr>
      </w:r>
      <w:r w:rsidR="00F1339A" w:rsidRPr="00F1339A">
        <w:rPr>
          <w:b/>
          <w:bCs/>
        </w:rPr>
        <w:fldChar w:fldCharType="separate"/>
      </w:r>
      <w:r w:rsidR="00843CB6" w:rsidRPr="00381957">
        <w:rPr>
          <w:b/>
          <w:bCs/>
        </w:rPr>
        <w:t xml:space="preserve">Figure </w:t>
      </w:r>
      <w:r w:rsidR="00843CB6" w:rsidRPr="00843CB6">
        <w:rPr>
          <w:b/>
          <w:bCs/>
          <w:noProof/>
        </w:rPr>
        <w:t>12</w:t>
      </w:r>
      <w:r w:rsidR="00F1339A" w:rsidRPr="00F1339A">
        <w:rPr>
          <w:b/>
          <w:bCs/>
        </w:rPr>
        <w:fldChar w:fldCharType="end"/>
      </w:r>
      <w:r w:rsidR="00F1339A">
        <w:t>.</w:t>
      </w:r>
      <w:r w:rsidR="0042325C">
        <w:t xml:space="preserve"> </w:t>
      </w:r>
      <w:r w:rsidR="00674073">
        <w:t xml:space="preserve">Due </w:t>
      </w:r>
      <w:r w:rsidR="00A249B4">
        <w:t>to</w:t>
      </w:r>
      <w:r w:rsidR="00D45C5B">
        <w:t xml:space="preserve"> complexity of adsorbate – adsorbent interactions, diverse shapes of isotherms exist</w:t>
      </w:r>
      <w:r w:rsidR="008402DC">
        <w:t xml:space="preserve"> for diverse adsorption systems</w:t>
      </w:r>
      <w:r w:rsidR="0042325C">
        <w:t xml:space="preserve">, see </w:t>
      </w:r>
      <w:r w:rsidR="0042325C" w:rsidRPr="0042325C">
        <w:rPr>
          <w:b/>
          <w:bCs/>
        </w:rPr>
        <w:fldChar w:fldCharType="begin"/>
      </w:r>
      <w:r w:rsidR="0042325C" w:rsidRPr="0042325C">
        <w:rPr>
          <w:b/>
          <w:bCs/>
        </w:rPr>
        <w:instrText xml:space="preserve"> REF _Ref163475823 \h  \* MERGEFORMAT </w:instrText>
      </w:r>
      <w:r w:rsidR="0042325C" w:rsidRPr="0042325C">
        <w:rPr>
          <w:b/>
          <w:bCs/>
        </w:rPr>
      </w:r>
      <w:r w:rsidR="0042325C" w:rsidRPr="0042325C">
        <w:rPr>
          <w:b/>
          <w:bCs/>
        </w:rPr>
        <w:fldChar w:fldCharType="separate"/>
      </w:r>
      <w:r w:rsidR="00843CB6" w:rsidRPr="00381957">
        <w:rPr>
          <w:b/>
          <w:bCs/>
        </w:rPr>
        <w:t xml:space="preserve">Figure </w:t>
      </w:r>
      <w:r w:rsidR="00843CB6" w:rsidRPr="00843CB6">
        <w:rPr>
          <w:b/>
          <w:bCs/>
          <w:noProof/>
        </w:rPr>
        <w:t>12</w:t>
      </w:r>
      <w:r w:rsidR="0042325C" w:rsidRPr="0042325C">
        <w:rPr>
          <w:b/>
          <w:bCs/>
        </w:rPr>
        <w:fldChar w:fldCharType="end"/>
      </w:r>
      <w:r w:rsidR="0042325C" w:rsidRPr="0042325C">
        <w:rPr>
          <w:b/>
          <w:bCs/>
        </w:rPr>
        <w:t>(a)</w:t>
      </w:r>
      <w:r w:rsidR="00D45C5B">
        <w:t xml:space="preserve">. </w:t>
      </w:r>
      <w:r w:rsidR="00EF7ADF">
        <w:t>This is why</w:t>
      </w:r>
      <w:r w:rsidR="00AA10A3">
        <w:t>, for the respective micropollutant and GAC,</w:t>
      </w:r>
      <w:r w:rsidR="00EF7ADF">
        <w:t xml:space="preserve"> </w:t>
      </w:r>
      <w:r w:rsidR="00D45C5B">
        <w:t>it is</w:t>
      </w:r>
      <w:r w:rsidR="00087682">
        <w:t xml:space="preserve"> desired to determine equilibrium behaviour experimentally</w:t>
      </w:r>
      <w:r w:rsidR="0031164E">
        <w:t xml:space="preserve">. </w:t>
      </w:r>
      <w:r w:rsidR="00455D16">
        <w:t>Examples of L-shape isotherms are</w:t>
      </w:r>
      <w:r w:rsidR="00B65001">
        <w:t xml:space="preserve"> schematically</w:t>
      </w:r>
      <w:r w:rsidR="00455D16">
        <w:t xml:space="preserve"> shown in </w:t>
      </w:r>
      <w:r w:rsidR="00455D16" w:rsidRPr="00455D16">
        <w:rPr>
          <w:b/>
          <w:bCs/>
        </w:rPr>
        <w:fldChar w:fldCharType="begin"/>
      </w:r>
      <w:r w:rsidR="00455D16" w:rsidRPr="00455D16">
        <w:rPr>
          <w:b/>
          <w:bCs/>
        </w:rPr>
        <w:instrText xml:space="preserve"> REF _Ref163475823 \h  \* MERGEFORMAT </w:instrText>
      </w:r>
      <w:r w:rsidR="00455D16" w:rsidRPr="00455D16">
        <w:rPr>
          <w:b/>
          <w:bCs/>
        </w:rPr>
      </w:r>
      <w:r w:rsidR="00455D16" w:rsidRPr="00455D16">
        <w:rPr>
          <w:b/>
          <w:bCs/>
        </w:rPr>
        <w:fldChar w:fldCharType="separate"/>
      </w:r>
      <w:r w:rsidR="00843CB6" w:rsidRPr="00381957">
        <w:rPr>
          <w:b/>
          <w:bCs/>
        </w:rPr>
        <w:t xml:space="preserve">Figure </w:t>
      </w:r>
      <w:r w:rsidR="00843CB6" w:rsidRPr="00843CB6">
        <w:rPr>
          <w:b/>
          <w:bCs/>
          <w:noProof/>
        </w:rPr>
        <w:t>12</w:t>
      </w:r>
      <w:r w:rsidR="00455D16" w:rsidRPr="00455D16">
        <w:rPr>
          <w:b/>
          <w:bCs/>
        </w:rPr>
        <w:fldChar w:fldCharType="end"/>
      </w:r>
      <w:r w:rsidR="00455D16" w:rsidRPr="00455D16">
        <w:rPr>
          <w:b/>
          <w:bCs/>
        </w:rPr>
        <w:t>(b)</w:t>
      </w:r>
      <w:r w:rsidR="00442F01">
        <w:t xml:space="preserve">. </w:t>
      </w:r>
      <w:r w:rsidR="00646F5E">
        <w:t xml:space="preserve">Differences can be </w:t>
      </w:r>
      <w:r w:rsidR="00B33BA4">
        <w:t>attributed to various</w:t>
      </w:r>
      <w:r w:rsidR="00646F5E">
        <w:t xml:space="preserve"> micropollutants</w:t>
      </w:r>
      <w:r w:rsidR="00464429">
        <w:t>,</w:t>
      </w:r>
      <w:r w:rsidR="00646F5E">
        <w:t xml:space="preserve"> for example.</w:t>
      </w:r>
      <w:r w:rsidR="00B33BA4">
        <w:t xml:space="preserve"> The red isotherm seems to be </w:t>
      </w:r>
      <w:r w:rsidR="00597324">
        <w:t xml:space="preserve">superior because </w:t>
      </w:r>
      <w:r w:rsidR="00BE2A66">
        <w:t>adsorption capacity is highest</w:t>
      </w:r>
      <w:r w:rsidR="00360603">
        <w:t xml:space="preserve"> at any dos</w:t>
      </w:r>
      <w:r w:rsidR="00F26CC2">
        <w:t>age</w:t>
      </w:r>
      <w:r w:rsidR="00360603">
        <w:t>.</w:t>
      </w:r>
    </w:p>
    <w:p w14:paraId="7092DDD2" w14:textId="77777777" w:rsidR="00B47F95" w:rsidRDefault="00B47F95" w:rsidP="00B47F95">
      <w:pPr>
        <w:jc w:val="both"/>
      </w:pPr>
    </w:p>
    <w:p w14:paraId="4D54BAAC" w14:textId="0B48D0A1" w:rsidR="00B47F95" w:rsidRDefault="00914DBC" w:rsidP="00B47F95">
      <w:pPr>
        <w:keepNext/>
        <w:jc w:val="center"/>
      </w:pPr>
      <w:r w:rsidRPr="00914DBC">
        <w:rPr>
          <w:noProof/>
        </w:rPr>
        <w:drawing>
          <wp:inline distT="0" distB="0" distL="0" distR="0" wp14:anchorId="03787008" wp14:editId="6932B6B0">
            <wp:extent cx="5727700" cy="2774315"/>
            <wp:effectExtent l="0" t="0" r="6350" b="6985"/>
            <wp:docPr id="224035020" name="Picture 4" descr="A graph of different colored lines&#10;&#10;Description automatically generated">
              <a:extLst xmlns:a="http://schemas.openxmlformats.org/drawingml/2006/main">
                <a:ext uri="{FF2B5EF4-FFF2-40B4-BE49-F238E27FC236}">
                  <a16:creationId xmlns:a16="http://schemas.microsoft.com/office/drawing/2014/main" id="{4C4AB022-BE35-87CF-4F7E-B6FDE469E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5020" name="Picture 4" descr="A graph of different colored lines&#10;&#10;Description automatically generated">
                      <a:extLst>
                        <a:ext uri="{FF2B5EF4-FFF2-40B4-BE49-F238E27FC236}">
                          <a16:creationId xmlns:a16="http://schemas.microsoft.com/office/drawing/2014/main" id="{4C4AB022-BE35-87CF-4F7E-B6FDE469E489}"/>
                        </a:ext>
                      </a:extLst>
                    </pic:cNvPr>
                    <pic:cNvPicPr>
                      <a:picLocks noChangeAspect="1"/>
                    </pic:cNvPicPr>
                  </pic:nvPicPr>
                  <pic:blipFill>
                    <a:blip r:embed="rId19"/>
                    <a:stretch>
                      <a:fillRect/>
                    </a:stretch>
                  </pic:blipFill>
                  <pic:spPr>
                    <a:xfrm>
                      <a:off x="0" y="0"/>
                      <a:ext cx="5727700" cy="2774315"/>
                    </a:xfrm>
                    <a:prstGeom prst="rect">
                      <a:avLst/>
                    </a:prstGeom>
                  </pic:spPr>
                </pic:pic>
              </a:graphicData>
            </a:graphic>
          </wp:inline>
        </w:drawing>
      </w:r>
    </w:p>
    <w:p w14:paraId="468A3C37" w14:textId="2D1B245A" w:rsidR="00B47F95" w:rsidRDefault="00B47F95" w:rsidP="00B47F95">
      <w:pPr>
        <w:pStyle w:val="Caption"/>
        <w:jc w:val="center"/>
        <w:rPr>
          <w:b/>
          <w:bCs/>
          <w:i w:val="0"/>
          <w:iCs w:val="0"/>
        </w:rPr>
      </w:pPr>
      <w:bookmarkStart w:id="56" w:name="_Ref163475823"/>
      <w:r w:rsidRPr="00381957">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843CB6">
        <w:rPr>
          <w:b/>
          <w:bCs/>
          <w:i w:val="0"/>
          <w:iCs w:val="0"/>
          <w:noProof/>
        </w:rPr>
        <w:t>12</w:t>
      </w:r>
      <w:r>
        <w:rPr>
          <w:b/>
          <w:bCs/>
          <w:i w:val="0"/>
          <w:iCs w:val="0"/>
        </w:rPr>
        <w:fldChar w:fldCharType="end"/>
      </w:r>
      <w:bookmarkEnd w:id="56"/>
      <w:r w:rsidRPr="00381957">
        <w:rPr>
          <w:b/>
          <w:bCs/>
          <w:i w:val="0"/>
          <w:iCs w:val="0"/>
        </w:rPr>
        <w:t xml:space="preserve"> </w:t>
      </w:r>
      <w:r w:rsidR="0042325C">
        <w:rPr>
          <w:b/>
          <w:bCs/>
          <w:i w:val="0"/>
          <w:iCs w:val="0"/>
        </w:rPr>
        <w:t>Equilibrium isotherms</w:t>
      </w:r>
      <w:r w:rsidR="000A405C">
        <w:rPr>
          <w:b/>
          <w:bCs/>
          <w:i w:val="0"/>
          <w:iCs w:val="0"/>
        </w:rPr>
        <w:t>: (a) classification according to shape, (b)</w:t>
      </w:r>
      <w:r w:rsidR="00F250DD">
        <w:rPr>
          <w:b/>
          <w:bCs/>
          <w:i w:val="0"/>
          <w:iCs w:val="0"/>
        </w:rPr>
        <w:t xml:space="preserve"> shape L examples,</w:t>
      </w:r>
      <w:r w:rsidRPr="00381957">
        <w:rPr>
          <w:b/>
          <w:bCs/>
          <w:i w:val="0"/>
          <w:iCs w:val="0"/>
        </w:rPr>
        <w:t xml:space="preserve"> </w:t>
      </w:r>
      <w:r w:rsidR="00F250DD">
        <w:rPr>
          <w:b/>
          <w:bCs/>
          <w:i w:val="0"/>
          <w:iCs w:val="0"/>
        </w:rPr>
        <w:br/>
      </w:r>
      <w:r w:rsidRPr="00381957">
        <w:rPr>
          <w:b/>
          <w:bCs/>
          <w:i w:val="0"/>
          <w:iCs w:val="0"/>
        </w:rPr>
        <w:t xml:space="preserve">each colour is a different sorption </w:t>
      </w:r>
      <w:r w:rsidRPr="00A6036B">
        <w:rPr>
          <w:b/>
          <w:bCs/>
          <w:i w:val="0"/>
          <w:iCs w:val="0"/>
        </w:rPr>
        <w:t xml:space="preserve">system </w:t>
      </w:r>
      <w:r w:rsidR="000A405C">
        <w:rPr>
          <w:b/>
          <w:bCs/>
          <w:i w:val="0"/>
          <w:iCs w:val="0"/>
        </w:rPr>
        <w:br/>
      </w:r>
      <w:r w:rsidR="00514D36" w:rsidRPr="000A405C">
        <w:rPr>
          <w:b/>
          <w:bCs/>
          <w:i w:val="0"/>
          <w:iCs w:val="0"/>
        </w:rPr>
        <w:fldChar w:fldCharType="begin"/>
      </w:r>
      <w:r w:rsidR="00514D36" w:rsidRPr="000A405C">
        <w:rPr>
          <w:b/>
          <w:bCs/>
          <w:i w:val="0"/>
          <w:iCs w:val="0"/>
        </w:rPr>
        <w:instrText xml:space="preserve"> ADDIN ZOTERO_ITEM CSL_CITATION {"citationID":"iUo1Tc3w","properties":{"formattedCitation":"(Vanoppen, 2023; Xu et al., 2013)","plainCitation":"(Vanoppen, 2023; Xu et al., 2013)","noteIndex":0},"citationItems":[{"id":8,"uris":["http://zotero.org/users/local/h6YJVYLe/items/JEY9QZJR"],"itemData":{"id":8,"type":"chapter","container-title":"Environmental Technology: Water","publisher":"UGent-BW","title":"6 Activated Carbon Filtration","author":[{"family":"Vanoppen","given":"Marjolein"}],"issued":{"date-parts":[["2023"]]}}},{"id":156,"uris":["http://zotero.org/users/local/h6YJVYLe/items/BJEA498A"],"itemData":{"id":156,"type":"article-journal","abstract":"Adsorption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514D36" w:rsidRPr="000A405C">
        <w:rPr>
          <w:b/>
          <w:bCs/>
          <w:i w:val="0"/>
          <w:iCs w:val="0"/>
        </w:rPr>
        <w:fldChar w:fldCharType="separate"/>
      </w:r>
      <w:r w:rsidR="00514D36" w:rsidRPr="000A405C">
        <w:rPr>
          <w:rFonts w:cs="Arial"/>
          <w:b/>
          <w:bCs/>
          <w:i w:val="0"/>
          <w:iCs w:val="0"/>
        </w:rPr>
        <w:t>(Vanoppen, 2023; Xu et al., 2013)</w:t>
      </w:r>
      <w:r w:rsidR="00514D36" w:rsidRPr="000A405C">
        <w:rPr>
          <w:b/>
          <w:bCs/>
          <w:i w:val="0"/>
          <w:iCs w:val="0"/>
        </w:rPr>
        <w:fldChar w:fldCharType="end"/>
      </w:r>
    </w:p>
    <w:p w14:paraId="29FF8D07" w14:textId="36123202" w:rsidR="008A5BE7" w:rsidRDefault="00170576" w:rsidP="007C5DA1">
      <w:r>
        <w:t>It is assumed that</w:t>
      </w:r>
      <w:r w:rsidR="00D07311">
        <w:t xml:space="preserve"> at the surface of the adsorbent, the</w:t>
      </w:r>
      <w:r w:rsidR="001A3681">
        <w:t xml:space="preserve"> solid-phase solute concentration (amount of solute adsorbed) is in equilibrium with the liquid-phase solute concentration</w:t>
      </w:r>
      <w:r w:rsidR="00FA2D19">
        <w:t xml:space="preserve"> </w:t>
      </w:r>
      <w:r w:rsidR="004A01F3">
        <w:fldChar w:fldCharType="begin"/>
      </w:r>
      <w:r w:rsidR="004A01F3">
        <w:instrText xml:space="preserve"> ADDIN ZOTERO_ITEM CSL_CITATION {"citationID":"UOIiH8gK","properties":{"formattedCitation":"(Jarvie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A01F3">
        <w:fldChar w:fldCharType="separate"/>
      </w:r>
      <w:r w:rsidR="004A01F3" w:rsidRPr="004A01F3">
        <w:rPr>
          <w:rFonts w:cs="Arial"/>
        </w:rPr>
        <w:t>(Jarvie et al., 2005)</w:t>
      </w:r>
      <w:r w:rsidR="004A01F3">
        <w:fldChar w:fldCharType="end"/>
      </w:r>
      <w:r w:rsidR="00D11D89">
        <w:t>.</w:t>
      </w:r>
      <w:r w:rsidR="008A5BE7">
        <w:br w:type="page"/>
      </w:r>
    </w:p>
    <w:p w14:paraId="45F7F3CA" w14:textId="4C36E6DE" w:rsidR="003E726D" w:rsidRDefault="003E726D">
      <w:pPr>
        <w:spacing w:after="160" w:line="2" w:lineRule="auto"/>
        <w:rPr>
          <w:i/>
          <w:iCs/>
        </w:rPr>
      </w:pPr>
    </w:p>
    <w:p w14:paraId="43DFDFE5" w14:textId="27448D18" w:rsidR="00270BDC" w:rsidRDefault="00270BDC" w:rsidP="00C016C3">
      <w:pPr>
        <w:pStyle w:val="Heading2"/>
      </w:pPr>
      <w:bookmarkStart w:id="57" w:name="_Toc165464867"/>
      <w:r>
        <w:t>Adsorption kinetics</w:t>
      </w:r>
      <w:bookmarkEnd w:id="57"/>
    </w:p>
    <w:p w14:paraId="5068CCA1" w14:textId="4DC23983" w:rsidR="00440A9C" w:rsidRPr="008E4533" w:rsidRDefault="00047F21" w:rsidP="00D17F77">
      <w:pPr>
        <w:jc w:val="both"/>
      </w:pPr>
      <w:r>
        <w:t>The adsorption kinetics describe the whole movement process of the</w:t>
      </w:r>
      <w:r w:rsidR="00584477">
        <w:t xml:space="preserve"> solute inside the </w:t>
      </w:r>
      <w:r w:rsidR="00C9625C">
        <w:t xml:space="preserve">fixed-bed adsorption </w:t>
      </w:r>
      <w:r w:rsidR="00584477">
        <w:t xml:space="preserve">column. </w:t>
      </w:r>
      <w:r w:rsidR="009B4911">
        <w:t>There is more than the adsorption reacti</w:t>
      </w:r>
      <w:r w:rsidR="00475F48">
        <w:t>on itself</w:t>
      </w:r>
      <w:r w:rsidR="00B82598">
        <w:t xml:space="preserve"> </w:t>
      </w:r>
      <w:r w:rsidR="0016663E">
        <w:t>that is</w:t>
      </w:r>
      <w:r w:rsidR="00B82598">
        <w:t xml:space="preserve"> described in </w:t>
      </w:r>
      <w:r w:rsidR="00B82598" w:rsidRPr="006B090E">
        <w:rPr>
          <w:b/>
          <w:bCs/>
        </w:rPr>
        <w:t xml:space="preserve">section </w:t>
      </w:r>
      <w:r w:rsidR="00B82598" w:rsidRPr="00053F96">
        <w:rPr>
          <w:b/>
          <w:bCs/>
        </w:rPr>
        <w:fldChar w:fldCharType="begin"/>
      </w:r>
      <w:r w:rsidR="00B82598" w:rsidRPr="00053F96">
        <w:rPr>
          <w:b/>
          <w:bCs/>
        </w:rPr>
        <w:instrText xml:space="preserve"> REF _Ref163392513 \r \h </w:instrText>
      </w:r>
      <w:r w:rsidR="00B82598">
        <w:rPr>
          <w:b/>
          <w:bCs/>
        </w:rPr>
        <w:instrText xml:space="preserve"> \* MERGEFORMAT </w:instrText>
      </w:r>
      <w:r w:rsidR="00B82598" w:rsidRPr="00053F96">
        <w:rPr>
          <w:b/>
          <w:bCs/>
        </w:rPr>
      </w:r>
      <w:r w:rsidR="00B82598" w:rsidRPr="00053F96">
        <w:rPr>
          <w:b/>
          <w:bCs/>
        </w:rPr>
        <w:fldChar w:fldCharType="separate"/>
      </w:r>
      <w:r w:rsidR="00843CB6">
        <w:rPr>
          <w:b/>
          <w:bCs/>
        </w:rPr>
        <w:t>1.7</w:t>
      </w:r>
      <w:r w:rsidR="00B82598" w:rsidRPr="00053F96">
        <w:rPr>
          <w:b/>
          <w:bCs/>
        </w:rPr>
        <w:fldChar w:fldCharType="end"/>
      </w:r>
      <w:r w:rsidR="00475F48">
        <w:t xml:space="preserve">. </w:t>
      </w:r>
      <w:r w:rsidR="001418B5">
        <w:t xml:space="preserve">Only </w:t>
      </w:r>
      <w:r w:rsidR="001B11E6">
        <w:t>considering adsorption</w:t>
      </w:r>
      <w:r w:rsidR="00C9625C">
        <w:t xml:space="preserve"> </w:t>
      </w:r>
      <w:r w:rsidR="001B11E6">
        <w:t xml:space="preserve">onto </w:t>
      </w:r>
      <w:r w:rsidR="0016663E">
        <w:t>the</w:t>
      </w:r>
      <w:r w:rsidR="001B11E6">
        <w:t xml:space="preserve"> active site</w:t>
      </w:r>
      <w:r w:rsidR="0016663E">
        <w:t>s</w:t>
      </w:r>
      <w:r w:rsidR="001B11E6">
        <w:t xml:space="preserve"> is not sufficient when modelling</w:t>
      </w:r>
      <w:r w:rsidR="008E2A9E">
        <w:t xml:space="preserve"> GAC columns.</w:t>
      </w:r>
      <w:r w:rsidR="00C54736">
        <w:t xml:space="preserve"> There </w:t>
      </w:r>
      <w:r w:rsidR="003B3482">
        <w:t xml:space="preserve">is a </w:t>
      </w:r>
      <w:r w:rsidR="00D17F77">
        <w:t>sequence of steps preceding adsorption</w:t>
      </w:r>
      <w:r w:rsidR="00825538">
        <w:t xml:space="preserve">, </w:t>
      </w:r>
      <w:r w:rsidR="00DC3C31">
        <w:t xml:space="preserve">from which </w:t>
      </w:r>
      <w:r w:rsidR="0018251A">
        <w:t>duration</w:t>
      </w:r>
      <w:r w:rsidR="00DC3C31">
        <w:t xml:space="preserve"> of each step can</w:t>
      </w:r>
      <w:r w:rsidR="00806420">
        <w:t xml:space="preserve"> be</w:t>
      </w:r>
      <w:r w:rsidR="008A3593">
        <w:t xml:space="preserve"> relevant to take into consideration</w:t>
      </w:r>
      <w:r w:rsidR="00DC3C31">
        <w:t>.</w:t>
      </w:r>
      <w:r w:rsidR="0036065D">
        <w:t xml:space="preserve"> </w:t>
      </w:r>
      <w:r w:rsidR="008E4533">
        <w:t>D</w:t>
      </w:r>
      <w:r w:rsidR="0036065D">
        <w:t xml:space="preserve">ifferent steps, next to adsorption itself, are </w:t>
      </w:r>
      <w:r w:rsidR="008E4533">
        <w:t xml:space="preserve">schematically represented in </w:t>
      </w:r>
      <w:r w:rsidR="008E4533" w:rsidRPr="008E4533">
        <w:rPr>
          <w:b/>
          <w:bCs/>
        </w:rPr>
        <w:fldChar w:fldCharType="begin"/>
      </w:r>
      <w:r w:rsidR="008E4533" w:rsidRPr="008E4533">
        <w:rPr>
          <w:b/>
          <w:bCs/>
        </w:rPr>
        <w:instrText xml:space="preserve"> REF _Ref163396731 \h  \* MERGEFORMAT </w:instrText>
      </w:r>
      <w:r w:rsidR="008E4533" w:rsidRPr="008E4533">
        <w:rPr>
          <w:b/>
          <w:bCs/>
        </w:rPr>
      </w:r>
      <w:r w:rsidR="008E4533" w:rsidRPr="008E4533">
        <w:rPr>
          <w:b/>
          <w:bCs/>
        </w:rPr>
        <w:fldChar w:fldCharType="separate"/>
      </w:r>
      <w:r w:rsidR="00843CB6" w:rsidRPr="00387875">
        <w:rPr>
          <w:b/>
          <w:bCs/>
        </w:rPr>
        <w:t xml:space="preserve">Figure </w:t>
      </w:r>
      <w:r w:rsidR="00843CB6" w:rsidRPr="00843CB6">
        <w:rPr>
          <w:b/>
          <w:bCs/>
          <w:noProof/>
        </w:rPr>
        <w:t>13</w:t>
      </w:r>
      <w:r w:rsidR="008E4533" w:rsidRPr="008E4533">
        <w:rPr>
          <w:b/>
          <w:bCs/>
        </w:rPr>
        <w:fldChar w:fldCharType="end"/>
      </w:r>
      <w:r w:rsidR="008E4533">
        <w:t>.</w:t>
      </w:r>
    </w:p>
    <w:p w14:paraId="031D9899" w14:textId="77777777" w:rsidR="0036065D" w:rsidRDefault="0036065D" w:rsidP="00D17F77">
      <w:pPr>
        <w:jc w:val="both"/>
      </w:pPr>
    </w:p>
    <w:p w14:paraId="7A8179A3" w14:textId="5AC19492" w:rsidR="00387875" w:rsidRDefault="00284CD9" w:rsidP="00387875">
      <w:pPr>
        <w:keepNext/>
        <w:jc w:val="center"/>
      </w:pPr>
      <w:r w:rsidRPr="00284CD9">
        <w:rPr>
          <w:noProof/>
        </w:rPr>
        <w:drawing>
          <wp:inline distT="0" distB="0" distL="0" distR="0" wp14:anchorId="4F6D89E4" wp14:editId="36E89807">
            <wp:extent cx="5524528" cy="4155033"/>
            <wp:effectExtent l="0" t="0" r="0" b="0"/>
            <wp:docPr id="2" name="Picture 1" descr="A diagram of a circular object with text and symbols&#10;&#10;Description automatically generated with medium confidence">
              <a:extLst xmlns:a="http://schemas.openxmlformats.org/drawingml/2006/main">
                <a:ext uri="{FF2B5EF4-FFF2-40B4-BE49-F238E27FC236}">
                  <a16:creationId xmlns:a16="http://schemas.microsoft.com/office/drawing/2014/main" id="{A277E1DB-AFFB-F3A3-2EB4-12DCC3DBF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ircular object with text and symbols&#10;&#10;Description automatically generated with medium confidence">
                      <a:extLst>
                        <a:ext uri="{FF2B5EF4-FFF2-40B4-BE49-F238E27FC236}">
                          <a16:creationId xmlns:a16="http://schemas.microsoft.com/office/drawing/2014/main" id="{A277E1DB-AFFB-F3A3-2EB4-12DCC3DBF59C}"/>
                        </a:ext>
                      </a:extLst>
                    </pic:cNvPr>
                    <pic:cNvPicPr>
                      <a:picLocks noChangeAspect="1"/>
                    </pic:cNvPicPr>
                  </pic:nvPicPr>
                  <pic:blipFill>
                    <a:blip r:embed="rId20"/>
                    <a:stretch>
                      <a:fillRect/>
                    </a:stretch>
                  </pic:blipFill>
                  <pic:spPr>
                    <a:xfrm>
                      <a:off x="0" y="0"/>
                      <a:ext cx="5527120" cy="4156982"/>
                    </a:xfrm>
                    <a:prstGeom prst="rect">
                      <a:avLst/>
                    </a:prstGeom>
                  </pic:spPr>
                </pic:pic>
              </a:graphicData>
            </a:graphic>
          </wp:inline>
        </w:drawing>
      </w:r>
    </w:p>
    <w:p w14:paraId="731BDFF9" w14:textId="130E2E9D" w:rsidR="0036065D" w:rsidRPr="00387875" w:rsidRDefault="00387875" w:rsidP="00387875">
      <w:pPr>
        <w:pStyle w:val="Caption"/>
        <w:jc w:val="center"/>
        <w:rPr>
          <w:b/>
          <w:bCs/>
          <w:i w:val="0"/>
          <w:iCs w:val="0"/>
        </w:rPr>
      </w:pPr>
      <w:bookmarkStart w:id="58" w:name="_Ref163396731"/>
      <w:r w:rsidRPr="00387875">
        <w:rPr>
          <w:b/>
          <w:bCs/>
          <w:i w:val="0"/>
          <w:iCs w:val="0"/>
        </w:rPr>
        <w:t xml:space="preserve">Figure </w:t>
      </w:r>
      <w:r w:rsidRPr="00387875">
        <w:rPr>
          <w:b/>
          <w:bCs/>
          <w:i w:val="0"/>
          <w:iCs w:val="0"/>
        </w:rPr>
        <w:fldChar w:fldCharType="begin"/>
      </w:r>
      <w:r w:rsidRPr="00387875">
        <w:rPr>
          <w:b/>
          <w:bCs/>
          <w:i w:val="0"/>
          <w:iCs w:val="0"/>
        </w:rPr>
        <w:instrText xml:space="preserve"> SEQ Figure \* ARABIC </w:instrText>
      </w:r>
      <w:r w:rsidRPr="00387875">
        <w:rPr>
          <w:b/>
          <w:bCs/>
          <w:i w:val="0"/>
          <w:iCs w:val="0"/>
        </w:rPr>
        <w:fldChar w:fldCharType="separate"/>
      </w:r>
      <w:r w:rsidR="00843CB6">
        <w:rPr>
          <w:b/>
          <w:bCs/>
          <w:i w:val="0"/>
          <w:iCs w:val="0"/>
          <w:noProof/>
        </w:rPr>
        <w:t>13</w:t>
      </w:r>
      <w:r w:rsidRPr="00387875">
        <w:rPr>
          <w:b/>
          <w:bCs/>
          <w:i w:val="0"/>
          <w:iCs w:val="0"/>
        </w:rPr>
        <w:fldChar w:fldCharType="end"/>
      </w:r>
      <w:bookmarkEnd w:id="58"/>
      <w:r>
        <w:rPr>
          <w:b/>
          <w:bCs/>
          <w:i w:val="0"/>
          <w:iCs w:val="0"/>
        </w:rPr>
        <w:t xml:space="preserve"> </w:t>
      </w:r>
      <w:r w:rsidR="00DD7CE5">
        <w:rPr>
          <w:b/>
          <w:bCs/>
          <w:i w:val="0"/>
          <w:iCs w:val="0"/>
        </w:rPr>
        <w:t xml:space="preserve">Different steps for adsorption kinetics (1) (2) (3) and reaction (4) </w:t>
      </w:r>
      <w:r w:rsidR="00F92502">
        <w:rPr>
          <w:b/>
          <w:bCs/>
          <w:i w:val="0"/>
          <w:iCs w:val="0"/>
        </w:rPr>
        <w:t>occurring during</w:t>
      </w:r>
      <w:r w:rsidR="00E17230">
        <w:rPr>
          <w:b/>
          <w:bCs/>
          <w:i w:val="0"/>
          <w:iCs w:val="0"/>
        </w:rPr>
        <w:t xml:space="preserve"> </w:t>
      </w:r>
      <w:r w:rsidR="00AD3EF7">
        <w:rPr>
          <w:b/>
          <w:bCs/>
          <w:i w:val="0"/>
          <w:iCs w:val="0"/>
        </w:rPr>
        <w:br/>
      </w:r>
      <w:r w:rsidR="00F92502">
        <w:rPr>
          <w:b/>
          <w:bCs/>
          <w:i w:val="0"/>
          <w:iCs w:val="0"/>
        </w:rPr>
        <w:t>fixed-bed adsorption</w:t>
      </w:r>
      <w:r w:rsidR="00690318" w:rsidRPr="00041053">
        <w:rPr>
          <w:b/>
          <w:bCs/>
          <w:i w:val="0"/>
          <w:iCs w:val="0"/>
        </w:rPr>
        <w:t xml:space="preserve"> </w:t>
      </w:r>
      <w:r w:rsidR="00C3679D" w:rsidRPr="00041053">
        <w:rPr>
          <w:b/>
          <w:bCs/>
          <w:i w:val="0"/>
          <w:iCs w:val="0"/>
        </w:rPr>
        <w:fldChar w:fldCharType="begin"/>
      </w:r>
      <w:r w:rsidR="00C3679D" w:rsidRPr="00041053">
        <w:rPr>
          <w:b/>
          <w:bCs/>
          <w:i w:val="0"/>
          <w:iCs w:val="0"/>
        </w:rPr>
        <w:instrText xml:space="preserve"> ADDIN ZOTERO_ITEM CSL_CITATION {"citationID":"NB9ZXr5B","properties":{"formattedCitation":"(Zhou et al., 2016)","plainCitation":"(Zhou et al., 2016)","noteIndex":0},"citationItems":[{"id":158,"uris":["http://zotero.org/users/local/h6YJVYLe/items/WZYJ2C6Z"],"itemData":{"id":158,"type":"article-journal","container-title":"Physical Review E","DOI":"10.1103/PhysRevE.93.043101","ISSN":"2470-0045, 2470-0053","issue":"4","journalAbbreviation":"Phys. Rev. E","language":"en","license":"http://link.aps.org/licenses/aps-default-license","page":"043101","source":"DOI.org (Crossref)","title":"Lattice Boltzmann simulation of the gas-solid adsorption process in reconstructed random porous media","volume":"93","author":[{"family":"Zhou","given":"L."},{"family":"Qu","given":"Z. G."},{"family":"Ding","given":"T."},{"family":"Miao","given":"J. Y."}],"issued":{"date-parts":[["2016",4,1]]}}}],"schema":"https://github.com/citation-style-language/schema/raw/master/csl-citation.json"} </w:instrText>
      </w:r>
      <w:r w:rsidR="00C3679D" w:rsidRPr="00041053">
        <w:rPr>
          <w:b/>
          <w:bCs/>
          <w:i w:val="0"/>
          <w:iCs w:val="0"/>
        </w:rPr>
        <w:fldChar w:fldCharType="separate"/>
      </w:r>
      <w:r w:rsidR="00C3679D" w:rsidRPr="00041053">
        <w:rPr>
          <w:rFonts w:cs="Arial"/>
          <w:b/>
          <w:bCs/>
          <w:i w:val="0"/>
          <w:iCs w:val="0"/>
        </w:rPr>
        <w:t>(Zhou et al., 2016)</w:t>
      </w:r>
      <w:r w:rsidR="00C3679D" w:rsidRPr="00041053">
        <w:rPr>
          <w:b/>
          <w:bCs/>
          <w:i w:val="0"/>
          <w:iCs w:val="0"/>
        </w:rPr>
        <w:fldChar w:fldCharType="end"/>
      </w:r>
      <w:r w:rsidR="005B049E">
        <w:rPr>
          <w:b/>
          <w:bCs/>
          <w:i w:val="0"/>
          <w:iCs w:val="0"/>
        </w:rPr>
        <w:t>.</w:t>
      </w:r>
      <w:r w:rsidR="00041053">
        <w:rPr>
          <w:b/>
          <w:bCs/>
          <w:i w:val="0"/>
          <w:iCs w:val="0"/>
        </w:rPr>
        <w:t xml:space="preserve"> Edit for</w:t>
      </w:r>
      <w:r w:rsidR="00441D0B">
        <w:rPr>
          <w:b/>
          <w:bCs/>
          <w:i w:val="0"/>
          <w:iCs w:val="0"/>
        </w:rPr>
        <w:t xml:space="preserve"> </w:t>
      </w:r>
      <w:r w:rsidR="00C33CB5">
        <w:rPr>
          <w:b/>
          <w:bCs/>
          <w:i w:val="0"/>
          <w:iCs w:val="0"/>
        </w:rPr>
        <w:t>liquid</w:t>
      </w:r>
      <w:r w:rsidR="00441D0B">
        <w:rPr>
          <w:b/>
          <w:bCs/>
          <w:i w:val="0"/>
          <w:iCs w:val="0"/>
        </w:rPr>
        <w:t xml:space="preserve"> instead of gas</w:t>
      </w:r>
      <w:r w:rsidR="005B049E">
        <w:rPr>
          <w:b/>
          <w:bCs/>
          <w:i w:val="0"/>
          <w:iCs w:val="0"/>
        </w:rPr>
        <w:t>.</w:t>
      </w:r>
      <w:r w:rsidR="00E17230">
        <w:rPr>
          <w:b/>
          <w:bCs/>
          <w:i w:val="0"/>
          <w:iCs w:val="0"/>
        </w:rPr>
        <w:t xml:space="preserve"> </w:t>
      </w:r>
      <w:r w:rsidR="00AD3EF7">
        <w:rPr>
          <w:b/>
          <w:bCs/>
          <w:i w:val="0"/>
          <w:iCs w:val="0"/>
        </w:rPr>
        <w:br/>
      </w:r>
      <w:r w:rsidR="00B15DAC">
        <w:rPr>
          <w:b/>
          <w:bCs/>
          <w:i w:val="0"/>
          <w:iCs w:val="0"/>
        </w:rPr>
        <w:t>B</w:t>
      </w:r>
      <w:r w:rsidR="00E17230">
        <w:rPr>
          <w:b/>
          <w:bCs/>
          <w:i w:val="0"/>
          <w:iCs w:val="0"/>
        </w:rPr>
        <w:t xml:space="preserve">lue = </w:t>
      </w:r>
      <w:r w:rsidR="00B15DAC">
        <w:rPr>
          <w:b/>
          <w:bCs/>
          <w:i w:val="0"/>
          <w:iCs w:val="0"/>
        </w:rPr>
        <w:t>particle film</w:t>
      </w:r>
    </w:p>
    <w:p w14:paraId="29D8E291" w14:textId="6DD46A4F" w:rsidR="00440A9C" w:rsidRDefault="00E25FA7" w:rsidP="00387D08">
      <w:pPr>
        <w:jc w:val="both"/>
      </w:pPr>
      <w:r>
        <w:t xml:space="preserve">The following are </w:t>
      </w:r>
      <w:r w:rsidR="00BD6C91">
        <w:t>basic mechanisms</w:t>
      </w:r>
      <w:r>
        <w:t xml:space="preserve"> that</w:t>
      </w:r>
      <w:r w:rsidR="00BD6C91">
        <w:t xml:space="preserve"> are important in </w:t>
      </w:r>
      <w:r w:rsidR="007A692B">
        <w:t>an adsorption column</w:t>
      </w:r>
      <w:r w:rsidR="00387D08">
        <w:t xml:space="preserve">, see </w:t>
      </w:r>
      <w:r w:rsidR="00387D08">
        <w:fldChar w:fldCharType="begin"/>
      </w:r>
      <w:r w:rsidR="00387D08">
        <w:instrText xml:space="preserve"> REF _Ref163396731 \h  \* MERGEFORMAT </w:instrText>
      </w:r>
      <w:r w:rsidR="00387D08">
        <w:fldChar w:fldCharType="separate"/>
      </w:r>
      <w:r w:rsidR="00843CB6" w:rsidRPr="00387875">
        <w:rPr>
          <w:b/>
          <w:bCs/>
        </w:rPr>
        <w:t xml:space="preserve">Figure </w:t>
      </w:r>
      <w:r w:rsidR="00843CB6" w:rsidRPr="00843CB6">
        <w:rPr>
          <w:b/>
          <w:bCs/>
          <w:noProof/>
        </w:rPr>
        <w:t>13</w:t>
      </w:r>
      <w:r w:rsidR="00387D08">
        <w:fldChar w:fldCharType="end"/>
      </w:r>
      <w:r w:rsidR="007A692B">
        <w:t xml:space="preserve">. </w:t>
      </w:r>
      <w:r w:rsidR="00A66E08">
        <w:t>There</w:t>
      </w:r>
      <w:r w:rsidR="007A692B">
        <w:t xml:space="preserve"> are four steps</w:t>
      </w:r>
      <w:r>
        <w:t xml:space="preserve"> the solute undergo</w:t>
      </w:r>
      <w:r w:rsidR="007A692B">
        <w:t>es</w:t>
      </w:r>
      <w:r>
        <w:t xml:space="preserve"> </w:t>
      </w:r>
      <w:r w:rsidR="00364832">
        <w:t xml:space="preserve">when eliminated by </w:t>
      </w:r>
      <w:r w:rsidR="007A692B">
        <w:t>adsorption</w:t>
      </w:r>
      <w:r w:rsidR="00A66E08">
        <w:t xml:space="preserve"> and any of them can be rate-limiting</w:t>
      </w:r>
      <w:r w:rsidR="00B15DAC">
        <w:t xml:space="preserve"> </w:t>
      </w:r>
      <w:r w:rsidR="00B15DAC">
        <w:fldChar w:fldCharType="begin"/>
      </w:r>
      <w:r w:rsidR="00B15DAC">
        <w:instrText xml:space="preserve"> ADDIN ZOTERO_ITEM CSL_CITATION {"citationID":"GPHcUcEU","properties":{"formattedCitation":"(Xu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15DAC">
        <w:fldChar w:fldCharType="separate"/>
      </w:r>
      <w:r w:rsidR="00B15DAC" w:rsidRPr="00B15DAC">
        <w:rPr>
          <w:rFonts w:cs="Arial"/>
        </w:rPr>
        <w:t>(Xu et al., 2013)</w:t>
      </w:r>
      <w:r w:rsidR="00B15DAC">
        <w:fldChar w:fldCharType="end"/>
      </w:r>
      <w:r w:rsidR="000132A5">
        <w:t xml:space="preserve">. </w:t>
      </w:r>
    </w:p>
    <w:p w14:paraId="5E2E71DA" w14:textId="77777777" w:rsidR="00387D08" w:rsidRDefault="00387D08" w:rsidP="00387D08">
      <w:pPr>
        <w:jc w:val="both"/>
      </w:pPr>
    </w:p>
    <w:p w14:paraId="2F439879" w14:textId="20D39681" w:rsidR="00364832" w:rsidRDefault="00BA39E9" w:rsidP="009E65CB">
      <w:pPr>
        <w:pStyle w:val="ListParagraph"/>
        <w:numPr>
          <w:ilvl w:val="0"/>
          <w:numId w:val="31"/>
        </w:numPr>
        <w:jc w:val="both"/>
      </w:pPr>
      <w:r w:rsidRPr="00BA39E9">
        <w:rPr>
          <w:b/>
          <w:bCs/>
        </w:rPr>
        <w:t>Liquid phase mass transfer</w:t>
      </w:r>
      <w:r>
        <w:t xml:space="preserve"> including convective mass transfer</w:t>
      </w:r>
      <w:r w:rsidR="00AB6346">
        <w:t xml:space="preserve"> and molecular diffusion</w:t>
      </w:r>
    </w:p>
    <w:p w14:paraId="66D8FB3B" w14:textId="00B452A8" w:rsidR="00AB6346" w:rsidRDefault="00F5435B" w:rsidP="009E65CB">
      <w:pPr>
        <w:pStyle w:val="ListParagraph"/>
        <w:numPr>
          <w:ilvl w:val="0"/>
          <w:numId w:val="31"/>
        </w:numPr>
        <w:jc w:val="both"/>
      </w:pPr>
      <w:r w:rsidRPr="00B91EE2">
        <w:rPr>
          <w:b/>
          <w:bCs/>
        </w:rPr>
        <w:t>External film diffusion</w:t>
      </w:r>
      <w:r w:rsidR="00BF15E2">
        <w:t xml:space="preserve"> between</w:t>
      </w:r>
      <w:r w:rsidR="0081035B">
        <w:t xml:space="preserve"> liquid phase and exterior surface of</w:t>
      </w:r>
      <w:r w:rsidR="00453FD4">
        <w:t xml:space="preserve"> the</w:t>
      </w:r>
      <w:r w:rsidR="0081035B">
        <w:t xml:space="preserve"> adsorbent</w:t>
      </w:r>
      <w:r w:rsidR="00610584">
        <w:t>.</w:t>
      </w:r>
      <w:r w:rsidR="00B91EE2">
        <w:t xml:space="preserve"> </w:t>
      </w:r>
      <w:r w:rsidR="00453FD4">
        <w:br/>
      </w:r>
      <w:r w:rsidR="00610584">
        <w:t>This mass transfer occurs</w:t>
      </w:r>
      <w:r w:rsidR="00453FD4">
        <w:t xml:space="preserve"> in the</w:t>
      </w:r>
      <w:r w:rsidR="00B91EE2">
        <w:t xml:space="preserve"> ‘</w:t>
      </w:r>
      <w:r w:rsidR="0031347E">
        <w:t>boundary layer</w:t>
      </w:r>
      <w:r w:rsidR="00B91EE2">
        <w:t>’</w:t>
      </w:r>
      <w:r w:rsidR="00610584">
        <w:t>, which is the surrounding of every adsorbent particle</w:t>
      </w:r>
      <w:r w:rsidR="009E65CB">
        <w:t xml:space="preserve"> inside the GAC bed</w:t>
      </w:r>
    </w:p>
    <w:p w14:paraId="4492BE10" w14:textId="2B2DAA3D" w:rsidR="009208F9" w:rsidRDefault="007D5172" w:rsidP="009208F9">
      <w:pPr>
        <w:pStyle w:val="ListParagraph"/>
        <w:numPr>
          <w:ilvl w:val="0"/>
          <w:numId w:val="31"/>
        </w:numPr>
        <w:jc w:val="both"/>
      </w:pPr>
      <w:r w:rsidRPr="00610584">
        <w:rPr>
          <w:b/>
          <w:bCs/>
        </w:rPr>
        <w:t>Intraparticle</w:t>
      </w:r>
      <w:r w:rsidR="00A3790A" w:rsidRPr="00610584">
        <w:rPr>
          <w:b/>
          <w:bCs/>
        </w:rPr>
        <w:t xml:space="preserve"> diffusion</w:t>
      </w:r>
      <w:r w:rsidR="00EA6EEB">
        <w:t xml:space="preserve"> which consist of pore diffusion and surface diffusion.</w:t>
      </w:r>
      <w:r w:rsidR="00610584">
        <w:t xml:space="preserve"> </w:t>
      </w:r>
      <w:r w:rsidR="00DA6C42" w:rsidRPr="00A369CE">
        <w:rPr>
          <w:u w:val="single"/>
        </w:rPr>
        <w:t>Pore diffusion</w:t>
      </w:r>
      <w:r w:rsidR="00DA6C42">
        <w:t xml:space="preserve"> </w:t>
      </w:r>
      <w:r w:rsidR="00A369CE">
        <w:t>is the mass transfer of the solute in the pore volumes of the GAC particle.</w:t>
      </w:r>
      <w:r w:rsidR="00426AB0">
        <w:t xml:space="preserve"> To be specific, it is a </w:t>
      </w:r>
      <w:r w:rsidR="00CF3CF8">
        <w:t>general name for</w:t>
      </w:r>
      <w:r w:rsidR="00821BE3">
        <w:t xml:space="preserve"> molecular and/or Knudsen diffusion</w:t>
      </w:r>
      <w:r w:rsidR="00F10F70">
        <w:t xml:space="preserve">. Molecular diffusion </w:t>
      </w:r>
      <w:r w:rsidR="00EF054C">
        <w:t xml:space="preserve">mainly takes place in macropores </w:t>
      </w:r>
      <w:r w:rsidR="003F091E">
        <w:t>and results from collisions between molecules</w:t>
      </w:r>
      <w:r w:rsidR="006640E1">
        <w:t xml:space="preserve">. </w:t>
      </w:r>
      <w:r w:rsidR="00D01A6A">
        <w:t xml:space="preserve">Knudsen diffusion dominates in </w:t>
      </w:r>
      <w:r w:rsidR="00425FC3">
        <w:t xml:space="preserve">micropores due </w:t>
      </w:r>
      <w:r w:rsidR="00973F79">
        <w:t xml:space="preserve">resulting from collisions between molecules and the pore wall. </w:t>
      </w:r>
      <w:r w:rsidR="00973F79" w:rsidRPr="00973F79">
        <w:rPr>
          <w:u w:val="single"/>
        </w:rPr>
        <w:t>Surface diffusion</w:t>
      </w:r>
      <w:r w:rsidR="00973F79">
        <w:t xml:space="preserve"> </w:t>
      </w:r>
      <w:r w:rsidR="00D3553D">
        <w:lastRenderedPageBreak/>
        <w:t>is the movement of the solute that hops between adsorption sites.</w:t>
      </w:r>
      <w:r w:rsidR="00AA7DF9">
        <w:t xml:space="preserve"> </w:t>
      </w:r>
      <w:r w:rsidR="00E573CF">
        <w:t>Intraparticle diffusion strongly depends on concentration</w:t>
      </w:r>
      <w:r w:rsidR="007357C5">
        <w:t xml:space="preserve"> and </w:t>
      </w:r>
      <w:r w:rsidR="0071705E">
        <w:t>size of the pollutant</w:t>
      </w:r>
      <w:r w:rsidR="003A0A81">
        <w:t xml:space="preserve"> </w:t>
      </w:r>
      <w:r w:rsidR="00550CC7">
        <w:fldChar w:fldCharType="begin"/>
      </w:r>
      <w:r w:rsidR="00550CC7">
        <w:instrText xml:space="preserve"> ADDIN ZOTERO_ITEM CSL_CITATION {"citationID":"0uFWNmZx","properties":{"formattedCitation":"(S.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50CC7">
        <w:fldChar w:fldCharType="separate"/>
      </w:r>
      <w:r w:rsidR="00550CC7" w:rsidRPr="00550CC7">
        <w:rPr>
          <w:rFonts w:cs="Arial"/>
        </w:rPr>
        <w:t>(S. Sharma et al., 2023)</w:t>
      </w:r>
      <w:r w:rsidR="00550CC7">
        <w:fldChar w:fldCharType="end"/>
      </w:r>
      <w:r w:rsidR="00262173">
        <w:t>.</w:t>
      </w:r>
    </w:p>
    <w:p w14:paraId="3CEB0841" w14:textId="7A913D63" w:rsidR="0095198C" w:rsidRDefault="00432DB1" w:rsidP="00666B11">
      <w:pPr>
        <w:pStyle w:val="ListParagraph"/>
        <w:jc w:val="both"/>
      </w:pPr>
      <w:r>
        <w:t xml:space="preserve">It is assumed that, at the adsorbent surface, the solid-phase solute concentration is in equilibrium with the liquid-phase solute concentration </w:t>
      </w:r>
      <w:r>
        <w:fldChar w:fldCharType="begin"/>
      </w:r>
      <w:r>
        <w:instrText xml:space="preserve"> ADDIN ZOTERO_ITEM CSL_CITATION {"citationID":"xDwczJtg","properties":{"formattedCitation":"(Jarvie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fldChar w:fldCharType="separate"/>
      </w:r>
      <w:r w:rsidRPr="009208F9">
        <w:rPr>
          <w:rFonts w:cs="Arial"/>
        </w:rPr>
        <w:t>(Jarvie et al., 2005)</w:t>
      </w:r>
      <w:r>
        <w:fldChar w:fldCharType="end"/>
      </w:r>
      <w:r>
        <w:t xml:space="preserve">. </w:t>
      </w:r>
      <w:r w:rsidR="00120E67">
        <w:t xml:space="preserve">Locally, the </w:t>
      </w:r>
      <w:r w:rsidR="00861B23">
        <w:t>liquid-</w:t>
      </w:r>
      <w:r w:rsidR="00120E67">
        <w:t xml:space="preserve">phase concentration at the adsorbent particle surface is related to the adsorption capacity at the particle surface by the equilibrium relationship </w:t>
      </w:r>
      <w:r w:rsidR="00120E67">
        <w:fldChar w:fldCharType="begin"/>
      </w:r>
      <w:r w:rsidR="00120E67">
        <w:instrText xml:space="preserve"> ADDIN ZOTERO_ITEM CSL_CITATION {"citationID":"HiZKkr3l","properties":{"formattedCitation":"(Inglezakis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120E67">
        <w:fldChar w:fldCharType="separate"/>
      </w:r>
      <w:r w:rsidR="00120E67" w:rsidRPr="008B559A">
        <w:rPr>
          <w:rFonts w:cs="Arial"/>
        </w:rPr>
        <w:t>(Inglezakis et al., 2019)</w:t>
      </w:r>
      <w:r w:rsidR="00120E67">
        <w:fldChar w:fldCharType="end"/>
      </w:r>
      <w:r w:rsidR="00120E67">
        <w:t xml:space="preserve">. </w:t>
      </w:r>
      <w:r>
        <w:t>Therefore,</w:t>
      </w:r>
      <w:r w:rsidR="00706E9D">
        <w:t xml:space="preserve"> </w:t>
      </w:r>
      <w:r w:rsidR="00706E9D" w:rsidRPr="00706E9D">
        <w:rPr>
          <w:u w:val="single"/>
        </w:rPr>
        <w:t>the isotherm</w:t>
      </w:r>
      <w:r w:rsidR="00706E9D">
        <w:t xml:space="preserve"> is a relevant aspect here. It</w:t>
      </w:r>
      <w:r w:rsidR="00991FD4">
        <w:t xml:space="preserve"> gives information about the amount of solute </w:t>
      </w:r>
      <w:r w:rsidR="00B95843">
        <w:t>that can adsorb</w:t>
      </w:r>
      <w:r w:rsidR="00991FD4">
        <w:t xml:space="preserve"> when the concentrated stream </w:t>
      </w:r>
      <w:r w:rsidR="00D90560">
        <w:t>is near to</w:t>
      </w:r>
      <w:r w:rsidR="00991FD4">
        <w:t xml:space="preserve"> the surface</w:t>
      </w:r>
      <w:r w:rsidR="00777BA7">
        <w:t xml:space="preserve"> and this </w:t>
      </w:r>
      <w:r w:rsidR="005A5BA8">
        <w:t>is compound-specific.</w:t>
      </w:r>
    </w:p>
    <w:p w14:paraId="5CB869E6" w14:textId="08FFB901" w:rsidR="00E573CF" w:rsidRPr="00687130" w:rsidRDefault="0067401C" w:rsidP="009E65CB">
      <w:pPr>
        <w:pStyle w:val="ListParagraph"/>
        <w:numPr>
          <w:ilvl w:val="0"/>
          <w:numId w:val="31"/>
        </w:numPr>
        <w:jc w:val="both"/>
        <w:rPr>
          <w:b/>
          <w:bCs/>
        </w:rPr>
      </w:pPr>
      <w:r w:rsidRPr="0067401C">
        <w:rPr>
          <w:b/>
          <w:bCs/>
        </w:rPr>
        <w:t>The adsorption- desorption reaction</w:t>
      </w:r>
      <w:r>
        <w:t xml:space="preserve"> on the active site </w:t>
      </w:r>
      <w:r w:rsidR="003A0A81">
        <w:t>(physical / chemical</w:t>
      </w:r>
      <w:r w:rsidR="00FB5D3E">
        <w:t>, monolayered</w:t>
      </w:r>
      <w:r w:rsidR="003A0A81">
        <w:t>) or onto other particles (physical</w:t>
      </w:r>
      <w:r w:rsidR="00FB5D3E">
        <w:t>, multilayered</w:t>
      </w:r>
      <w:r w:rsidR="003A0A81">
        <w:t>)</w:t>
      </w:r>
      <w:r w:rsidR="0064516D">
        <w:t>.</w:t>
      </w:r>
      <w:r w:rsidR="00937C12">
        <w:t xml:space="preserve"> The adsorption itself can take place directly onto the external surface of a</w:t>
      </w:r>
      <w:r w:rsidR="006F246D">
        <w:t>n AC granule,</w:t>
      </w:r>
      <w:r w:rsidR="00D46E98">
        <w:t xml:space="preserve"> or after intraparticle mass transfer</w:t>
      </w:r>
      <w:r w:rsidR="00024800">
        <w:t xml:space="preserve"> onto the internal surface of an AC granule. This is also illustrated with a yellow star in </w:t>
      </w:r>
      <w:r w:rsidR="00024800" w:rsidRPr="00687130">
        <w:rPr>
          <w:b/>
          <w:bCs/>
        </w:rPr>
        <w:fldChar w:fldCharType="begin"/>
      </w:r>
      <w:r w:rsidR="00024800" w:rsidRPr="00687130">
        <w:rPr>
          <w:b/>
          <w:bCs/>
        </w:rPr>
        <w:instrText xml:space="preserve"> REF _Ref163396731 \h </w:instrText>
      </w:r>
      <w:r w:rsidR="00687130" w:rsidRPr="00687130">
        <w:rPr>
          <w:b/>
          <w:bCs/>
        </w:rPr>
        <w:instrText xml:space="preserve"> \* MERGEFORMAT </w:instrText>
      </w:r>
      <w:r w:rsidR="00024800" w:rsidRPr="00687130">
        <w:rPr>
          <w:b/>
          <w:bCs/>
        </w:rPr>
      </w:r>
      <w:r w:rsidR="00024800" w:rsidRPr="00687130">
        <w:rPr>
          <w:b/>
          <w:bCs/>
        </w:rPr>
        <w:fldChar w:fldCharType="separate"/>
      </w:r>
      <w:r w:rsidR="00843CB6" w:rsidRPr="00387875">
        <w:rPr>
          <w:b/>
          <w:bCs/>
        </w:rPr>
        <w:t xml:space="preserve">Figure </w:t>
      </w:r>
      <w:r w:rsidR="00843CB6" w:rsidRPr="00843CB6">
        <w:rPr>
          <w:b/>
          <w:bCs/>
          <w:noProof/>
        </w:rPr>
        <w:t>13</w:t>
      </w:r>
      <w:r w:rsidR="00024800" w:rsidRPr="00687130">
        <w:rPr>
          <w:b/>
          <w:bCs/>
        </w:rPr>
        <w:fldChar w:fldCharType="end"/>
      </w:r>
    </w:p>
    <w:p w14:paraId="48B44A45" w14:textId="77777777" w:rsidR="00BD2306" w:rsidRDefault="00BD2306" w:rsidP="00440A9C"/>
    <w:p w14:paraId="7BC6E6A5" w14:textId="0C0378CC" w:rsidR="00DD29F2" w:rsidRDefault="00BD2306" w:rsidP="00440A9C">
      <w:r w:rsidRPr="00BD2306">
        <w:fldChar w:fldCharType="begin"/>
      </w:r>
      <w:r w:rsidRPr="00BD2306">
        <w:instrText xml:space="preserve"> REF _Ref163470075 \h  \* MERGEFORMAT </w:instrText>
      </w:r>
      <w:r w:rsidRPr="00BD2306">
        <w:fldChar w:fldCharType="separate"/>
      </w:r>
      <w:r w:rsidR="00843CB6" w:rsidRPr="00983F4F">
        <w:rPr>
          <w:b/>
          <w:bCs/>
        </w:rPr>
        <w:t xml:space="preserve">Figure </w:t>
      </w:r>
      <w:r w:rsidR="00843CB6" w:rsidRPr="00843CB6">
        <w:rPr>
          <w:b/>
          <w:bCs/>
          <w:noProof/>
        </w:rPr>
        <w:t>14</w:t>
      </w:r>
      <w:r w:rsidRPr="00BD2306">
        <w:fldChar w:fldCharType="end"/>
      </w:r>
      <w:r w:rsidR="00840C17">
        <w:t xml:space="preserve"> </w:t>
      </w:r>
      <w:r w:rsidR="006D6258">
        <w:t>demonstrates the intraparticle diffusion mechanisms</w:t>
      </w:r>
      <w:r w:rsidR="00BA1A01">
        <w:t xml:space="preserve"> more in detail.</w:t>
      </w:r>
    </w:p>
    <w:p w14:paraId="7927E5C0" w14:textId="77777777" w:rsidR="00BA1A01" w:rsidRDefault="00BA1A01" w:rsidP="00440A9C"/>
    <w:p w14:paraId="5CCB2A99" w14:textId="77777777" w:rsidR="00537E6B" w:rsidRDefault="00537E6B" w:rsidP="00983F4F">
      <w:pPr>
        <w:keepNext/>
        <w:jc w:val="center"/>
      </w:pPr>
      <w:r w:rsidRPr="00537E6B">
        <w:rPr>
          <w:noProof/>
        </w:rPr>
        <w:drawing>
          <wp:inline distT="0" distB="0" distL="0" distR="0" wp14:anchorId="05E8D015" wp14:editId="13536165">
            <wp:extent cx="5727700" cy="3016885"/>
            <wp:effectExtent l="0" t="0" r="6350" b="0"/>
            <wp:docPr id="15" name="Picture 14" descr="A diagram of a diagram of a curved line&#10;&#10;Description automatically generated with medium confidence">
              <a:extLst xmlns:a="http://schemas.openxmlformats.org/drawingml/2006/main">
                <a:ext uri="{FF2B5EF4-FFF2-40B4-BE49-F238E27FC236}">
                  <a16:creationId xmlns:a16="http://schemas.microsoft.com/office/drawing/2014/main" id="{7DCE97EB-07E8-CEC3-AAFB-CB06EEF22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diagram of a diagram of a curved line&#10;&#10;Description automatically generated with medium confidence">
                      <a:extLst>
                        <a:ext uri="{FF2B5EF4-FFF2-40B4-BE49-F238E27FC236}">
                          <a16:creationId xmlns:a16="http://schemas.microsoft.com/office/drawing/2014/main" id="{7DCE97EB-07E8-CEC3-AAFB-CB06EEF22F46}"/>
                        </a:ext>
                      </a:extLst>
                    </pic:cNvPr>
                    <pic:cNvPicPr>
                      <a:picLocks noChangeAspect="1"/>
                    </pic:cNvPicPr>
                  </pic:nvPicPr>
                  <pic:blipFill>
                    <a:blip r:embed="rId21"/>
                    <a:stretch>
                      <a:fillRect/>
                    </a:stretch>
                  </pic:blipFill>
                  <pic:spPr>
                    <a:xfrm>
                      <a:off x="0" y="0"/>
                      <a:ext cx="5727700" cy="3016885"/>
                    </a:xfrm>
                    <a:prstGeom prst="rect">
                      <a:avLst/>
                    </a:prstGeom>
                  </pic:spPr>
                </pic:pic>
              </a:graphicData>
            </a:graphic>
          </wp:inline>
        </w:drawing>
      </w:r>
    </w:p>
    <w:p w14:paraId="792E1B7A" w14:textId="1D8479BA" w:rsidR="00537E6B" w:rsidRPr="00983F4F" w:rsidRDefault="00537E6B" w:rsidP="00983F4F">
      <w:pPr>
        <w:pStyle w:val="Caption"/>
        <w:jc w:val="center"/>
        <w:rPr>
          <w:b/>
          <w:bCs/>
          <w:i w:val="0"/>
          <w:iCs w:val="0"/>
        </w:rPr>
      </w:pPr>
      <w:bookmarkStart w:id="59" w:name="_Ref163470075"/>
      <w:r w:rsidRPr="00983F4F">
        <w:rPr>
          <w:b/>
          <w:bCs/>
          <w:i w:val="0"/>
          <w:iCs w:val="0"/>
        </w:rPr>
        <w:t xml:space="preserve">Figure </w:t>
      </w:r>
      <w:r w:rsidRPr="00983F4F">
        <w:rPr>
          <w:b/>
          <w:bCs/>
          <w:i w:val="0"/>
          <w:iCs w:val="0"/>
        </w:rPr>
        <w:fldChar w:fldCharType="begin"/>
      </w:r>
      <w:r w:rsidRPr="00983F4F">
        <w:rPr>
          <w:b/>
          <w:bCs/>
          <w:i w:val="0"/>
          <w:iCs w:val="0"/>
        </w:rPr>
        <w:instrText xml:space="preserve"> SEQ Figure \* ARABIC </w:instrText>
      </w:r>
      <w:r w:rsidRPr="00983F4F">
        <w:rPr>
          <w:b/>
          <w:bCs/>
          <w:i w:val="0"/>
          <w:iCs w:val="0"/>
        </w:rPr>
        <w:fldChar w:fldCharType="separate"/>
      </w:r>
      <w:r w:rsidR="00843CB6">
        <w:rPr>
          <w:b/>
          <w:bCs/>
          <w:i w:val="0"/>
          <w:iCs w:val="0"/>
          <w:noProof/>
        </w:rPr>
        <w:t>14</w:t>
      </w:r>
      <w:r w:rsidRPr="00983F4F">
        <w:rPr>
          <w:b/>
          <w:bCs/>
          <w:i w:val="0"/>
          <w:iCs w:val="0"/>
        </w:rPr>
        <w:fldChar w:fldCharType="end"/>
      </w:r>
      <w:bookmarkEnd w:id="59"/>
      <w:r w:rsidRPr="00983F4F">
        <w:rPr>
          <w:b/>
          <w:bCs/>
          <w:i w:val="0"/>
          <w:iCs w:val="0"/>
        </w:rPr>
        <w:t xml:space="preserve"> Intraparticle diffusion mechanisms</w:t>
      </w:r>
      <w:r w:rsidR="009E73B8" w:rsidRPr="00983F4F">
        <w:rPr>
          <w:b/>
          <w:bCs/>
          <w:i w:val="0"/>
          <w:iCs w:val="0"/>
        </w:rPr>
        <w:t>: (a)</w:t>
      </w:r>
      <w:r w:rsidR="00983F4F">
        <w:rPr>
          <w:b/>
          <w:bCs/>
          <w:i w:val="0"/>
          <w:iCs w:val="0"/>
        </w:rPr>
        <w:t xml:space="preserve"> </w:t>
      </w:r>
      <w:r w:rsidR="00D96C89">
        <w:rPr>
          <w:b/>
          <w:bCs/>
          <w:i w:val="0"/>
          <w:iCs w:val="0"/>
        </w:rPr>
        <w:t>surface diffusion, (b) pore diffusion, (c) pore diffusion with significant</w:t>
      </w:r>
      <w:r w:rsidR="000933B3">
        <w:rPr>
          <w:b/>
          <w:bCs/>
          <w:i w:val="0"/>
          <w:iCs w:val="0"/>
        </w:rPr>
        <w:t xml:space="preserve"> Knudsen diffusion, (d) </w:t>
      </w:r>
      <w:r w:rsidR="001726DA">
        <w:rPr>
          <w:b/>
          <w:bCs/>
          <w:i w:val="0"/>
          <w:iCs w:val="0"/>
        </w:rPr>
        <w:t xml:space="preserve">combination of </w:t>
      </w:r>
      <w:r w:rsidR="00266CF9">
        <w:rPr>
          <w:b/>
          <w:bCs/>
          <w:i w:val="0"/>
          <w:iCs w:val="0"/>
        </w:rPr>
        <w:t>1 pore</w:t>
      </w:r>
      <w:r w:rsidR="00011A93">
        <w:rPr>
          <w:b/>
          <w:bCs/>
          <w:i w:val="0"/>
          <w:iCs w:val="0"/>
        </w:rPr>
        <w:t xml:space="preserve"> diffusion</w:t>
      </w:r>
      <w:r w:rsidR="00266CF9">
        <w:rPr>
          <w:b/>
          <w:bCs/>
          <w:i w:val="0"/>
          <w:iCs w:val="0"/>
        </w:rPr>
        <w:t>, 2</w:t>
      </w:r>
      <w:r w:rsidR="00011A93">
        <w:rPr>
          <w:b/>
          <w:bCs/>
          <w:i w:val="0"/>
          <w:iCs w:val="0"/>
        </w:rPr>
        <w:t xml:space="preserve"> surface diffusion, </w:t>
      </w:r>
      <w:r w:rsidR="004C05BF">
        <w:rPr>
          <w:b/>
          <w:bCs/>
          <w:i w:val="0"/>
          <w:iCs w:val="0"/>
        </w:rPr>
        <w:br/>
      </w:r>
      <w:r w:rsidR="00011A93">
        <w:rPr>
          <w:b/>
          <w:bCs/>
          <w:i w:val="0"/>
          <w:iCs w:val="0"/>
        </w:rPr>
        <w:t>3</w:t>
      </w:r>
      <w:r w:rsidR="004C05BF">
        <w:rPr>
          <w:b/>
          <w:bCs/>
          <w:i w:val="0"/>
          <w:iCs w:val="0"/>
        </w:rPr>
        <w:t xml:space="preserve"> adsorption, 4 desorption </w:t>
      </w:r>
      <w:r w:rsidR="004C05BF" w:rsidRPr="00A20606">
        <w:rPr>
          <w:b/>
          <w:bCs/>
          <w:i w:val="0"/>
          <w:iCs w:val="0"/>
        </w:rPr>
        <w:fldChar w:fldCharType="begin"/>
      </w:r>
      <w:r w:rsidR="004C05BF" w:rsidRPr="00A20606">
        <w:rPr>
          <w:b/>
          <w:bCs/>
          <w:i w:val="0"/>
          <w:iCs w:val="0"/>
        </w:rPr>
        <w:instrText xml:space="preserve"> ADDIN ZOTERO_ITEM CSL_CITATION {"citationID":"SIvL0Zrw","properties":{"formattedCitation":"(Xu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4C05BF" w:rsidRPr="00A20606">
        <w:rPr>
          <w:b/>
          <w:bCs/>
          <w:i w:val="0"/>
          <w:iCs w:val="0"/>
        </w:rPr>
        <w:fldChar w:fldCharType="separate"/>
      </w:r>
      <w:r w:rsidR="004C05BF" w:rsidRPr="00A20606">
        <w:rPr>
          <w:rFonts w:cs="Arial"/>
          <w:b/>
          <w:bCs/>
          <w:i w:val="0"/>
          <w:iCs w:val="0"/>
        </w:rPr>
        <w:t>(Xu et al., 2013)</w:t>
      </w:r>
      <w:r w:rsidR="004C05BF" w:rsidRPr="00A20606">
        <w:rPr>
          <w:b/>
          <w:bCs/>
          <w:i w:val="0"/>
          <w:iCs w:val="0"/>
        </w:rPr>
        <w:fldChar w:fldCharType="end"/>
      </w:r>
    </w:p>
    <w:p w14:paraId="09603342" w14:textId="35F59332" w:rsidR="00765EAD" w:rsidRPr="00440A9C" w:rsidRDefault="00765EAD" w:rsidP="00440A9C"/>
    <w:p w14:paraId="3F1E6BE7" w14:textId="537F9DDC" w:rsidR="00D47617" w:rsidRPr="00E86957" w:rsidRDefault="00C016C3" w:rsidP="00D47617">
      <w:pPr>
        <w:pStyle w:val="Heading2"/>
      </w:pPr>
      <w:bookmarkStart w:id="60" w:name="_Toc165464868"/>
      <w:r w:rsidRPr="00E86957">
        <w:t>The breakthrough curve</w:t>
      </w:r>
      <w:bookmarkEnd w:id="60"/>
    </w:p>
    <w:p w14:paraId="4917AA3F" w14:textId="68AC0D11" w:rsidR="00E86957" w:rsidRDefault="004D0FA3" w:rsidP="00620F8A">
      <w:pPr>
        <w:jc w:val="both"/>
      </w:pPr>
      <w:r>
        <w:t xml:space="preserve">The </w:t>
      </w:r>
      <w:r w:rsidR="00137F51">
        <w:t>sequence of adsorption in a continuous fixed-bed adsorption column is illustrated in</w:t>
      </w:r>
      <w:r w:rsidR="005A7152">
        <w:t xml:space="preserve"> </w:t>
      </w:r>
      <w:r w:rsidR="005A7152" w:rsidRPr="005A7152">
        <w:fldChar w:fldCharType="begin"/>
      </w:r>
      <w:r w:rsidR="005A7152" w:rsidRPr="005A7152">
        <w:instrText xml:space="preserve"> REF _Ref152844930 \h  \* MERGEFORMAT </w:instrText>
      </w:r>
      <w:r w:rsidR="005A7152" w:rsidRPr="005A7152">
        <w:fldChar w:fldCharType="separate"/>
      </w:r>
      <w:r w:rsidR="00843CB6" w:rsidRPr="002420D0">
        <w:rPr>
          <w:b/>
          <w:bCs/>
        </w:rPr>
        <w:t xml:space="preserve">Figure </w:t>
      </w:r>
      <w:r w:rsidR="00843CB6" w:rsidRPr="00843CB6">
        <w:rPr>
          <w:b/>
          <w:bCs/>
        </w:rPr>
        <w:t>15</w:t>
      </w:r>
      <w:r w:rsidR="005A7152" w:rsidRPr="005A7152">
        <w:fldChar w:fldCharType="end"/>
      </w:r>
      <w:r w:rsidR="00CC2853">
        <w:t>.</w:t>
      </w:r>
      <w:r w:rsidR="005F2BC2">
        <w:t xml:space="preserve"> </w:t>
      </w:r>
      <w:r w:rsidR="00131511">
        <w:t>Adsorption, i.e. mass transfer, does not occur in the entire column</w:t>
      </w:r>
      <w:r w:rsidR="00241356">
        <w:t xml:space="preserve"> simultaneously</w:t>
      </w:r>
      <w:r w:rsidR="00131511">
        <w:t>. If the influent is</w:t>
      </w:r>
      <w:r w:rsidR="0039067C">
        <w:t xml:space="preserve"> coming from above, the activated carbon in the top layer of the fixed-bed column will </w:t>
      </w:r>
      <w:r w:rsidR="00A64C58">
        <w:t xml:space="preserve">initially </w:t>
      </w:r>
      <w:r w:rsidR="0039067C">
        <w:t xml:space="preserve">adsorb </w:t>
      </w:r>
      <w:r w:rsidR="00A64C58">
        <w:t xml:space="preserve">all </w:t>
      </w:r>
      <w:r w:rsidR="00692B12">
        <w:t xml:space="preserve">the micropollutants. </w:t>
      </w:r>
      <w:r w:rsidR="000D2ECA">
        <w:t>Meanwhile, the bottom of the column receives already well treated influent with low concentration of OMPs, leading to</w:t>
      </w:r>
      <w:r w:rsidR="00A67ADC">
        <w:t xml:space="preserve"> a very low mass transfer.</w:t>
      </w:r>
    </w:p>
    <w:p w14:paraId="5CF50F92" w14:textId="77777777" w:rsidR="00E86957" w:rsidRDefault="00E86957">
      <w:pPr>
        <w:spacing w:after="160" w:line="2" w:lineRule="auto"/>
      </w:pPr>
      <w:r>
        <w:br w:type="page"/>
      </w:r>
    </w:p>
    <w:p w14:paraId="571768ED" w14:textId="52ED986B" w:rsidR="005A7152" w:rsidRDefault="005A7152" w:rsidP="005A7152">
      <w:pPr>
        <w:keepNext/>
        <w:jc w:val="center"/>
      </w:pPr>
      <w:r>
        <w:rPr>
          <w:noProof/>
        </w:rPr>
        <w:lastRenderedPageBreak/>
        <w:drawing>
          <wp:inline distT="0" distB="0" distL="0" distR="0" wp14:anchorId="6E6DCF2E" wp14:editId="3CD3066D">
            <wp:extent cx="5727700" cy="4318635"/>
            <wp:effectExtent l="0" t="0" r="6350" b="5715"/>
            <wp:docPr id="2001420042"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5727700" cy="4318635"/>
                    </a:xfrm>
                    <a:prstGeom prst="rect">
                      <a:avLst/>
                    </a:prstGeom>
                    <a:noFill/>
                    <a:ln>
                      <a:noFill/>
                    </a:ln>
                  </pic:spPr>
                </pic:pic>
              </a:graphicData>
            </a:graphic>
          </wp:inline>
        </w:drawing>
      </w:r>
    </w:p>
    <w:p w14:paraId="2C236193" w14:textId="13DEDF3B" w:rsidR="005A7152" w:rsidRPr="005A7152" w:rsidRDefault="005A7152" w:rsidP="005A7152">
      <w:pPr>
        <w:pStyle w:val="Caption"/>
        <w:jc w:val="center"/>
        <w:rPr>
          <w:b/>
          <w:bCs/>
          <w:i w:val="0"/>
          <w:iCs w:val="0"/>
        </w:rPr>
      </w:pPr>
      <w:bookmarkStart w:id="61" w:name="_Ref152844930"/>
      <w:r w:rsidRPr="002420D0">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15</w:t>
      </w:r>
      <w:r w:rsidR="007D58D3">
        <w:rPr>
          <w:b/>
          <w:bCs/>
          <w:i w:val="0"/>
          <w:iCs w:val="0"/>
        </w:rPr>
        <w:fldChar w:fldCharType="end"/>
      </w:r>
      <w:bookmarkEnd w:id="61"/>
      <w:r w:rsidRPr="002420D0">
        <w:rPr>
          <w:b/>
          <w:bCs/>
          <w:i w:val="0"/>
          <w:iCs w:val="0"/>
        </w:rPr>
        <w:t xml:space="preserve"> Representation of adsorption in a fixed-bed column and the link with breakthrough curve</w:t>
      </w:r>
      <w:r>
        <w:rPr>
          <w:b/>
          <w:bCs/>
          <w:i w:val="0"/>
          <w:iCs w:val="0"/>
        </w:rPr>
        <w:t xml:space="preserve"> </w:t>
      </w:r>
      <w:r w:rsidRPr="00CC2853">
        <w:rPr>
          <w:b/>
          <w:bCs/>
          <w:i w:val="0"/>
          <w:iCs w:val="0"/>
        </w:rPr>
        <w:fldChar w:fldCharType="begin"/>
      </w:r>
      <w:r w:rsidRPr="00CC2853">
        <w:rPr>
          <w:b/>
          <w:bCs/>
          <w:i w:val="0"/>
          <w:iCs w:val="0"/>
        </w:rPr>
        <w:instrText xml:space="preserve"> ADDIN ZOTERO_ITEM CSL_CITATION {"citationID":"argsMkw0","properties":{"formattedCitation":"(Patel,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Pr="00CC2853">
        <w:rPr>
          <w:b/>
          <w:bCs/>
          <w:i w:val="0"/>
          <w:iCs w:val="0"/>
        </w:rPr>
        <w:fldChar w:fldCharType="separate"/>
      </w:r>
      <w:r w:rsidRPr="005A7152">
        <w:rPr>
          <w:b/>
          <w:bCs/>
          <w:i w:val="0"/>
          <w:iCs w:val="0"/>
        </w:rPr>
        <w:t>(Patel, 2019)</w:t>
      </w:r>
      <w:r w:rsidRPr="00CC2853">
        <w:rPr>
          <w:b/>
          <w:bCs/>
          <w:i w:val="0"/>
          <w:iCs w:val="0"/>
        </w:rPr>
        <w:fldChar w:fldCharType="end"/>
      </w:r>
    </w:p>
    <w:p w14:paraId="699F6E3B" w14:textId="4A570777" w:rsidR="006A6FB0" w:rsidRDefault="00333573" w:rsidP="00195F8B">
      <w:pPr>
        <w:jc w:val="both"/>
      </w:pPr>
      <w:r>
        <w:t>As said, initially, there is fresh carbon on top that is in contact with non-treated effluent and causes the driving force</w:t>
      </w:r>
      <w:r w:rsidR="009D00A5">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9D00A5">
        <w:t xml:space="preserve"> –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9D00A5">
        <w:t>)</w:t>
      </w:r>
      <w:r>
        <w:t xml:space="preserve"> to be highest on top of the column.</w:t>
      </w:r>
      <w:r w:rsidR="00E42216">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 xml:space="preserve"> is the concentration of pollutant in the influent. Above in the column, no adsorption has already been </w:t>
      </w:r>
      <w:r w:rsidR="00357577">
        <w:t xml:space="preserve">done and </w:t>
      </w:r>
      <m:oMath>
        <m:r>
          <w:rPr>
            <w:rFonts w:ascii="Cambria Math" w:hAnsi="Cambria Math"/>
          </w:rPr>
          <m:t>C</m:t>
        </m:r>
      </m:oMath>
      <w:r w:rsidR="00357577">
        <w:rPr>
          <w:rFonts w:eastAsiaTheme="minorEastAsia"/>
        </w:rPr>
        <w:t xml:space="preserve"> =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w:t>
      </w:r>
      <w:r>
        <w:t xml:space="preserve"> At the bottom, initially there</w:t>
      </w:r>
      <w:r w:rsidR="003D6447">
        <w:t xml:space="preserve"> is no driving force because the influent is already treated by the upper part and doesn’t contain pollutants anymore.</w:t>
      </w:r>
      <w:r w:rsidR="00131837">
        <w:t xml:space="preserve"> However,</w:t>
      </w:r>
      <w:r w:rsidR="00CA70F3">
        <w:t xml:space="preserve"> the above part gets saturated after some time and</w:t>
      </w:r>
      <w:r w:rsidR="006A6241">
        <w:t xml:space="preserve"> </w:t>
      </w:r>
      <w:r w:rsidR="00447B3A">
        <w:t>the zone with highest driving force will move downwards</w:t>
      </w:r>
      <w:r w:rsidR="006A6241">
        <w:t xml:space="preserve">. </w:t>
      </w:r>
      <w:r w:rsidR="00195F8B">
        <w:t xml:space="preserve">The region where </w:t>
      </w:r>
      <w:r w:rsidR="001B1359">
        <w:t>mass transfer occurs depends on time and space and is called the mass transfer zone (MTZ).</w:t>
      </w:r>
      <w:r w:rsidR="00447B3A">
        <w:t xml:space="preserve"> It is illustrated as the dotted area in </w:t>
      </w:r>
      <w:r w:rsidR="00447B3A" w:rsidRPr="00687130">
        <w:rPr>
          <w:b/>
          <w:bCs/>
        </w:rPr>
        <w:fldChar w:fldCharType="begin"/>
      </w:r>
      <w:r w:rsidR="00447B3A" w:rsidRPr="00687130">
        <w:rPr>
          <w:b/>
          <w:bCs/>
        </w:rPr>
        <w:instrText xml:space="preserve"> REF _Ref152844930 \h </w:instrText>
      </w:r>
      <w:r w:rsidR="00687130" w:rsidRPr="00687130">
        <w:rPr>
          <w:b/>
          <w:bCs/>
        </w:rPr>
        <w:instrText xml:space="preserve"> \* MERGEFORMAT </w:instrText>
      </w:r>
      <w:r w:rsidR="00447B3A" w:rsidRPr="00687130">
        <w:rPr>
          <w:b/>
          <w:bCs/>
        </w:rPr>
      </w:r>
      <w:r w:rsidR="00447B3A" w:rsidRPr="00687130">
        <w:rPr>
          <w:b/>
          <w:bCs/>
        </w:rPr>
        <w:fldChar w:fldCharType="separate"/>
      </w:r>
      <w:r w:rsidR="00843CB6" w:rsidRPr="002420D0">
        <w:rPr>
          <w:b/>
          <w:bCs/>
        </w:rPr>
        <w:t xml:space="preserve">Figure </w:t>
      </w:r>
      <w:r w:rsidR="00843CB6" w:rsidRPr="00843CB6">
        <w:rPr>
          <w:b/>
          <w:bCs/>
          <w:noProof/>
        </w:rPr>
        <w:t>15</w:t>
      </w:r>
      <w:r w:rsidR="00447B3A" w:rsidRPr="00687130">
        <w:rPr>
          <w:b/>
          <w:bCs/>
        </w:rPr>
        <w:fldChar w:fldCharType="end"/>
      </w:r>
      <w:r w:rsidR="00F76C55" w:rsidRPr="00687130">
        <w:rPr>
          <w:b/>
          <w:bCs/>
        </w:rPr>
        <w:t xml:space="preserve"> </w:t>
      </w:r>
      <w:r w:rsidR="00F76C55">
        <w:t>and is preceded by a saturated carbon zone (black area) and followed by fresh carbon (white area).</w:t>
      </w:r>
    </w:p>
    <w:p w14:paraId="54B8A22F" w14:textId="77777777" w:rsidR="001F595A" w:rsidRDefault="001F595A" w:rsidP="00195F8B">
      <w:pPr>
        <w:jc w:val="both"/>
      </w:pPr>
    </w:p>
    <w:p w14:paraId="7166424E" w14:textId="63CBD855" w:rsidR="006E28A6" w:rsidRDefault="001F595A" w:rsidP="006E28A6">
      <w:pPr>
        <w:jc w:val="both"/>
      </w:pPr>
      <w:r>
        <w:t xml:space="preserve">A </w:t>
      </w:r>
      <w:r w:rsidRPr="00451EED">
        <w:rPr>
          <w:u w:val="single"/>
        </w:rPr>
        <w:t>breakthrough curve</w:t>
      </w:r>
      <w:r w:rsidR="00140C87">
        <w:t xml:space="preserve"> </w:t>
      </w:r>
      <w:r w:rsidR="00536ADC">
        <w:t xml:space="preserve">(BTC) </w:t>
      </w:r>
      <w:r w:rsidR="00140C87">
        <w:t xml:space="preserve">is a plot of the fixed-bed column effluent concentration as function of time or volume of water treated. </w:t>
      </w:r>
      <w:r w:rsidR="00A35222">
        <w:t>Initially</w:t>
      </w:r>
      <w:r w:rsidR="00140C87">
        <w:t xml:space="preserve">, with a fully fresh column, the effluent concentration is </w:t>
      </w:r>
      <w:r w:rsidR="001672EE">
        <w:t>perfectly treated and ideally contains zero pollutants. After a while, due to saturation, the</w:t>
      </w:r>
      <w:r w:rsidR="001F32B9">
        <w:t xml:space="preserve"> effluent concentration increases.</w:t>
      </w:r>
      <w:r w:rsidR="00902BAA">
        <w:t xml:space="preserve"> Above the breakthrough point,</w:t>
      </w:r>
      <w:r w:rsidR="000733EE">
        <w:t xml:space="preserve"> the effluent concentration is </w:t>
      </w:r>
      <w:r w:rsidR="00A35222">
        <w:t>c</w:t>
      </w:r>
      <w:r w:rsidR="000733EE">
        <w:t>onsidered</w:t>
      </w:r>
      <w:r w:rsidR="00902BAA">
        <w:t xml:space="preserve"> </w:t>
      </w:r>
      <w:r w:rsidR="00602CF5">
        <w:t xml:space="preserve">too high for successful removal. This can be 5% </w:t>
      </w:r>
      <w:r w:rsidR="00954E6A">
        <w:t xml:space="preserve">of the influent concentration, dependent on </w:t>
      </w:r>
      <w:r w:rsidR="00F81745">
        <w:t>the desired effluent quality</w:t>
      </w:r>
      <w:r w:rsidR="00954E6A">
        <w:t xml:space="preserve">. </w:t>
      </w:r>
      <w:r w:rsidR="00333BEC">
        <w:t>From then, typically concentrations increase more rapidly and a</w:t>
      </w:r>
      <w:r w:rsidR="00954E6A">
        <w:t xml:space="preserve">t </w:t>
      </w:r>
      <w:r w:rsidR="004B6B2C">
        <w:t xml:space="preserve">the </w:t>
      </w:r>
      <w:r w:rsidR="00333BEC">
        <w:t>point of exhaustion, the bed is considered exhausted</w:t>
      </w:r>
      <w:r w:rsidR="004B6B2C">
        <w:t>.</w:t>
      </w:r>
      <w:r w:rsidR="00333BEC">
        <w:t xml:space="preserve"> </w:t>
      </w:r>
      <w:r w:rsidR="00E6370D">
        <w:t xml:space="preserve">The </w:t>
      </w:r>
      <w:r w:rsidR="00543604">
        <w:t>effluent concentration is only 5%</w:t>
      </w:r>
      <w:r w:rsidR="006C2307">
        <w:t xml:space="preserve"> </w:t>
      </w:r>
      <w:r w:rsidR="003A6F85">
        <w:t>lower than</w:t>
      </w:r>
      <w:r w:rsidR="006C2307">
        <w:t xml:space="preserve"> the high</w:t>
      </w:r>
      <w:r w:rsidR="003A6F85">
        <w:t>ly</w:t>
      </w:r>
      <w:r w:rsidR="006C2307">
        <w:t xml:space="preserve"> concentrated influent</w:t>
      </w:r>
      <w:r w:rsidR="00B637C3">
        <w:t xml:space="preserve">. At perfect saturation, there is absolutely </w:t>
      </w:r>
      <w:r w:rsidR="001C60E4">
        <w:t>no adsorption</w:t>
      </w:r>
      <w:r w:rsidR="00B637C3">
        <w:t xml:space="preserve"> anymore</w:t>
      </w:r>
      <w:r w:rsidR="00A35222">
        <w:t xml:space="preserve"> </w:t>
      </w:r>
      <w:r w:rsidR="00A35222">
        <w:fldChar w:fldCharType="begin"/>
      </w:r>
      <w:r w:rsidR="00A35222">
        <w:instrText xml:space="preserve"> ADDIN ZOTERO_ITEM CSL_CITATION {"citationID":"Kdhi77i1","properties":{"formattedCitation":"(Sabri &amp; Abbood, 2019)","plainCitation":"(Sabri &amp; Abbood, 2019)","noteIndex":0},"citationItems":[{"id":119,"uris":["http://zotero.org/users/local/h6YJVYLe/items/FNHICNDP"],"itemData":{"id":119,"type":"article-journal","container-title":"Engineering and Technology Journal","DOI":"10.30684/etj.37.1C.25","journalAbbreviation":"Engineering and Technology Journal","source":"ResearchGate","title":"Adsorption Study of Nitrate Anions by Different Materials Using Fixed Bed Column","volume":"37","author":[{"family":"Sabri","given":"Anaam"},{"family":"Abbood","given":"Noor"}],"issued":{"date-parts":[["2019",4,25]]}}}],"schema":"https://github.com/citation-style-language/schema/raw/master/csl-citation.json"} </w:instrText>
      </w:r>
      <w:r w:rsidR="00A35222">
        <w:fldChar w:fldCharType="separate"/>
      </w:r>
      <w:r w:rsidR="00A35222" w:rsidRPr="00A35222">
        <w:rPr>
          <w:rFonts w:cs="Arial"/>
        </w:rPr>
        <w:t>(Sabri &amp; Abbood, 2019)</w:t>
      </w:r>
      <w:r w:rsidR="00A35222">
        <w:fldChar w:fldCharType="end"/>
      </w:r>
      <w:r w:rsidR="006E28A6">
        <w:t>.</w:t>
      </w:r>
      <w:r w:rsidR="006E28A6">
        <w:br w:type="page"/>
      </w:r>
    </w:p>
    <w:p w14:paraId="03D97F7C" w14:textId="64E8B0B4" w:rsidR="00922006" w:rsidRDefault="00BE6F1F" w:rsidP="003934CC">
      <w:pPr>
        <w:pStyle w:val="Heading1"/>
        <w:numPr>
          <w:ilvl w:val="0"/>
          <w:numId w:val="9"/>
        </w:numPr>
      </w:pPr>
      <w:bookmarkStart w:id="62" w:name="_Ref164339660"/>
      <w:bookmarkStart w:id="63" w:name="_Toc165464869"/>
      <w:r w:rsidRPr="003934CC">
        <w:lastRenderedPageBreak/>
        <w:t xml:space="preserve">Adsorption on activated carbon: </w:t>
      </w:r>
      <w:r w:rsidR="003934CC" w:rsidRPr="003934CC">
        <w:t>B</w:t>
      </w:r>
      <w:r w:rsidRPr="003934CC">
        <w:t>reakthrough curve models</w:t>
      </w:r>
      <w:bookmarkEnd w:id="62"/>
      <w:bookmarkEnd w:id="63"/>
    </w:p>
    <w:p w14:paraId="3F0235F6" w14:textId="561C3552" w:rsidR="00E71C14" w:rsidRDefault="00E71C14" w:rsidP="005C3EEC">
      <w:r>
        <w:t>This chapter explains</w:t>
      </w:r>
      <w:r w:rsidR="006E1C2F">
        <w:t xml:space="preserve"> what breakthrough curve models are, what opportunities </w:t>
      </w:r>
      <w:r w:rsidR="004643E1">
        <w:t>they</w:t>
      </w:r>
      <w:r w:rsidR="006E1C2F">
        <w:t xml:space="preserve"> can deliver, </w:t>
      </w:r>
      <w:r w:rsidR="00667075">
        <w:t xml:space="preserve">why different models exist and </w:t>
      </w:r>
      <w:r w:rsidR="00CF427D">
        <w:t>which</w:t>
      </w:r>
      <w:r w:rsidR="002B4413">
        <w:t xml:space="preserve"> </w:t>
      </w:r>
      <w:r w:rsidR="004643E1">
        <w:t xml:space="preserve">ones make chance </w:t>
      </w:r>
      <w:r w:rsidR="00D15343">
        <w:t>for modelling</w:t>
      </w:r>
      <w:r w:rsidR="00EB5248">
        <w:t xml:space="preserve"> tertiary GAC treatment in WWTPs.</w:t>
      </w:r>
      <w:r w:rsidR="009D420F">
        <w:t xml:space="preserve"> </w:t>
      </w:r>
      <w:r w:rsidR="00EF3C5A">
        <w:t>The</w:t>
      </w:r>
      <w:r w:rsidR="009D420F" w:rsidRPr="009D420F">
        <w:t xml:space="preserve"> </w:t>
      </w:r>
      <w:r w:rsidR="009D420F">
        <w:t>scope is limited to single-solute adsorption ont</w:t>
      </w:r>
      <w:r w:rsidR="003D2E5A">
        <w:t>o</w:t>
      </w:r>
      <w:r w:rsidR="009D420F">
        <w:t xml:space="preserve"> non</w:t>
      </w:r>
      <w:r w:rsidR="00EF3C5A">
        <w:t>-</w:t>
      </w:r>
      <w:r w:rsidR="009D420F">
        <w:t>biological GAC in</w:t>
      </w:r>
      <w:r w:rsidR="009D420F" w:rsidRPr="00BC358D">
        <w:t xml:space="preserve"> </w:t>
      </w:r>
      <w:r w:rsidR="009D420F">
        <w:t>fixed-bed column</w:t>
      </w:r>
      <w:r w:rsidR="00EF3C5A">
        <w:t>s</w:t>
      </w:r>
      <w:r w:rsidR="009D420F">
        <w:t>.</w:t>
      </w:r>
    </w:p>
    <w:p w14:paraId="6B0B73EF" w14:textId="77777777" w:rsidR="005C3EEC" w:rsidRPr="005C3EEC" w:rsidRDefault="005C3EEC" w:rsidP="005C3EEC"/>
    <w:p w14:paraId="103E2AB3" w14:textId="33302EDD" w:rsidR="00EC0DBF" w:rsidRDefault="00B9672F" w:rsidP="00BC358D">
      <w:pPr>
        <w:pStyle w:val="Heading2"/>
      </w:pPr>
      <w:bookmarkStart w:id="64" w:name="_Toc165464870"/>
      <w:r>
        <w:t>Opportunities</w:t>
      </w:r>
      <w:r w:rsidR="00917C04">
        <w:t xml:space="preserve"> and challenges</w:t>
      </w:r>
      <w:bookmarkEnd w:id="64"/>
    </w:p>
    <w:p w14:paraId="49DBA003" w14:textId="6923F446" w:rsidR="00781922" w:rsidRDefault="00B9672F" w:rsidP="0076620A">
      <w:pPr>
        <w:jc w:val="both"/>
      </w:pPr>
      <w:r>
        <w:t>A</w:t>
      </w:r>
      <w:r w:rsidR="00726E47">
        <w:t xml:space="preserve"> breakthrough curve</w:t>
      </w:r>
      <w:r w:rsidR="00536ADC">
        <w:t xml:space="preserve"> (BTC)</w:t>
      </w:r>
      <w:r>
        <w:t xml:space="preserve"> is </w:t>
      </w:r>
      <w:r w:rsidR="00BC358D">
        <w:t>crucial</w:t>
      </w:r>
      <w:r>
        <w:t xml:space="preserve"> information for the design and operation of</w:t>
      </w:r>
      <w:r w:rsidR="00BC358D">
        <w:t xml:space="preserve"> real-life adsorption systems </w:t>
      </w:r>
      <w:r w:rsidR="004B613B">
        <w:t>tackling OMPs</w:t>
      </w:r>
      <w:r w:rsidR="00BC358D">
        <w:t xml:space="preserve"> </w:t>
      </w:r>
      <w:r w:rsidR="004B613B">
        <w:t>in</w:t>
      </w:r>
      <w:r w:rsidR="00BC358D">
        <w:t xml:space="preserve"> municipal wastewater.</w:t>
      </w:r>
      <w:r w:rsidR="00726E47">
        <w:t xml:space="preserve"> </w:t>
      </w:r>
      <w:r w:rsidR="0078150C">
        <w:t>With the BTC</w:t>
      </w:r>
      <w:r w:rsidR="00417B94">
        <w:t xml:space="preserve">, one can make conclusions about the </w:t>
      </w:r>
      <w:r w:rsidR="0078150C">
        <w:t xml:space="preserve">adsorption </w:t>
      </w:r>
      <w:r w:rsidR="00417B94">
        <w:t>performance</w:t>
      </w:r>
      <w:r w:rsidR="000930F8">
        <w:t>,</w:t>
      </w:r>
      <w:r w:rsidR="00D52110">
        <w:t xml:space="preserve"> how long before regeneration is needed, </w:t>
      </w:r>
      <w:r w:rsidR="00454EF7">
        <w:t>what is the removal efficiency at any time, etc.</w:t>
      </w:r>
      <w:r w:rsidR="000B1602">
        <w:t xml:space="preserve"> </w:t>
      </w:r>
      <w:r w:rsidR="00577C5D">
        <w:t xml:space="preserve">However, making </w:t>
      </w:r>
      <w:r w:rsidR="00E93413">
        <w:t>BTCs</w:t>
      </w:r>
      <w:r w:rsidR="00577C5D">
        <w:t xml:space="preserve"> for a variety of compounds in a variety of conditions </w:t>
      </w:r>
      <w:r w:rsidR="004D2002">
        <w:t>is a costly operation.</w:t>
      </w:r>
      <w:r w:rsidR="006E7BDF">
        <w:t xml:space="preserve"> Applying for municipal wastewater, t</w:t>
      </w:r>
      <w:r w:rsidR="004D2002">
        <w:t xml:space="preserve">his requires many </w:t>
      </w:r>
      <w:r w:rsidR="006E7BDF">
        <w:t>pilot-scale experiments.</w:t>
      </w:r>
      <w:r w:rsidR="008F0095">
        <w:t xml:space="preserve"> </w:t>
      </w:r>
      <w:r w:rsidR="0041591F">
        <w:t>Models</w:t>
      </w:r>
      <w:r w:rsidR="008F0095">
        <w:t xml:space="preserve"> that c</w:t>
      </w:r>
      <w:r w:rsidR="00AF05A1">
        <w:t>ould</w:t>
      </w:r>
      <w:r w:rsidR="008F0095">
        <w:t xml:space="preserve"> </w:t>
      </w:r>
      <w:r w:rsidR="00816DF1">
        <w:t xml:space="preserve">trustfully predict </w:t>
      </w:r>
      <w:r w:rsidR="009F49C3">
        <w:t>BTCs</w:t>
      </w:r>
      <w:r w:rsidR="00816DF1">
        <w:t xml:space="preserve"> for all these </w:t>
      </w:r>
      <w:r w:rsidR="00C17964">
        <w:t xml:space="preserve">different </w:t>
      </w:r>
      <w:r w:rsidR="004B02AA">
        <w:t>scenarios</w:t>
      </w:r>
      <w:r w:rsidR="003E44B9">
        <w:t xml:space="preserve"> could</w:t>
      </w:r>
      <w:r w:rsidR="004B02AA">
        <w:t xml:space="preserve"> save a lot of time and money.</w:t>
      </w:r>
      <w:r w:rsidR="0003223A">
        <w:t xml:space="preserve"> </w:t>
      </w:r>
      <w:r w:rsidR="00585F42">
        <w:t xml:space="preserve">It </w:t>
      </w:r>
      <w:r w:rsidR="002F040D">
        <w:t xml:space="preserve">would help </w:t>
      </w:r>
      <w:r w:rsidR="00585F42">
        <w:t>to predict in which scenarios one gets maximum</w:t>
      </w:r>
      <w:r w:rsidR="002F040D">
        <w:t xml:space="preserve"> removal efficiency,</w:t>
      </w:r>
      <w:r w:rsidR="00585F42">
        <w:t xml:space="preserve"> adsorption capacit</w:t>
      </w:r>
      <w:r w:rsidR="009D634B">
        <w:t>y</w:t>
      </w:r>
      <w:r w:rsidR="00585F42">
        <w:t>,</w:t>
      </w:r>
      <w:r w:rsidR="009D634B">
        <w:t xml:space="preserve"> and predict </w:t>
      </w:r>
      <w:r w:rsidR="004904CD">
        <w:t xml:space="preserve">bed replacement intervals. </w:t>
      </w:r>
      <w:r w:rsidR="0078150C">
        <w:t>This facilitates to figure</w:t>
      </w:r>
      <w:r w:rsidR="002B7A75">
        <w:t xml:space="preserve"> out if GAC is a viable technology</w:t>
      </w:r>
      <w:r w:rsidR="007F1C4C">
        <w:t xml:space="preserve"> for full-scale </w:t>
      </w:r>
      <w:r w:rsidR="00FD1A89">
        <w:t>advanced</w:t>
      </w:r>
      <w:r w:rsidR="00C1044C">
        <w:t xml:space="preserve"> wastewater</w:t>
      </w:r>
      <w:r w:rsidR="008021EE">
        <w:t xml:space="preserve"> treatment</w:t>
      </w:r>
      <w:r w:rsidR="007F1C4C">
        <w:t>.</w:t>
      </w:r>
      <w:r w:rsidR="00585F42">
        <w:t xml:space="preserve"> </w:t>
      </w:r>
      <w:r w:rsidR="00C84403">
        <w:t>Hence</w:t>
      </w:r>
      <w:r w:rsidR="00AD2389">
        <w:t>, there is opportunity to meet</w:t>
      </w:r>
      <w:r w:rsidR="00024A72">
        <w:t xml:space="preserve"> emission</w:t>
      </w:r>
      <w:r w:rsidR="00AD2389">
        <w:t xml:space="preserve"> thresholds for micropollutants in the future. </w:t>
      </w:r>
      <w:r w:rsidR="0059102A">
        <w:t xml:space="preserve">In the coming years, </w:t>
      </w:r>
      <w:r w:rsidR="002D5CC5">
        <w:t xml:space="preserve">the </w:t>
      </w:r>
      <w:r w:rsidR="00AD2389">
        <w:t>need for optimis</w:t>
      </w:r>
      <w:r w:rsidR="00050583">
        <w:t>ed</w:t>
      </w:r>
      <w:r w:rsidR="00AD2389">
        <w:t xml:space="preserve"> treatment systems </w:t>
      </w:r>
      <w:r w:rsidR="002D5CC5">
        <w:t xml:space="preserve">will only increase </w:t>
      </w:r>
      <w:r w:rsidR="00AD2389">
        <w:t xml:space="preserve">as legislation around micropollutants </w:t>
      </w:r>
      <w:r w:rsidR="00E804AD">
        <w:t>will get more strict</w:t>
      </w:r>
      <w:r w:rsidR="006E130F">
        <w:t xml:space="preserve"> </w:t>
      </w:r>
      <w:r w:rsidR="006E130F">
        <w:fldChar w:fldCharType="begin"/>
      </w:r>
      <w:r w:rsidR="00494768">
        <w:instrText xml:space="preserve"> ADDIN ZOTERO_ITEM CSL_CITATION {"citationID":"LhQZFgoL","properties":{"formattedCitation":"(J.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6E130F">
        <w:fldChar w:fldCharType="separate"/>
      </w:r>
      <w:r w:rsidR="00494768" w:rsidRPr="00494768">
        <w:rPr>
          <w:rFonts w:cs="Arial"/>
        </w:rPr>
        <w:t>(J. Burkhardt et al., 2022)</w:t>
      </w:r>
      <w:r w:rsidR="006E130F">
        <w:fldChar w:fldCharType="end"/>
      </w:r>
      <w:r w:rsidR="00E804AD">
        <w:t>.</w:t>
      </w:r>
    </w:p>
    <w:p w14:paraId="5AFC1ED3" w14:textId="77777777" w:rsidR="00585C30" w:rsidRDefault="00585C30" w:rsidP="0076620A">
      <w:pPr>
        <w:jc w:val="both"/>
      </w:pPr>
    </w:p>
    <w:p w14:paraId="6CE08D28" w14:textId="0996D7BD" w:rsidR="00D6638E" w:rsidRDefault="00D15343" w:rsidP="0076620A">
      <w:pPr>
        <w:jc w:val="both"/>
      </w:pPr>
      <w:r>
        <w:t xml:space="preserve">A first challenge </w:t>
      </w:r>
      <w:r w:rsidR="004F7352">
        <w:t>regards th</w:t>
      </w:r>
      <w:r w:rsidR="00D6638E">
        <w:t xml:space="preserve">e </w:t>
      </w:r>
      <w:r w:rsidR="008A2341">
        <w:t>complexity</w:t>
      </w:r>
      <w:r w:rsidR="00D6638E">
        <w:t xml:space="preserve"> of the</w:t>
      </w:r>
      <w:r w:rsidR="008A2341">
        <w:t xml:space="preserve"> WWTP’s</w:t>
      </w:r>
      <w:r w:rsidR="00D6638E">
        <w:t xml:space="preserve"> influent: municipal wastewater.</w:t>
      </w:r>
      <w:r>
        <w:t xml:space="preserve"> </w:t>
      </w:r>
      <w:r w:rsidR="00D6638E" w:rsidRPr="007C69CE">
        <w:t>Municipal wastewater</w:t>
      </w:r>
      <w:r w:rsidR="0005623D">
        <w:t xml:space="preserve"> is a complex stream</w:t>
      </w:r>
      <w:r w:rsidR="00D6638E" w:rsidRPr="007C69CE">
        <w:t xml:space="preserve"> contain</w:t>
      </w:r>
      <w:r w:rsidR="0005623D">
        <w:t>ing</w:t>
      </w:r>
      <w:r w:rsidR="00D6638E" w:rsidRPr="007C69CE">
        <w:t xml:space="preserve"> many </w:t>
      </w:r>
      <w:r w:rsidR="00E14BC4">
        <w:t xml:space="preserve">different </w:t>
      </w:r>
      <w:r w:rsidR="00D6638E" w:rsidRPr="007C69CE">
        <w:t>micropollutants in highly varying concentrations.</w:t>
      </w:r>
      <w:r w:rsidR="00E14BC4">
        <w:t xml:space="preserve"> It is not only the </w:t>
      </w:r>
      <w:r w:rsidR="00760D0A">
        <w:t>concentration of MPs</w:t>
      </w:r>
      <w:r w:rsidR="00E14BC4">
        <w:t xml:space="preserve"> itself that var</w:t>
      </w:r>
      <w:r w:rsidR="00582195">
        <w:t>y</w:t>
      </w:r>
      <w:r w:rsidR="00E14BC4">
        <w:t xml:space="preserve"> </w:t>
      </w:r>
      <w:r w:rsidR="00582195">
        <w:t>over</w:t>
      </w:r>
      <w:r w:rsidR="00E14BC4">
        <w:t xml:space="preserve"> time.</w:t>
      </w:r>
      <w:r w:rsidR="00760D0A">
        <w:t xml:space="preserve"> </w:t>
      </w:r>
      <w:r w:rsidR="001C54A1">
        <w:t>The</w:t>
      </w:r>
      <w:r w:rsidR="00257382">
        <w:t xml:space="preserve"> WWTP’s</w:t>
      </w:r>
      <w:r w:rsidR="001C54A1">
        <w:t xml:space="preserve"> </w:t>
      </w:r>
      <w:r w:rsidR="00257382">
        <w:t>influent</w:t>
      </w:r>
      <w:r w:rsidR="001C54A1">
        <w:t xml:space="preserve"> composition is uncertain and variable. For example, d</w:t>
      </w:r>
      <w:r w:rsidR="00760D0A">
        <w:t>issolved organic matter (DOM)</w:t>
      </w:r>
      <w:r w:rsidR="001A0A30">
        <w:t xml:space="preserve"> is important</w:t>
      </w:r>
      <w:r w:rsidR="005E4686">
        <w:t xml:space="preserve"> to address</w:t>
      </w:r>
      <w:r w:rsidR="001A0A30">
        <w:t xml:space="preserve"> as it competes with MPs, </w:t>
      </w:r>
      <w:r w:rsidR="005E4686">
        <w:t>but</w:t>
      </w:r>
      <w:r w:rsidR="001A0A30">
        <w:t xml:space="preserve"> </w:t>
      </w:r>
      <w:r w:rsidR="001C54A1">
        <w:t xml:space="preserve">it </w:t>
      </w:r>
      <w:r w:rsidR="001A0A30">
        <w:t>is</w:t>
      </w:r>
      <w:r w:rsidR="00257382">
        <w:t xml:space="preserve"> variable and</w:t>
      </w:r>
      <w:r w:rsidR="001A0A30">
        <w:t xml:space="preserve"> </w:t>
      </w:r>
      <w:r w:rsidR="0021366E">
        <w:t xml:space="preserve">hard to quantify. </w:t>
      </w:r>
      <w:r w:rsidR="00DD353A">
        <w:t>Environmental conditions such as the temperature and pH</w:t>
      </w:r>
      <w:r w:rsidR="0021366E">
        <w:t xml:space="preserve"> also </w:t>
      </w:r>
      <w:r w:rsidR="00A3702B">
        <w:t>chang</w:t>
      </w:r>
      <w:r w:rsidR="00DD353A">
        <w:t>e</w:t>
      </w:r>
      <w:r w:rsidR="00A3702B">
        <w:t xml:space="preserve"> continuously.</w:t>
      </w:r>
      <w:r w:rsidR="00063178">
        <w:t xml:space="preserve"> Also the flow rate of the incoming</w:t>
      </w:r>
      <w:r w:rsidR="00303B7A">
        <w:t xml:space="preserve"> stream and weather conditions</w:t>
      </w:r>
      <w:r w:rsidR="00D6638E" w:rsidRPr="007C69CE">
        <w:t xml:space="preserve"> change unpredictably over time. </w:t>
      </w:r>
    </w:p>
    <w:p w14:paraId="3BA9833B" w14:textId="77777777" w:rsidR="00826EDD" w:rsidRDefault="00826EDD" w:rsidP="0076620A">
      <w:pPr>
        <w:jc w:val="both"/>
      </w:pPr>
    </w:p>
    <w:p w14:paraId="57E336B2" w14:textId="55DA1769" w:rsidR="00D15343" w:rsidRDefault="00BF6178" w:rsidP="0076620A">
      <w:pPr>
        <w:jc w:val="both"/>
      </w:pPr>
      <w:r>
        <w:t>A</w:t>
      </w:r>
      <w:r w:rsidR="00C54951">
        <w:t xml:space="preserve"> second challenge </w:t>
      </w:r>
      <w:r w:rsidR="00303B7A">
        <w:t>can be seen as</w:t>
      </w:r>
      <w:r w:rsidR="00C54951">
        <w:t xml:space="preserve"> a consequence of the first one. Because</w:t>
      </w:r>
      <w:r w:rsidR="0084063A">
        <w:t xml:space="preserve"> </w:t>
      </w:r>
      <w:r w:rsidR="007D4697">
        <w:t>adsorption systems for micropollutants are new and complicated</w:t>
      </w:r>
      <w:r w:rsidR="00CB3913">
        <w:t xml:space="preserve">, </w:t>
      </w:r>
      <w:r w:rsidR="00D15343">
        <w:t>the gap of information in literature</w:t>
      </w:r>
      <w:r w:rsidR="00CB3913">
        <w:t xml:space="preserve"> remains big</w:t>
      </w:r>
      <w:r w:rsidR="00D15343">
        <w:t>.</w:t>
      </w:r>
      <w:r w:rsidR="00CB3913">
        <w:t xml:space="preserve"> Models have been developed but </w:t>
      </w:r>
      <w:r w:rsidR="00CF5C01">
        <w:t>rarely used for</w:t>
      </w:r>
      <w:r w:rsidR="002D501D">
        <w:t xml:space="preserve"> simulating</w:t>
      </w:r>
      <w:r w:rsidR="00CF5C01">
        <w:t xml:space="preserve"> </w:t>
      </w:r>
      <w:r w:rsidR="00EE6799">
        <w:t>full-scale fixed-bed GAC</w:t>
      </w:r>
      <w:r w:rsidR="002D501D">
        <w:t xml:space="preserve"> columns treating municipal wastewater</w:t>
      </w:r>
      <w:r w:rsidR="00346053">
        <w:t xml:space="preserve">. </w:t>
      </w:r>
      <w:r w:rsidR="002D501D">
        <w:t>Contrary, m</w:t>
      </w:r>
      <w:r w:rsidR="00346053">
        <w:t>ost of the models are limited in scope and complexity.</w:t>
      </w:r>
      <w:r w:rsidR="00283844">
        <w:t xml:space="preserve"> For instance, </w:t>
      </w:r>
      <w:r w:rsidR="00A575A2">
        <w:t>modelling</w:t>
      </w:r>
      <w:r w:rsidR="00283844">
        <w:t xml:space="preserve"> </w:t>
      </w:r>
      <w:r w:rsidR="00F73D3A">
        <w:t>the adsorption</w:t>
      </w:r>
      <w:r w:rsidR="00283844">
        <w:t xml:space="preserve"> of phenolic compounds from </w:t>
      </w:r>
      <w:r w:rsidR="00F73D3A">
        <w:t xml:space="preserve">olive mill wastewater </w:t>
      </w:r>
      <w:r w:rsidR="005A6668">
        <w:fldChar w:fldCharType="begin"/>
      </w:r>
      <w:r w:rsidR="005A6668">
        <w:instrText xml:space="preserve"> ADDIN ZOTERO_ITEM CSL_CITATION {"citationID":"e2tb1UdC","properties":{"formattedCitation":"(Aliakbarian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A6668">
        <w:fldChar w:fldCharType="separate"/>
      </w:r>
      <w:r w:rsidR="005A6668" w:rsidRPr="005A6668">
        <w:rPr>
          <w:rFonts w:cs="Arial"/>
        </w:rPr>
        <w:t>(Aliakbarian et al., 2015)</w:t>
      </w:r>
      <w:r w:rsidR="005A6668">
        <w:fldChar w:fldCharType="end"/>
      </w:r>
      <w:r w:rsidR="00EF4A47">
        <w:t>.</w:t>
      </w:r>
      <w:r w:rsidR="00BD4331">
        <w:t xml:space="preserve"> </w:t>
      </w:r>
      <w:r w:rsidR="009F5AF5">
        <w:t xml:space="preserve">Such a model can only be used for a limited situation and would fail </w:t>
      </w:r>
      <w:r w:rsidR="00685FA3">
        <w:t>in describing</w:t>
      </w:r>
      <w:r w:rsidR="009F5AF5">
        <w:t xml:space="preserve"> others </w:t>
      </w:r>
      <w:r w:rsidR="00014951">
        <w:fldChar w:fldCharType="begin"/>
      </w:r>
      <w:r w:rsidR="00014951">
        <w:instrText xml:space="preserve"> ADDIN ZOTERO_ITEM CSL_CITATION {"citationID":"sg1K1WPS","properties":{"formattedCitation":"(Xu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14951">
        <w:fldChar w:fldCharType="separate"/>
      </w:r>
      <w:r w:rsidR="00014951" w:rsidRPr="00014951">
        <w:rPr>
          <w:rFonts w:cs="Arial"/>
        </w:rPr>
        <w:t>(Xu et al., 2013)</w:t>
      </w:r>
      <w:r w:rsidR="00014951">
        <w:fldChar w:fldCharType="end"/>
      </w:r>
      <w:r w:rsidR="00014951">
        <w:t>.</w:t>
      </w:r>
      <w:r>
        <w:t xml:space="preserve"> Another reason why research is not high</w:t>
      </w:r>
      <w:r w:rsidR="00CD6349">
        <w:t>ly</w:t>
      </w:r>
      <w:r>
        <w:t xml:space="preserve"> developed </w:t>
      </w:r>
      <w:r w:rsidR="00A10191">
        <w:t>for</w:t>
      </w:r>
      <w:r>
        <w:t xml:space="preserve"> this topic is </w:t>
      </w:r>
      <w:r w:rsidR="008E4147">
        <w:t>the</w:t>
      </w:r>
      <w:r w:rsidR="00A10191">
        <w:t xml:space="preserve"> lack of data</w:t>
      </w:r>
      <w:r w:rsidR="005A40C7">
        <w:t xml:space="preserve"> on MPs in wastewater.</w:t>
      </w:r>
      <w:r w:rsidR="00A20C48">
        <w:t xml:space="preserve"> </w:t>
      </w:r>
      <w:r w:rsidR="006B49BF">
        <w:t xml:space="preserve">Measuring </w:t>
      </w:r>
      <w:r w:rsidR="00D7529C">
        <w:t xml:space="preserve">trace concentrations </w:t>
      </w:r>
      <w:r w:rsidR="006B49BF">
        <w:t>is time-consuming and costly.</w:t>
      </w:r>
      <w:r w:rsidR="000F3884">
        <w:t xml:space="preserve"> Also, it is only recently that measuring becomes more relevant a</w:t>
      </w:r>
      <w:r w:rsidR="0088158F">
        <w:t>s regulatory thresholds evolve.</w:t>
      </w:r>
    </w:p>
    <w:p w14:paraId="7E2A60A8" w14:textId="77777777" w:rsidR="00AF767B" w:rsidRDefault="00AF767B" w:rsidP="008B4203">
      <w:pPr>
        <w:jc w:val="both"/>
      </w:pPr>
    </w:p>
    <w:p w14:paraId="025A9B79" w14:textId="72446FEA" w:rsidR="00A578CD" w:rsidRDefault="00EF7549" w:rsidP="00303B7A">
      <w:pPr>
        <w:jc w:val="both"/>
      </w:pPr>
      <w:r>
        <w:t xml:space="preserve">The model quickly becomes complex when considering </w:t>
      </w:r>
      <w:r w:rsidR="00753114">
        <w:t>all variabilities in the context of</w:t>
      </w:r>
      <w:r w:rsidR="00EC12A2">
        <w:t xml:space="preserve"> </w:t>
      </w:r>
      <w:r w:rsidR="00E23C43">
        <w:t>municipal wastewater</w:t>
      </w:r>
      <w:r w:rsidR="008B4203" w:rsidRPr="007C69CE">
        <w:t>.</w:t>
      </w:r>
      <w:r>
        <w:t xml:space="preserve"> The more complex the model, also the more equations and the more parameters </w:t>
      </w:r>
      <w:r w:rsidR="00E23C43">
        <w:t>that are</w:t>
      </w:r>
      <w:r>
        <w:t xml:space="preserve"> needed.</w:t>
      </w:r>
      <w:r w:rsidR="008B4203" w:rsidRPr="007C69CE">
        <w:t xml:space="preserve"> However, it is hard to calibrate a model with too </w:t>
      </w:r>
      <w:r w:rsidR="008B4203">
        <w:t>many parameters</w:t>
      </w:r>
      <w:r w:rsidR="008B4203" w:rsidRPr="007C69CE">
        <w:t xml:space="preserve">. </w:t>
      </w:r>
      <w:r w:rsidR="00BE2AE7">
        <w:t>The sum of uncertaint</w:t>
      </w:r>
      <w:r w:rsidR="00E23C43">
        <w:t>ies</w:t>
      </w:r>
      <w:r w:rsidR="00BE2AE7">
        <w:t xml:space="preserve"> for </w:t>
      </w:r>
      <w:r w:rsidR="00BE74AD">
        <w:t xml:space="preserve">all these parameters </w:t>
      </w:r>
      <w:r w:rsidR="007D4697">
        <w:t>would</w:t>
      </w:r>
      <w:r w:rsidR="00BE74AD">
        <w:t xml:space="preserve"> be too high</w:t>
      </w:r>
      <w:r w:rsidR="008B4203" w:rsidRPr="007C69CE">
        <w:t>.</w:t>
      </w:r>
      <w:r w:rsidR="00913B22">
        <w:t xml:space="preserve"> This also depends on how much information there is about the parameters.</w:t>
      </w:r>
      <w:r w:rsidR="00BC56B0">
        <w:t xml:space="preserve"> </w:t>
      </w:r>
      <w:r w:rsidR="00806ADE">
        <w:t>There is no problem if all parameters are perfectly known but mostly high efforts are needed to determine or calculate them.</w:t>
      </w:r>
      <w:r w:rsidR="009F741F">
        <w:t xml:space="preserve"> </w:t>
      </w:r>
      <w:r w:rsidR="00C03664">
        <w:t xml:space="preserve">It is said </w:t>
      </w:r>
      <w:r w:rsidR="00D57174">
        <w:t xml:space="preserve">that applicability of </w:t>
      </w:r>
      <w:r w:rsidR="0026742F">
        <w:t>large</w:t>
      </w:r>
      <w:r w:rsidR="0016493A">
        <w:t xml:space="preserve"> adsorption</w:t>
      </w:r>
      <w:r w:rsidR="00D57174">
        <w:t xml:space="preserve"> models</w:t>
      </w:r>
      <w:r w:rsidR="000A699E">
        <w:t xml:space="preserve"> </w:t>
      </w:r>
      <w:r w:rsidR="0026742F">
        <w:t>is</w:t>
      </w:r>
      <w:r w:rsidR="000A699E">
        <w:t xml:space="preserve"> restricted due to the low availability of internal transport parameters </w:t>
      </w:r>
      <w:r w:rsidR="00A64FFA">
        <w:fldChar w:fldCharType="begin"/>
      </w:r>
      <w:r w:rsidR="00A64FFA">
        <w:instrText xml:space="preserve"> ADDIN ZOTERO_ITEM CSL_CITATION {"citationID":"eKdPtzfT","properties":{"formattedCitation":"(Worch,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A64FFA">
        <w:fldChar w:fldCharType="separate"/>
      </w:r>
      <w:r w:rsidR="00A64FFA" w:rsidRPr="00A64FFA">
        <w:rPr>
          <w:rFonts w:cs="Arial"/>
        </w:rPr>
        <w:t>(Worch, 2008)</w:t>
      </w:r>
      <w:r w:rsidR="00A64FFA">
        <w:fldChar w:fldCharType="end"/>
      </w:r>
      <w:r w:rsidR="00A64FFA">
        <w:t>.</w:t>
      </w:r>
      <w:r w:rsidR="008B4203" w:rsidRPr="007C69CE">
        <w:t xml:space="preserve"> </w:t>
      </w:r>
      <w:r w:rsidR="008B4203">
        <w:t>A balance</w:t>
      </w:r>
      <w:r w:rsidR="00ED7F23">
        <w:t xml:space="preserve"> need to be found between </w:t>
      </w:r>
      <w:r w:rsidR="0041591F">
        <w:t xml:space="preserve">accuracy of the process description and </w:t>
      </w:r>
      <w:r w:rsidR="008B3BF9">
        <w:t>reliability of the model results</w:t>
      </w:r>
      <w:r w:rsidR="0041591F">
        <w:t>.</w:t>
      </w:r>
      <w:r w:rsidR="00A578CD">
        <w:br w:type="page"/>
      </w:r>
    </w:p>
    <w:p w14:paraId="535CDACD" w14:textId="398EB453" w:rsidR="00284445" w:rsidRDefault="00D85C1B" w:rsidP="00DD75D6">
      <w:pPr>
        <w:pStyle w:val="Heading2"/>
      </w:pPr>
      <w:bookmarkStart w:id="65" w:name="_Toc165464871"/>
      <w:r>
        <w:lastRenderedPageBreak/>
        <w:t>Components of</w:t>
      </w:r>
      <w:r w:rsidR="00DD75D6">
        <w:t xml:space="preserve"> fixed-bed</w:t>
      </w:r>
      <w:r>
        <w:t xml:space="preserve"> </w:t>
      </w:r>
      <w:r w:rsidR="00DD75D6">
        <w:t>BTC model</w:t>
      </w:r>
      <w:r w:rsidR="00D251EE">
        <w:t>s</w:t>
      </w:r>
      <w:bookmarkEnd w:id="65"/>
    </w:p>
    <w:p w14:paraId="0AA2476E" w14:textId="7D686DB9" w:rsidR="00986BD8" w:rsidRDefault="00A258CF" w:rsidP="0076620A">
      <w:pPr>
        <w:jc w:val="both"/>
      </w:pPr>
      <w:r>
        <w:t>A breakthrough</w:t>
      </w:r>
      <w:r w:rsidR="00617275">
        <w:t xml:space="preserve"> curve</w:t>
      </w:r>
      <w:r w:rsidR="00861E5F">
        <w:t xml:space="preserve"> (BTC)</w:t>
      </w:r>
      <w:r>
        <w:t xml:space="preserve"> model</w:t>
      </w:r>
      <w:r w:rsidR="007C3BFB">
        <w:t xml:space="preserve"> is</w:t>
      </w:r>
      <w:r w:rsidR="006E7B6F">
        <w:t xml:space="preserve"> a model containing a set of partial differential equations</w:t>
      </w:r>
      <w:r w:rsidR="0090781D">
        <w:t xml:space="preserve">, and </w:t>
      </w:r>
      <w:r w:rsidR="00D26DA3">
        <w:t>usually consists</w:t>
      </w:r>
      <w:r w:rsidR="00E031AB">
        <w:t xml:space="preserve"> out</w:t>
      </w:r>
      <w:r w:rsidR="00D26DA3">
        <w:t xml:space="preserve"> of </w:t>
      </w:r>
      <w:r w:rsidR="00D26DA3" w:rsidRPr="00617275">
        <w:rPr>
          <w:u w:val="single"/>
        </w:rPr>
        <w:t>three components</w:t>
      </w:r>
      <w:r w:rsidR="00F2232B">
        <w:t xml:space="preserve"> </w:t>
      </w:r>
      <w:r w:rsidR="009A4BFF">
        <w:fldChar w:fldCharType="begin"/>
      </w:r>
      <w:r w:rsidR="009A4BFF">
        <w:instrText xml:space="preserve"> ADDIN ZOTERO_ITEM CSL_CITATION {"citationID":"1uj3FNlt","properties":{"formattedCitation":"(Worch, 2008; Xu et al., 2013)","plainCitation":"(Worch, 2008; Xu et al., 2013)","noteIndex":0},"citationItems":[{"id":57,"uris":["http://zotero.org/users/local/h6YJVYLe/items/CV6JDTSC"],"itemData":{"id":57,"type":"article-journal","abstract":"A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4BFF">
        <w:fldChar w:fldCharType="separate"/>
      </w:r>
      <w:r w:rsidR="009A4BFF" w:rsidRPr="009A4BFF">
        <w:rPr>
          <w:rFonts w:cs="Arial"/>
        </w:rPr>
        <w:t>(Worch, 2008; Xu et al., 2013)</w:t>
      </w:r>
      <w:r w:rsidR="009A4BFF">
        <w:fldChar w:fldCharType="end"/>
      </w:r>
      <w:r w:rsidR="00D26DA3">
        <w:t xml:space="preserve">: </w:t>
      </w:r>
    </w:p>
    <w:p w14:paraId="5CC4557F" w14:textId="77777777" w:rsidR="00E031AB" w:rsidRDefault="00E031AB" w:rsidP="0076620A">
      <w:pPr>
        <w:jc w:val="both"/>
      </w:pPr>
    </w:p>
    <w:p w14:paraId="776149F5" w14:textId="75EAADD2" w:rsidR="005366B8" w:rsidRPr="004C0467" w:rsidRDefault="005366B8" w:rsidP="005366B8">
      <w:pPr>
        <w:pStyle w:val="ListParagraph"/>
        <w:numPr>
          <w:ilvl w:val="0"/>
          <w:numId w:val="20"/>
        </w:numPr>
        <w:jc w:val="both"/>
        <w:rPr>
          <w:b/>
          <w:bCs/>
        </w:rPr>
      </w:pPr>
      <w:r w:rsidRPr="004C0467">
        <w:rPr>
          <w:b/>
          <w:bCs/>
        </w:rPr>
        <w:t>The differential mass balance equation</w:t>
      </w:r>
    </w:p>
    <w:p w14:paraId="75267B7A" w14:textId="77777777" w:rsidR="00837E9C" w:rsidRPr="004C0467" w:rsidRDefault="00837E9C" w:rsidP="00837E9C">
      <w:pPr>
        <w:pStyle w:val="ListParagraph"/>
        <w:numPr>
          <w:ilvl w:val="0"/>
          <w:numId w:val="20"/>
        </w:numPr>
        <w:jc w:val="both"/>
        <w:rPr>
          <w:b/>
          <w:bCs/>
        </w:rPr>
      </w:pPr>
      <w:r w:rsidRPr="004C0467">
        <w:rPr>
          <w:b/>
          <w:bCs/>
        </w:rPr>
        <w:t xml:space="preserve">The uptake rate equation(s) describing </w:t>
      </w:r>
      <w:r>
        <w:rPr>
          <w:b/>
          <w:bCs/>
        </w:rPr>
        <w:t>adsorption kinetics</w:t>
      </w:r>
    </w:p>
    <w:p w14:paraId="5D7BAB03" w14:textId="3434F460" w:rsidR="00D26DA3" w:rsidRPr="004C0467" w:rsidRDefault="004C0467" w:rsidP="00D26DA3">
      <w:pPr>
        <w:pStyle w:val="ListParagraph"/>
        <w:numPr>
          <w:ilvl w:val="0"/>
          <w:numId w:val="20"/>
        </w:numPr>
        <w:jc w:val="both"/>
        <w:rPr>
          <w:b/>
          <w:bCs/>
        </w:rPr>
      </w:pPr>
      <w:r>
        <w:rPr>
          <w:b/>
          <w:bCs/>
        </w:rPr>
        <w:t>The equilibrium relationship isotherm equation</w:t>
      </w:r>
      <w:r w:rsidR="00A86EB1">
        <w:t xml:space="preserve"> (</w:t>
      </w:r>
      <w:r w:rsidR="0071755A">
        <w:t xml:space="preserve">scope: </w:t>
      </w:r>
      <w:r w:rsidR="00A86EB1">
        <w:t>single-solute)</w:t>
      </w:r>
    </w:p>
    <w:p w14:paraId="18F53494" w14:textId="77777777" w:rsidR="005A6009" w:rsidRDefault="005A6009" w:rsidP="005A6009">
      <w:pPr>
        <w:jc w:val="both"/>
      </w:pPr>
    </w:p>
    <w:p w14:paraId="4178AAC2" w14:textId="2F20F55E" w:rsidR="00F240BE" w:rsidRDefault="004F4220" w:rsidP="00B3156B">
      <w:pPr>
        <w:jc w:val="both"/>
      </w:pPr>
      <w:r>
        <w:t>This division is necessary to fully describe the</w:t>
      </w:r>
      <w:r w:rsidR="00F425A5">
        <w:t xml:space="preserve"> </w:t>
      </w:r>
      <w:r w:rsidR="00B3156B">
        <w:t xml:space="preserve">four </w:t>
      </w:r>
      <w:r w:rsidR="00F425A5">
        <w:t xml:space="preserve">steps </w:t>
      </w:r>
      <w:r w:rsidR="00B3156B">
        <w:t xml:space="preserve">the micropollutant undergoes in a fixed-bed adsorption column, as explained by </w:t>
      </w:r>
      <w:r w:rsidR="00B3156B" w:rsidRPr="00687130">
        <w:rPr>
          <w:b/>
          <w:bCs/>
        </w:rPr>
        <w:fldChar w:fldCharType="begin"/>
      </w:r>
      <w:r w:rsidR="00B3156B" w:rsidRPr="00687130">
        <w:rPr>
          <w:b/>
          <w:bCs/>
        </w:rPr>
        <w:instrText xml:space="preserve"> REF _Ref163396731 \h </w:instrText>
      </w:r>
      <w:r w:rsidR="00687130" w:rsidRPr="00687130">
        <w:rPr>
          <w:b/>
          <w:bCs/>
        </w:rPr>
        <w:instrText xml:space="preserve"> \* MERGEFORMAT </w:instrText>
      </w:r>
      <w:r w:rsidR="00B3156B" w:rsidRPr="00687130">
        <w:rPr>
          <w:b/>
          <w:bCs/>
        </w:rPr>
      </w:r>
      <w:r w:rsidR="00B3156B" w:rsidRPr="00687130">
        <w:rPr>
          <w:b/>
          <w:bCs/>
        </w:rPr>
        <w:fldChar w:fldCharType="separate"/>
      </w:r>
      <w:r w:rsidR="00843CB6" w:rsidRPr="00387875">
        <w:rPr>
          <w:b/>
          <w:bCs/>
        </w:rPr>
        <w:t xml:space="preserve">Figure </w:t>
      </w:r>
      <w:r w:rsidR="00843CB6" w:rsidRPr="00843CB6">
        <w:rPr>
          <w:b/>
          <w:bCs/>
          <w:noProof/>
        </w:rPr>
        <w:t>13</w:t>
      </w:r>
      <w:r w:rsidR="00B3156B" w:rsidRPr="00687130">
        <w:rPr>
          <w:b/>
          <w:bCs/>
        </w:rPr>
        <w:fldChar w:fldCharType="end"/>
      </w:r>
      <w:r w:rsidR="00B3156B">
        <w:t>.</w:t>
      </w:r>
      <w:r w:rsidR="00340DFD">
        <w:t xml:space="preserve"> </w:t>
      </w:r>
      <w:r w:rsidR="00C230B6">
        <w:t xml:space="preserve">The uptake rate depends on how fast mass transfer </w:t>
      </w:r>
      <w:r w:rsidR="00D15E98">
        <w:t xml:space="preserve">and diffusion </w:t>
      </w:r>
      <w:r w:rsidR="00C230B6">
        <w:t xml:space="preserve">occurs </w:t>
      </w:r>
      <w:r w:rsidR="00D15E98">
        <w:t xml:space="preserve">in the pathway to the adsorption sites. </w:t>
      </w:r>
      <w:r w:rsidR="003F188B">
        <w:t>The isotherm</w:t>
      </w:r>
      <w:r w:rsidR="00D15E98">
        <w:t xml:space="preserve"> is </w:t>
      </w:r>
      <w:r w:rsidR="00F17D3C">
        <w:t>useful</w:t>
      </w:r>
      <w:r w:rsidR="00DF6FED">
        <w:t xml:space="preserve"> at the adsorbent surface</w:t>
      </w:r>
      <w:r w:rsidR="003F188B">
        <w:t>, where solid- and liquid-phase concentrations are assumed to be in equilibrium</w:t>
      </w:r>
      <w:r w:rsidR="00F17D3C">
        <w:t xml:space="preserve"> </w:t>
      </w:r>
      <w:r w:rsidR="00F17D3C">
        <w:fldChar w:fldCharType="begin"/>
      </w:r>
      <w:r w:rsidR="00503AB3">
        <w:instrText xml:space="preserve"> ADDIN ZOTERO_ITEM CSL_CITATION {"citationID":"Ieoi9a2J","properties":{"formattedCitation":"(Jarvie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F17D3C">
        <w:fldChar w:fldCharType="separate"/>
      </w:r>
      <w:r w:rsidR="00F17D3C" w:rsidRPr="004A01F3">
        <w:rPr>
          <w:rFonts w:cs="Arial"/>
        </w:rPr>
        <w:t>(Jarvie et al., 2005)</w:t>
      </w:r>
      <w:r w:rsidR="00F17D3C">
        <w:fldChar w:fldCharType="end"/>
      </w:r>
      <w:r w:rsidR="00F17D3C">
        <w:t>.</w:t>
      </w:r>
    </w:p>
    <w:p w14:paraId="1CE77C74" w14:textId="77777777" w:rsidR="00EB349D" w:rsidRDefault="00EB349D" w:rsidP="00B3156B">
      <w:pPr>
        <w:jc w:val="both"/>
      </w:pPr>
    </w:p>
    <w:p w14:paraId="0D564434" w14:textId="2FB92500" w:rsidR="00EB349D" w:rsidRDefault="00AB6AF2" w:rsidP="00025BA7">
      <w:pPr>
        <w:pStyle w:val="Heading2"/>
      </w:pPr>
      <w:bookmarkStart w:id="66" w:name="_Toc165464872"/>
      <w:r>
        <w:t>Equilibrium relationship: isotherm equations</w:t>
      </w:r>
      <w:bookmarkEnd w:id="66"/>
    </w:p>
    <w:p w14:paraId="65F2CA64" w14:textId="59BD4165" w:rsidR="00C20A0B" w:rsidRDefault="007937C4" w:rsidP="00B3156B">
      <w:pPr>
        <w:jc w:val="both"/>
      </w:pPr>
      <w:r>
        <w:t>This paragraph shows an overview</w:t>
      </w:r>
      <w:r w:rsidR="00D5305B">
        <w:t xml:space="preserve"> of</w:t>
      </w:r>
      <w:r>
        <w:t xml:space="preserve"> (common)</w:t>
      </w:r>
      <w:r w:rsidR="00D5305B">
        <w:t xml:space="preserve"> isotherm equations that can be used in </w:t>
      </w:r>
      <w:r w:rsidR="005671D8">
        <w:t>fixed-bed BTC models</w:t>
      </w:r>
      <w:r w:rsidR="00D5305B">
        <w:t xml:space="preserve">. </w:t>
      </w:r>
      <w:r w:rsidR="00A24963">
        <w:t>The purpose is to simulate equilibrium behaviour as good as possible</w:t>
      </w:r>
      <w:r w:rsidR="00D5305B">
        <w:t>.</w:t>
      </w:r>
      <w:r w:rsidR="003D3C9A">
        <w:t xml:space="preserve"> As said, </w:t>
      </w:r>
      <w:r w:rsidR="00464B24">
        <w:t>it is desired that equilibrium is studied experimentally</w:t>
      </w:r>
      <w:r w:rsidR="00023A6E">
        <w:t>, if not done before</w:t>
      </w:r>
      <w:r w:rsidR="00460CA5">
        <w:t>, because</w:t>
      </w:r>
      <w:r w:rsidR="00023A6E">
        <w:t xml:space="preserve"> </w:t>
      </w:r>
      <w:r w:rsidR="00460CA5">
        <w:t>e</w:t>
      </w:r>
      <w:r w:rsidR="00023A6E">
        <w:t>very</w:t>
      </w:r>
      <w:r w:rsidR="00920A21">
        <w:t xml:space="preserve"> </w:t>
      </w:r>
      <w:r w:rsidR="00460CA5">
        <w:t>so</w:t>
      </w:r>
      <w:r w:rsidR="00F25D58">
        <w:t>lute-sorbent interaction</w:t>
      </w:r>
      <w:r w:rsidR="00920A21">
        <w:t xml:space="preserve"> is different.</w:t>
      </w:r>
      <w:r w:rsidR="005D38B8">
        <w:t xml:space="preserve"> In the model, </w:t>
      </w:r>
      <w:r w:rsidR="00BB3E79">
        <w:t>equilibrium is represented by an isotherm equation.</w:t>
      </w:r>
      <w:r w:rsidR="00170D58">
        <w:t xml:space="preserve"> This is a simple function with two or more isotherm parameters.</w:t>
      </w:r>
      <w:r w:rsidR="005F46DC">
        <w:t xml:space="preserve"> When reliable experimental equilibrium data</w:t>
      </w:r>
      <w:r w:rsidR="00CA2003">
        <w:t xml:space="preserve"> is available</w:t>
      </w:r>
      <w:r w:rsidR="005F46DC">
        <w:t>, the isotherm equation can be fitted to this dataset.</w:t>
      </w:r>
      <w:r w:rsidR="005D38B8">
        <w:t xml:space="preserve"> Numerous isotherm</w:t>
      </w:r>
      <w:r w:rsidR="00BB3E79">
        <w:t xml:space="preserve"> equations</w:t>
      </w:r>
      <w:r w:rsidR="005D38B8">
        <w:t xml:space="preserve"> have been developed in the past to </w:t>
      </w:r>
      <w:r w:rsidR="00BB3E79">
        <w:t xml:space="preserve">mimic the diverse </w:t>
      </w:r>
      <w:r w:rsidR="005671D8">
        <w:t>shapes that exist in practice.</w:t>
      </w:r>
      <w:r w:rsidR="00024F7E">
        <w:t xml:space="preserve"> The</w:t>
      </w:r>
      <w:r w:rsidR="0081098D">
        <w:t xml:space="preserve"> </w:t>
      </w:r>
      <w:r w:rsidR="00024F7E">
        <w:t>Freundlich and Langmuir equations are</w:t>
      </w:r>
      <w:r w:rsidR="00503AB3">
        <w:t xml:space="preserve"> simple and</w:t>
      </w:r>
      <w:r w:rsidR="00B763C6">
        <w:t xml:space="preserve"> </w:t>
      </w:r>
      <w:r w:rsidR="00503AB3">
        <w:t>most frequently applied</w:t>
      </w:r>
      <w:r w:rsidR="0081098D">
        <w:t xml:space="preserve"> </w:t>
      </w:r>
      <w:r w:rsidR="00E866F1">
        <w:t>for</w:t>
      </w:r>
      <w:r w:rsidR="0081098D">
        <w:t xml:space="preserve"> single-solute equilibrium </w:t>
      </w:r>
      <w:r w:rsidR="00E866F1">
        <w:t>simulation</w:t>
      </w:r>
      <w:r w:rsidR="00503AB3">
        <w:t xml:space="preserve"> </w:t>
      </w:r>
      <w:r w:rsidR="00503AB3">
        <w:fldChar w:fldCharType="begin"/>
      </w:r>
      <w:r w:rsidR="00503AB3">
        <w:instrText xml:space="preserve"> ADDIN ZOTERO_ITEM CSL_CITATION {"citationID":"AUQw1KjR","properties":{"formattedCitation":"(Aliakbarian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03AB3">
        <w:fldChar w:fldCharType="separate"/>
      </w:r>
      <w:r w:rsidR="00503AB3" w:rsidRPr="00503AB3">
        <w:rPr>
          <w:rFonts w:cs="Arial"/>
        </w:rPr>
        <w:t>(Aliakbarian et al., 2015)</w:t>
      </w:r>
      <w:r w:rsidR="00503AB3">
        <w:fldChar w:fldCharType="end"/>
      </w:r>
      <w:r w:rsidR="00B763C6">
        <w:t>.</w:t>
      </w:r>
    </w:p>
    <w:p w14:paraId="6B55EE76" w14:textId="77777777" w:rsidR="00726089" w:rsidRDefault="00726089" w:rsidP="00B3156B">
      <w:pPr>
        <w:jc w:val="both"/>
      </w:pPr>
    </w:p>
    <w:p w14:paraId="6D973B87" w14:textId="09E95B27" w:rsidR="00235537" w:rsidRDefault="005A1582" w:rsidP="00760044">
      <w:pPr>
        <w:jc w:val="both"/>
      </w:pPr>
      <w:r>
        <w:t>Some isotherm equations</w:t>
      </w:r>
      <w:r w:rsidR="00760044" w:rsidRPr="007C69CE">
        <w:t xml:space="preserve"> are based upon monolayer (chemical) adsorption, other on multilayer (physical) adsorption. When Van der Waals interaction dominates the mechanism, the adsorption is mainly a multilayer</w:t>
      </w:r>
      <w:r w:rsidR="00762569">
        <w:t xml:space="preserve">ed </w:t>
      </w:r>
      <w:r w:rsidR="00760044" w:rsidRPr="007C69CE">
        <w:t>process</w:t>
      </w:r>
      <w:r w:rsidR="00762569">
        <w:t xml:space="preserve"> as solutes can also physically attract each</w:t>
      </w:r>
      <w:r w:rsidR="00A647BA">
        <w:t xml:space="preserve"> </w:t>
      </w:r>
      <w:r w:rsidR="00762569">
        <w:t>other</w:t>
      </w:r>
      <w:r w:rsidR="00760044" w:rsidRPr="007C69CE">
        <w:t>. When the mechanism is mainly dominated by hydrogen</w:t>
      </w:r>
      <w:r w:rsidR="00762569">
        <w:t xml:space="preserve"> / strong</w:t>
      </w:r>
      <w:r w:rsidR="00760044" w:rsidRPr="007C69CE">
        <w:t xml:space="preserve"> bonding </w:t>
      </w:r>
      <w:r w:rsidR="00762569">
        <w:t>with functional groups</w:t>
      </w:r>
      <w:r w:rsidR="00497CE3">
        <w:t xml:space="preserve"> on the surface</w:t>
      </w:r>
      <w:r w:rsidR="00760044" w:rsidRPr="007C69CE">
        <w:t xml:space="preserve">, </w:t>
      </w:r>
      <w:r w:rsidR="00613215">
        <w:t>adsorption is monolayered</w:t>
      </w:r>
      <w:r w:rsidR="00926A4E">
        <w:t xml:space="preserve"> </w:t>
      </w:r>
      <w:r w:rsidR="00760044">
        <w:fldChar w:fldCharType="begin"/>
      </w:r>
      <w:r w:rsidR="00760044">
        <w:instrText xml:space="preserve"> ADDIN ZOTERO_ITEM CSL_CITATION {"citationID":"M7yI9FwQ","properties":{"formattedCitation":"(Wang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760044">
        <w:fldChar w:fldCharType="separate"/>
      </w:r>
      <w:r w:rsidR="00760044" w:rsidRPr="001471AD">
        <w:rPr>
          <w:rFonts w:cs="Arial"/>
        </w:rPr>
        <w:t>(Wang &amp; Guo, 2023)</w:t>
      </w:r>
      <w:r w:rsidR="00760044">
        <w:fldChar w:fldCharType="end"/>
      </w:r>
      <w:r w:rsidR="00760044">
        <w:t>.</w:t>
      </w:r>
      <w:r w:rsidR="00760044" w:rsidRPr="007C69CE">
        <w:t xml:space="preserve"> </w:t>
      </w:r>
      <w:r w:rsidR="00760044">
        <w:t>The two adsorption mechanisms are illustrated in</w:t>
      </w:r>
      <w:r w:rsidR="006B090E">
        <w:t xml:space="preserve"> </w:t>
      </w:r>
      <w:r w:rsidR="006B090E" w:rsidRPr="00986BEA">
        <w:fldChar w:fldCharType="begin"/>
      </w:r>
      <w:r w:rsidR="006B090E" w:rsidRPr="00986BEA">
        <w:instrText xml:space="preserve"> REF _Ref165014955 \h </w:instrText>
      </w:r>
      <w:r w:rsidR="00986BEA" w:rsidRPr="00986BEA">
        <w:instrText xml:space="preserve"> \* MERGEFORMAT </w:instrText>
      </w:r>
      <w:r w:rsidR="006B090E" w:rsidRPr="00986BEA">
        <w:fldChar w:fldCharType="separate"/>
      </w:r>
      <w:r w:rsidR="00843CB6" w:rsidRPr="00BF5B6B">
        <w:rPr>
          <w:b/>
          <w:bCs/>
        </w:rPr>
        <w:t xml:space="preserve">Figure </w:t>
      </w:r>
      <w:r w:rsidR="00843CB6" w:rsidRPr="00843CB6">
        <w:rPr>
          <w:b/>
          <w:bCs/>
          <w:noProof/>
        </w:rPr>
        <w:t>16</w:t>
      </w:r>
      <w:r w:rsidR="006B090E" w:rsidRPr="00986BEA">
        <w:fldChar w:fldCharType="end"/>
      </w:r>
      <w:r w:rsidR="00760044">
        <w:t>.</w:t>
      </w:r>
      <w:r w:rsidR="00392171">
        <w:t xml:space="preserve"> </w:t>
      </w:r>
      <w:r w:rsidR="006B090E">
        <w:t>Names</w:t>
      </w:r>
      <w:r w:rsidR="00392171">
        <w:t xml:space="preserve"> of</w:t>
      </w:r>
      <w:r w:rsidR="006B090E">
        <w:t xml:space="preserve"> common</w:t>
      </w:r>
      <w:r w:rsidR="00392171">
        <w:t xml:space="preserve"> isotherm equations for heavy metals are shown in </w:t>
      </w:r>
      <w:r w:rsidR="00392171">
        <w:fldChar w:fldCharType="begin"/>
      </w:r>
      <w:r w:rsidR="00392171">
        <w:instrText xml:space="preserve"> REF _Ref148691183 \h  \* MERGEFORMAT </w:instrText>
      </w:r>
      <w:r w:rsidR="00392171">
        <w:fldChar w:fldCharType="separate"/>
      </w:r>
      <w:r w:rsidR="00843CB6" w:rsidRPr="005A1A36">
        <w:rPr>
          <w:b/>
          <w:bCs/>
        </w:rPr>
        <w:t xml:space="preserve">Figure </w:t>
      </w:r>
      <w:r w:rsidR="00843CB6" w:rsidRPr="00843CB6">
        <w:rPr>
          <w:b/>
          <w:bCs/>
          <w:noProof/>
        </w:rPr>
        <w:t>17</w:t>
      </w:r>
      <w:r w:rsidR="00392171">
        <w:fldChar w:fldCharType="end"/>
      </w:r>
      <w:r w:rsidR="00392171">
        <w:t>.</w:t>
      </w:r>
    </w:p>
    <w:p w14:paraId="44899BAD" w14:textId="77777777" w:rsidR="000E0EC3" w:rsidRDefault="000E0EC3" w:rsidP="00760044">
      <w:pPr>
        <w:jc w:val="both"/>
      </w:pPr>
    </w:p>
    <w:p w14:paraId="645CAF6B" w14:textId="77777777" w:rsidR="00760044" w:rsidRDefault="00760044" w:rsidP="00760044">
      <w:pPr>
        <w:keepNext/>
        <w:jc w:val="center"/>
      </w:pPr>
      <w:r w:rsidRPr="00040701">
        <w:rPr>
          <w:noProof/>
        </w:rPr>
        <w:drawing>
          <wp:inline distT="0" distB="0" distL="0" distR="0" wp14:anchorId="09C5D1CF" wp14:editId="394934A7">
            <wp:extent cx="5404514" cy="2771161"/>
            <wp:effectExtent l="0" t="0" r="5715" b="0"/>
            <wp:docPr id="957726193" name="Picture 4" descr="A diagram of different types of adsorption&#10;&#10;Description automatically generated">
              <a:extLst xmlns:a="http://schemas.openxmlformats.org/drawingml/2006/main">
                <a:ext uri="{FF2B5EF4-FFF2-40B4-BE49-F238E27FC236}">
                  <a16:creationId xmlns:a16="http://schemas.microsoft.com/office/drawing/2014/main" id="{1A84060D-385A-F039-63F9-AA77B1947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different types of adsorption&#10;&#10;Description automatically generated">
                      <a:extLst>
                        <a:ext uri="{FF2B5EF4-FFF2-40B4-BE49-F238E27FC236}">
                          <a16:creationId xmlns:a16="http://schemas.microsoft.com/office/drawing/2014/main" id="{1A84060D-385A-F039-63F9-AA77B1947732}"/>
                        </a:ext>
                      </a:extLst>
                    </pic:cNvPr>
                    <pic:cNvPicPr>
                      <a:picLocks noChangeAspect="1"/>
                    </pic:cNvPicPr>
                  </pic:nvPicPr>
                  <pic:blipFill>
                    <a:blip r:embed="rId23"/>
                    <a:stretch>
                      <a:fillRect/>
                    </a:stretch>
                  </pic:blipFill>
                  <pic:spPr>
                    <a:xfrm>
                      <a:off x="0" y="0"/>
                      <a:ext cx="5479064" cy="2809386"/>
                    </a:xfrm>
                    <a:prstGeom prst="rect">
                      <a:avLst/>
                    </a:prstGeom>
                  </pic:spPr>
                </pic:pic>
              </a:graphicData>
            </a:graphic>
          </wp:inline>
        </w:drawing>
      </w:r>
    </w:p>
    <w:p w14:paraId="4825EDBF" w14:textId="2C281D56" w:rsidR="00B447AF" w:rsidRDefault="00760044" w:rsidP="00235537">
      <w:pPr>
        <w:pStyle w:val="Caption"/>
        <w:jc w:val="center"/>
      </w:pPr>
      <w:bookmarkStart w:id="67" w:name="_Ref165014955"/>
      <w:r w:rsidRPr="00BF5B6B">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843CB6">
        <w:rPr>
          <w:b/>
          <w:bCs/>
          <w:i w:val="0"/>
          <w:iCs w:val="0"/>
          <w:noProof/>
        </w:rPr>
        <w:t>16</w:t>
      </w:r>
      <w:r>
        <w:rPr>
          <w:b/>
          <w:bCs/>
          <w:i w:val="0"/>
          <w:iCs w:val="0"/>
        </w:rPr>
        <w:fldChar w:fldCharType="end"/>
      </w:r>
      <w:bookmarkEnd w:id="67"/>
      <w:r w:rsidRPr="00BF5B6B">
        <w:rPr>
          <w:b/>
          <w:bCs/>
          <w:i w:val="0"/>
          <w:iCs w:val="0"/>
        </w:rPr>
        <w:t xml:space="preserve"> Theoretical adsorption mechanisms</w:t>
      </w:r>
      <w:r w:rsidR="000E0EC3">
        <w:rPr>
          <w:b/>
          <w:bCs/>
          <w:i w:val="0"/>
          <w:iCs w:val="0"/>
        </w:rPr>
        <w:t xml:space="preserve"> on the adsorbent surface</w:t>
      </w:r>
      <w:r w:rsidRPr="00BF5B6B">
        <w:rPr>
          <w:b/>
          <w:bCs/>
          <w:i w:val="0"/>
          <w:iCs w:val="0"/>
        </w:rPr>
        <w:t xml:space="preserve"> </w:t>
      </w:r>
      <w:r w:rsidRPr="00BF5B6B">
        <w:rPr>
          <w:b/>
          <w:bCs/>
          <w:i w:val="0"/>
          <w:iCs w:val="0"/>
        </w:rPr>
        <w:fldChar w:fldCharType="begin"/>
      </w:r>
      <w:r w:rsidRPr="00BF5B6B">
        <w:rPr>
          <w:b/>
          <w:bCs/>
          <w:i w:val="0"/>
          <w:iCs w:val="0"/>
        </w:rPr>
        <w:instrText xml:space="preserve"> ADDIN ZOTERO_ITEM CSL_CITATION {"citationID":"4ndQzRkJ","properties":{"formattedCitation":"(Saleh,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Pr="00BF5B6B">
        <w:rPr>
          <w:b/>
          <w:bCs/>
          <w:i w:val="0"/>
          <w:iCs w:val="0"/>
        </w:rPr>
        <w:fldChar w:fldCharType="separate"/>
      </w:r>
      <w:r w:rsidRPr="005A1582">
        <w:rPr>
          <w:b/>
          <w:bCs/>
          <w:i w:val="0"/>
          <w:iCs w:val="0"/>
        </w:rPr>
        <w:t>(Saleh, 2022)</w:t>
      </w:r>
      <w:r w:rsidRPr="00BF5B6B">
        <w:rPr>
          <w:b/>
          <w:bCs/>
          <w:i w:val="0"/>
          <w:iCs w:val="0"/>
        </w:rPr>
        <w:fldChar w:fldCharType="end"/>
      </w:r>
      <w:r w:rsidR="00B447AF">
        <w:br w:type="page"/>
      </w:r>
    </w:p>
    <w:p w14:paraId="7D225C4D" w14:textId="77777777" w:rsidR="00C46657" w:rsidRPr="007C69CE" w:rsidRDefault="00CA0627" w:rsidP="00856178">
      <w:pPr>
        <w:keepNext/>
        <w:jc w:val="center"/>
      </w:pPr>
      <w:r w:rsidRPr="007C69CE">
        <w:rPr>
          <w:noProof/>
        </w:rPr>
        <w:lastRenderedPageBreak/>
        <w:drawing>
          <wp:inline distT="0" distB="0" distL="0" distR="0" wp14:anchorId="35F3BEE3" wp14:editId="24359B03">
            <wp:extent cx="5070143" cy="2897062"/>
            <wp:effectExtent l="0" t="0" r="0" b="0"/>
            <wp:docPr id="7" name="Picture 6" descr="A diagram of adsorption process&#10;&#10;Description automatically generated">
              <a:extLst xmlns:a="http://schemas.openxmlformats.org/drawingml/2006/main">
                <a:ext uri="{FF2B5EF4-FFF2-40B4-BE49-F238E27FC236}">
                  <a16:creationId xmlns:a16="http://schemas.microsoft.com/office/drawing/2014/main" id="{3E555A24-5991-33A0-A7BC-0ACEF22CB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dsorption process&#10;&#10;Description automatically generated">
                      <a:extLst>
                        <a:ext uri="{FF2B5EF4-FFF2-40B4-BE49-F238E27FC236}">
                          <a16:creationId xmlns:a16="http://schemas.microsoft.com/office/drawing/2014/main" id="{3E555A24-5991-33A0-A7BC-0ACEF22CB713}"/>
                        </a:ext>
                      </a:extLst>
                    </pic:cNvPr>
                    <pic:cNvPicPr>
                      <a:picLocks noChangeAspect="1"/>
                    </pic:cNvPicPr>
                  </pic:nvPicPr>
                  <pic:blipFill>
                    <a:blip r:embed="rId24"/>
                    <a:stretch>
                      <a:fillRect/>
                    </a:stretch>
                  </pic:blipFill>
                  <pic:spPr>
                    <a:xfrm>
                      <a:off x="0" y="0"/>
                      <a:ext cx="5104424" cy="2916650"/>
                    </a:xfrm>
                    <a:prstGeom prst="rect">
                      <a:avLst/>
                    </a:prstGeom>
                  </pic:spPr>
                </pic:pic>
              </a:graphicData>
            </a:graphic>
          </wp:inline>
        </w:drawing>
      </w:r>
    </w:p>
    <w:p w14:paraId="2C51D360" w14:textId="7D689CAB" w:rsidR="00573C5F" w:rsidRPr="005A1A36" w:rsidRDefault="00C46657" w:rsidP="00856178">
      <w:pPr>
        <w:pStyle w:val="Caption"/>
        <w:jc w:val="center"/>
        <w:rPr>
          <w:b/>
          <w:bCs/>
          <w:i w:val="0"/>
          <w:iCs w:val="0"/>
          <w:noProof/>
        </w:rPr>
      </w:pPr>
      <w:bookmarkStart w:id="68" w:name="_Ref148691183"/>
      <w:r w:rsidRPr="005A1A36">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843CB6">
        <w:rPr>
          <w:b/>
          <w:bCs/>
          <w:i w:val="0"/>
          <w:iCs w:val="0"/>
          <w:noProof/>
        </w:rPr>
        <w:t>17</w:t>
      </w:r>
      <w:r w:rsidR="007D58D3">
        <w:rPr>
          <w:b/>
          <w:bCs/>
          <w:i w:val="0"/>
          <w:iCs w:val="0"/>
        </w:rPr>
        <w:fldChar w:fldCharType="end"/>
      </w:r>
      <w:bookmarkEnd w:id="68"/>
      <w:r w:rsidRPr="005A1A36">
        <w:rPr>
          <w:b/>
          <w:bCs/>
          <w:i w:val="0"/>
          <w:iCs w:val="0"/>
        </w:rPr>
        <w:t xml:space="preserve"> Adsorption mechanisms</w:t>
      </w:r>
      <w:r w:rsidRPr="005A1A36">
        <w:rPr>
          <w:b/>
          <w:bCs/>
          <w:i w:val="0"/>
          <w:iCs w:val="0"/>
          <w:noProof/>
        </w:rPr>
        <w:t xml:space="preserve"> and corresponding adsorption isotherm models</w:t>
      </w:r>
      <w:r w:rsidR="009D40E3" w:rsidRPr="005A1A36">
        <w:rPr>
          <w:b/>
          <w:bCs/>
          <w:i w:val="0"/>
          <w:iCs w:val="0"/>
          <w:noProof/>
        </w:rPr>
        <w:t xml:space="preserve"> </w:t>
      </w:r>
      <w:r w:rsidR="009D40E3" w:rsidRPr="005A1A36">
        <w:rPr>
          <w:b/>
          <w:bCs/>
          <w:i w:val="0"/>
          <w:iCs w:val="0"/>
          <w:noProof/>
        </w:rPr>
        <w:fldChar w:fldCharType="begin"/>
      </w:r>
      <w:r w:rsidR="009D40E3" w:rsidRPr="005A1A36">
        <w:rPr>
          <w:b/>
          <w:bCs/>
          <w:i w:val="0"/>
          <w:iCs w:val="0"/>
          <w:noProof/>
        </w:rPr>
        <w:instrText xml:space="preserve"> ADDIN ZOTERO_ITEM CSL_CITATION {"citationID":"Z9vGmvWC","properties":{"formattedCitation":"(Wang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D40E3" w:rsidRPr="005A1A36">
        <w:rPr>
          <w:b/>
          <w:bCs/>
          <w:i w:val="0"/>
          <w:iCs w:val="0"/>
          <w:noProof/>
        </w:rPr>
        <w:fldChar w:fldCharType="separate"/>
      </w:r>
      <w:r w:rsidR="002024E2" w:rsidRPr="005A1A36">
        <w:rPr>
          <w:rFonts w:cs="Arial"/>
          <w:b/>
          <w:bCs/>
          <w:i w:val="0"/>
          <w:iCs w:val="0"/>
        </w:rPr>
        <w:t>(Wang &amp; Guo, 2023)</w:t>
      </w:r>
      <w:r w:rsidR="009D40E3" w:rsidRPr="005A1A36">
        <w:rPr>
          <w:b/>
          <w:bCs/>
          <w:i w:val="0"/>
          <w:iCs w:val="0"/>
          <w:noProof/>
        </w:rPr>
        <w:fldChar w:fldCharType="end"/>
      </w:r>
    </w:p>
    <w:p w14:paraId="787C95B6" w14:textId="034D6359" w:rsidR="00E6215E" w:rsidRPr="007C69CE" w:rsidRDefault="00252800" w:rsidP="00573269">
      <w:pPr>
        <w:pStyle w:val="Heading3"/>
      </w:pPr>
      <w:bookmarkStart w:id="69" w:name="_Ref165014829"/>
      <w:r w:rsidRPr="007C69CE">
        <w:t xml:space="preserve">Freundlich isotherm </w:t>
      </w:r>
      <w:r w:rsidR="0071755A">
        <w:t>equation</w:t>
      </w:r>
      <w:bookmarkEnd w:id="69"/>
    </w:p>
    <w:p w14:paraId="0EB58412" w14:textId="339C4809" w:rsidR="00BE1F0B" w:rsidRPr="007C69CE" w:rsidRDefault="001445EC" w:rsidP="007633F9">
      <w:pPr>
        <w:jc w:val="both"/>
      </w:pPr>
      <w:r w:rsidRPr="007C69CE">
        <w:t xml:space="preserve">The nonlinear Freundlich </w:t>
      </w:r>
      <w:r w:rsidR="00D46652">
        <w:t>equation</w:t>
      </w:r>
      <w:r w:rsidRPr="007C69CE">
        <w:t xml:space="preserve"> is one of the most widely used </w:t>
      </w:r>
      <w:r w:rsidR="00D24685" w:rsidRPr="007C69CE">
        <w:t>for describing equilibrium. It covers</w:t>
      </w:r>
      <w:r w:rsidR="005F66D6" w:rsidRPr="007C69CE">
        <w:t xml:space="preserve"> both multilayer and monolayer adsorption with 50 % active site occupation</w:t>
      </w:r>
      <w:r w:rsidR="00492802" w:rsidRPr="007C69CE">
        <w:t xml:space="preserve"> </w:t>
      </w:r>
      <w:r w:rsidR="00492802" w:rsidRPr="007C69CE">
        <w:fldChar w:fldCharType="begin"/>
      </w:r>
      <w:r w:rsidR="00492802" w:rsidRPr="007C69CE">
        <w:instrText xml:space="preserve"> ADDIN ZOTERO_ITEM CSL_CITATION {"citationID":"yCTwuOoB","properties":{"formattedCitation":"(Wang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492802" w:rsidRPr="007C69CE">
        <w:fldChar w:fldCharType="separate"/>
      </w:r>
      <w:r w:rsidR="002024E2" w:rsidRPr="007C69CE">
        <w:rPr>
          <w:rFonts w:cs="Arial"/>
        </w:rPr>
        <w:t>(Wang &amp; Guo, 2023)</w:t>
      </w:r>
      <w:r w:rsidR="00492802" w:rsidRPr="007C69CE">
        <w:fldChar w:fldCharType="end"/>
      </w:r>
      <w:r w:rsidR="00492802" w:rsidRPr="007C69CE">
        <w:t xml:space="preserve">. </w:t>
      </w:r>
      <w:r w:rsidR="00F45A00" w:rsidRPr="007C69CE">
        <w:t xml:space="preserve">The isotherm assumes </w:t>
      </w:r>
      <w:r w:rsidR="00BE1F0B" w:rsidRPr="007C69CE">
        <w:t>the following:</w:t>
      </w:r>
    </w:p>
    <w:p w14:paraId="4B14DBB4" w14:textId="77777777" w:rsidR="009E13A5" w:rsidRPr="007C69CE" w:rsidRDefault="009E13A5" w:rsidP="007633F9">
      <w:pPr>
        <w:jc w:val="both"/>
      </w:pPr>
    </w:p>
    <w:p w14:paraId="20B880D6" w14:textId="681DB638" w:rsidR="009E13A5" w:rsidRPr="007C69CE" w:rsidRDefault="00451CD1" w:rsidP="00193E0F">
      <w:pPr>
        <w:pStyle w:val="ListParagraph"/>
        <w:numPr>
          <w:ilvl w:val="0"/>
          <w:numId w:val="11"/>
        </w:numPr>
        <w:jc w:val="both"/>
      </w:pPr>
      <w:r w:rsidRPr="007C69CE">
        <w:t xml:space="preserve">The surface is </w:t>
      </w:r>
      <w:r w:rsidR="00F45A00" w:rsidRPr="007C69CE">
        <w:t>heterogeneous</w:t>
      </w:r>
      <w:r w:rsidRPr="007C69CE">
        <w:t>:</w:t>
      </w:r>
      <w:r w:rsidR="00F45A00" w:rsidRPr="007C69CE">
        <w:t xml:space="preserve"> </w:t>
      </w:r>
      <w:r w:rsidR="00371425" w:rsidRPr="007C69CE">
        <w:t>adsorption energy varies as a function of the surface coverage due to variation in adsorption heat.</w:t>
      </w:r>
      <w:r w:rsidR="00047D2C" w:rsidRPr="007C69CE">
        <w:t xml:space="preserve"> On the heterogeneous surface, affinities between adsorbent and adsorbate show an unstable distribution</w:t>
      </w:r>
      <w:r w:rsidR="007F5367" w:rsidRPr="007C69CE">
        <w:t xml:space="preserve"> </w:t>
      </w:r>
      <w:r w:rsidR="007F5367" w:rsidRPr="007C69CE">
        <w:fldChar w:fldCharType="begin"/>
      </w:r>
      <w:r w:rsidR="007F5367" w:rsidRPr="007C69CE">
        <w:instrText xml:space="preserve"> ADDIN ZOTERO_ITEM CSL_CITATION {"citationID":"pe4Ubq4l","properties":{"formattedCitation":"(Aliakbarian et al., 2015; \\uc0\\u536{}erban et al., 2023)","plainCitation":"(Aliakbarian et al., 2015;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7F5367" w:rsidRPr="007C69CE">
        <w:fldChar w:fldCharType="separate"/>
      </w:r>
      <w:r w:rsidR="002024E2" w:rsidRPr="007C69CE">
        <w:rPr>
          <w:rFonts w:cs="Arial"/>
          <w:szCs w:val="24"/>
        </w:rPr>
        <w:t>(Aliakbarian et al., 2015; Șerban et al., 2023)</w:t>
      </w:r>
      <w:r w:rsidR="007F5367" w:rsidRPr="007C69CE">
        <w:fldChar w:fldCharType="end"/>
      </w:r>
    </w:p>
    <w:p w14:paraId="22134A68" w14:textId="77777777" w:rsidR="009E13A5" w:rsidRPr="007C69CE" w:rsidRDefault="009E13A5" w:rsidP="009E13A5">
      <w:pPr>
        <w:jc w:val="both"/>
      </w:pPr>
    </w:p>
    <w:p w14:paraId="25B8DE77" w14:textId="5AFD7E26" w:rsidR="00CB26A2" w:rsidRPr="007C69CE" w:rsidRDefault="00565CA0" w:rsidP="009E13A5">
      <w:pPr>
        <w:jc w:val="both"/>
      </w:pPr>
      <w:r w:rsidRPr="007C69CE">
        <w:t xml:space="preserve">The equilibrium parameters </w:t>
      </w:r>
      <w:r w:rsidR="00235AC8" w:rsidRPr="007C69CE">
        <w:t xml:space="preserve">follow a relationship </w:t>
      </w:r>
      <w:r w:rsidR="00CB26A2" w:rsidRPr="007C69CE">
        <w:t>that is mathematically described in equation</w:t>
      </w:r>
      <w:r w:rsidR="00BC690D" w:rsidRPr="007C69CE">
        <w:t xml:space="preserve"> </w:t>
      </w:r>
      <w:r w:rsidR="00BC690D" w:rsidRPr="00FD5F3F">
        <w:rPr>
          <w:b/>
          <w:bCs/>
        </w:rPr>
        <w:fldChar w:fldCharType="begin"/>
      </w:r>
      <w:r w:rsidR="00BC690D" w:rsidRPr="00FD5F3F">
        <w:rPr>
          <w:b/>
          <w:bCs/>
        </w:rPr>
        <w:instrText xml:space="preserve"> REF _Ref148719807 \h </w:instrText>
      </w:r>
      <w:r w:rsidR="00FD5F3F">
        <w:rPr>
          <w:b/>
          <w:bCs/>
        </w:rPr>
        <w:instrText xml:space="preserve"> \* MERGEFORMAT </w:instrText>
      </w:r>
      <w:r w:rsidR="00BC690D" w:rsidRPr="00FD5F3F">
        <w:rPr>
          <w:b/>
          <w:bCs/>
        </w:rPr>
      </w:r>
      <w:r w:rsidR="00BC690D" w:rsidRPr="00FD5F3F">
        <w:rPr>
          <w:b/>
          <w:bCs/>
        </w:rPr>
        <w:fldChar w:fldCharType="separate"/>
      </w:r>
      <w:r w:rsidR="00843CB6" w:rsidRPr="00FD5F3F">
        <w:rPr>
          <w:b/>
          <w:bCs/>
        </w:rPr>
        <w:t>(</w:t>
      </w:r>
      <w:r w:rsidR="00843CB6" w:rsidRPr="00843CB6">
        <w:rPr>
          <w:b/>
          <w:bCs/>
          <w:noProof/>
        </w:rPr>
        <w:t>1</w:t>
      </w:r>
      <w:r w:rsidR="00843CB6" w:rsidRPr="00FD5F3F">
        <w:rPr>
          <w:b/>
          <w:bCs/>
        </w:rPr>
        <w:t>)</w:t>
      </w:r>
      <w:r w:rsidR="00BC690D" w:rsidRPr="00FD5F3F">
        <w:rPr>
          <w:b/>
          <w:bCs/>
        </w:rPr>
        <w:fldChar w:fldCharType="end"/>
      </w:r>
      <w:r w:rsidR="00CB26A2" w:rsidRPr="007C69CE">
        <w:t xml:space="preserve"> or</w:t>
      </w:r>
      <w:r w:rsidR="008E5864" w:rsidRPr="007C69CE">
        <w:t xml:space="preserve"> linearized in equation</w:t>
      </w:r>
      <w:r w:rsidR="00BC690D" w:rsidRPr="007C69CE">
        <w:t xml:space="preserve"> </w:t>
      </w:r>
      <w:r w:rsidR="00BC690D" w:rsidRPr="00FD5F3F">
        <w:rPr>
          <w:b/>
          <w:bCs/>
        </w:rPr>
        <w:fldChar w:fldCharType="begin"/>
      </w:r>
      <w:r w:rsidR="00BC690D" w:rsidRPr="00FD5F3F">
        <w:rPr>
          <w:b/>
          <w:bCs/>
        </w:rPr>
        <w:instrText xml:space="preserve"> REF _Ref148719830 \h </w:instrText>
      </w:r>
      <w:r w:rsidR="00FD5F3F">
        <w:rPr>
          <w:b/>
          <w:bCs/>
        </w:rPr>
        <w:instrText xml:space="preserve"> \* MERGEFORMAT </w:instrText>
      </w:r>
      <w:r w:rsidR="00BC690D" w:rsidRPr="00FD5F3F">
        <w:rPr>
          <w:b/>
          <w:bCs/>
        </w:rPr>
      </w:r>
      <w:r w:rsidR="00BC690D" w:rsidRPr="00FD5F3F">
        <w:rPr>
          <w:b/>
          <w:bCs/>
        </w:rPr>
        <w:fldChar w:fldCharType="separate"/>
      </w:r>
      <w:r w:rsidR="00843CB6" w:rsidRPr="00FD5F3F">
        <w:rPr>
          <w:b/>
          <w:bCs/>
        </w:rPr>
        <w:t>(</w:t>
      </w:r>
      <w:r w:rsidR="00843CB6" w:rsidRPr="00843CB6">
        <w:rPr>
          <w:b/>
          <w:bCs/>
          <w:noProof/>
        </w:rPr>
        <w:t>2</w:t>
      </w:r>
      <w:r w:rsidR="00843CB6" w:rsidRPr="00FD5F3F">
        <w:rPr>
          <w:b/>
          <w:bCs/>
        </w:rPr>
        <w:t>)</w:t>
      </w:r>
      <w:r w:rsidR="00BC690D" w:rsidRPr="00FD5F3F">
        <w:rPr>
          <w:b/>
          <w:bCs/>
        </w:rPr>
        <w:fldChar w:fldCharType="end"/>
      </w:r>
      <w:r w:rsidR="00423B8B" w:rsidRPr="007C69CE">
        <w:t xml:space="preserve"> </w:t>
      </w:r>
      <w:r w:rsidR="00423B8B" w:rsidRPr="007C69CE">
        <w:fldChar w:fldCharType="begin"/>
      </w:r>
      <w:r w:rsidR="00423B8B" w:rsidRPr="007C69CE">
        <w:instrText xml:space="preserve"> ADDIN ZOTERO_ITEM CSL_CITATION {"citationID":"XlcehyVF","properties":{"formattedCitation":"(Aliakbarian et al., 2015; \\uc0\\u536{}erban et al., 2023; Vanoppen, 2023)","plainCitation":"(Aliakbarian et al., 2015; Șerban et al., 2023;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423B8B" w:rsidRPr="007C69CE">
        <w:fldChar w:fldCharType="separate"/>
      </w:r>
      <w:r w:rsidR="002024E2" w:rsidRPr="007C69CE">
        <w:rPr>
          <w:rFonts w:cs="Arial"/>
          <w:szCs w:val="24"/>
        </w:rPr>
        <w:t>(Aliakbarian et al., 2015; Șerban et al., 2023; Vanoppen, 2023)</w:t>
      </w:r>
      <w:r w:rsidR="00423B8B" w:rsidRPr="007C69CE">
        <w:fldChar w:fldCharType="end"/>
      </w:r>
      <w:r w:rsidR="008E5864" w:rsidRPr="007C69CE">
        <w:t>.</w:t>
      </w:r>
    </w:p>
    <w:p w14:paraId="695CA3DA" w14:textId="77777777" w:rsidR="008E5864" w:rsidRPr="007C69CE" w:rsidRDefault="008E5864" w:rsidP="007633F9">
      <w:pPr>
        <w:jc w:val="both"/>
      </w:pPr>
    </w:p>
    <w:p w14:paraId="77F270BB" w14:textId="1E69722A" w:rsidR="008E5864" w:rsidRPr="007C69CE" w:rsidRDefault="00000000" w:rsidP="007633F9">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1/n</m:t>
              </m:r>
            </m:sup>
          </m:sSubSup>
        </m:oMath>
      </m:oMathPara>
    </w:p>
    <w:p w14:paraId="2B52A8C7" w14:textId="28324FFC" w:rsidR="00BC690D" w:rsidRPr="00FD5F3F" w:rsidRDefault="00BC690D" w:rsidP="00BC690D">
      <w:pPr>
        <w:pStyle w:val="Caption"/>
        <w:jc w:val="right"/>
        <w:rPr>
          <w:rFonts w:eastAsiaTheme="minorEastAsia"/>
          <w:b/>
          <w:bCs/>
          <w:i w:val="0"/>
          <w:iCs w:val="0"/>
        </w:rPr>
      </w:pPr>
      <w:bookmarkStart w:id="70" w:name="_Ref148719807"/>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843CB6">
        <w:rPr>
          <w:b/>
          <w:bCs/>
          <w:i w:val="0"/>
          <w:iCs w:val="0"/>
          <w:noProof/>
        </w:rPr>
        <w:t>1</w:t>
      </w:r>
      <w:r w:rsidRPr="00FD5F3F">
        <w:rPr>
          <w:b/>
          <w:bCs/>
          <w:i w:val="0"/>
          <w:iCs w:val="0"/>
        </w:rPr>
        <w:fldChar w:fldCharType="end"/>
      </w:r>
      <w:r w:rsidRPr="00FD5F3F">
        <w:rPr>
          <w:b/>
          <w:bCs/>
          <w:i w:val="0"/>
          <w:iCs w:val="0"/>
        </w:rPr>
        <w:t>)</w:t>
      </w:r>
      <w:bookmarkEnd w:id="70"/>
    </w:p>
    <w:p w14:paraId="6B26A9F4" w14:textId="33BE99DC" w:rsidR="0050148F" w:rsidRPr="007C69CE" w:rsidRDefault="00471A7C" w:rsidP="007633F9">
      <w:pPr>
        <w:jc w:val="both"/>
        <w:rPr>
          <w:rFonts w:eastAsiaTheme="minorEastAsia"/>
        </w:rPr>
      </w:pPr>
      <m:oMathPara>
        <m:oMath>
          <m:r>
            <w:rPr>
              <w:rFonts w:ascii="Cambria Math" w:hAnsi="Cambria Math"/>
            </w:rPr>
            <m:t>ln(</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)=ln</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ln(</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oMath>
      </m:oMathPara>
    </w:p>
    <w:p w14:paraId="4377809E" w14:textId="3FA517D5" w:rsidR="00BC690D" w:rsidRPr="00FD5F3F" w:rsidRDefault="00BC690D" w:rsidP="00BC690D">
      <w:pPr>
        <w:pStyle w:val="Caption"/>
        <w:jc w:val="right"/>
        <w:rPr>
          <w:b/>
          <w:bCs/>
          <w:i w:val="0"/>
          <w:iCs w:val="0"/>
        </w:rPr>
      </w:pPr>
      <w:bookmarkStart w:id="71" w:name="_Ref148719830"/>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843CB6">
        <w:rPr>
          <w:b/>
          <w:bCs/>
          <w:i w:val="0"/>
          <w:iCs w:val="0"/>
          <w:noProof/>
        </w:rPr>
        <w:t>2</w:t>
      </w:r>
      <w:r w:rsidRPr="00FD5F3F">
        <w:rPr>
          <w:b/>
          <w:bCs/>
          <w:i w:val="0"/>
          <w:iCs w:val="0"/>
        </w:rPr>
        <w:fldChar w:fldCharType="end"/>
      </w:r>
      <w:r w:rsidRPr="00FD5F3F">
        <w:rPr>
          <w:b/>
          <w:bCs/>
          <w:i w:val="0"/>
          <w:iCs w:val="0"/>
        </w:rPr>
        <w:t>)</w:t>
      </w:r>
      <w:bookmarkEnd w:id="71"/>
    </w:p>
    <w:p w14:paraId="631F5D48" w14:textId="5878D0A8" w:rsidR="00402AD1" w:rsidRPr="007C69CE" w:rsidRDefault="007041D3" w:rsidP="00402AD1">
      <w:r w:rsidRPr="007C69CE">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261322" w:rsidRPr="007C69CE" w14:paraId="01211787" w14:textId="77777777" w:rsidTr="00CB19A3">
        <w:tc>
          <w:tcPr>
            <w:tcW w:w="6663" w:type="dxa"/>
          </w:tcPr>
          <w:p w14:paraId="2D92D825" w14:textId="09E58349"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215CFE" w:rsidRPr="007C69CE">
              <w:rPr>
                <w:rFonts w:eastAsiaTheme="minorEastAsia"/>
              </w:rPr>
              <w:t xml:space="preserve"> = </w:t>
            </w:r>
            <w:r w:rsidR="00832F88" w:rsidRPr="007C69CE">
              <w:rPr>
                <w:rFonts w:eastAsiaTheme="minorEastAsia"/>
              </w:rPr>
              <w:t xml:space="preserve">equilibrium </w:t>
            </w:r>
            <w:r w:rsidR="00832F88">
              <w:rPr>
                <w:rFonts w:eastAsiaTheme="minorEastAsia"/>
              </w:rPr>
              <w:t>solid-phase mass of solute per mass of sorbent</w:t>
            </w:r>
          </w:p>
        </w:tc>
        <w:tc>
          <w:tcPr>
            <w:tcW w:w="2347" w:type="dxa"/>
          </w:tcPr>
          <w:p w14:paraId="757ABFE8" w14:textId="54B89453" w:rsidR="00261322" w:rsidRPr="007C69CE" w:rsidRDefault="00DB40B6" w:rsidP="00402AD1">
            <w:r w:rsidRPr="007C69CE">
              <w:t>(</w:t>
            </w:r>
            <w:r w:rsidR="00544E5F" w:rsidRPr="007C69CE">
              <w:t>m</w:t>
            </w:r>
            <w:r w:rsidR="0093338B" w:rsidRPr="007C69CE">
              <w:t>g</w:t>
            </w:r>
            <w:r w:rsidRPr="007C69CE">
              <w:rPr>
                <w:vertAlign w:val="subscript"/>
              </w:rPr>
              <w:t>solute</w:t>
            </w:r>
            <w:r w:rsidRPr="007C69CE">
              <w:t>/g</w:t>
            </w:r>
            <w:r w:rsidRPr="007C69CE">
              <w:rPr>
                <w:vertAlign w:val="subscript"/>
              </w:rPr>
              <w:t>carbon</w:t>
            </w:r>
            <w:r w:rsidRPr="007C69CE">
              <w:t>)</w:t>
            </w:r>
          </w:p>
        </w:tc>
      </w:tr>
      <w:tr w:rsidR="00261322" w:rsidRPr="007C69CE" w14:paraId="3BEE0527" w14:textId="77777777" w:rsidTr="00CB19A3">
        <w:tc>
          <w:tcPr>
            <w:tcW w:w="6663" w:type="dxa"/>
          </w:tcPr>
          <w:p w14:paraId="6D904D6A" w14:textId="7A291CE7"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215CFE" w:rsidRPr="007C69CE">
              <w:rPr>
                <w:rFonts w:eastAsiaTheme="minorEastAsia"/>
              </w:rPr>
              <w:t xml:space="preserve"> = equilibrium </w:t>
            </w:r>
            <w:r w:rsidR="004A731E" w:rsidRPr="007C69CE">
              <w:rPr>
                <w:rFonts w:eastAsiaTheme="minorEastAsia"/>
              </w:rPr>
              <w:t>solute concentration in bulk liquid</w:t>
            </w:r>
          </w:p>
        </w:tc>
        <w:tc>
          <w:tcPr>
            <w:tcW w:w="2347" w:type="dxa"/>
          </w:tcPr>
          <w:p w14:paraId="53F6BE43" w14:textId="13AC1151" w:rsidR="00261322" w:rsidRPr="007C69CE" w:rsidRDefault="00DB40B6" w:rsidP="00402AD1">
            <w:r w:rsidRPr="007C69CE">
              <w:t>(</w:t>
            </w:r>
            <w:r w:rsidR="00BD01A2" w:rsidRPr="007C69CE">
              <w:t>mg</w:t>
            </w:r>
            <w:r w:rsidRPr="007C69CE">
              <w:rPr>
                <w:vertAlign w:val="subscript"/>
              </w:rPr>
              <w:t>solute</w:t>
            </w:r>
            <w:r w:rsidR="0093338B" w:rsidRPr="007C69CE">
              <w:t>/</w:t>
            </w:r>
            <w:r w:rsidR="00BD01A2" w:rsidRPr="007C69CE">
              <w:t>L</w:t>
            </w:r>
            <w:r w:rsidRPr="007C69CE">
              <w:t>)</w:t>
            </w:r>
          </w:p>
        </w:tc>
      </w:tr>
      <w:tr w:rsidR="00261322" w:rsidRPr="007C69CE" w14:paraId="3001877F" w14:textId="77777777" w:rsidTr="00CB19A3">
        <w:tc>
          <w:tcPr>
            <w:tcW w:w="6663" w:type="dxa"/>
          </w:tcPr>
          <w:p w14:paraId="354889D4" w14:textId="7134F431" w:rsidR="00261322"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4A731E" w:rsidRPr="007C69CE">
              <w:rPr>
                <w:rFonts w:eastAsiaTheme="minorEastAsia"/>
              </w:rPr>
              <w:t xml:space="preserve"> = Freundlich </w:t>
            </w:r>
            <w:r w:rsidR="003E4950">
              <w:rPr>
                <w:rFonts w:eastAsiaTheme="minorEastAsia"/>
              </w:rPr>
              <w:t>coefficient</w:t>
            </w:r>
          </w:p>
        </w:tc>
        <w:tc>
          <w:tcPr>
            <w:tcW w:w="2347" w:type="dxa"/>
          </w:tcPr>
          <w:p w14:paraId="3ADC49A1" w14:textId="1FAC1972" w:rsidR="00261322" w:rsidRPr="007C69CE" w:rsidRDefault="0093338B" w:rsidP="00402AD1">
            <w:r w:rsidRPr="007C69CE">
              <w:t>((</w:t>
            </w:r>
            <w:r w:rsidR="00BD01A2" w:rsidRPr="007C69CE">
              <w:t>mg</w:t>
            </w:r>
            <w:r w:rsidRPr="007C69CE">
              <w:t>/g)*(</w:t>
            </w:r>
            <w:r w:rsidR="00BD01A2" w:rsidRPr="007C69CE">
              <w:t>L</w:t>
            </w:r>
            <w:r w:rsidRPr="007C69CE">
              <w:t>/</w:t>
            </w:r>
            <w:r w:rsidR="00BD01A2" w:rsidRPr="007C69CE">
              <w:t>mg</w:t>
            </w:r>
            <w:r w:rsidRPr="007C69CE">
              <w:t>)</w:t>
            </w:r>
            <w:r w:rsidRPr="007C69CE">
              <w:rPr>
                <w:vertAlign w:val="superscript"/>
              </w:rPr>
              <w:t>n</w:t>
            </w:r>
            <w:r w:rsidRPr="007C69CE">
              <w:t>)</w:t>
            </w:r>
          </w:p>
        </w:tc>
      </w:tr>
      <w:tr w:rsidR="00261322" w:rsidRPr="007C69CE" w14:paraId="3B687E58" w14:textId="77777777" w:rsidTr="00CB19A3">
        <w:tc>
          <w:tcPr>
            <w:tcW w:w="6663" w:type="dxa"/>
          </w:tcPr>
          <w:p w14:paraId="45B7DD17" w14:textId="1DD7B002" w:rsidR="00261322" w:rsidRPr="007C69CE" w:rsidRDefault="008D0FA4" w:rsidP="00193E0F">
            <w:pPr>
              <w:pStyle w:val="ListParagraph"/>
              <w:numPr>
                <w:ilvl w:val="0"/>
                <w:numId w:val="10"/>
              </w:numPr>
            </w:pPr>
            <m:oMath>
              <m:r>
                <w:rPr>
                  <w:rFonts w:ascii="Cambria Math" w:hAnsi="Cambria Math"/>
                </w:rPr>
                <m:t>1/n</m:t>
              </m:r>
            </m:oMath>
            <w:r w:rsidR="00706983" w:rsidRPr="007C69CE">
              <w:rPr>
                <w:rFonts w:eastAsiaTheme="minorEastAsia"/>
                <w:iCs/>
              </w:rPr>
              <w:t xml:space="preserve"> = Freundlich </w:t>
            </w:r>
            <w:r>
              <w:rPr>
                <w:rFonts w:eastAsiaTheme="minorEastAsia"/>
                <w:iCs/>
              </w:rPr>
              <w:t>exponent</w:t>
            </w:r>
          </w:p>
        </w:tc>
        <w:tc>
          <w:tcPr>
            <w:tcW w:w="2347" w:type="dxa"/>
          </w:tcPr>
          <w:p w14:paraId="39A99FE9" w14:textId="625906E2" w:rsidR="00261322" w:rsidRPr="007C69CE" w:rsidRDefault="0093338B" w:rsidP="00402AD1">
            <w:r w:rsidRPr="007C69CE">
              <w:t>(-)</w:t>
            </w:r>
          </w:p>
        </w:tc>
      </w:tr>
    </w:tbl>
    <w:p w14:paraId="75B815E5" w14:textId="77777777" w:rsidR="007041D3" w:rsidRPr="007C69CE" w:rsidRDefault="007041D3" w:rsidP="00402AD1"/>
    <w:p w14:paraId="64C3B4E3" w14:textId="5D3172D5" w:rsidR="0080355E" w:rsidRDefault="00000000" w:rsidP="0080355E">
      <w:pPr>
        <w:jc w:val="both"/>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282DE4" w:rsidRPr="007C69CE">
        <w:rPr>
          <w:rFonts w:eastAsiaTheme="minorEastAsia"/>
        </w:rPr>
        <w:t xml:space="preserve"> </w:t>
      </w:r>
      <w:r w:rsidR="00C91741" w:rsidRPr="007C69CE">
        <w:rPr>
          <w:rFonts w:eastAsiaTheme="minorEastAsia"/>
        </w:rPr>
        <w:t xml:space="preserve">is </w:t>
      </w:r>
      <w:r w:rsidR="000552D0" w:rsidRPr="007C69CE">
        <w:rPr>
          <w:rFonts w:eastAsiaTheme="minorEastAsia"/>
        </w:rPr>
        <w:t xml:space="preserve">a constant for a given sorbate related to the sorption capacity and </w:t>
      </w:r>
      <m:oMath>
        <m:r>
          <w:rPr>
            <w:rFonts w:ascii="Cambria Math" w:eastAsiaTheme="minorEastAsia" w:hAnsi="Cambria Math"/>
          </w:rPr>
          <m:t>1/</m:t>
        </m:r>
        <m:r>
          <w:rPr>
            <w:rFonts w:ascii="Cambria Math" w:hAnsi="Cambria Math"/>
          </w:rPr>
          <m:t>n</m:t>
        </m:r>
      </m:oMath>
      <w:r w:rsidR="000552D0" w:rsidRPr="007C69CE">
        <w:rPr>
          <w:rFonts w:eastAsiaTheme="minorEastAsia"/>
          <w:iCs/>
        </w:rPr>
        <w:t xml:space="preserve"> is a constant for a given sorbent related to the sorption intensity</w:t>
      </w:r>
      <w:r w:rsidR="00A5020F">
        <w:rPr>
          <w:rFonts w:eastAsiaTheme="minorEastAsia"/>
          <w:iCs/>
        </w:rPr>
        <w:t xml:space="preserve"> </w:t>
      </w:r>
      <w:r w:rsidR="00A5020F" w:rsidRPr="007C69CE">
        <w:rPr>
          <w:rFonts w:eastAsiaTheme="minorEastAsia"/>
          <w:iCs/>
        </w:rPr>
        <w:fldChar w:fldCharType="begin"/>
      </w:r>
      <w:r w:rsidR="00A5020F" w:rsidRPr="007C69CE">
        <w:rPr>
          <w:rFonts w:eastAsiaTheme="minorEastAsia"/>
          <w:iCs/>
        </w:rPr>
        <w:instrText xml:space="preserve"> ADDIN ZOTERO_ITEM CSL_CITATION {"citationID":"P1cHJIIZ","properties":{"formattedCitation":"(Aliakbarian et al., 2015; Vanoppen, 2023)","plainCitation":"(Aliakbarian et al., 2015;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A5020F" w:rsidRPr="007C69CE">
        <w:rPr>
          <w:rFonts w:eastAsiaTheme="minorEastAsia"/>
          <w:iCs/>
        </w:rPr>
        <w:fldChar w:fldCharType="separate"/>
      </w:r>
      <w:r w:rsidR="00A5020F" w:rsidRPr="007C69CE">
        <w:rPr>
          <w:rFonts w:cs="Arial"/>
        </w:rPr>
        <w:t>(Aliakbarian et al., 2015; Vanoppen, 2023)</w:t>
      </w:r>
      <w:r w:rsidR="00A5020F" w:rsidRPr="007C69CE">
        <w:rPr>
          <w:rFonts w:eastAsiaTheme="minorEastAsia"/>
          <w:iCs/>
        </w:rPr>
        <w:fldChar w:fldCharType="end"/>
      </w:r>
      <w:r w:rsidR="00A5020F">
        <w:rPr>
          <w:rFonts w:eastAsiaTheme="minorEastAsia"/>
          <w:iCs/>
        </w:rPr>
        <w:t>. The Freundlich exponent accounts for adso</w:t>
      </w:r>
      <w:r w:rsidR="004D41D0">
        <w:rPr>
          <w:rFonts w:eastAsiaTheme="minorEastAsia"/>
          <w:iCs/>
        </w:rPr>
        <w:t>r</w:t>
      </w:r>
      <w:r w:rsidR="00A5020F">
        <w:rPr>
          <w:rFonts w:eastAsiaTheme="minorEastAsia"/>
          <w:iCs/>
        </w:rPr>
        <w:t>ption site energy distribution</w:t>
      </w:r>
      <w:r w:rsidR="004D41D0">
        <w:rPr>
          <w:rFonts w:eastAsiaTheme="minorEastAsia"/>
          <w:iCs/>
        </w:rPr>
        <w:t xml:space="preserve"> </w:t>
      </w:r>
      <w:r w:rsidR="004D41D0">
        <w:rPr>
          <w:rFonts w:eastAsiaTheme="minorEastAsia"/>
          <w:iCs/>
        </w:rPr>
        <w:fldChar w:fldCharType="begin"/>
      </w:r>
      <w:r w:rsidR="004D41D0">
        <w:rPr>
          <w:rFonts w:eastAsiaTheme="minorEastAsia"/>
          <w:iCs/>
        </w:rPr>
        <w:instrText xml:space="preserve"> ADDIN ZOTERO_ITEM CSL_CITATION {"citationID":"zCj0HYcO","properties":{"formattedCitation":"(Jarvie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D41D0">
        <w:rPr>
          <w:rFonts w:eastAsiaTheme="minorEastAsia"/>
          <w:iCs/>
        </w:rPr>
        <w:fldChar w:fldCharType="separate"/>
      </w:r>
      <w:r w:rsidR="004D41D0" w:rsidRPr="004D41D0">
        <w:rPr>
          <w:rFonts w:cs="Arial"/>
        </w:rPr>
        <w:t>(Jarvie et al., 2005)</w:t>
      </w:r>
      <w:r w:rsidR="004D41D0">
        <w:rPr>
          <w:rFonts w:eastAsiaTheme="minorEastAsia"/>
          <w:iCs/>
        </w:rPr>
        <w:fldChar w:fldCharType="end"/>
      </w:r>
      <w:r w:rsidR="00C3272A" w:rsidRPr="007C69CE">
        <w:rPr>
          <w:rFonts w:eastAsiaTheme="minorEastAsia"/>
          <w:iCs/>
        </w:rPr>
        <w:t>.</w:t>
      </w:r>
      <w:r w:rsidR="00A5020F">
        <w:rPr>
          <w:rFonts w:eastAsiaTheme="minorEastAsia"/>
          <w:iCs/>
        </w:rPr>
        <w:t xml:space="preserve"> </w:t>
      </w:r>
      <w:r w:rsidR="00A93861">
        <w:rPr>
          <w:rFonts w:eastAsiaTheme="minorEastAsia"/>
          <w:iCs/>
        </w:rPr>
        <w:t xml:space="preserve">The Freundlich </w:t>
      </w:r>
      <w:r w:rsidR="002C236C">
        <w:rPr>
          <w:rFonts w:eastAsiaTheme="minorEastAsia"/>
          <w:iCs/>
        </w:rPr>
        <w:t>isotherm</w:t>
      </w:r>
      <w:r w:rsidR="00A93861">
        <w:rPr>
          <w:rFonts w:eastAsiaTheme="minorEastAsia"/>
          <w:iCs/>
        </w:rPr>
        <w:t xml:space="preserve"> </w:t>
      </w:r>
      <w:r w:rsidR="000315F1">
        <w:rPr>
          <w:rFonts w:eastAsiaTheme="minorEastAsia"/>
          <w:iCs/>
        </w:rPr>
        <w:t xml:space="preserve">is an empirical </w:t>
      </w:r>
      <w:r w:rsidR="002C236C">
        <w:rPr>
          <w:rFonts w:eastAsiaTheme="minorEastAsia"/>
          <w:iCs/>
        </w:rPr>
        <w:t>equation</w:t>
      </w:r>
      <w:r w:rsidR="000315F1">
        <w:rPr>
          <w:rFonts w:eastAsiaTheme="minorEastAsia"/>
          <w:iCs/>
        </w:rPr>
        <w:t xml:space="preserve"> and critics claim it has lack of physical meaning </w:t>
      </w:r>
      <w:r w:rsidR="000315F1">
        <w:rPr>
          <w:rFonts w:eastAsiaTheme="minorEastAsia"/>
          <w:iCs/>
        </w:rPr>
        <w:fldChar w:fldCharType="begin"/>
      </w:r>
      <w:r w:rsidR="000315F1">
        <w:rPr>
          <w:rFonts w:eastAsiaTheme="minorEastAsia"/>
          <w:iCs/>
        </w:rPr>
        <w:instrText xml:space="preserve"> ADDIN ZOTERO_ITEM CSL_CITATION {"citationID":"SCw3yuTQ","properties":{"formattedCitation":"(Saleh,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000315F1">
        <w:rPr>
          <w:rFonts w:eastAsiaTheme="minorEastAsia"/>
          <w:iCs/>
        </w:rPr>
        <w:fldChar w:fldCharType="separate"/>
      </w:r>
      <w:r w:rsidR="000315F1" w:rsidRPr="000315F1">
        <w:rPr>
          <w:rFonts w:cs="Arial"/>
        </w:rPr>
        <w:t>(Saleh, 2022)</w:t>
      </w:r>
      <w:r w:rsidR="000315F1">
        <w:rPr>
          <w:rFonts w:eastAsiaTheme="minorEastAsia"/>
          <w:iCs/>
        </w:rPr>
        <w:fldChar w:fldCharType="end"/>
      </w:r>
      <w:r w:rsidR="00D9543B">
        <w:rPr>
          <w:rFonts w:eastAsiaTheme="minorEastAsia"/>
          <w:iCs/>
        </w:rPr>
        <w:t>.</w:t>
      </w:r>
      <w:r w:rsidR="0080355E">
        <w:rPr>
          <w:rFonts w:eastAsiaTheme="minorEastAsia"/>
          <w:iCs/>
        </w:rPr>
        <w:br w:type="page"/>
      </w:r>
    </w:p>
    <w:p w14:paraId="52F2E223" w14:textId="0B876840" w:rsidR="00252800" w:rsidRPr="007C69CE" w:rsidRDefault="007B5FE5" w:rsidP="00573269">
      <w:pPr>
        <w:pStyle w:val="Heading3"/>
      </w:pPr>
      <w:r w:rsidRPr="007C69CE">
        <w:lastRenderedPageBreak/>
        <w:t xml:space="preserve">Langmuir isotherm </w:t>
      </w:r>
      <w:r w:rsidR="0071755A">
        <w:t>equation</w:t>
      </w:r>
    </w:p>
    <w:p w14:paraId="166E61B6" w14:textId="3F8304A3" w:rsidR="00402AD1" w:rsidRPr="007C69CE" w:rsidRDefault="009F3D2A" w:rsidP="00F00554">
      <w:pPr>
        <w:jc w:val="both"/>
      </w:pPr>
      <w:r w:rsidRPr="007C69CE">
        <w:t>The Langmuir</w:t>
      </w:r>
      <w:r w:rsidR="00395808" w:rsidRPr="007C69CE">
        <w:t xml:space="preserve"> </w:t>
      </w:r>
      <w:r w:rsidR="002C236C">
        <w:t>equation</w:t>
      </w:r>
      <w:r w:rsidR="00395808" w:rsidRPr="007C69CE">
        <w:t xml:space="preserve"> is </w:t>
      </w:r>
      <w:r w:rsidR="002C236C">
        <w:t>also popular in</w:t>
      </w:r>
      <w:r w:rsidR="00395808" w:rsidRPr="007C69CE">
        <w:t xml:space="preserve"> isotherm studies</w:t>
      </w:r>
      <w:r w:rsidR="002E0746">
        <w:t xml:space="preserve"> and falls under the class of chemical</w:t>
      </w:r>
      <w:r w:rsidR="00446D26">
        <w:t xml:space="preserve"> </w:t>
      </w:r>
      <w:r w:rsidR="002E0746">
        <w:t>isotherms</w:t>
      </w:r>
      <w:r w:rsidR="00395808" w:rsidRPr="007C69CE">
        <w:t>.</w:t>
      </w:r>
      <w:r w:rsidR="002E2B9D">
        <w:t xml:space="preserve"> Chemical isotherms</w:t>
      </w:r>
      <w:r w:rsidR="00F10DDF">
        <w:t xml:space="preserve"> consider monolayer adsorption</w:t>
      </w:r>
      <w:r w:rsidR="00D60F2D">
        <w:t>, which means that all molecules</w:t>
      </w:r>
      <w:r w:rsidR="00CC1B7D">
        <w:t xml:space="preserve"> are localised in the adsorption sites</w:t>
      </w:r>
      <w:r w:rsidR="00F10DDF">
        <w:t>.</w:t>
      </w:r>
      <w:r w:rsidR="00DB3BE1" w:rsidRPr="00DB3BE1">
        <w:t xml:space="preserve"> </w:t>
      </w:r>
      <w:r w:rsidR="00CC1B7D">
        <w:t>The equation is not</w:t>
      </w:r>
      <w:r w:rsidR="00F10DDF">
        <w:t xml:space="preserve"> empirical</w:t>
      </w:r>
      <w:r w:rsidR="00E4472F">
        <w:t xml:space="preserve"> but theoretical</w:t>
      </w:r>
      <w:r w:rsidR="00F10DDF">
        <w:t xml:space="preserve"> and</w:t>
      </w:r>
      <w:r w:rsidR="00E4472F">
        <w:t xml:space="preserve"> therefore</w:t>
      </w:r>
      <w:r w:rsidR="00F10DDF">
        <w:t xml:space="preserve"> </w:t>
      </w:r>
      <w:r w:rsidR="00CC1B7D">
        <w:t xml:space="preserve">it </w:t>
      </w:r>
      <w:r w:rsidR="00F10DDF">
        <w:t>ha</w:t>
      </w:r>
      <w:r w:rsidR="00CC1B7D">
        <w:t>s</w:t>
      </w:r>
      <w:r w:rsidR="00F10DDF">
        <w:t xml:space="preserve"> more physical meaning</w:t>
      </w:r>
      <w:r w:rsidR="00E4472F">
        <w:t xml:space="preserve"> </w:t>
      </w:r>
      <w:r w:rsidR="00795E88">
        <w:t xml:space="preserve">for this context </w:t>
      </w:r>
      <w:r w:rsidR="00795E88">
        <w:fldChar w:fldCharType="begin"/>
      </w:r>
      <w:r w:rsidR="00795E88">
        <w:instrText xml:space="preserve"> ADDIN ZOTERO_ITEM CSL_CITATION {"citationID":"qX92Dp8G","properties":{"formattedCitation":"(Wang &amp; Guo, 2020)","plainCitation":"(Wang &amp; Guo, 2020)","noteIndex":0},"citationItems":[{"id":163,"uris":["http://zotero.org/users/local/h6YJVYLe/items/6NLD4TL9"],"itemData":{"id":163,"type":"article-journal","abstract":"Adsorption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795E88">
        <w:fldChar w:fldCharType="separate"/>
      </w:r>
      <w:r w:rsidR="00795E88" w:rsidRPr="00795E88">
        <w:rPr>
          <w:rFonts w:cs="Arial"/>
        </w:rPr>
        <w:t>(Wang &amp; Guo, 2020)</w:t>
      </w:r>
      <w:r w:rsidR="00795E88">
        <w:fldChar w:fldCharType="end"/>
      </w:r>
      <w:r w:rsidR="00E4472F">
        <w:t>.</w:t>
      </w:r>
      <w:r w:rsidR="00176BDC">
        <w:t xml:space="preserve"> </w:t>
      </w:r>
      <w:r w:rsidR="00DB3BE1">
        <w:t>Assumptions</w:t>
      </w:r>
      <w:r w:rsidR="00446D26">
        <w:t xml:space="preserve"> when applied,</w:t>
      </w:r>
      <w:r w:rsidR="00DB3BE1">
        <w:t xml:space="preserve"> are</w:t>
      </w:r>
      <w:r w:rsidR="00B40418" w:rsidRPr="007C69CE">
        <w:t>:</w:t>
      </w:r>
    </w:p>
    <w:p w14:paraId="0EA9FAD1" w14:textId="77777777" w:rsidR="00B40418" w:rsidRPr="007C69CE" w:rsidRDefault="00B40418" w:rsidP="00F00554">
      <w:pPr>
        <w:jc w:val="both"/>
      </w:pPr>
    </w:p>
    <w:p w14:paraId="0C12C2BF" w14:textId="7B3B3C62" w:rsidR="00B40418" w:rsidRPr="00B40C96" w:rsidRDefault="00BF5DDB" w:rsidP="00F00554">
      <w:pPr>
        <w:pStyle w:val="ListParagraph"/>
        <w:numPr>
          <w:ilvl w:val="0"/>
          <w:numId w:val="10"/>
        </w:numPr>
        <w:jc w:val="both"/>
      </w:pPr>
      <w:r w:rsidRPr="007C69CE">
        <w:t>The surface is homogeneous: all adsorption sites are energetically identical</w:t>
      </w:r>
      <w:r w:rsidR="00A80278" w:rsidRPr="007C69CE">
        <w:t>. The surface</w:t>
      </w:r>
      <w:r w:rsidR="005633A5" w:rsidRPr="007C69CE">
        <w:t>’s</w:t>
      </w:r>
      <w:r w:rsidR="00A55B30" w:rsidRPr="007C69CE">
        <w:t xml:space="preserve"> </w:t>
      </w:r>
      <w:r w:rsidR="00AC5E7A" w:rsidRPr="007C69CE">
        <w:t>adsorption sites have uniform energies of adsorption without transmigration of adsorbate in the pores</w:t>
      </w:r>
      <w:r w:rsidR="002E7ADD" w:rsidRPr="007C69CE">
        <w:t xml:space="preserve"> of the adsorbent surface </w:t>
      </w:r>
      <w:r w:rsidR="005254F4" w:rsidRPr="007C69CE">
        <w:fldChar w:fldCharType="begin"/>
      </w:r>
      <w:r w:rsidR="00FB59E0" w:rsidRPr="007C69CE">
        <w:instrText xml:space="preserve"> ADDIN ZOTERO_ITEM CSL_CITATION {"citationID":"6zs85zVZ","properties":{"formattedCitation":"(Aliakbarian et al., 2015; S. Sharma et al., 2023)","plainCitation":"(Aliakbarian et al., 2015; S. Sharma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w:instrText>
      </w:r>
      <w:r w:rsidR="00FB59E0" w:rsidRPr="00B40C96">
        <w:instrText xml:space="preserve">de supports a wide variety of isotherm models like Langmuir, Anti-Langmuir, BET, Henry, Freundlich, Sips, LangmuirFreundlich, Redlich-Peterson, Toth, Unilan, O’Brian &amp; Myers, Asymptotic Temkin, and Bingel &amp; Walton. The isotherm model parameters can easily be obtained by the </w:instrText>
      </w:r>
      <w:r w:rsidR="00FB59E0" w:rsidRPr="007C69CE">
        <w:instrText>ﬁ</w:instrText>
      </w:r>
      <w:r w:rsidR="00FB59E0" w:rsidRPr="00B40C96">
        <w:instrText xml:space="preserve">tting module. Breakthrough plots and animations of the column properties are automatically generated. In addition to highlighting the code, we also review all the developed techniques from literature for mixture prediction, breakthrough simulations, and isotherm model </w:instrText>
      </w:r>
      <w:r w:rsidR="00FB59E0" w:rsidRPr="007C69CE">
        <w:instrText>ﬁ</w:instrText>
      </w:r>
      <w:r w:rsidR="00FB59E0" w:rsidRPr="00B40C96">
        <w:instrText>tting, and provide a tutorial discussing the work</w:instrText>
      </w:r>
      <w:r w:rsidR="00FB59E0" w:rsidRPr="007C69CE">
        <w:instrText>ﬂ</w:instrText>
      </w:r>
      <w:r w:rsidR="00FB59E0" w:rsidRPr="00B40C96">
        <w:instrText xml:space="preserve">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254F4" w:rsidRPr="007C69CE">
        <w:fldChar w:fldCharType="separate"/>
      </w:r>
      <w:r w:rsidR="00FB59E0" w:rsidRPr="00B40C96">
        <w:rPr>
          <w:rFonts w:cs="Arial"/>
        </w:rPr>
        <w:t>(Aliakbarian et al., 2015; S. Sharma et al., 2023)</w:t>
      </w:r>
      <w:r w:rsidR="005254F4" w:rsidRPr="007C69CE">
        <w:fldChar w:fldCharType="end"/>
      </w:r>
    </w:p>
    <w:p w14:paraId="10FA82F8" w14:textId="354EC0D2" w:rsidR="002F414E" w:rsidRPr="007C69CE" w:rsidRDefault="00622B69" w:rsidP="00F00554">
      <w:pPr>
        <w:pStyle w:val="ListParagraph"/>
        <w:numPr>
          <w:ilvl w:val="0"/>
          <w:numId w:val="10"/>
        </w:numPr>
        <w:jc w:val="both"/>
      </w:pPr>
      <w:r w:rsidRPr="00B40C96">
        <w:t>There are no l</w:t>
      </w:r>
      <w:r w:rsidRPr="007C69CE">
        <w:t>ateral interactions between adsorbed molecules</w:t>
      </w:r>
      <w:r w:rsidR="00A537DA" w:rsidRPr="007C69CE">
        <w:t>:</w:t>
      </w:r>
      <w:r w:rsidR="00261480" w:rsidRPr="007C69CE">
        <w:t xml:space="preserve"> interaction between </w:t>
      </w:r>
      <w:r w:rsidR="00A537DA" w:rsidRPr="007C69CE">
        <w:t>solutes</w:t>
      </w:r>
      <w:r w:rsidR="00261480" w:rsidRPr="007C69CE">
        <w:t xml:space="preserve"> is ignored</w:t>
      </w:r>
      <w:r w:rsidR="0097080E" w:rsidRPr="007C69CE">
        <w:t xml:space="preserve"> </w:t>
      </w:r>
      <w:r w:rsidR="0097080E" w:rsidRPr="007C69CE">
        <w:fldChar w:fldCharType="begin"/>
      </w:r>
      <w:r w:rsidR="00FB59E0" w:rsidRPr="007C69CE">
        <w:instrText xml:space="preserve"> ADDIN ZOTERO_ITEM CSL_CITATION {"citationID":"woQJchU9","properties":{"formattedCitation":"(S. Sharma et al., 2023; Wang &amp; Guo, 2023)","plainCitation":"(S. Sharma et al., 2023; Wang &amp; Guo,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7080E" w:rsidRPr="007C69CE">
        <w:fldChar w:fldCharType="separate"/>
      </w:r>
      <w:r w:rsidR="00FB59E0" w:rsidRPr="007C69CE">
        <w:rPr>
          <w:rFonts w:cs="Arial"/>
        </w:rPr>
        <w:t>(S. Sharma et al., 2023; Wang &amp; Guo, 2023)</w:t>
      </w:r>
      <w:r w:rsidR="0097080E" w:rsidRPr="007C69CE">
        <w:fldChar w:fldCharType="end"/>
      </w:r>
    </w:p>
    <w:p w14:paraId="44599AA8" w14:textId="77777777" w:rsidR="001E4F59" w:rsidRPr="007C69CE" w:rsidRDefault="001E4F59" w:rsidP="00F00554">
      <w:pPr>
        <w:jc w:val="both"/>
      </w:pPr>
    </w:p>
    <w:p w14:paraId="1BE89AFF" w14:textId="284B8736" w:rsidR="00362306" w:rsidRPr="007C69CE" w:rsidRDefault="00D833F3" w:rsidP="00F00554">
      <w:pPr>
        <w:jc w:val="both"/>
      </w:pPr>
      <w:r w:rsidRPr="007C69CE">
        <w:t>T</w:t>
      </w:r>
      <w:r w:rsidR="00232E2C" w:rsidRPr="007C69CE">
        <w:t>hese assumptions are</w:t>
      </w:r>
      <w:r w:rsidRPr="007C69CE">
        <w:t xml:space="preserve"> </w:t>
      </w:r>
      <w:r w:rsidR="00BB2AFF">
        <w:t>thus</w:t>
      </w:r>
      <w:r w:rsidR="00232E2C" w:rsidRPr="007C69CE">
        <w:t xml:space="preserve"> true for </w:t>
      </w:r>
      <w:r w:rsidR="00E57241" w:rsidRPr="007C69CE">
        <w:t>chemical adsorption, also called chemisorption</w:t>
      </w:r>
      <w:r w:rsidR="00031E86" w:rsidRPr="007C69CE">
        <w:t xml:space="preserve"> </w:t>
      </w:r>
      <w:r w:rsidR="00B67EA7" w:rsidRPr="007C69CE">
        <w:fldChar w:fldCharType="begin"/>
      </w:r>
      <w:r w:rsidR="00FB59E0" w:rsidRPr="007C69CE">
        <w:instrText xml:space="preserve"> ADDIN ZOTERO_ITEM CSL_CITATION {"citationID":"gTY2nxAu","properties":{"formattedCitation":"(S.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B67EA7" w:rsidRPr="007C69CE">
        <w:fldChar w:fldCharType="separate"/>
      </w:r>
      <w:r w:rsidR="00FB59E0" w:rsidRPr="007C69CE">
        <w:rPr>
          <w:rFonts w:cs="Arial"/>
        </w:rPr>
        <w:t>(S. Sharma et al., 2023)</w:t>
      </w:r>
      <w:r w:rsidR="00B67EA7" w:rsidRPr="007C69CE">
        <w:fldChar w:fldCharType="end"/>
      </w:r>
      <w:r w:rsidR="008348E6" w:rsidRPr="007C69CE">
        <w:t>. The equilibrium parameters follow a relationship that is mathematically described in equation</w:t>
      </w:r>
      <w:r w:rsidR="00422A97" w:rsidRPr="007C69CE">
        <w:t xml:space="preserve"> </w:t>
      </w:r>
      <w:r w:rsidR="00422A97" w:rsidRPr="007113C4">
        <w:rPr>
          <w:b/>
          <w:bCs/>
        </w:rPr>
        <w:fldChar w:fldCharType="begin"/>
      </w:r>
      <w:r w:rsidR="00422A97" w:rsidRPr="007113C4">
        <w:rPr>
          <w:b/>
          <w:bCs/>
        </w:rPr>
        <w:instrText xml:space="preserve"> REF _Ref148725461 \h </w:instrText>
      </w:r>
      <w:r w:rsidR="007113C4">
        <w:rPr>
          <w:b/>
          <w:bCs/>
        </w:rPr>
        <w:instrText xml:space="preserve"> \* MERGEFORMAT </w:instrText>
      </w:r>
      <w:r w:rsidR="00422A97" w:rsidRPr="007113C4">
        <w:rPr>
          <w:b/>
          <w:bCs/>
        </w:rPr>
      </w:r>
      <w:r w:rsidR="00422A97" w:rsidRPr="007113C4">
        <w:rPr>
          <w:b/>
          <w:bCs/>
        </w:rPr>
        <w:fldChar w:fldCharType="separate"/>
      </w:r>
      <w:r w:rsidR="00843CB6" w:rsidRPr="00FD5F3F">
        <w:rPr>
          <w:b/>
          <w:bCs/>
        </w:rPr>
        <w:t>(</w:t>
      </w:r>
      <w:r w:rsidR="00843CB6" w:rsidRPr="00843CB6">
        <w:rPr>
          <w:b/>
          <w:bCs/>
          <w:noProof/>
        </w:rPr>
        <w:t>3</w:t>
      </w:r>
      <w:r w:rsidR="00843CB6" w:rsidRPr="00FD5F3F">
        <w:rPr>
          <w:b/>
          <w:bCs/>
        </w:rPr>
        <w:t>)</w:t>
      </w:r>
      <w:r w:rsidR="00422A97" w:rsidRPr="007113C4">
        <w:rPr>
          <w:b/>
          <w:bCs/>
        </w:rPr>
        <w:fldChar w:fldCharType="end"/>
      </w:r>
      <w:r w:rsidR="0094345E" w:rsidRPr="007C69CE">
        <w:t xml:space="preserve"> </w:t>
      </w:r>
      <w:r w:rsidR="003541BD">
        <w:fldChar w:fldCharType="begin"/>
      </w:r>
      <w:r w:rsidR="003541BD">
        <w:instrText xml:space="preserve"> ADDIN ZOTERO_ITEM CSL_CITATION {"citationID":"bacO0eoW","properties":{"formattedCitation":"(Aliakbarian et al., 2015; Wang &amp; Guo, 2020, 2023)","plainCitation":"(Aliakbarian et al., 2015; Wang &amp; Guo, 2020,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3541BD">
        <w:fldChar w:fldCharType="separate"/>
      </w:r>
      <w:r w:rsidR="003541BD" w:rsidRPr="003541BD">
        <w:rPr>
          <w:rFonts w:cs="Arial"/>
        </w:rPr>
        <w:t>(Aliakbarian et al., 2015; Wang &amp; Guo, 2020, 2023)</w:t>
      </w:r>
      <w:r w:rsidR="003541BD">
        <w:fldChar w:fldCharType="end"/>
      </w:r>
    </w:p>
    <w:p w14:paraId="13F0D438" w14:textId="77777777" w:rsidR="008348E6" w:rsidRPr="007C69CE" w:rsidRDefault="008348E6" w:rsidP="00402AD1"/>
    <w:p w14:paraId="34025727" w14:textId="4E4D6C1B" w:rsidR="008348E6" w:rsidRPr="007C69CE" w:rsidRDefault="00000000" w:rsidP="00402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m:t>
                  </m:r>
                </m:sub>
              </m:sSub>
              <m:sSub>
                <m:sSubPr>
                  <m:ctrlPr>
                    <w:rPr>
                      <w:rFonts w:ascii="Cambria Math" w:hAnsi="Cambria Math"/>
                      <w:i/>
                    </w:rPr>
                  </m:ctrlPr>
                </m:sSubPr>
                <m:e>
                  <m:r>
                    <w:rPr>
                      <w:rFonts w:ascii="Cambria Math" w:hAnsi="Cambria Math"/>
                    </w:rPr>
                    <m:t xml:space="preserve"> K</m:t>
                  </m:r>
                </m:e>
                <m:sub>
                  <m:r>
                    <w:rPr>
                      <w:rFonts w:ascii="Cambria Math" w:hAnsi="Cambria Math"/>
                    </w:rPr>
                    <m:t xml:space="preserve">L </m:t>
                  </m:r>
                </m:sub>
              </m:sSub>
              <m:sSub>
                <m:sSubPr>
                  <m:ctrlPr>
                    <w:rPr>
                      <w:rFonts w:ascii="Cambria Math" w:hAnsi="Cambria Math"/>
                      <w:i/>
                    </w:rPr>
                  </m:ctrlPr>
                </m:sSubPr>
                <m:e>
                  <m:r>
                    <w:rPr>
                      <w:rFonts w:ascii="Cambria Math" w:hAnsi="Cambria Math"/>
                    </w:rPr>
                    <m:t>C</m:t>
                  </m:r>
                </m:e>
                <m:sub>
                  <m:r>
                    <w:rPr>
                      <w:rFonts w:ascii="Cambria Math" w:hAnsi="Cambria Math"/>
                    </w:rPr>
                    <m:t>e</m:t>
                  </m:r>
                </m:sub>
              </m:sSub>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e</m:t>
                  </m:r>
                </m:sub>
              </m:sSub>
            </m:den>
          </m:f>
        </m:oMath>
      </m:oMathPara>
    </w:p>
    <w:p w14:paraId="48FD85AF" w14:textId="3C1BF304" w:rsidR="00422A97" w:rsidRPr="00FD5F3F" w:rsidRDefault="00422A97" w:rsidP="00422A97">
      <w:pPr>
        <w:pStyle w:val="Caption"/>
        <w:jc w:val="right"/>
        <w:rPr>
          <w:b/>
          <w:bCs/>
          <w:i w:val="0"/>
          <w:iCs w:val="0"/>
        </w:rPr>
      </w:pPr>
      <w:bookmarkStart w:id="72" w:name="_Ref148725461"/>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843CB6">
        <w:rPr>
          <w:b/>
          <w:bCs/>
          <w:i w:val="0"/>
          <w:iCs w:val="0"/>
          <w:noProof/>
        </w:rPr>
        <w:t>3</w:t>
      </w:r>
      <w:r w:rsidRPr="00FD5F3F">
        <w:rPr>
          <w:b/>
          <w:bCs/>
          <w:i w:val="0"/>
          <w:iCs w:val="0"/>
        </w:rPr>
        <w:fldChar w:fldCharType="end"/>
      </w:r>
      <w:r w:rsidRPr="00FD5F3F">
        <w:rPr>
          <w:b/>
          <w:bCs/>
          <w:i w:val="0"/>
          <w:iCs w:val="0"/>
        </w:rPr>
        <w:t>)</w:t>
      </w:r>
      <w:bookmarkEnd w:id="72"/>
    </w:p>
    <w:p w14:paraId="297099E3" w14:textId="53B5EFD7" w:rsidR="00422A97" w:rsidRPr="007C69CE" w:rsidRDefault="00422A97" w:rsidP="00422A97">
      <w:r w:rsidRPr="007C69CE">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422A97" w:rsidRPr="007C69CE" w14:paraId="78DDD945" w14:textId="77777777" w:rsidTr="00CB19A3">
        <w:tc>
          <w:tcPr>
            <w:tcW w:w="6663" w:type="dxa"/>
          </w:tcPr>
          <w:p w14:paraId="2CAFB3EC" w14:textId="7A1924A1"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22A97" w:rsidRPr="007C69CE">
              <w:rPr>
                <w:rFonts w:eastAsiaTheme="minorEastAsia"/>
              </w:rPr>
              <w:t xml:space="preserve"> = equilibrium </w:t>
            </w:r>
            <w:r w:rsidR="001759CB">
              <w:rPr>
                <w:rFonts w:eastAsiaTheme="minorEastAsia"/>
              </w:rPr>
              <w:t xml:space="preserve">solid-phase mass </w:t>
            </w:r>
            <w:r w:rsidR="00832F88">
              <w:rPr>
                <w:rFonts w:eastAsiaTheme="minorEastAsia"/>
              </w:rPr>
              <w:t xml:space="preserve">of </w:t>
            </w:r>
            <w:r w:rsidR="001759CB">
              <w:rPr>
                <w:rFonts w:eastAsiaTheme="minorEastAsia"/>
              </w:rPr>
              <w:t xml:space="preserve">solute </w:t>
            </w:r>
            <w:r w:rsidR="00CB19A3">
              <w:rPr>
                <w:rFonts w:eastAsiaTheme="minorEastAsia"/>
              </w:rPr>
              <w:t>per</w:t>
            </w:r>
            <w:r w:rsidR="001759CB">
              <w:rPr>
                <w:rFonts w:eastAsiaTheme="minorEastAsia"/>
              </w:rPr>
              <w:t xml:space="preserve"> mass</w:t>
            </w:r>
            <w:r w:rsidR="00832F88">
              <w:rPr>
                <w:rFonts w:eastAsiaTheme="minorEastAsia"/>
              </w:rPr>
              <w:t xml:space="preserve"> of</w:t>
            </w:r>
            <w:r w:rsidR="001759CB">
              <w:rPr>
                <w:rFonts w:eastAsiaTheme="minorEastAsia"/>
              </w:rPr>
              <w:t xml:space="preserve"> </w:t>
            </w:r>
            <w:r w:rsidR="00CB19A3">
              <w:rPr>
                <w:rFonts w:eastAsiaTheme="minorEastAsia"/>
              </w:rPr>
              <w:t>sorbent</w:t>
            </w:r>
          </w:p>
        </w:tc>
        <w:tc>
          <w:tcPr>
            <w:tcW w:w="2347" w:type="dxa"/>
          </w:tcPr>
          <w:p w14:paraId="6B961CDA" w14:textId="6D42BA18" w:rsidR="00422A97" w:rsidRPr="007C69CE" w:rsidRDefault="00422A97" w:rsidP="008852C9">
            <w:r w:rsidRPr="007C69CE">
              <w:t>(</w:t>
            </w:r>
            <w:r w:rsidR="00544E5F" w:rsidRPr="007C69CE">
              <w:t>m</w:t>
            </w:r>
            <w:r w:rsidRPr="007C69CE">
              <w:t>g</w:t>
            </w:r>
            <w:r w:rsidRPr="007C69CE">
              <w:rPr>
                <w:vertAlign w:val="subscript"/>
              </w:rPr>
              <w:t>solute</w:t>
            </w:r>
            <w:r w:rsidRPr="007C69CE">
              <w:t>/g</w:t>
            </w:r>
            <w:r w:rsidRPr="007C69CE">
              <w:rPr>
                <w:vertAlign w:val="subscript"/>
              </w:rPr>
              <w:t>carbon</w:t>
            </w:r>
            <w:r w:rsidRPr="007C69CE">
              <w:t>)</w:t>
            </w:r>
          </w:p>
        </w:tc>
      </w:tr>
      <w:tr w:rsidR="00422A97" w:rsidRPr="007C69CE" w14:paraId="2652D59C" w14:textId="77777777" w:rsidTr="00CB19A3">
        <w:tc>
          <w:tcPr>
            <w:tcW w:w="6663" w:type="dxa"/>
          </w:tcPr>
          <w:p w14:paraId="71E5127E" w14:textId="77777777"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422A97" w:rsidRPr="007C69CE">
              <w:rPr>
                <w:rFonts w:eastAsiaTheme="minorEastAsia"/>
              </w:rPr>
              <w:t xml:space="preserve"> = equilibrium solute concentration in bulk liquid</w:t>
            </w:r>
          </w:p>
        </w:tc>
        <w:tc>
          <w:tcPr>
            <w:tcW w:w="2347" w:type="dxa"/>
          </w:tcPr>
          <w:p w14:paraId="7C03514C" w14:textId="22A87CAA" w:rsidR="00422A97" w:rsidRPr="007C69CE" w:rsidRDefault="00422A97" w:rsidP="008852C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422A97" w:rsidRPr="007C69CE" w14:paraId="65B84687" w14:textId="77777777" w:rsidTr="00CB19A3">
        <w:tc>
          <w:tcPr>
            <w:tcW w:w="6663" w:type="dxa"/>
          </w:tcPr>
          <w:p w14:paraId="52D98508" w14:textId="39FD37F2"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422A97" w:rsidRPr="007C69CE">
              <w:rPr>
                <w:rFonts w:eastAsiaTheme="minorEastAsia"/>
              </w:rPr>
              <w:t xml:space="preserve"> = </w:t>
            </w:r>
            <w:r w:rsidR="00F41C95" w:rsidRPr="007C69CE">
              <w:rPr>
                <w:rFonts w:eastAsiaTheme="minorEastAsia"/>
              </w:rPr>
              <w:t>Langmuir</w:t>
            </w:r>
            <w:r w:rsidR="00422A97" w:rsidRPr="007C69CE">
              <w:rPr>
                <w:rFonts w:eastAsiaTheme="minorEastAsia"/>
              </w:rPr>
              <w:t xml:space="preserve"> constant</w:t>
            </w:r>
            <w:r w:rsidR="00D57397">
              <w:rPr>
                <w:rFonts w:eastAsiaTheme="minorEastAsia"/>
              </w:rPr>
              <w:t>, ratio adsorption and desorption rate</w:t>
            </w:r>
            <w:r w:rsidR="00156418">
              <w:rPr>
                <w:rFonts w:eastAsiaTheme="minorEastAsia"/>
              </w:rPr>
              <w:t>s</w:t>
            </w:r>
          </w:p>
        </w:tc>
        <w:tc>
          <w:tcPr>
            <w:tcW w:w="2347" w:type="dxa"/>
          </w:tcPr>
          <w:p w14:paraId="7DD1690E" w14:textId="06FC1F15" w:rsidR="00422A97" w:rsidRPr="007C69CE" w:rsidRDefault="00422A97" w:rsidP="008852C9">
            <w:r w:rsidRPr="007C69CE">
              <w:t>(</w:t>
            </w:r>
            <w:r w:rsidR="00544E5F" w:rsidRPr="007C69CE">
              <w:t>L</w:t>
            </w:r>
            <w:r w:rsidRPr="007C69CE">
              <w:t>/</w:t>
            </w:r>
            <w:r w:rsidR="00544E5F" w:rsidRPr="007C69CE">
              <w:t>m</w:t>
            </w:r>
            <w:r w:rsidRPr="007C69CE">
              <w:t>g)</w:t>
            </w:r>
          </w:p>
        </w:tc>
      </w:tr>
      <w:tr w:rsidR="00422A97" w:rsidRPr="007C69CE" w14:paraId="6B7F233D" w14:textId="77777777" w:rsidTr="00CB19A3">
        <w:tc>
          <w:tcPr>
            <w:tcW w:w="6663" w:type="dxa"/>
          </w:tcPr>
          <w:p w14:paraId="6976A067" w14:textId="487858C2" w:rsidR="00422A97"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9F6A2E" w:rsidRPr="007C69CE">
              <w:rPr>
                <w:rFonts w:eastAsiaTheme="minorEastAsia"/>
              </w:rPr>
              <w:t xml:space="preserve"> </w:t>
            </w:r>
            <w:r w:rsidR="00422A97" w:rsidRPr="007C69CE">
              <w:rPr>
                <w:rFonts w:eastAsiaTheme="minorEastAsia"/>
                <w:iCs/>
              </w:rPr>
              <w:t xml:space="preserve">= </w:t>
            </w:r>
            <w:r w:rsidR="00156418">
              <w:rPr>
                <w:rFonts w:eastAsiaTheme="minorEastAsia"/>
                <w:iCs/>
              </w:rPr>
              <w:t>m</w:t>
            </w:r>
            <w:r w:rsidR="009F6A2E" w:rsidRPr="007C69CE">
              <w:rPr>
                <w:rFonts w:eastAsiaTheme="minorEastAsia"/>
                <w:iCs/>
              </w:rPr>
              <w:t>aximum</w:t>
            </w:r>
            <w:r w:rsidR="00CB5B07" w:rsidRPr="007C69CE">
              <w:rPr>
                <w:rFonts w:eastAsiaTheme="minorEastAsia"/>
                <w:iCs/>
              </w:rPr>
              <w:t xml:space="preserve"> adsorption capacity</w:t>
            </w:r>
          </w:p>
        </w:tc>
        <w:tc>
          <w:tcPr>
            <w:tcW w:w="2347" w:type="dxa"/>
          </w:tcPr>
          <w:p w14:paraId="06F476D3" w14:textId="0B2A9A9D" w:rsidR="00422A97" w:rsidRPr="007C69CE" w:rsidRDefault="00422A97" w:rsidP="008852C9">
            <w:r w:rsidRPr="007C69CE">
              <w:t>(</w:t>
            </w:r>
            <w:r w:rsidR="00544E5F" w:rsidRPr="007C69CE">
              <w:t>m</w:t>
            </w:r>
            <w:r w:rsidR="00CB5B07" w:rsidRPr="007C69CE">
              <w:t>g</w:t>
            </w:r>
            <w:r w:rsidR="00CB5B07" w:rsidRPr="007C69CE">
              <w:rPr>
                <w:vertAlign w:val="subscript"/>
              </w:rPr>
              <w:t>solute</w:t>
            </w:r>
            <w:r w:rsidR="00CB5B07" w:rsidRPr="007C69CE">
              <w:t>/g</w:t>
            </w:r>
            <w:r w:rsidR="00CB5B07" w:rsidRPr="007C69CE">
              <w:rPr>
                <w:vertAlign w:val="subscript"/>
              </w:rPr>
              <w:t>carbon</w:t>
            </w:r>
            <w:r w:rsidRPr="007C69CE">
              <w:t>)</w:t>
            </w:r>
          </w:p>
        </w:tc>
      </w:tr>
    </w:tbl>
    <w:p w14:paraId="0B361D7D" w14:textId="77777777" w:rsidR="00422A97" w:rsidRPr="007C69CE" w:rsidRDefault="00422A97" w:rsidP="00422A97"/>
    <w:p w14:paraId="58D6E811" w14:textId="7D18232E" w:rsidR="001513C3" w:rsidRDefault="006B199F" w:rsidP="00F00554">
      <w:pPr>
        <w:jc w:val="both"/>
        <w:rPr>
          <w:rFonts w:eastAsiaTheme="minorEastAsia"/>
        </w:rPr>
      </w:pPr>
      <w:r w:rsidRPr="007C69CE">
        <w:t xml:space="preserve">When the Langmuir model is applied, often </w:t>
      </w:r>
      <w:r w:rsidR="0004524C" w:rsidRPr="007C69CE">
        <w:t xml:space="preserve">an indicator </w:t>
      </w:r>
      <w:r w:rsidR="00751E51" w:rsidRPr="007C69CE">
        <w:t>is used to evaluate if the adsorption</w:t>
      </w:r>
      <w:r w:rsidR="0018777B" w:rsidRPr="007C69CE">
        <w:t xml:space="preserve"> can be considered favourable</w:t>
      </w:r>
      <w:r w:rsidR="00751E51" w:rsidRPr="007C69CE">
        <w:t>.</w:t>
      </w:r>
      <w:r w:rsidR="0018777B" w:rsidRPr="007C69CE">
        <w:t xml:space="preserve"> The</w:t>
      </w:r>
      <w:r w:rsidR="0004524C" w:rsidRPr="007C69CE">
        <w:t xml:space="preserve"> adsorption i</w:t>
      </w:r>
      <w:r w:rsidR="00E55FB7">
        <w:t>s</w:t>
      </w:r>
      <w:r w:rsidR="0004524C" w:rsidRPr="007C69CE">
        <w:t xml:space="preserve"> favourable if the separation factor</w:t>
      </w:r>
      <w:r w:rsidR="001C648D" w:rsidRPr="007C69CE">
        <w:t xml:space="preserve"> is situated between</w:t>
      </w:r>
      <w:r w:rsidR="00F00554">
        <w:br/>
      </w:r>
      <w:r w:rsidR="00754FF5" w:rsidRPr="007C69CE">
        <w:t xml:space="preserve">0 &lt;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754FF5" w:rsidRPr="007C69CE">
        <w:rPr>
          <w:rFonts w:eastAsiaTheme="minorEastAsia"/>
        </w:rPr>
        <w:t xml:space="preserve"> &lt; 1</w:t>
      </w:r>
      <w:r w:rsidR="00F00554">
        <w:rPr>
          <w:rFonts w:eastAsiaTheme="minorEastAsia"/>
        </w:rPr>
        <w:t xml:space="preserve">. </w:t>
      </w:r>
      <w:r w:rsidR="002C6716">
        <w:rPr>
          <w:rFonts w:eastAsiaTheme="minorEastAsia"/>
        </w:rPr>
        <w:t xml:space="preserve">This </w:t>
      </w:r>
      <w:r w:rsidR="003541BD">
        <w:rPr>
          <w:rFonts w:eastAsiaTheme="minorEastAsia"/>
        </w:rPr>
        <w:t>constant can be calculated by</w:t>
      </w:r>
      <w:r w:rsidR="00F00554">
        <w:rPr>
          <w:rFonts w:eastAsiaTheme="minorEastAsia"/>
        </w:rPr>
        <w:t xml:space="preserve"> equation </w:t>
      </w:r>
      <w:r w:rsidR="00F00554" w:rsidRPr="00F00554">
        <w:rPr>
          <w:rFonts w:eastAsiaTheme="minorEastAsia"/>
          <w:b/>
          <w:bCs/>
        </w:rPr>
        <w:t>(4)</w:t>
      </w:r>
      <w:r w:rsidR="00492BCA" w:rsidRPr="007C69CE">
        <w:rPr>
          <w:rFonts w:eastAsiaTheme="minorEastAsia"/>
        </w:rPr>
        <w:t xml:space="preserve"> </w:t>
      </w:r>
      <w:r w:rsidR="002311BC" w:rsidRPr="007C69CE">
        <w:rPr>
          <w:rFonts w:eastAsiaTheme="minorEastAsia"/>
        </w:rPr>
        <w:fldChar w:fldCharType="begin"/>
      </w:r>
      <w:r w:rsidR="002311BC" w:rsidRPr="007C69CE">
        <w:rPr>
          <w:rFonts w:eastAsiaTheme="minorEastAsia"/>
        </w:rPr>
        <w:instrText xml:space="preserve"> ADDIN ZOTERO_ITEM CSL_CITATION {"citationID":"mcE0hVar","properties":{"formattedCitation":"(\\uc0\\u536{}erban et al., 2023; Wang &amp; Guo, 2023)","plainCitation":"(Șerban et al., 2023; Wang &amp; Guo, 2023)","noteIndex":0},"citationItems":[{"id":18,"uris":["http://zotero.org/users/local/h6YJVYLe/items/J7IGCZ73"],"itemData":{"id":18,"type":"article-journal","abstract":"This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311BC" w:rsidRPr="007C69CE">
        <w:rPr>
          <w:rFonts w:eastAsiaTheme="minorEastAsia"/>
        </w:rPr>
        <w:fldChar w:fldCharType="separate"/>
      </w:r>
      <w:r w:rsidR="002024E2" w:rsidRPr="007C69CE">
        <w:rPr>
          <w:rFonts w:cs="Arial"/>
          <w:szCs w:val="24"/>
        </w:rPr>
        <w:t>(Șerban et al., 2023; Wang &amp; Guo, 2023)</w:t>
      </w:r>
      <w:r w:rsidR="002311BC" w:rsidRPr="007C69CE">
        <w:rPr>
          <w:rFonts w:eastAsiaTheme="minorEastAsia"/>
        </w:rPr>
        <w:fldChar w:fldCharType="end"/>
      </w:r>
      <w:r w:rsidR="00762974" w:rsidRPr="007C69CE">
        <w:rPr>
          <w:rFonts w:eastAsiaTheme="minorEastAsia"/>
        </w:rPr>
        <w:t>.</w:t>
      </w:r>
    </w:p>
    <w:p w14:paraId="75D3B1C7" w14:textId="77777777" w:rsidR="00F00554" w:rsidRPr="007C69CE" w:rsidRDefault="00F00554" w:rsidP="00F00554">
      <w:pPr>
        <w:jc w:val="both"/>
      </w:pPr>
    </w:p>
    <w:p w14:paraId="29C7FD34" w14:textId="0B392027" w:rsidR="00F54A05" w:rsidRPr="007C69CE" w:rsidRDefault="00000000" w:rsidP="00422A97">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337C8528" w14:textId="1C69B078" w:rsidR="00C9094F" w:rsidRPr="00FD5F3F" w:rsidRDefault="00754FF5" w:rsidP="00754FF5">
      <w:pPr>
        <w:pStyle w:val="Caption"/>
        <w:jc w:val="right"/>
        <w:rPr>
          <w:b/>
          <w:bCs/>
          <w:i w:val="0"/>
          <w:iCs w:val="0"/>
        </w:rPr>
      </w:pPr>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843CB6">
        <w:rPr>
          <w:b/>
          <w:bCs/>
          <w:i w:val="0"/>
          <w:iCs w:val="0"/>
          <w:noProof/>
        </w:rPr>
        <w:t>4</w:t>
      </w:r>
      <w:r w:rsidRPr="00FD5F3F">
        <w:rPr>
          <w:b/>
          <w:bCs/>
          <w:i w:val="0"/>
          <w:iCs w:val="0"/>
        </w:rPr>
        <w:fldChar w:fldCharType="end"/>
      </w:r>
      <w:r w:rsidRPr="00FD5F3F">
        <w:rPr>
          <w:b/>
          <w:bCs/>
          <w:i w:val="0"/>
          <w:iCs w:val="0"/>
        </w:rPr>
        <w:t>)</w:t>
      </w:r>
    </w:p>
    <w:p w14:paraId="429AE044" w14:textId="77777777" w:rsidR="00C9094F" w:rsidRPr="007C69CE" w:rsidRDefault="00C9094F" w:rsidP="00C9094F">
      <w:r w:rsidRPr="007C69CE">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C9094F" w:rsidRPr="007C69CE" w14:paraId="4DE7E925" w14:textId="77777777" w:rsidTr="006B3895">
        <w:tc>
          <w:tcPr>
            <w:tcW w:w="6663" w:type="dxa"/>
          </w:tcPr>
          <w:p w14:paraId="4A9A623A" w14:textId="358E2407"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9094F" w:rsidRPr="007C69CE">
              <w:rPr>
                <w:rFonts w:eastAsiaTheme="minorEastAsia"/>
              </w:rPr>
              <w:t xml:space="preserve"> = </w:t>
            </w:r>
            <w:r w:rsidR="00EA0CC4" w:rsidRPr="007C69CE">
              <w:rPr>
                <w:rFonts w:eastAsiaTheme="minorEastAsia"/>
              </w:rPr>
              <w:t>separation factor</w:t>
            </w:r>
          </w:p>
        </w:tc>
        <w:tc>
          <w:tcPr>
            <w:tcW w:w="2347" w:type="dxa"/>
          </w:tcPr>
          <w:p w14:paraId="1FB71687" w14:textId="59DEC33C" w:rsidR="00C9094F" w:rsidRPr="007C69CE" w:rsidRDefault="00C9094F" w:rsidP="00AF57B9">
            <w:r w:rsidRPr="007C69CE">
              <w:t>(</w:t>
            </w:r>
            <w:r w:rsidR="00EA0CC4" w:rsidRPr="007C69CE">
              <w:t>-</w:t>
            </w:r>
            <w:r w:rsidRPr="007C69CE">
              <w:t>)</w:t>
            </w:r>
          </w:p>
        </w:tc>
      </w:tr>
      <w:tr w:rsidR="00C9094F" w:rsidRPr="007C69CE" w14:paraId="25B1A913" w14:textId="77777777" w:rsidTr="006B3895">
        <w:tc>
          <w:tcPr>
            <w:tcW w:w="6663" w:type="dxa"/>
          </w:tcPr>
          <w:p w14:paraId="54E821CF" w14:textId="602E9743"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87225" w:rsidRPr="007C69CE">
              <w:rPr>
                <w:rFonts w:eastAsiaTheme="minorEastAsia"/>
              </w:rPr>
              <w:t xml:space="preserve"> = initial solute concentration in bulk liquid</w:t>
            </w:r>
          </w:p>
        </w:tc>
        <w:tc>
          <w:tcPr>
            <w:tcW w:w="2347" w:type="dxa"/>
          </w:tcPr>
          <w:p w14:paraId="6865D538" w14:textId="7BEBDD3F" w:rsidR="00C9094F" w:rsidRPr="007C69CE" w:rsidRDefault="00C9094F" w:rsidP="00AF57B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C9094F" w:rsidRPr="007C69CE" w14:paraId="72186A48" w14:textId="77777777" w:rsidTr="006B3895">
        <w:tc>
          <w:tcPr>
            <w:tcW w:w="6663" w:type="dxa"/>
          </w:tcPr>
          <w:p w14:paraId="2BB00EAD" w14:textId="77777777" w:rsidR="00C9094F" w:rsidRPr="007C69CE" w:rsidRDefault="00000000" w:rsidP="00193E0F">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C9094F" w:rsidRPr="007C69CE">
              <w:rPr>
                <w:rFonts w:eastAsiaTheme="minorEastAsia"/>
              </w:rPr>
              <w:t xml:space="preserve"> = Langmuir constant</w:t>
            </w:r>
          </w:p>
        </w:tc>
        <w:tc>
          <w:tcPr>
            <w:tcW w:w="2347" w:type="dxa"/>
          </w:tcPr>
          <w:p w14:paraId="1C2FD559" w14:textId="661418BD" w:rsidR="00C9094F" w:rsidRPr="007C69CE" w:rsidRDefault="00C9094F" w:rsidP="00AF57B9">
            <w:r w:rsidRPr="007C69CE">
              <w:t>(</w:t>
            </w:r>
            <w:r w:rsidR="00544E5F" w:rsidRPr="007C69CE">
              <w:t>L</w:t>
            </w:r>
            <w:r w:rsidRPr="007C69CE">
              <w:t>/</w:t>
            </w:r>
            <w:r w:rsidR="00544E5F" w:rsidRPr="007C69CE">
              <w:t>m</w:t>
            </w:r>
            <w:r w:rsidRPr="007C69CE">
              <w:t>g)</w:t>
            </w:r>
          </w:p>
        </w:tc>
      </w:tr>
    </w:tbl>
    <w:p w14:paraId="131ECD14" w14:textId="77777777" w:rsidR="00232E2C" w:rsidRDefault="00232E2C" w:rsidP="00F00554">
      <w:pPr>
        <w:jc w:val="both"/>
      </w:pPr>
    </w:p>
    <w:p w14:paraId="0C7B444E" w14:textId="77777777" w:rsidR="009E206C" w:rsidRPr="007C69CE" w:rsidRDefault="009E206C" w:rsidP="00F00554">
      <w:pPr>
        <w:jc w:val="both"/>
      </w:pPr>
    </w:p>
    <w:p w14:paraId="490D04E7" w14:textId="4E2CD0A0" w:rsidR="009E206C" w:rsidRDefault="009E206C" w:rsidP="009E206C">
      <w:pPr>
        <w:pStyle w:val="Heading3"/>
      </w:pPr>
      <w:r>
        <w:t>Other isotherm equations</w:t>
      </w:r>
    </w:p>
    <w:p w14:paraId="40023660" w14:textId="7A36BD07" w:rsidR="009E206C" w:rsidRDefault="00BC1410" w:rsidP="007113C4">
      <w:pPr>
        <w:jc w:val="both"/>
      </w:pPr>
      <w:r>
        <w:t xml:space="preserve">Other isotherm </w:t>
      </w:r>
      <w:r w:rsidR="000E3576">
        <w:t>models</w:t>
      </w:r>
      <w:r>
        <w:t xml:space="preserve"> </w:t>
      </w:r>
      <w:r w:rsidR="008F47FA">
        <w:t>in</w:t>
      </w:r>
      <w:r>
        <w:t xml:space="preserve"> </w:t>
      </w:r>
      <w:r>
        <w:fldChar w:fldCharType="begin"/>
      </w:r>
      <w:r>
        <w:instrText xml:space="preserve"> REF _Ref148691183 \h </w:instrText>
      </w:r>
      <w:r>
        <w:fldChar w:fldCharType="separate"/>
      </w:r>
      <w:r w:rsidR="00843CB6" w:rsidRPr="005A1A36">
        <w:rPr>
          <w:b/>
          <w:bCs/>
        </w:rPr>
        <w:t xml:space="preserve">Figure </w:t>
      </w:r>
      <w:r w:rsidR="00843CB6">
        <w:rPr>
          <w:b/>
          <w:bCs/>
          <w:i/>
          <w:iCs/>
          <w:noProof/>
        </w:rPr>
        <w:t>17</w:t>
      </w:r>
      <w:r>
        <w:fldChar w:fldCharType="end"/>
      </w:r>
      <w:r>
        <w:t xml:space="preserve"> are well explained </w:t>
      </w:r>
      <w:r w:rsidR="006E6BFC">
        <w:t>by</w:t>
      </w:r>
      <w:r w:rsidR="00A0622C">
        <w:t xml:space="preserve"> </w:t>
      </w:r>
      <w:r w:rsidR="00A0622C">
        <w:fldChar w:fldCharType="begin"/>
      </w:r>
      <w:r w:rsidR="00A0622C">
        <w:instrText xml:space="preserve"> ADDIN ZOTERO_ITEM CSL_CITATION {"citationID":"ydue4igl","properties":{"formattedCitation":"(Wang &amp; Guo, 2020)","plainCitation":"(Wang &amp; Guo, 2020)","noteIndex":0},"citationItems":[{"id":163,"uris":["http://zotero.org/users/local/h6YJVYLe/items/6NLD4TL9"],"itemData":{"id":163,"type":"article-journal","abstract":"Adsorption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A0622C">
        <w:fldChar w:fldCharType="separate"/>
      </w:r>
      <w:r w:rsidR="00014951" w:rsidRPr="00014951">
        <w:rPr>
          <w:rFonts w:cs="Arial"/>
        </w:rPr>
        <w:t>(Wang &amp; Guo, 2020)</w:t>
      </w:r>
      <w:r w:rsidR="00A0622C">
        <w:fldChar w:fldCharType="end"/>
      </w:r>
      <w:r w:rsidR="008F47FA">
        <w:t xml:space="preserve"> and </w:t>
      </w:r>
      <w:r w:rsidR="008F47FA">
        <w:fldChar w:fldCharType="begin"/>
      </w:r>
      <w:r w:rsidR="008F47FA">
        <w:instrText xml:space="preserve"> ADDIN ZOTERO_ITEM CSL_CITATION {"citationID":"JAn9ZHFC","properties":{"formattedCitation":"(Saleh, 2022, p. 4)","plainCitation":"(Saleh, 2022, p. 4)","noteIndex":0},"citationItems":[{"id":122,"uris":["http://zotero.org/users/local/h6YJVYLe/items/PCE2WV6G"],"itemData":{"id":122,"type":"chapter","abstract":"Owing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A."}],"accessed":{"date-parts":[["2023",12,10]]},"issued":{"date-parts":[["2022",1,1]]}},"locator":"4"}],"schema":"https://github.com/citation-style-language/schema/raw/master/csl-citation.json"} </w:instrText>
      </w:r>
      <w:r w:rsidR="008F47FA">
        <w:fldChar w:fldCharType="separate"/>
      </w:r>
      <w:r w:rsidR="00014951" w:rsidRPr="00014951">
        <w:rPr>
          <w:rFonts w:cs="Arial"/>
        </w:rPr>
        <w:t>(Saleh, 2022, p. 4)</w:t>
      </w:r>
      <w:r w:rsidR="008F47FA">
        <w:fldChar w:fldCharType="end"/>
      </w:r>
      <w:r w:rsidR="00A0622C">
        <w:t>.</w:t>
      </w:r>
      <w:r w:rsidR="00FE6B21">
        <w:t xml:space="preserve"> </w:t>
      </w:r>
      <w:r w:rsidR="0046150E">
        <w:t>A summary</w:t>
      </w:r>
      <w:r w:rsidR="008B170F">
        <w:t xml:space="preserve"> and general classification</w:t>
      </w:r>
      <w:r w:rsidR="0046150E">
        <w:t xml:space="preserve"> of adsorption isotherm</w:t>
      </w:r>
      <w:r w:rsidR="00F024AD">
        <w:t xml:space="preserve">s </w:t>
      </w:r>
      <w:r w:rsidR="00CD21D5">
        <w:t>are</w:t>
      </w:r>
      <w:r w:rsidR="0046150E">
        <w:t xml:space="preserve"> </w:t>
      </w:r>
      <w:r w:rsidR="008B170F">
        <w:t xml:space="preserve">represented in </w:t>
      </w:r>
      <w:r w:rsidR="00591C18" w:rsidRPr="00591C18">
        <w:fldChar w:fldCharType="begin"/>
      </w:r>
      <w:r w:rsidR="00591C18" w:rsidRPr="00591C18">
        <w:instrText xml:space="preserve"> REF _Ref163658755 \h  \* MERGEFORMAT </w:instrText>
      </w:r>
      <w:r w:rsidR="00591C18" w:rsidRPr="00591C18">
        <w:fldChar w:fldCharType="separate"/>
      </w:r>
      <w:r w:rsidR="00843CB6" w:rsidRPr="00591C18">
        <w:rPr>
          <w:b/>
          <w:bCs/>
        </w:rPr>
        <w:t xml:space="preserve">Figure </w:t>
      </w:r>
      <w:r w:rsidR="00843CB6" w:rsidRPr="00843CB6">
        <w:rPr>
          <w:b/>
          <w:bCs/>
          <w:noProof/>
        </w:rPr>
        <w:t>18</w:t>
      </w:r>
      <w:r w:rsidR="00591C18" w:rsidRPr="00591C18">
        <w:fldChar w:fldCharType="end"/>
      </w:r>
      <w:r w:rsidR="00591C18">
        <w:t>.</w:t>
      </w:r>
    </w:p>
    <w:p w14:paraId="1C06D49E" w14:textId="4E0C2097" w:rsidR="009E206C" w:rsidRDefault="009E206C">
      <w:pPr>
        <w:spacing w:after="160" w:line="2" w:lineRule="auto"/>
      </w:pPr>
      <w:r>
        <w:br w:type="page"/>
      </w:r>
    </w:p>
    <w:p w14:paraId="357F2B17" w14:textId="77777777" w:rsidR="008B170F" w:rsidRDefault="00FE6B21" w:rsidP="008B170F">
      <w:pPr>
        <w:keepNext/>
        <w:jc w:val="center"/>
      </w:pPr>
      <w:r w:rsidRPr="00FE6B21">
        <w:rPr>
          <w:noProof/>
        </w:rPr>
        <w:lastRenderedPageBreak/>
        <w:drawing>
          <wp:inline distT="0" distB="0" distL="0" distR="0" wp14:anchorId="53FE00D8" wp14:editId="2F880356">
            <wp:extent cx="5895832" cy="4225783"/>
            <wp:effectExtent l="0" t="0" r="0" b="3810"/>
            <wp:docPr id="8" name="Picture 7" descr="A screenshot of a computer&#10;&#10;Description automatically generated">
              <a:extLst xmlns:a="http://schemas.openxmlformats.org/drawingml/2006/main">
                <a:ext uri="{FF2B5EF4-FFF2-40B4-BE49-F238E27FC236}">
                  <a16:creationId xmlns:a16="http://schemas.microsoft.com/office/drawing/2014/main" id="{2BFF1ECC-114C-16F4-0F4C-FDBD8A8F1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2BFF1ECC-114C-16F4-0F4C-FDBD8A8F1BA7}"/>
                        </a:ext>
                      </a:extLst>
                    </pic:cNvPr>
                    <pic:cNvPicPr>
                      <a:picLocks noChangeAspect="1"/>
                    </pic:cNvPicPr>
                  </pic:nvPicPr>
                  <pic:blipFill>
                    <a:blip r:embed="rId25"/>
                    <a:stretch>
                      <a:fillRect/>
                    </a:stretch>
                  </pic:blipFill>
                  <pic:spPr>
                    <a:xfrm>
                      <a:off x="0" y="0"/>
                      <a:ext cx="5897876" cy="4227248"/>
                    </a:xfrm>
                    <a:prstGeom prst="rect">
                      <a:avLst/>
                    </a:prstGeom>
                  </pic:spPr>
                </pic:pic>
              </a:graphicData>
            </a:graphic>
          </wp:inline>
        </w:drawing>
      </w:r>
    </w:p>
    <w:p w14:paraId="4C1CDFC8" w14:textId="0C74F5D5" w:rsidR="00464C0F" w:rsidRPr="00591C18" w:rsidRDefault="008B170F" w:rsidP="008B170F">
      <w:pPr>
        <w:pStyle w:val="Caption"/>
        <w:jc w:val="center"/>
        <w:rPr>
          <w:b/>
          <w:bCs/>
          <w:i w:val="0"/>
          <w:iCs w:val="0"/>
        </w:rPr>
      </w:pPr>
      <w:bookmarkStart w:id="73" w:name="_Ref163658755"/>
      <w:r w:rsidRPr="00591C18">
        <w:rPr>
          <w:b/>
          <w:bCs/>
          <w:i w:val="0"/>
          <w:iCs w:val="0"/>
        </w:rPr>
        <w:t xml:space="preserve">Figure </w:t>
      </w:r>
      <w:r w:rsidRPr="00591C18">
        <w:rPr>
          <w:b/>
          <w:bCs/>
          <w:i w:val="0"/>
          <w:iCs w:val="0"/>
        </w:rPr>
        <w:fldChar w:fldCharType="begin"/>
      </w:r>
      <w:r w:rsidRPr="00591C18">
        <w:rPr>
          <w:b/>
          <w:bCs/>
          <w:i w:val="0"/>
          <w:iCs w:val="0"/>
        </w:rPr>
        <w:instrText xml:space="preserve"> SEQ Figure \* ARABIC </w:instrText>
      </w:r>
      <w:r w:rsidRPr="00591C18">
        <w:rPr>
          <w:b/>
          <w:bCs/>
          <w:i w:val="0"/>
          <w:iCs w:val="0"/>
        </w:rPr>
        <w:fldChar w:fldCharType="separate"/>
      </w:r>
      <w:r w:rsidR="00843CB6">
        <w:rPr>
          <w:b/>
          <w:bCs/>
          <w:i w:val="0"/>
          <w:iCs w:val="0"/>
          <w:noProof/>
        </w:rPr>
        <w:t>18</w:t>
      </w:r>
      <w:r w:rsidRPr="00591C18">
        <w:rPr>
          <w:b/>
          <w:bCs/>
          <w:i w:val="0"/>
          <w:iCs w:val="0"/>
        </w:rPr>
        <w:fldChar w:fldCharType="end"/>
      </w:r>
      <w:bookmarkEnd w:id="73"/>
      <w:r w:rsidRPr="00591C18">
        <w:rPr>
          <w:b/>
          <w:bCs/>
          <w:i w:val="0"/>
          <w:iCs w:val="0"/>
        </w:rPr>
        <w:t xml:space="preserve"> Classification</w:t>
      </w:r>
      <w:r w:rsidR="00513A0D" w:rsidRPr="00591C18">
        <w:rPr>
          <w:b/>
          <w:bCs/>
          <w:i w:val="0"/>
          <w:iCs w:val="0"/>
        </w:rPr>
        <w:t>, reference and equation of adsorption isotherm</w:t>
      </w:r>
      <w:r w:rsidR="00F024AD" w:rsidRPr="00591C18">
        <w:rPr>
          <w:b/>
          <w:bCs/>
          <w:i w:val="0"/>
          <w:iCs w:val="0"/>
        </w:rPr>
        <w:t xml:space="preserve"> models </w:t>
      </w:r>
      <w:r w:rsidR="00591C18" w:rsidRPr="00591C18">
        <w:rPr>
          <w:b/>
          <w:bCs/>
          <w:i w:val="0"/>
          <w:iCs w:val="0"/>
        </w:rPr>
        <w:br/>
      </w:r>
      <w:r w:rsidR="008B6B43" w:rsidRPr="00591C18">
        <w:rPr>
          <w:b/>
          <w:bCs/>
          <w:i w:val="0"/>
          <w:iCs w:val="0"/>
        </w:rPr>
        <w:fldChar w:fldCharType="begin"/>
      </w:r>
      <w:r w:rsidR="008B6B43" w:rsidRPr="00591C18">
        <w:rPr>
          <w:b/>
          <w:bCs/>
          <w:i w:val="0"/>
          <w:iCs w:val="0"/>
        </w:rPr>
        <w:instrText xml:space="preserve"> ADDIN ZOTERO_ITEM CSL_CITATION {"citationID":"PGyfoNpI","properties":{"formattedCitation":"(Saleh, 2022; Wang &amp; Guo, 2020)","plainCitation":"(Saleh, 2022; Wang &amp; Guo, 2020)","noteIndex":0},"citationItems":[{"id":122,"uris":["http://zotero.org/users/local/h6YJVYLe/items/PCE2WV6G"],"itemData":{"id":122,"type":"chapter","abstract":"Owing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8B6B43" w:rsidRPr="00591C18">
        <w:rPr>
          <w:b/>
          <w:bCs/>
          <w:i w:val="0"/>
          <w:iCs w:val="0"/>
        </w:rPr>
        <w:fldChar w:fldCharType="separate"/>
      </w:r>
      <w:r w:rsidR="008B6B43" w:rsidRPr="00591C18">
        <w:rPr>
          <w:rFonts w:cs="Arial"/>
          <w:b/>
          <w:bCs/>
          <w:i w:val="0"/>
          <w:iCs w:val="0"/>
        </w:rPr>
        <w:t>(Saleh, 2022; Wang &amp; Guo, 2020)</w:t>
      </w:r>
      <w:r w:rsidR="008B6B43" w:rsidRPr="00591C18">
        <w:rPr>
          <w:b/>
          <w:bCs/>
          <w:i w:val="0"/>
          <w:iCs w:val="0"/>
        </w:rPr>
        <w:fldChar w:fldCharType="end"/>
      </w:r>
    </w:p>
    <w:p w14:paraId="47876D90" w14:textId="77777777" w:rsidR="00464C0F" w:rsidRDefault="00464C0F" w:rsidP="007113C4">
      <w:pPr>
        <w:jc w:val="both"/>
      </w:pPr>
    </w:p>
    <w:p w14:paraId="6E43CE13" w14:textId="2DEF395C" w:rsidR="00050D6C" w:rsidRDefault="0071755A" w:rsidP="00050D6C">
      <w:pPr>
        <w:pStyle w:val="Heading2"/>
      </w:pPr>
      <w:bookmarkStart w:id="74" w:name="_Toc165464873"/>
      <w:r>
        <w:t>Fixed-bed BTC models</w:t>
      </w:r>
      <w:bookmarkEnd w:id="74"/>
    </w:p>
    <w:p w14:paraId="0020F2E5" w14:textId="29BB6D5B" w:rsidR="009E206C" w:rsidRDefault="00F47582" w:rsidP="00F47582">
      <w:pPr>
        <w:pStyle w:val="Heading3"/>
      </w:pPr>
      <w:bookmarkStart w:id="75" w:name="_Ref164341965"/>
      <w:r>
        <w:t>Pore and Surface Diffusion Model (PSDM)</w:t>
      </w:r>
      <w:bookmarkEnd w:id="75"/>
      <w:r w:rsidR="009E206C">
        <w:t xml:space="preserve"> </w:t>
      </w:r>
    </w:p>
    <w:p w14:paraId="04F56611" w14:textId="134322FA" w:rsidR="00F00C6C" w:rsidRDefault="0002787C" w:rsidP="00DD4A71">
      <w:pPr>
        <w:jc w:val="both"/>
      </w:pPr>
      <w:r>
        <w:t>The pore and surface diffusion model</w:t>
      </w:r>
      <w:r w:rsidR="0071338E">
        <w:t xml:space="preserve"> (PSDM</w:t>
      </w:r>
      <w:r w:rsidR="001C1D30">
        <w:t>) is a very complete diffusion-based model</w:t>
      </w:r>
      <w:r w:rsidR="00842C59">
        <w:t xml:space="preserve"> </w:t>
      </w:r>
      <w:r w:rsidR="00D053E8">
        <w:fldChar w:fldCharType="begin"/>
      </w:r>
      <w:r w:rsidR="00D053E8">
        <w:instrText xml:space="preserve"> ADDIN ZOTERO_ITEM CSL_CITATION {"citationID":"WZJDOleY","properties":{"formattedCitation":"(Xu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D053E8">
        <w:fldChar w:fldCharType="separate"/>
      </w:r>
      <w:r w:rsidR="00D053E8" w:rsidRPr="00D053E8">
        <w:rPr>
          <w:rFonts w:cs="Arial"/>
        </w:rPr>
        <w:t>(Xu et al., 2013)</w:t>
      </w:r>
      <w:r w:rsidR="00D053E8">
        <w:fldChar w:fldCharType="end"/>
      </w:r>
      <w:r w:rsidR="001C1D30">
        <w:t>.</w:t>
      </w:r>
      <w:r w:rsidR="00994105">
        <w:t xml:space="preserve"> It is also </w:t>
      </w:r>
      <w:r w:rsidR="00E80ACD">
        <w:t>called a</w:t>
      </w:r>
      <w:r w:rsidR="00994105">
        <w:t xml:space="preserve"> ‘general rate’ model </w:t>
      </w:r>
      <w:r w:rsidR="00971F85">
        <w:t>and</w:t>
      </w:r>
      <w:r w:rsidR="00E80ACD">
        <w:t xml:space="preserve"> classified as</w:t>
      </w:r>
      <w:r w:rsidR="00994105">
        <w:t xml:space="preserve"> mass transfer model.</w:t>
      </w:r>
      <w:r w:rsidR="00B44752">
        <w:t xml:space="preserve"> </w:t>
      </w:r>
      <w:r w:rsidR="00971F85">
        <w:t>Namely, t</w:t>
      </w:r>
      <w:r w:rsidR="004D5BF6">
        <w:t xml:space="preserve">his model </w:t>
      </w:r>
      <w:r w:rsidR="00BB17CB">
        <w:t xml:space="preserve">is able </w:t>
      </w:r>
      <w:r w:rsidR="00F4120C">
        <w:t>to describe</w:t>
      </w:r>
      <w:r w:rsidR="00BB17CB">
        <w:t xml:space="preserve"> mass transfer very well</w:t>
      </w:r>
      <w:r w:rsidR="007B35C7">
        <w:t xml:space="preserve"> and assume</w:t>
      </w:r>
      <w:r w:rsidR="009610F3">
        <w:t>s</w:t>
      </w:r>
      <w:r w:rsidR="007B35C7">
        <w:t xml:space="preserve"> that the adsorption reaction is instant.</w:t>
      </w:r>
      <w:r w:rsidR="00737873">
        <w:t xml:space="preserve"> </w:t>
      </w:r>
      <w:r w:rsidR="00451CD0">
        <w:t>It is</w:t>
      </w:r>
      <w:r w:rsidR="00737873">
        <w:t xml:space="preserve"> true that</w:t>
      </w:r>
      <w:r w:rsidR="0074375A">
        <w:t xml:space="preserve"> </w:t>
      </w:r>
      <w:r w:rsidR="00DD4A71">
        <w:t xml:space="preserve">in porous materials like GAC, the adsorption of micropollutants is typically rate-limited </w:t>
      </w:r>
      <w:r w:rsidR="008960D6">
        <w:t xml:space="preserve">by </w:t>
      </w:r>
      <w:r w:rsidR="00451CD0">
        <w:t xml:space="preserve">the </w:t>
      </w:r>
      <w:r w:rsidR="008960D6">
        <w:t>intraparticle diffusion</w:t>
      </w:r>
      <w:r w:rsidR="00451CD0">
        <w:t xml:space="preserve"> step</w:t>
      </w:r>
      <w:r w:rsidR="008960D6">
        <w:t xml:space="preserve"> and not by the adsorption</w:t>
      </w:r>
      <w:r w:rsidR="007D0C0A">
        <w:t xml:space="preserve"> </w:t>
      </w:r>
      <w:r w:rsidR="008960D6">
        <w:t>reaction</w:t>
      </w:r>
      <w:r w:rsidR="00451CD0">
        <w:t xml:space="preserve"> step</w:t>
      </w:r>
      <w:r w:rsidR="007D0C0A">
        <w:t>.</w:t>
      </w:r>
      <w:r w:rsidR="009E44E0">
        <w:t xml:space="preserve"> The fact that the PSDM includes </w:t>
      </w:r>
      <w:r w:rsidR="00EE2AFD">
        <w:t>a combination of all mass transfer resistances</w:t>
      </w:r>
      <w:r w:rsidR="001E77D7">
        <w:t>:</w:t>
      </w:r>
      <w:r w:rsidR="00EE2AFD">
        <w:t xml:space="preserve"> external, fluid film, pore </w:t>
      </w:r>
      <w:r w:rsidR="001E77D7">
        <w:t xml:space="preserve">(macropore) </w:t>
      </w:r>
      <w:r w:rsidR="00EE2AFD">
        <w:t>and surface</w:t>
      </w:r>
      <w:r w:rsidR="001E77D7">
        <w:t xml:space="preserve"> (micropore) diffusion, makes the model very interesting for adsorption of various micropollutants onto GAC </w:t>
      </w:r>
      <w:r w:rsidR="00D01686">
        <w:fldChar w:fldCharType="begin"/>
      </w:r>
      <w:r w:rsidR="00D01686">
        <w:instrText xml:space="preserve"> ADDIN ZOTERO_ITEM CSL_CITATION {"citationID":"xtc0F5aP","properties":{"formattedCitation":"(Inglezakis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D01686">
        <w:fldChar w:fldCharType="separate"/>
      </w:r>
      <w:r w:rsidR="00D01686" w:rsidRPr="00D01686">
        <w:rPr>
          <w:rFonts w:cs="Arial"/>
        </w:rPr>
        <w:t>(Inglezakis et al., 2019)</w:t>
      </w:r>
      <w:r w:rsidR="00D01686">
        <w:fldChar w:fldCharType="end"/>
      </w:r>
      <w:r w:rsidR="00D01686">
        <w:t>.</w:t>
      </w:r>
      <w:r w:rsidR="00A322E8">
        <w:t xml:space="preserve"> From </w:t>
      </w:r>
      <w:r w:rsidR="00A71854">
        <w:t xml:space="preserve">the earlier discussed </w:t>
      </w:r>
      <w:r w:rsidR="00BB5E7F">
        <w:t>four</w:t>
      </w:r>
      <w:r w:rsidR="00A71854">
        <w:t xml:space="preserve"> </w:t>
      </w:r>
      <w:r w:rsidR="0099074D">
        <w:t>possibly rate-limiting</w:t>
      </w:r>
      <w:r w:rsidR="002D7917">
        <w:t xml:space="preserve"> </w:t>
      </w:r>
      <w:r w:rsidR="00BB5E7F">
        <w:t>steps</w:t>
      </w:r>
      <w:r w:rsidR="00915D7E">
        <w:t xml:space="preserve"> </w:t>
      </w:r>
      <w:r w:rsidR="002D7917">
        <w:t>in an adsorption column, the ones that are included in the model are marked green.</w:t>
      </w:r>
      <w:r w:rsidR="0059434C">
        <w:t xml:space="preserve"> It is called a multi-phase model because it takes into account </w:t>
      </w:r>
      <w:r w:rsidR="001977AD">
        <w:t xml:space="preserve">multiple types of diffusion: film, pore and surface diffusion </w:t>
      </w:r>
      <w:r w:rsidR="001977AD">
        <w:fldChar w:fldCharType="begin"/>
      </w:r>
      <w:r w:rsidR="001977AD">
        <w:instrText xml:space="preserve"> ADDIN ZOTERO_ITEM CSL_CITATION {"citationID":"HaITHG6v","properties":{"formattedCitation":"(S.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1977AD">
        <w:fldChar w:fldCharType="separate"/>
      </w:r>
      <w:r w:rsidR="001977AD" w:rsidRPr="001977AD">
        <w:rPr>
          <w:rFonts w:cs="Arial"/>
        </w:rPr>
        <w:t>(S. Sharma et al., 2023)</w:t>
      </w:r>
      <w:r w:rsidR="001977AD">
        <w:fldChar w:fldCharType="end"/>
      </w:r>
      <w:r w:rsidR="009024E1">
        <w:t>.</w:t>
      </w:r>
    </w:p>
    <w:p w14:paraId="715EE5CE" w14:textId="77777777" w:rsidR="00F00C6C" w:rsidRDefault="00F00C6C" w:rsidP="00DD4A71">
      <w:pPr>
        <w:jc w:val="both"/>
      </w:pPr>
    </w:p>
    <w:p w14:paraId="37BEFA56" w14:textId="24210A2F" w:rsidR="00D01686" w:rsidRDefault="00D01686" w:rsidP="00D01686">
      <w:pPr>
        <w:pStyle w:val="ListParagraph"/>
        <w:numPr>
          <w:ilvl w:val="0"/>
          <w:numId w:val="32"/>
        </w:numPr>
        <w:jc w:val="both"/>
      </w:pPr>
      <w:r w:rsidRPr="002D7917">
        <w:rPr>
          <w:b/>
          <w:bCs/>
          <w:color w:val="70AD47" w:themeColor="accent6"/>
        </w:rPr>
        <w:t>Liquid phase mass transfer</w:t>
      </w:r>
    </w:p>
    <w:p w14:paraId="3496741C" w14:textId="06D24002" w:rsidR="00D01686" w:rsidRPr="002D7917" w:rsidRDefault="00D01686" w:rsidP="00D01686">
      <w:pPr>
        <w:pStyle w:val="ListParagraph"/>
        <w:numPr>
          <w:ilvl w:val="0"/>
          <w:numId w:val="32"/>
        </w:numPr>
        <w:jc w:val="both"/>
        <w:rPr>
          <w:color w:val="70AD47" w:themeColor="accent6"/>
        </w:rPr>
      </w:pPr>
      <w:r w:rsidRPr="002D7917">
        <w:rPr>
          <w:b/>
          <w:bCs/>
          <w:color w:val="70AD47" w:themeColor="accent6"/>
        </w:rPr>
        <w:t>External film diffusion</w:t>
      </w:r>
    </w:p>
    <w:p w14:paraId="66221A8F" w14:textId="6F234B91" w:rsidR="00F75F2C" w:rsidRDefault="00D01686" w:rsidP="00F75F2C">
      <w:pPr>
        <w:pStyle w:val="ListParagraph"/>
        <w:numPr>
          <w:ilvl w:val="0"/>
          <w:numId w:val="32"/>
        </w:numPr>
        <w:jc w:val="both"/>
        <w:rPr>
          <w:color w:val="70AD47" w:themeColor="accent6"/>
        </w:rPr>
      </w:pPr>
      <w:r w:rsidRPr="002D7917">
        <w:rPr>
          <w:b/>
          <w:bCs/>
          <w:color w:val="70AD47" w:themeColor="accent6"/>
        </w:rPr>
        <w:t>Intraparticle diffusion</w:t>
      </w:r>
      <w:r w:rsidR="00F541B3" w:rsidRPr="002D7917">
        <w:rPr>
          <w:color w:val="70AD47" w:themeColor="accent6"/>
        </w:rPr>
        <w:t xml:space="preserve">: </w:t>
      </w:r>
      <w:r w:rsidRPr="002D7917">
        <w:rPr>
          <w:b/>
          <w:bCs/>
          <w:color w:val="70AD47" w:themeColor="accent6"/>
        </w:rPr>
        <w:t>Pore diffusion</w:t>
      </w:r>
      <w:r w:rsidR="00F541B3" w:rsidRPr="002D7917">
        <w:rPr>
          <w:b/>
          <w:bCs/>
          <w:color w:val="70AD47" w:themeColor="accent6"/>
        </w:rPr>
        <w:t xml:space="preserve"> and </w:t>
      </w:r>
      <w:r w:rsidRPr="002D7917">
        <w:rPr>
          <w:b/>
          <w:bCs/>
          <w:color w:val="70AD47" w:themeColor="accent6"/>
        </w:rPr>
        <w:t>Surface diffusion</w:t>
      </w:r>
      <w:r w:rsidRPr="002D7917">
        <w:rPr>
          <w:color w:val="70AD47" w:themeColor="accent6"/>
        </w:rPr>
        <w:t xml:space="preserve"> </w:t>
      </w:r>
    </w:p>
    <w:p w14:paraId="78B10663" w14:textId="29085478" w:rsidR="00864BE9" w:rsidRPr="002D7917" w:rsidRDefault="00DD4849" w:rsidP="00BB5E7F">
      <w:pPr>
        <w:pStyle w:val="ListParagraph"/>
        <w:jc w:val="both"/>
        <w:rPr>
          <w:color w:val="70AD47" w:themeColor="accent6"/>
        </w:rPr>
      </w:pPr>
      <w:r w:rsidRPr="002D7917">
        <w:rPr>
          <w:b/>
          <w:bCs/>
          <w:color w:val="70AD47" w:themeColor="accent6"/>
        </w:rPr>
        <w:t xml:space="preserve">The </w:t>
      </w:r>
      <w:r w:rsidR="00A127FD">
        <w:rPr>
          <w:b/>
          <w:bCs/>
          <w:color w:val="70AD47" w:themeColor="accent6"/>
        </w:rPr>
        <w:t>i</w:t>
      </w:r>
      <w:r w:rsidR="00864BE9" w:rsidRPr="002D7917">
        <w:rPr>
          <w:b/>
          <w:bCs/>
          <w:color w:val="70AD47" w:themeColor="accent6"/>
        </w:rPr>
        <w:t>sotherm</w:t>
      </w:r>
    </w:p>
    <w:p w14:paraId="512BC376" w14:textId="435D0366" w:rsidR="00383FA2" w:rsidRPr="00027F9E" w:rsidRDefault="00D01686" w:rsidP="00F00C6C">
      <w:pPr>
        <w:pStyle w:val="ListParagraph"/>
        <w:numPr>
          <w:ilvl w:val="0"/>
          <w:numId w:val="32"/>
        </w:numPr>
        <w:jc w:val="both"/>
      </w:pPr>
      <w:r w:rsidRPr="00027F9E">
        <w:t>The adsorption- desorption reaction</w:t>
      </w:r>
    </w:p>
    <w:p w14:paraId="144AE9E4" w14:textId="2209989F" w:rsidR="00857FDA" w:rsidRDefault="00857FDA">
      <w:pPr>
        <w:spacing w:after="160" w:line="2" w:lineRule="auto"/>
        <w:rPr>
          <w:noProof/>
        </w:rPr>
      </w:pPr>
      <w:r>
        <w:rPr>
          <w:noProof/>
        </w:rPr>
        <w:br w:type="page"/>
      </w:r>
    </w:p>
    <w:p w14:paraId="043FC413" w14:textId="342AB98B" w:rsidR="002B4FA0" w:rsidRDefault="00C1736C" w:rsidP="00BD6E81">
      <w:pPr>
        <w:jc w:val="both"/>
        <w:rPr>
          <w:noProof/>
        </w:rPr>
      </w:pPr>
      <w:r>
        <w:rPr>
          <w:noProof/>
        </w:rPr>
        <w:lastRenderedPageBreak/>
        <w:t xml:space="preserve">(1) </w:t>
      </w:r>
      <w:r w:rsidR="002E5F02">
        <w:rPr>
          <w:noProof/>
        </w:rPr>
        <w:t>Liquid phase mass transfer</w:t>
      </w:r>
      <w:r w:rsidR="00BD6E81">
        <w:rPr>
          <w:noProof/>
        </w:rPr>
        <w:t>.</w:t>
      </w:r>
      <w:r w:rsidR="002F37E0">
        <w:rPr>
          <w:noProof/>
        </w:rPr>
        <w:t xml:space="preserve"> Solutes can move through the column in axial or radial direction</w:t>
      </w:r>
      <w:r w:rsidR="009F4265">
        <w:rPr>
          <w:noProof/>
        </w:rPr>
        <w:t xml:space="preserve">. However, as the length of the column is typically larger and radial velocities are rather small, only axial movement can be considered. </w:t>
      </w:r>
      <w:r w:rsidR="00F43278">
        <w:rPr>
          <w:noProof/>
        </w:rPr>
        <w:t xml:space="preserve">It is then assumed that the cross-sections are homogeneous. </w:t>
      </w:r>
      <w:r w:rsidR="00B66B26">
        <w:rPr>
          <w:noProof/>
        </w:rPr>
        <w:t xml:space="preserve">A macrosopic mass conservation equation is required to </w:t>
      </w:r>
      <w:r w:rsidR="0091573C">
        <w:rPr>
          <w:noProof/>
        </w:rPr>
        <w:t xml:space="preserve">include variations in the column in z-direction. These variations are: </w:t>
      </w:r>
      <w:r w:rsidR="00937BA3">
        <w:rPr>
          <w:noProof/>
        </w:rPr>
        <w:t>concentration of adsorbed adsorbate q, concentration of the bulk solution C, distance to inlet z, superficial velocity u and axial dispersion coefficient D</w:t>
      </w:r>
      <w:r w:rsidR="00937BA3" w:rsidRPr="00566291">
        <w:rPr>
          <w:noProof/>
          <w:vertAlign w:val="subscript"/>
        </w:rPr>
        <w:t>z</w:t>
      </w:r>
      <w:r w:rsidR="00937BA3">
        <w:rPr>
          <w:noProof/>
        </w:rPr>
        <w:t xml:space="preserve"> </w:t>
      </w:r>
      <w:r w:rsidR="00745D39">
        <w:rPr>
          <w:noProof/>
        </w:rPr>
        <w:fldChar w:fldCharType="begin"/>
      </w:r>
      <w:r w:rsidR="00745D39">
        <w:rPr>
          <w:noProof/>
        </w:rPr>
        <w:instrText xml:space="preserve"> ADDIN ZOTERO_ITEM CSL_CITATION {"citationID":"jhdAC0dQ","properties":{"formattedCitation":"(Xu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745D39">
        <w:rPr>
          <w:noProof/>
        </w:rPr>
        <w:fldChar w:fldCharType="separate"/>
      </w:r>
      <w:r w:rsidR="00745D39" w:rsidRPr="00566291">
        <w:rPr>
          <w:rFonts w:cs="Arial"/>
        </w:rPr>
        <w:t>(Xu et al., 2013)</w:t>
      </w:r>
      <w:r w:rsidR="00745D39">
        <w:rPr>
          <w:noProof/>
        </w:rPr>
        <w:fldChar w:fldCharType="end"/>
      </w:r>
      <w:r w:rsidR="004A1A59">
        <w:rPr>
          <w:noProof/>
        </w:rPr>
        <w:t>. The variations are included in</w:t>
      </w:r>
      <w:r w:rsidR="000F6A0D">
        <w:rPr>
          <w:noProof/>
        </w:rPr>
        <w:t xml:space="preserve"> the</w:t>
      </w:r>
      <w:r w:rsidR="0054174D">
        <w:rPr>
          <w:noProof/>
        </w:rPr>
        <w:t xml:space="preserve"> </w:t>
      </w:r>
      <w:r w:rsidR="0054174D" w:rsidRPr="00E96D2A">
        <w:rPr>
          <w:noProof/>
        </w:rPr>
        <w:t>differential</w:t>
      </w:r>
      <w:r w:rsidR="000F6A0D" w:rsidRPr="00E96D2A">
        <w:rPr>
          <w:noProof/>
        </w:rPr>
        <w:t xml:space="preserve"> mass balance</w:t>
      </w:r>
      <w:r w:rsidR="004A1A59" w:rsidRPr="00E96D2A">
        <w:rPr>
          <w:noProof/>
        </w:rPr>
        <w:t xml:space="preserve"> equation</w:t>
      </w:r>
      <w:r w:rsidR="00526450">
        <w:rPr>
          <w:noProof/>
        </w:rPr>
        <w:t xml:space="preserve"> </w:t>
      </w:r>
      <w:r w:rsidR="00526450" w:rsidRPr="00566291">
        <w:rPr>
          <w:b/>
          <w:bCs/>
          <w:noProof/>
        </w:rPr>
        <w:fldChar w:fldCharType="begin"/>
      </w:r>
      <w:r w:rsidR="00526450" w:rsidRPr="00566291">
        <w:rPr>
          <w:b/>
          <w:bCs/>
          <w:noProof/>
        </w:rPr>
        <w:instrText xml:space="preserve"> REF _Ref163814620 \h  \* MERGEFORMAT </w:instrText>
      </w:r>
      <w:r w:rsidR="00526450" w:rsidRPr="00566291">
        <w:rPr>
          <w:b/>
          <w:bCs/>
          <w:noProof/>
        </w:rPr>
      </w:r>
      <w:r w:rsidR="00526450" w:rsidRPr="00566291">
        <w:rPr>
          <w:b/>
          <w:bCs/>
          <w:noProof/>
        </w:rPr>
        <w:fldChar w:fldCharType="separate"/>
      </w:r>
      <w:r w:rsidR="00843CB6" w:rsidRPr="00843CB6">
        <w:rPr>
          <w:b/>
          <w:bCs/>
        </w:rPr>
        <w:t>(</w:t>
      </w:r>
      <w:r w:rsidR="00843CB6" w:rsidRPr="00843CB6">
        <w:rPr>
          <w:b/>
          <w:bCs/>
          <w:noProof/>
        </w:rPr>
        <w:t>5</w:t>
      </w:r>
      <w:r w:rsidR="00843CB6" w:rsidRPr="00843CB6">
        <w:rPr>
          <w:b/>
          <w:bCs/>
        </w:rPr>
        <w:t>)</w:t>
      </w:r>
      <w:r w:rsidR="00526450" w:rsidRPr="00566291">
        <w:rPr>
          <w:b/>
          <w:bCs/>
          <w:noProof/>
        </w:rPr>
        <w:fldChar w:fldCharType="end"/>
      </w:r>
      <w:r w:rsidR="00526450">
        <w:rPr>
          <w:noProof/>
        </w:rPr>
        <w:t>.</w:t>
      </w:r>
    </w:p>
    <w:p w14:paraId="0AA31221" w14:textId="77777777" w:rsidR="00377E7B" w:rsidRDefault="00377E7B" w:rsidP="00EA4D2B">
      <w:pPr>
        <w:rPr>
          <w:noProof/>
        </w:rPr>
      </w:pPr>
    </w:p>
    <w:p w14:paraId="033D3269" w14:textId="754A667E" w:rsidR="004A1A59" w:rsidRPr="0070645C" w:rsidRDefault="00000000" w:rsidP="004A1A59">
      <w:pPr>
        <w:keepNext/>
        <w:jc w:val="both"/>
        <w:rPr>
          <w:rFonts w:eastAsiaTheme="minorEastAsia"/>
          <w:noProof/>
        </w:rPr>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f>
            <m:fPr>
              <m:ctrlPr>
                <w:rPr>
                  <w:rFonts w:ascii="Cambria Math" w:hAnsi="Cambria Math"/>
                  <w:i/>
                  <w:noProof/>
                </w:rPr>
              </m:ctrlPr>
            </m:fPr>
            <m:num>
              <m:r>
                <w:rPr>
                  <w:rFonts w:ascii="Cambria Math" w:hAnsi="Cambria Math"/>
                  <w:noProof/>
                </w:rPr>
                <m:t>∂C</m:t>
              </m:r>
            </m:num>
            <m:den>
              <m:r>
                <w:rPr>
                  <w:rFonts w:ascii="Cambria Math" w:hAnsi="Cambria Math"/>
                  <w:noProof/>
                </w:rPr>
                <m:t>∂t</m:t>
              </m:r>
            </m:den>
          </m:f>
          <m:r>
            <w:rPr>
              <w:rFonts w:ascii="Cambria Math" w:hAnsi="Cambria Math"/>
              <w:noProof/>
            </w:rPr>
            <m:t>+u</m:t>
          </m:r>
          <m:f>
            <m:fPr>
              <m:ctrlPr>
                <w:rPr>
                  <w:rFonts w:ascii="Cambria Math" w:hAnsi="Cambria Math"/>
                  <w:i/>
                  <w:noProof/>
                </w:rPr>
              </m:ctrlPr>
            </m:fPr>
            <m:num>
              <m:r>
                <w:rPr>
                  <w:rFonts w:ascii="Cambria Math" w:hAnsi="Cambria Math"/>
                  <w:noProof/>
                </w:rPr>
                <m:t>∂C</m:t>
              </m:r>
            </m:num>
            <m:den>
              <m:r>
                <w:rPr>
                  <w:rFonts w:ascii="Cambria Math" w:hAnsi="Cambria Math"/>
                  <w:noProof/>
                </w:rPr>
                <m:t>∂z</m:t>
              </m:r>
            </m:den>
          </m:f>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f>
            <m:fPr>
              <m:ctrlPr>
                <w:rPr>
                  <w:rFonts w:ascii="Cambria Math" w:hAnsi="Cambria Math"/>
                  <w:i/>
                  <w:noProof/>
                </w:rPr>
              </m:ctrlPr>
            </m:fPr>
            <m:num>
              <m:r>
                <w:rPr>
                  <w:rFonts w:ascii="Cambria Math" w:hAnsi="Cambria Math"/>
                  <w:noProof/>
                </w:rPr>
                <m:t>∂q</m:t>
              </m:r>
            </m:num>
            <m:den>
              <m:r>
                <w:rPr>
                  <w:rFonts w:ascii="Cambria Math" w:hAnsi="Cambria Math"/>
                  <w:noProof/>
                </w:rPr>
                <m:t>∂t</m:t>
              </m:r>
            </m:den>
          </m:f>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z</m:t>
              </m:r>
            </m:sub>
          </m:sSub>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e>
                <m:sup>
                  <m:r>
                    <w:rPr>
                      <w:rFonts w:ascii="Cambria Math" w:hAnsi="Cambria Math"/>
                      <w:noProof/>
                    </w:rPr>
                    <m:t>2</m:t>
                  </m:r>
                </m:sup>
              </m:sSup>
              <m:r>
                <w:rPr>
                  <w:rFonts w:ascii="Cambria Math" w:hAnsi="Cambria Math"/>
                  <w:noProof/>
                </w:rPr>
                <m:t>C</m:t>
              </m:r>
            </m:num>
            <m:den>
              <m:r>
                <w:rPr>
                  <w:rFonts w:ascii="Cambria Math" w:hAnsi="Cambria Math"/>
                  <w:noProof/>
                </w:rPr>
                <m:t>∂</m:t>
              </m:r>
              <m:sSup>
                <m:sSupPr>
                  <m:ctrlPr>
                    <w:rPr>
                      <w:rFonts w:ascii="Cambria Math" w:hAnsi="Cambria Math"/>
                      <w:i/>
                      <w:noProof/>
                    </w:rPr>
                  </m:ctrlPr>
                </m:sSupPr>
                <m:e>
                  <m:r>
                    <w:rPr>
                      <w:rFonts w:ascii="Cambria Math" w:hAnsi="Cambria Math"/>
                      <w:noProof/>
                    </w:rPr>
                    <m:t>z</m:t>
                  </m:r>
                </m:e>
                <m:sup>
                  <m:r>
                    <w:rPr>
                      <w:rFonts w:ascii="Cambria Math" w:hAnsi="Cambria Math"/>
                      <w:noProof/>
                    </w:rPr>
                    <m:t>2</m:t>
                  </m:r>
                </m:sup>
              </m:sSup>
            </m:den>
          </m:f>
        </m:oMath>
      </m:oMathPara>
    </w:p>
    <w:p w14:paraId="0350D7C9" w14:textId="7C0478C7" w:rsidR="0070645C" w:rsidRPr="00BD6E81" w:rsidRDefault="00526450" w:rsidP="00526450">
      <w:pPr>
        <w:pStyle w:val="Caption"/>
        <w:jc w:val="right"/>
        <w:rPr>
          <w:b/>
          <w:bCs/>
          <w:i w:val="0"/>
          <w:iCs w:val="0"/>
          <w:noProof/>
          <w:lang w:val="nl-BE"/>
        </w:rPr>
      </w:pPr>
      <w:bookmarkStart w:id="76" w:name="_Ref163814620"/>
      <w:r w:rsidRPr="00BD6E81">
        <w:rPr>
          <w:b/>
          <w:bCs/>
          <w:i w:val="0"/>
          <w:iCs w:val="0"/>
          <w:lang w:val="nl-BE"/>
        </w:rPr>
        <w:t>(</w:t>
      </w:r>
      <w:r w:rsidRPr="00526450">
        <w:rPr>
          <w:b/>
          <w:bCs/>
          <w:i w:val="0"/>
          <w:iCs w:val="0"/>
        </w:rPr>
        <w:fldChar w:fldCharType="begin"/>
      </w:r>
      <w:r w:rsidRPr="00BD6E81">
        <w:rPr>
          <w:b/>
          <w:bCs/>
          <w:i w:val="0"/>
          <w:iCs w:val="0"/>
          <w:lang w:val="nl-BE"/>
        </w:rPr>
        <w:instrText xml:space="preserve"> SEQ ( \* ARABIC </w:instrText>
      </w:r>
      <w:r w:rsidRPr="00526450">
        <w:rPr>
          <w:b/>
          <w:bCs/>
          <w:i w:val="0"/>
          <w:iCs w:val="0"/>
        </w:rPr>
        <w:fldChar w:fldCharType="separate"/>
      </w:r>
      <w:r w:rsidR="00843CB6">
        <w:rPr>
          <w:b/>
          <w:bCs/>
          <w:i w:val="0"/>
          <w:iCs w:val="0"/>
          <w:noProof/>
          <w:lang w:val="nl-BE"/>
        </w:rPr>
        <w:t>5</w:t>
      </w:r>
      <w:r w:rsidRPr="00526450">
        <w:rPr>
          <w:b/>
          <w:bCs/>
          <w:i w:val="0"/>
          <w:iCs w:val="0"/>
        </w:rPr>
        <w:fldChar w:fldCharType="end"/>
      </w:r>
      <w:r w:rsidRPr="00BD6E81">
        <w:rPr>
          <w:b/>
          <w:bCs/>
          <w:i w:val="0"/>
          <w:iCs w:val="0"/>
          <w:lang w:val="nl-BE"/>
        </w:rPr>
        <w:t>)</w:t>
      </w:r>
      <w:bookmarkEnd w:id="76"/>
    </w:p>
    <w:p w14:paraId="5F2B7F4F" w14:textId="764257A1" w:rsidR="00D617AB" w:rsidRPr="00923303" w:rsidRDefault="00D617AB" w:rsidP="00D617AB">
      <w:pPr>
        <w:rPr>
          <w:lang w:val="nl-BE"/>
        </w:rPr>
      </w:pPr>
      <w:r w:rsidRPr="00923303">
        <w:rPr>
          <w:lang w:val="nl-BE"/>
        </w:rPr>
        <w:t>In which</w:t>
      </w:r>
      <w:r w:rsidR="00BD4139" w:rsidRPr="00923303">
        <w:rPr>
          <w:lang w:val="nl-BE"/>
        </w:rPr>
        <w:t xml:space="preserve"> </w:t>
      </w:r>
      <w:r w:rsidR="00BD4139">
        <w:fldChar w:fldCharType="begin"/>
      </w:r>
      <w:r w:rsidR="00BD4139" w:rsidRPr="00923303">
        <w:rPr>
          <w:lang w:val="nl-BE"/>
        </w:rPr>
        <w:instrText xml:space="preserve"> ADDIN ZOTERO_ITEM CSL_CITATION {"citationID":"STZgBpg2","properties":{"formattedCitation":"(Jarvie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w:instrText>
      </w:r>
      <w:r w:rsidR="00BD4139">
        <w:instrText>ﬁ</w:instrText>
      </w:r>
      <w:r w:rsidR="00BD4139" w:rsidRPr="00923303">
        <w:rPr>
          <w:lang w:val="nl-BE"/>
        </w:rPr>
        <w:instrText xml:space="preserve">c model parameters to predict GAC adsorber performance. Pilot plant and </w:instrText>
      </w:r>
      <w:r w:rsidR="00BD4139">
        <w:instrText>ﬁ</w:instrText>
      </w:r>
      <w:r w:rsidR="00BD4139" w:rsidRPr="00923303">
        <w:rPr>
          <w:lang w:val="nl-BE"/>
        </w:rPr>
        <w:instrText xml:space="preserve">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w:instrText>
      </w:r>
      <w:r w:rsidR="00BD4139">
        <w:instrText>ﬁ</w:instrText>
      </w:r>
      <w:r w:rsidR="00BD4139" w:rsidRPr="00923303">
        <w:rPr>
          <w:lang w:val="nl-BE"/>
        </w:rPr>
        <w:instrText xml:space="preserve">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BD4139">
        <w:fldChar w:fldCharType="separate"/>
      </w:r>
      <w:r w:rsidR="00BD4139" w:rsidRPr="00923303">
        <w:rPr>
          <w:rFonts w:cs="Arial"/>
          <w:lang w:val="nl-BE"/>
        </w:rPr>
        <w:t>(Jarvie et al., 2005)</w:t>
      </w:r>
      <w:r w:rsidR="00BD4139">
        <w:fldChar w:fldCharType="end"/>
      </w:r>
      <w:r w:rsidRPr="00923303">
        <w:rPr>
          <w:lang w:val="nl-BE"/>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D617AB" w:rsidRPr="007C69CE" w14:paraId="7FFF817C" w14:textId="77777777" w:rsidTr="00991054">
        <w:tc>
          <w:tcPr>
            <w:tcW w:w="6663" w:type="dxa"/>
          </w:tcPr>
          <w:p w14:paraId="22BFECB7" w14:textId="1141BEFE" w:rsidR="00D617AB" w:rsidRPr="007C69CE" w:rsidRDefault="00000000" w:rsidP="00991054">
            <w:pPr>
              <w:pStyle w:val="ListParagraph"/>
              <w:numPr>
                <w:ilvl w:val="0"/>
                <w:numId w:val="10"/>
              </w:num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D617AB" w:rsidRPr="007C69CE">
              <w:rPr>
                <w:rFonts w:eastAsiaTheme="minorEastAsia"/>
              </w:rPr>
              <w:t xml:space="preserve"> = </w:t>
            </w:r>
            <w:r w:rsidR="00D617AB">
              <w:rPr>
                <w:rFonts w:eastAsiaTheme="minorEastAsia"/>
              </w:rPr>
              <w:t>bed porosity</w:t>
            </w:r>
            <w:r w:rsidR="00D05D5A">
              <w:rPr>
                <w:rFonts w:eastAsiaTheme="minorEastAsia"/>
              </w:rPr>
              <w:t xml:space="preserve"> or bed void fraction</w:t>
            </w:r>
          </w:p>
        </w:tc>
        <w:tc>
          <w:tcPr>
            <w:tcW w:w="2347" w:type="dxa"/>
          </w:tcPr>
          <w:p w14:paraId="37E8FB5A" w14:textId="77777777" w:rsidR="00D617AB" w:rsidRPr="007C69CE" w:rsidRDefault="00D617AB" w:rsidP="00991054">
            <w:r w:rsidRPr="007C69CE">
              <w:t>(-)</w:t>
            </w:r>
          </w:p>
        </w:tc>
      </w:tr>
      <w:tr w:rsidR="00D617AB" w:rsidRPr="007C69CE" w14:paraId="404FF454" w14:textId="77777777" w:rsidTr="00991054">
        <w:tc>
          <w:tcPr>
            <w:tcW w:w="6663" w:type="dxa"/>
          </w:tcPr>
          <w:p w14:paraId="0817716E" w14:textId="325F36D5" w:rsidR="00D617AB" w:rsidRPr="007C69CE" w:rsidRDefault="00000000" w:rsidP="00991054">
            <w:pPr>
              <w:pStyle w:val="ListParagraph"/>
              <w:numPr>
                <w:ilvl w:val="0"/>
                <w:numId w:val="10"/>
              </w:num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oMath>
            <w:r w:rsidR="00D617AB" w:rsidRPr="007C69CE">
              <w:rPr>
                <w:rFonts w:eastAsiaTheme="minorEastAsia"/>
              </w:rPr>
              <w:t xml:space="preserve"> = </w:t>
            </w:r>
            <w:r w:rsidR="00755FA6">
              <w:rPr>
                <w:rFonts w:eastAsiaTheme="minorEastAsia"/>
              </w:rPr>
              <w:t>bed (adsorbent) density</w:t>
            </w:r>
          </w:p>
        </w:tc>
        <w:tc>
          <w:tcPr>
            <w:tcW w:w="2347" w:type="dxa"/>
          </w:tcPr>
          <w:p w14:paraId="06673459" w14:textId="4095C88B" w:rsidR="00D617AB" w:rsidRPr="007C69CE" w:rsidRDefault="00D617AB" w:rsidP="00991054">
            <w:r w:rsidRPr="007C69CE">
              <w:t>(g/</w:t>
            </w:r>
            <w:r w:rsidR="00475504">
              <w:t>cm</w:t>
            </w:r>
            <w:r w:rsidR="00475504" w:rsidRPr="00475504">
              <w:rPr>
                <w:vertAlign w:val="superscript"/>
              </w:rPr>
              <w:t>3</w:t>
            </w:r>
            <w:r w:rsidRPr="007C69CE">
              <w:t>)</w:t>
            </w:r>
          </w:p>
        </w:tc>
      </w:tr>
    </w:tbl>
    <w:p w14:paraId="7A820C24" w14:textId="77777777" w:rsidR="00EA3F56" w:rsidRDefault="00EA3F56" w:rsidP="00EA4D2B">
      <w:pPr>
        <w:rPr>
          <w:noProof/>
        </w:rPr>
      </w:pPr>
    </w:p>
    <w:p w14:paraId="4107BA6E" w14:textId="3E185876" w:rsidR="00EA3F56" w:rsidRDefault="00EA3F56" w:rsidP="00FC662B">
      <w:pPr>
        <w:jc w:val="both"/>
        <w:rPr>
          <w:noProof/>
        </w:rPr>
      </w:pPr>
      <w:r>
        <w:rPr>
          <w:noProof/>
        </w:rPr>
        <w:t>Mostly, axial dispersion is ignored so the right-hand side of the equation becomes zero. Mass conservation</w:t>
      </w:r>
      <w:r w:rsidR="00A61648">
        <w:rPr>
          <w:noProof/>
        </w:rPr>
        <w:t xml:space="preserve"> in the column with the components of the differential mass balance equation</w:t>
      </w:r>
      <w:r>
        <w:rPr>
          <w:noProof/>
        </w:rPr>
        <w:t xml:space="preserve"> </w:t>
      </w:r>
      <w:r w:rsidR="00A61648">
        <w:rPr>
          <w:noProof/>
        </w:rPr>
        <w:t>is</w:t>
      </w:r>
      <w:r>
        <w:rPr>
          <w:noProof/>
        </w:rPr>
        <w:t xml:space="preserve"> shown in </w:t>
      </w:r>
      <w:r w:rsidR="00FC662B" w:rsidRPr="00FC662B">
        <w:rPr>
          <w:b/>
          <w:bCs/>
          <w:noProof/>
        </w:rPr>
        <w:fldChar w:fldCharType="begin"/>
      </w:r>
      <w:r w:rsidR="00FC662B" w:rsidRPr="00FC662B">
        <w:rPr>
          <w:b/>
          <w:bCs/>
          <w:noProof/>
        </w:rPr>
        <w:instrText xml:space="preserve"> REF _Ref163816780 \h  \* MERGEFORMAT </w:instrText>
      </w:r>
      <w:r w:rsidR="00FC662B" w:rsidRPr="00FC662B">
        <w:rPr>
          <w:b/>
          <w:bCs/>
          <w:noProof/>
        </w:rPr>
      </w:r>
      <w:r w:rsidR="00FC662B" w:rsidRPr="00FC662B">
        <w:rPr>
          <w:b/>
          <w:bCs/>
          <w:noProof/>
        </w:rPr>
        <w:fldChar w:fldCharType="separate"/>
      </w:r>
      <w:r w:rsidR="00843CB6" w:rsidRPr="00FC662B">
        <w:rPr>
          <w:b/>
          <w:bCs/>
        </w:rPr>
        <w:t xml:space="preserve">Figure </w:t>
      </w:r>
      <w:r w:rsidR="00843CB6" w:rsidRPr="00843CB6">
        <w:rPr>
          <w:b/>
          <w:bCs/>
          <w:noProof/>
        </w:rPr>
        <w:t>19</w:t>
      </w:r>
      <w:r w:rsidR="00FC662B" w:rsidRPr="00FC662B">
        <w:rPr>
          <w:b/>
          <w:bCs/>
          <w:noProof/>
        </w:rPr>
        <w:fldChar w:fldCharType="end"/>
      </w:r>
      <w:r w:rsidR="00FC662B">
        <w:rPr>
          <w:noProof/>
        </w:rPr>
        <w:t>.</w:t>
      </w:r>
      <w:r w:rsidR="00F856A9">
        <w:rPr>
          <w:noProof/>
        </w:rPr>
        <w:t xml:space="preserve"> Mass balances are necessary to simulate the movement of the mass transfer zone</w:t>
      </w:r>
      <w:r w:rsidR="0006415C">
        <w:rPr>
          <w:noProof/>
        </w:rPr>
        <w:t xml:space="preserve"> as seen in </w:t>
      </w:r>
      <w:r w:rsidR="00B07BB9" w:rsidRPr="00B07BB9">
        <w:rPr>
          <w:noProof/>
        </w:rPr>
        <w:fldChar w:fldCharType="begin"/>
      </w:r>
      <w:r w:rsidR="00B07BB9" w:rsidRPr="00B07BB9">
        <w:rPr>
          <w:noProof/>
        </w:rPr>
        <w:instrText xml:space="preserve"> REF _Ref152844930 \h  \* MERGEFORMAT </w:instrText>
      </w:r>
      <w:r w:rsidR="00B07BB9" w:rsidRPr="00B07BB9">
        <w:rPr>
          <w:noProof/>
        </w:rPr>
      </w:r>
      <w:r w:rsidR="00B07BB9" w:rsidRPr="00B07BB9">
        <w:rPr>
          <w:noProof/>
        </w:rPr>
        <w:fldChar w:fldCharType="separate"/>
      </w:r>
      <w:r w:rsidR="00843CB6" w:rsidRPr="002420D0">
        <w:rPr>
          <w:b/>
          <w:bCs/>
        </w:rPr>
        <w:t xml:space="preserve">Figure </w:t>
      </w:r>
      <w:r w:rsidR="00843CB6" w:rsidRPr="00843CB6">
        <w:rPr>
          <w:b/>
          <w:bCs/>
          <w:noProof/>
        </w:rPr>
        <w:t>15</w:t>
      </w:r>
      <w:r w:rsidR="00B07BB9" w:rsidRPr="00B07BB9">
        <w:rPr>
          <w:noProof/>
        </w:rPr>
        <w:fldChar w:fldCharType="end"/>
      </w:r>
      <w:r w:rsidR="00B07BB9">
        <w:rPr>
          <w:noProof/>
        </w:rPr>
        <w:t xml:space="preserve">. The </w:t>
      </w:r>
      <w:r w:rsidR="005B313E">
        <w:rPr>
          <w:noProof/>
        </w:rPr>
        <w:t>mass balance equation</w:t>
      </w:r>
      <w:r w:rsidR="00B07BB9">
        <w:rPr>
          <w:noProof/>
        </w:rPr>
        <w:t xml:space="preserve"> </w:t>
      </w:r>
      <w:r w:rsidR="004A482D">
        <w:rPr>
          <w:noProof/>
        </w:rPr>
        <w:t>is generally applied in</w:t>
      </w:r>
      <w:r w:rsidR="00475ECD">
        <w:rPr>
          <w:noProof/>
        </w:rPr>
        <w:t xml:space="preserve"> fixed-bed BTC models </w:t>
      </w:r>
      <w:r w:rsidR="009A23EF">
        <w:rPr>
          <w:noProof/>
        </w:rPr>
        <w:fldChar w:fldCharType="begin"/>
      </w:r>
      <w:r w:rsidR="009A23EF">
        <w:rPr>
          <w:noProof/>
        </w:rPr>
        <w:instrText xml:space="preserve"> ADDIN ZOTERO_ITEM CSL_CITATION {"citationID":"N8t2zCP8","properties":{"formattedCitation":"(Xu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23EF">
        <w:rPr>
          <w:noProof/>
        </w:rPr>
        <w:fldChar w:fldCharType="separate"/>
      </w:r>
      <w:r w:rsidR="009A23EF" w:rsidRPr="009A23EF">
        <w:rPr>
          <w:rFonts w:cs="Arial"/>
        </w:rPr>
        <w:t>(Xu et al., 2013)</w:t>
      </w:r>
      <w:r w:rsidR="009A23EF">
        <w:rPr>
          <w:noProof/>
        </w:rPr>
        <w:fldChar w:fldCharType="end"/>
      </w:r>
      <w:r w:rsidR="00475ECD">
        <w:rPr>
          <w:noProof/>
        </w:rPr>
        <w:t>.</w:t>
      </w:r>
    </w:p>
    <w:p w14:paraId="0D65354E" w14:textId="3E48CB5B" w:rsidR="00EA3F56" w:rsidRDefault="00EA3F56" w:rsidP="00EA4D2B">
      <w:pPr>
        <w:rPr>
          <w:noProof/>
        </w:rPr>
      </w:pPr>
    </w:p>
    <w:p w14:paraId="6CF56A37" w14:textId="77777777" w:rsidR="00EA4D2B" w:rsidRDefault="00EA4D2B" w:rsidP="00EA4D2B">
      <w:pPr>
        <w:keepNext/>
        <w:jc w:val="center"/>
      </w:pPr>
      <w:r w:rsidRPr="00EA4D2B">
        <w:rPr>
          <w:noProof/>
        </w:rPr>
        <w:drawing>
          <wp:inline distT="0" distB="0" distL="0" distR="0" wp14:anchorId="3CB85AA8" wp14:editId="0500C81B">
            <wp:extent cx="3496665" cy="2405869"/>
            <wp:effectExtent l="0" t="0" r="8890" b="0"/>
            <wp:docPr id="1918761878" name="Picture 1" descr="A diagram of a cylinder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1878" name="Picture 1" descr="A diagram of a cylinder with arrows and numbers&#10;&#10;Description automatically generated"/>
                    <pic:cNvPicPr/>
                  </pic:nvPicPr>
                  <pic:blipFill>
                    <a:blip r:embed="rId26"/>
                    <a:stretch>
                      <a:fillRect/>
                    </a:stretch>
                  </pic:blipFill>
                  <pic:spPr>
                    <a:xfrm>
                      <a:off x="0" y="0"/>
                      <a:ext cx="3501858" cy="2409442"/>
                    </a:xfrm>
                    <a:prstGeom prst="rect">
                      <a:avLst/>
                    </a:prstGeom>
                  </pic:spPr>
                </pic:pic>
              </a:graphicData>
            </a:graphic>
          </wp:inline>
        </w:drawing>
      </w:r>
    </w:p>
    <w:p w14:paraId="5009D7F1" w14:textId="6BBFB9FE" w:rsidR="00EA3F56" w:rsidRPr="00FC662B" w:rsidRDefault="00EA4D2B" w:rsidP="00EA4D2B">
      <w:pPr>
        <w:pStyle w:val="Caption"/>
        <w:jc w:val="center"/>
        <w:rPr>
          <w:b/>
          <w:bCs/>
          <w:i w:val="0"/>
          <w:iCs w:val="0"/>
          <w:noProof/>
        </w:rPr>
      </w:pPr>
      <w:bookmarkStart w:id="77" w:name="_Ref163816780"/>
      <w:r w:rsidRPr="00FC662B">
        <w:rPr>
          <w:b/>
          <w:bCs/>
          <w:i w:val="0"/>
          <w:iCs w:val="0"/>
        </w:rPr>
        <w:t xml:space="preserve">Figure </w:t>
      </w:r>
      <w:r w:rsidRPr="00FC662B">
        <w:rPr>
          <w:b/>
          <w:bCs/>
          <w:i w:val="0"/>
          <w:iCs w:val="0"/>
        </w:rPr>
        <w:fldChar w:fldCharType="begin"/>
      </w:r>
      <w:r w:rsidRPr="00FC662B">
        <w:rPr>
          <w:b/>
          <w:bCs/>
          <w:i w:val="0"/>
          <w:iCs w:val="0"/>
        </w:rPr>
        <w:instrText xml:space="preserve"> SEQ Figure \* ARABIC </w:instrText>
      </w:r>
      <w:r w:rsidRPr="00FC662B">
        <w:rPr>
          <w:b/>
          <w:bCs/>
          <w:i w:val="0"/>
          <w:iCs w:val="0"/>
        </w:rPr>
        <w:fldChar w:fldCharType="separate"/>
      </w:r>
      <w:r w:rsidR="00843CB6">
        <w:rPr>
          <w:b/>
          <w:bCs/>
          <w:i w:val="0"/>
          <w:iCs w:val="0"/>
          <w:noProof/>
        </w:rPr>
        <w:t>19</w:t>
      </w:r>
      <w:r w:rsidRPr="00FC662B">
        <w:rPr>
          <w:b/>
          <w:bCs/>
          <w:i w:val="0"/>
          <w:iCs w:val="0"/>
        </w:rPr>
        <w:fldChar w:fldCharType="end"/>
      </w:r>
      <w:bookmarkEnd w:id="77"/>
      <w:r w:rsidRPr="00FC662B">
        <w:rPr>
          <w:b/>
          <w:bCs/>
          <w:i w:val="0"/>
          <w:iCs w:val="0"/>
        </w:rPr>
        <w:t xml:space="preserve"> Schematic representation of mass conservation in </w:t>
      </w:r>
      <w:r w:rsidR="009E40FE" w:rsidRPr="00FC662B">
        <w:rPr>
          <w:b/>
          <w:bCs/>
          <w:i w:val="0"/>
          <w:iCs w:val="0"/>
        </w:rPr>
        <w:t>the colum</w:t>
      </w:r>
      <w:r w:rsidR="00292DDA" w:rsidRPr="00FC662B">
        <w:rPr>
          <w:b/>
          <w:bCs/>
          <w:i w:val="0"/>
          <w:iCs w:val="0"/>
        </w:rPr>
        <w:t xml:space="preserve">n with </w:t>
      </w:r>
      <w:r w:rsidR="00FC662B" w:rsidRPr="00FC662B">
        <w:rPr>
          <w:b/>
          <w:bCs/>
          <w:i w:val="0"/>
          <w:iCs w:val="0"/>
        </w:rPr>
        <w:br/>
      </w:r>
      <w:r w:rsidR="00292DDA" w:rsidRPr="00FC662B">
        <w:rPr>
          <w:b/>
          <w:bCs/>
          <w:i w:val="0"/>
          <w:iCs w:val="0"/>
        </w:rPr>
        <w:t xml:space="preserve">components of the differential mass balance equation </w:t>
      </w:r>
      <w:r w:rsidR="00292DDA" w:rsidRPr="00FC662B">
        <w:rPr>
          <w:b/>
          <w:bCs/>
          <w:i w:val="0"/>
          <w:iCs w:val="0"/>
        </w:rPr>
        <w:fldChar w:fldCharType="begin"/>
      </w:r>
      <w:r w:rsidR="00292DDA" w:rsidRPr="00FC662B">
        <w:rPr>
          <w:b/>
          <w:bCs/>
          <w:i w:val="0"/>
          <w:iCs w:val="0"/>
        </w:rPr>
        <w:instrText xml:space="preserve"> ADDIN ZOTERO_ITEM CSL_CITATION {"citationID":"yFwcIbr8","properties":{"formattedCitation":"(Xu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292DDA" w:rsidRPr="00FC662B">
        <w:rPr>
          <w:b/>
          <w:bCs/>
          <w:i w:val="0"/>
          <w:iCs w:val="0"/>
        </w:rPr>
        <w:fldChar w:fldCharType="separate"/>
      </w:r>
      <w:r w:rsidR="00292DDA" w:rsidRPr="00FC662B">
        <w:rPr>
          <w:rFonts w:cs="Arial"/>
          <w:b/>
          <w:bCs/>
          <w:i w:val="0"/>
          <w:iCs w:val="0"/>
        </w:rPr>
        <w:t>(Xu et al., 2013)</w:t>
      </w:r>
      <w:r w:rsidR="00292DDA" w:rsidRPr="00FC662B">
        <w:rPr>
          <w:b/>
          <w:bCs/>
          <w:i w:val="0"/>
          <w:iCs w:val="0"/>
        </w:rPr>
        <w:fldChar w:fldCharType="end"/>
      </w:r>
    </w:p>
    <w:p w14:paraId="4757172F" w14:textId="00ED2F05" w:rsidR="00A127FD" w:rsidRDefault="003E4D91" w:rsidP="004C3DBE">
      <w:pPr>
        <w:jc w:val="both"/>
        <w:rPr>
          <w:noProof/>
        </w:rPr>
      </w:pPr>
      <w:r>
        <w:rPr>
          <w:noProof/>
        </w:rPr>
        <w:t xml:space="preserve">Assumptions of this mass balance equation are: </w:t>
      </w:r>
      <w:r w:rsidR="00092EDB">
        <w:rPr>
          <w:noProof/>
        </w:rPr>
        <w:t xml:space="preserve">the packing material is made of </w:t>
      </w:r>
      <w:r w:rsidR="00A127FD">
        <w:rPr>
          <w:noProof/>
        </w:rPr>
        <w:t xml:space="preserve">spherical and uniform </w:t>
      </w:r>
      <w:r w:rsidR="00092EDB">
        <w:rPr>
          <w:noProof/>
        </w:rPr>
        <w:t>porous particle</w:t>
      </w:r>
      <w:r w:rsidR="00A127FD">
        <w:rPr>
          <w:noProof/>
        </w:rPr>
        <w:t>s</w:t>
      </w:r>
      <w:r w:rsidR="00092EDB">
        <w:rPr>
          <w:noProof/>
        </w:rPr>
        <w:t>, the bed is homogenous and the concentration gradient in the radial direction of the bed is negligible</w:t>
      </w:r>
      <w:r w:rsidR="00A12DC2">
        <w:rPr>
          <w:noProof/>
        </w:rPr>
        <w:t>, the flow rate is constant and does not vary</w:t>
      </w:r>
      <w:r w:rsidR="00A127FD">
        <w:rPr>
          <w:noProof/>
        </w:rPr>
        <w:t xml:space="preserve"> with</w:t>
      </w:r>
      <w:r w:rsidR="00C03762">
        <w:rPr>
          <w:noProof/>
        </w:rPr>
        <w:t>in the</w:t>
      </w:r>
      <w:r w:rsidR="00A127FD">
        <w:rPr>
          <w:noProof/>
        </w:rPr>
        <w:t xml:space="preserve"> column </w:t>
      </w:r>
      <w:r w:rsidR="00A127FD">
        <w:rPr>
          <w:noProof/>
        </w:rPr>
        <w:fldChar w:fldCharType="begin"/>
      </w:r>
      <w:r w:rsidR="00A127FD">
        <w:rPr>
          <w:noProof/>
        </w:rPr>
        <w:instrText xml:space="preserve"> ADDIN ZOTERO_ITEM CSL_CITATION {"citationID":"bilj5GZW","properties":{"formattedCitation":"(Xu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127FD">
        <w:rPr>
          <w:noProof/>
        </w:rPr>
        <w:fldChar w:fldCharType="separate"/>
      </w:r>
      <w:r w:rsidR="00A127FD" w:rsidRPr="00A127FD">
        <w:rPr>
          <w:rFonts w:cs="Arial"/>
        </w:rPr>
        <w:t>(Xu et al., 2013)</w:t>
      </w:r>
      <w:r w:rsidR="00A127FD">
        <w:rPr>
          <w:noProof/>
        </w:rPr>
        <w:fldChar w:fldCharType="end"/>
      </w:r>
      <w:r w:rsidR="00A127FD">
        <w:rPr>
          <w:noProof/>
        </w:rPr>
        <w:t>.</w:t>
      </w:r>
    </w:p>
    <w:p w14:paraId="35B1B3D7" w14:textId="77777777" w:rsidR="003E4D91" w:rsidRDefault="003E4D91" w:rsidP="004C3DBE">
      <w:pPr>
        <w:jc w:val="both"/>
        <w:rPr>
          <w:noProof/>
        </w:rPr>
      </w:pPr>
    </w:p>
    <w:p w14:paraId="68B15026" w14:textId="034C71B8" w:rsidR="00EA3F56" w:rsidRDefault="004A6B84" w:rsidP="004C3DBE">
      <w:pPr>
        <w:jc w:val="both"/>
        <w:rPr>
          <w:noProof/>
        </w:rPr>
      </w:pPr>
      <w:r>
        <w:rPr>
          <w:noProof/>
        </w:rPr>
        <w:t>The PSDM</w:t>
      </w:r>
      <w:r w:rsidR="000E490B">
        <w:rPr>
          <w:noProof/>
        </w:rPr>
        <w:t xml:space="preserve"> simulates mass transfer in the bulk liquid</w:t>
      </w:r>
      <w:r w:rsidR="001D6DA6">
        <w:rPr>
          <w:noProof/>
        </w:rPr>
        <w:t xml:space="preserve"> via the liquid diffusivity coefficient</w:t>
      </w:r>
      <w:r w:rsidR="00447F68">
        <w:rPr>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005A5844">
        <w:rPr>
          <w:rFonts w:eastAsiaTheme="minorEastAsia"/>
          <w:noProof/>
        </w:rPr>
        <w:t xml:space="preserve"> (cm</w:t>
      </w:r>
      <w:r w:rsidR="005A5844" w:rsidRPr="005A5844">
        <w:rPr>
          <w:rFonts w:eastAsiaTheme="minorEastAsia"/>
          <w:noProof/>
          <w:vertAlign w:val="superscript"/>
        </w:rPr>
        <w:t>2</w:t>
      </w:r>
      <w:r w:rsidR="005A5844">
        <w:rPr>
          <w:rFonts w:eastAsiaTheme="minorEastAsia"/>
          <w:noProof/>
        </w:rPr>
        <w:t>/s)</w:t>
      </w:r>
      <w:r w:rsidR="001D6DA6">
        <w:rPr>
          <w:noProof/>
        </w:rPr>
        <w:t>, which is compound-specific</w:t>
      </w:r>
      <w:r w:rsidR="006C2F50">
        <w:rPr>
          <w:noProof/>
        </w:rPr>
        <w:t>.</w:t>
      </w:r>
      <w:r w:rsidR="00A16291">
        <w:rPr>
          <w:noProof/>
        </w:rPr>
        <w:t xml:space="preserve"> This parameter can be estimated from </w:t>
      </w:r>
      <w:r w:rsidR="003D282E">
        <w:rPr>
          <w:noProof/>
        </w:rPr>
        <w:t xml:space="preserve">equation </w:t>
      </w:r>
      <w:r w:rsidR="003D282E" w:rsidRPr="003D282E">
        <w:rPr>
          <w:noProof/>
        </w:rPr>
        <w:fldChar w:fldCharType="begin"/>
      </w:r>
      <w:r w:rsidR="003D282E" w:rsidRPr="003D282E">
        <w:rPr>
          <w:noProof/>
        </w:rPr>
        <w:instrText xml:space="preserve"> REF _Ref163827347 \h  \* MERGEFORMAT </w:instrText>
      </w:r>
      <w:r w:rsidR="003D282E" w:rsidRPr="003D282E">
        <w:rPr>
          <w:noProof/>
        </w:rPr>
      </w:r>
      <w:r w:rsidR="003D282E" w:rsidRPr="003D282E">
        <w:rPr>
          <w:noProof/>
        </w:rPr>
        <w:fldChar w:fldCharType="separate"/>
      </w:r>
      <w:r w:rsidR="00843CB6" w:rsidRPr="00605414">
        <w:rPr>
          <w:b/>
          <w:bCs/>
        </w:rPr>
        <w:t>(</w:t>
      </w:r>
      <w:r w:rsidR="00843CB6" w:rsidRPr="00843CB6">
        <w:rPr>
          <w:b/>
          <w:bCs/>
          <w:noProof/>
        </w:rPr>
        <w:t>6</w:t>
      </w:r>
      <w:r w:rsidR="00843CB6" w:rsidRPr="00605414">
        <w:rPr>
          <w:b/>
          <w:bCs/>
        </w:rPr>
        <w:t>)</w:t>
      </w:r>
      <w:r w:rsidR="003D282E" w:rsidRPr="003D282E">
        <w:rPr>
          <w:noProof/>
        </w:rPr>
        <w:fldChar w:fldCharType="end"/>
      </w:r>
      <w:r w:rsidR="00447F68">
        <w:rPr>
          <w:noProof/>
        </w:rPr>
        <w:t xml:space="preserve">. </w:t>
      </w:r>
      <m:oMath>
        <m:sSub>
          <m:sSubPr>
            <m:ctrlPr>
              <w:rPr>
                <w:rFonts w:ascii="Cambria Math" w:hAnsi="Cambria Math"/>
                <w:i/>
                <w:noProof/>
              </w:rPr>
            </m:ctrlPr>
          </m:sSubPr>
          <m:e>
            <m:r>
              <w:rPr>
                <w:rFonts w:ascii="Cambria Math" w:hAnsi="Cambria Math"/>
                <w:noProof/>
              </w:rPr>
              <m:t>V</m:t>
            </m:r>
          </m:e>
          <m:sub>
            <m:r>
              <w:rPr>
                <w:rFonts w:ascii="Cambria Math" w:hAnsi="Cambria Math"/>
                <w:noProof/>
              </w:rPr>
              <m:t>b</m:t>
            </m:r>
          </m:sub>
        </m:sSub>
      </m:oMath>
      <w:r w:rsidR="00447F68">
        <w:rPr>
          <w:noProof/>
        </w:rPr>
        <w:t xml:space="preserve"> </w:t>
      </w:r>
      <w:r w:rsidR="00523746">
        <w:rPr>
          <w:noProof/>
        </w:rPr>
        <w:t>(cm</w:t>
      </w:r>
      <w:r w:rsidR="00523746" w:rsidRPr="00486051">
        <w:rPr>
          <w:noProof/>
          <w:vertAlign w:val="superscript"/>
        </w:rPr>
        <w:t>3</w:t>
      </w:r>
      <w:r w:rsidR="00523746">
        <w:rPr>
          <w:noProof/>
        </w:rPr>
        <w:t xml:space="preserve">/mol) </w:t>
      </w:r>
      <w:r w:rsidR="007128F6">
        <w:rPr>
          <w:noProof/>
        </w:rPr>
        <w:t>is the molar volume of the</w:t>
      </w:r>
      <w:r w:rsidR="00A9469B">
        <w:rPr>
          <w:noProof/>
        </w:rPr>
        <w:t xml:space="preserve"> synthetic organic </w:t>
      </w:r>
      <w:r w:rsidR="004C3DBE">
        <w:rPr>
          <w:noProof/>
        </w:rPr>
        <w:t>compound</w:t>
      </w:r>
      <w:r w:rsidR="00A9469B">
        <w:rPr>
          <w:noProof/>
        </w:rPr>
        <w:t xml:space="preserve"> (SOC) at the boiling point temperature</w:t>
      </w:r>
      <w:r w:rsidR="00486051">
        <w:rPr>
          <w:noProof/>
        </w:rPr>
        <w:t xml:space="preserve"> </w:t>
      </w:r>
      <w:r w:rsidR="006B4696">
        <w:rPr>
          <w:noProof/>
        </w:rPr>
        <w:t xml:space="preserve">and </w:t>
      </w:r>
      <m:oMath>
        <m:sSub>
          <m:sSubPr>
            <m:ctrlPr>
              <w:rPr>
                <w:rFonts w:ascii="Cambria Math" w:hAnsi="Cambria Math"/>
                <w:i/>
                <w:noProof/>
              </w:rPr>
            </m:ctrlPr>
          </m:sSubPr>
          <m:e>
            <m:r>
              <w:rPr>
                <w:rFonts w:ascii="Cambria Math" w:hAnsi="Cambria Math"/>
                <w:noProof/>
              </w:rPr>
              <m:t>µ</m:t>
            </m:r>
          </m:e>
          <m:sub>
            <m:r>
              <w:rPr>
                <w:rFonts w:ascii="Cambria Math" w:hAnsi="Cambria Math"/>
                <w:noProof/>
              </w:rPr>
              <m:t>l</m:t>
            </m:r>
          </m:sub>
        </m:sSub>
      </m:oMath>
      <w:r w:rsidR="00A01CBB">
        <w:rPr>
          <w:noProof/>
        </w:rPr>
        <w:t xml:space="preserve"> </w:t>
      </w:r>
      <w:r w:rsidR="00523746">
        <w:rPr>
          <w:noProof/>
        </w:rPr>
        <w:t xml:space="preserve">(centipoise) </w:t>
      </w:r>
      <w:r w:rsidR="003A214B">
        <w:rPr>
          <w:noProof/>
        </w:rPr>
        <w:t xml:space="preserve">the liquid viscosity </w:t>
      </w:r>
      <w:r w:rsidR="00A01CBB">
        <w:rPr>
          <w:noProof/>
        </w:rPr>
        <w:fldChar w:fldCharType="begin"/>
      </w:r>
      <w:r w:rsidR="00A01CBB">
        <w:rPr>
          <w:noProof/>
        </w:rPr>
        <w:instrText xml:space="preserve"> ADDIN ZOTERO_ITEM CSL_CITATION {"citationID":"MVqxNd0k","properties":{"formattedCitation":"(Jarvie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01CBB">
        <w:rPr>
          <w:noProof/>
        </w:rPr>
        <w:fldChar w:fldCharType="separate"/>
      </w:r>
      <w:r w:rsidR="00A01CBB" w:rsidRPr="00A01CBB">
        <w:rPr>
          <w:rFonts w:cs="Arial"/>
        </w:rPr>
        <w:t>(Jarvie et al., 2005)</w:t>
      </w:r>
      <w:r w:rsidR="00A01CBB">
        <w:rPr>
          <w:noProof/>
        </w:rPr>
        <w:fldChar w:fldCharType="end"/>
      </w:r>
      <w:r w:rsidR="004C3DBE">
        <w:rPr>
          <w:noProof/>
        </w:rPr>
        <w:t>.</w:t>
      </w:r>
      <w:r w:rsidR="00A16291">
        <w:rPr>
          <w:noProof/>
        </w:rPr>
        <w:t xml:space="preserve"> </w:t>
      </w:r>
    </w:p>
    <w:p w14:paraId="05EBBC21" w14:textId="77777777" w:rsidR="00A472D9" w:rsidRDefault="00A472D9" w:rsidP="004C3DBE">
      <w:pPr>
        <w:jc w:val="both"/>
        <w:rPr>
          <w:noProof/>
        </w:rPr>
      </w:pPr>
    </w:p>
    <w:p w14:paraId="02FC5300" w14:textId="6F2D00B7" w:rsidR="00A472D9" w:rsidRPr="00605414" w:rsidRDefault="00000000" w:rsidP="004C3DBE">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r>
            <w:rPr>
              <w:rFonts w:ascii="Cambria Math" w:hAnsi="Cambria Math"/>
              <w:noProof/>
            </w:rPr>
            <m:t xml:space="preserve">= </m:t>
          </m:r>
          <m:f>
            <m:fPr>
              <m:ctrlPr>
                <w:rPr>
                  <w:rFonts w:ascii="Cambria Math" w:hAnsi="Cambria Math"/>
                  <w:i/>
                  <w:noProof/>
                </w:rPr>
              </m:ctrlPr>
            </m:fPr>
            <m:num>
              <m:r>
                <w:rPr>
                  <w:rFonts w:ascii="Cambria Math" w:hAnsi="Cambria Math"/>
                  <w:noProof/>
                </w:rPr>
                <m:t>13.26*</m:t>
              </m:r>
              <m:sSup>
                <m:sSupPr>
                  <m:ctrlPr>
                    <w:rPr>
                      <w:rFonts w:ascii="Cambria Math" w:hAnsi="Cambria Math"/>
                      <w:i/>
                      <w:noProof/>
                    </w:rPr>
                  </m:ctrlPr>
                </m:sSupPr>
                <m:e>
                  <m:r>
                    <w:rPr>
                      <w:rFonts w:ascii="Cambria Math" w:hAnsi="Cambria Math"/>
                      <w:noProof/>
                    </w:rPr>
                    <m:t>10</m:t>
                  </m:r>
                </m:e>
                <m:sup>
                  <m:r>
                    <w:rPr>
                      <w:rFonts w:ascii="Cambria Math" w:hAnsi="Cambria Math"/>
                      <w:noProof/>
                    </w:rPr>
                    <m:t>-5</m:t>
                  </m:r>
                </m:sup>
              </m:sSup>
            </m:num>
            <m:den>
              <m:sSubSup>
                <m:sSubSupPr>
                  <m:ctrlPr>
                    <w:rPr>
                      <w:rFonts w:ascii="Cambria Math" w:hAnsi="Cambria Math"/>
                      <w:i/>
                      <w:noProof/>
                    </w:rPr>
                  </m:ctrlPr>
                </m:sSubSupPr>
                <m:e>
                  <m:r>
                    <w:rPr>
                      <w:rFonts w:ascii="Cambria Math" w:hAnsi="Cambria Math"/>
                      <w:noProof/>
                    </w:rPr>
                    <m:t>µ</m:t>
                  </m:r>
                </m:e>
                <m:sub>
                  <m:r>
                    <w:rPr>
                      <w:rFonts w:ascii="Cambria Math" w:hAnsi="Cambria Math"/>
                      <w:noProof/>
                    </w:rPr>
                    <m:t>l</m:t>
                  </m:r>
                </m:sub>
                <m:sup>
                  <m:r>
                    <w:rPr>
                      <w:rFonts w:ascii="Cambria Math" w:hAnsi="Cambria Math"/>
                      <w:noProof/>
                    </w:rPr>
                    <m:t>1.14</m:t>
                  </m:r>
                </m:sup>
              </m:sSubSup>
              <m:sSubSup>
                <m:sSubSupPr>
                  <m:ctrlPr>
                    <w:rPr>
                      <w:rFonts w:ascii="Cambria Math" w:hAnsi="Cambria Math"/>
                      <w:i/>
                      <w:noProof/>
                    </w:rPr>
                  </m:ctrlPr>
                </m:sSubSupPr>
                <m:e>
                  <m:r>
                    <w:rPr>
                      <w:rFonts w:ascii="Cambria Math" w:hAnsi="Cambria Math"/>
                      <w:noProof/>
                    </w:rPr>
                    <m:t>V</m:t>
                  </m:r>
                </m:e>
                <m:sub>
                  <m:r>
                    <w:rPr>
                      <w:rFonts w:ascii="Cambria Math" w:hAnsi="Cambria Math"/>
                      <w:noProof/>
                    </w:rPr>
                    <m:t>b</m:t>
                  </m:r>
                </m:sub>
                <m:sup>
                  <m:r>
                    <w:rPr>
                      <w:rFonts w:ascii="Cambria Math" w:hAnsi="Cambria Math"/>
                      <w:noProof/>
                    </w:rPr>
                    <m:t>0.589</m:t>
                  </m:r>
                </m:sup>
              </m:sSubSup>
            </m:den>
          </m:f>
        </m:oMath>
      </m:oMathPara>
    </w:p>
    <w:p w14:paraId="5921A5E6" w14:textId="38AB261B" w:rsidR="00A127FD" w:rsidRDefault="00605414" w:rsidP="00605414">
      <w:pPr>
        <w:pStyle w:val="Caption"/>
        <w:jc w:val="right"/>
        <w:rPr>
          <w:b/>
          <w:bCs/>
          <w:i w:val="0"/>
          <w:iCs w:val="0"/>
        </w:rPr>
      </w:pPr>
      <w:bookmarkStart w:id="78" w:name="_Ref163827347"/>
      <w:r w:rsidRPr="00605414">
        <w:rPr>
          <w:b/>
          <w:bCs/>
          <w:i w:val="0"/>
          <w:iCs w:val="0"/>
        </w:rPr>
        <w:t>(</w:t>
      </w:r>
      <w:r w:rsidRPr="00605414">
        <w:rPr>
          <w:b/>
          <w:bCs/>
          <w:i w:val="0"/>
          <w:iCs w:val="0"/>
        </w:rPr>
        <w:fldChar w:fldCharType="begin"/>
      </w:r>
      <w:r w:rsidRPr="00605414">
        <w:rPr>
          <w:b/>
          <w:bCs/>
          <w:i w:val="0"/>
          <w:iCs w:val="0"/>
        </w:rPr>
        <w:instrText xml:space="preserve"> SEQ ( \* ARABIC </w:instrText>
      </w:r>
      <w:r w:rsidRPr="00605414">
        <w:rPr>
          <w:b/>
          <w:bCs/>
          <w:i w:val="0"/>
          <w:iCs w:val="0"/>
        </w:rPr>
        <w:fldChar w:fldCharType="separate"/>
      </w:r>
      <w:r w:rsidR="00843CB6">
        <w:rPr>
          <w:b/>
          <w:bCs/>
          <w:i w:val="0"/>
          <w:iCs w:val="0"/>
          <w:noProof/>
        </w:rPr>
        <w:t>6</w:t>
      </w:r>
      <w:r w:rsidRPr="00605414">
        <w:rPr>
          <w:b/>
          <w:bCs/>
          <w:i w:val="0"/>
          <w:iCs w:val="0"/>
        </w:rPr>
        <w:fldChar w:fldCharType="end"/>
      </w:r>
      <w:r w:rsidRPr="00605414">
        <w:rPr>
          <w:b/>
          <w:bCs/>
          <w:i w:val="0"/>
          <w:iCs w:val="0"/>
        </w:rPr>
        <w:t>)</w:t>
      </w:r>
      <w:bookmarkEnd w:id="78"/>
    </w:p>
    <w:p w14:paraId="2FA76D64" w14:textId="77777777" w:rsidR="00A127FD" w:rsidRDefault="00A127FD">
      <w:pPr>
        <w:spacing w:after="160" w:line="2" w:lineRule="auto"/>
        <w:rPr>
          <w:b/>
          <w:bCs/>
          <w:color w:val="1E64C8" w:themeColor="text2"/>
          <w:sz w:val="18"/>
          <w:szCs w:val="18"/>
        </w:rPr>
      </w:pPr>
      <w:r>
        <w:rPr>
          <w:b/>
          <w:bCs/>
          <w:i/>
          <w:iCs/>
        </w:rPr>
        <w:br w:type="page"/>
      </w:r>
    </w:p>
    <w:p w14:paraId="603DE50B" w14:textId="1D7C495B" w:rsidR="00E84FBC" w:rsidRDefault="008842E7" w:rsidP="00E84FBC">
      <w:pPr>
        <w:jc w:val="both"/>
      </w:pPr>
      <w:r>
        <w:rPr>
          <w:noProof/>
        </w:rPr>
        <w:lastRenderedPageBreak/>
        <w:t xml:space="preserve">(2) External film diffusion </w:t>
      </w:r>
      <w:r w:rsidR="003743BB">
        <w:rPr>
          <w:noProof/>
        </w:rPr>
        <w:t>is also included in the PSDM model</w:t>
      </w:r>
      <w:r w:rsidR="00930E48">
        <w:rPr>
          <w:noProof/>
        </w:rPr>
        <w:t>. External film diffusion occurs within the film surrounded by every particle</w:t>
      </w:r>
      <w:r w:rsidR="00142796">
        <w:rPr>
          <w:noProof/>
        </w:rPr>
        <w:t xml:space="preserve">, also called the </w:t>
      </w:r>
      <w:r w:rsidR="009F40F2">
        <w:rPr>
          <w:noProof/>
        </w:rPr>
        <w:t>‘</w:t>
      </w:r>
      <w:r w:rsidR="00142796">
        <w:rPr>
          <w:noProof/>
        </w:rPr>
        <w:t>boundary layer</w:t>
      </w:r>
      <w:r w:rsidR="009F40F2">
        <w:rPr>
          <w:noProof/>
        </w:rPr>
        <w:t>’</w:t>
      </w:r>
      <w:r w:rsidR="00142796">
        <w:rPr>
          <w:noProof/>
        </w:rPr>
        <w:t xml:space="preserve">. This layer is located </w:t>
      </w:r>
      <w:r w:rsidR="009F40F2">
        <w:rPr>
          <w:noProof/>
        </w:rPr>
        <w:t>at the interface</w:t>
      </w:r>
      <w:r w:rsidR="00F1713A">
        <w:rPr>
          <w:noProof/>
        </w:rPr>
        <w:t xml:space="preserve"> between the exterior surface of the adsorbent particle, and the bulk solution.</w:t>
      </w:r>
      <w:r w:rsidR="00F54F93">
        <w:rPr>
          <w:noProof/>
        </w:rPr>
        <w:t xml:space="preserve"> </w:t>
      </w:r>
      <w:r w:rsidR="003C0F45">
        <w:rPr>
          <w:noProof/>
        </w:rPr>
        <w:t>In some cases, film diffusion</w:t>
      </w:r>
      <w:r w:rsidR="00CE375D">
        <w:rPr>
          <w:noProof/>
        </w:rPr>
        <w:t xml:space="preserve"> can predominate and thus be the rate-controlling step </w:t>
      </w:r>
      <w:r w:rsidR="00103289">
        <w:rPr>
          <w:noProof/>
        </w:rPr>
        <w:t>within the general rate model.</w:t>
      </w:r>
      <w:r w:rsidR="007A4D57">
        <w:rPr>
          <w:noProof/>
        </w:rPr>
        <w:t xml:space="preserve"> At the adsorbent surface, the </w:t>
      </w:r>
      <w:r w:rsidR="00D000C1">
        <w:rPr>
          <w:noProof/>
        </w:rPr>
        <w:t xml:space="preserve">solute-/ sorbent concentrations are assumed to be in equilibrium. In the bulk liquid, </w:t>
      </w:r>
      <w:r w:rsidR="00863F92">
        <w:rPr>
          <w:noProof/>
        </w:rPr>
        <w:t xml:space="preserve">concentration of </w:t>
      </w:r>
      <w:r w:rsidR="00F50714">
        <w:rPr>
          <w:noProof/>
        </w:rPr>
        <w:t>pollutants are</w:t>
      </w:r>
      <w:r w:rsidR="00863F92">
        <w:rPr>
          <w:noProof/>
        </w:rPr>
        <w:t xml:space="preserve"> higher.</w:t>
      </w:r>
      <w:r w:rsidR="00D000C1">
        <w:rPr>
          <w:noProof/>
        </w:rPr>
        <w:t xml:space="preserve"> </w:t>
      </w:r>
      <w:r w:rsidR="00863F92">
        <w:rPr>
          <w:noProof/>
        </w:rPr>
        <w:t xml:space="preserve">Thus, </w:t>
      </w:r>
      <w:r w:rsidR="0016097A">
        <w:rPr>
          <w:noProof/>
        </w:rPr>
        <w:t>t</w:t>
      </w:r>
      <w:r w:rsidR="00BD040C">
        <w:rPr>
          <w:noProof/>
        </w:rPr>
        <w:t>he driving force</w:t>
      </w:r>
      <w:r w:rsidR="00863F92">
        <w:rPr>
          <w:noProof/>
        </w:rPr>
        <w:t xml:space="preserve"> for film diffusion is </w:t>
      </w:r>
      <w:r w:rsidR="00BD040C">
        <w:rPr>
          <w:noProof/>
        </w:rPr>
        <w:t>the concentration gradient</w:t>
      </w:r>
      <w:r w:rsidR="00035E38">
        <w:rPr>
          <w:noProof/>
        </w:rPr>
        <w:t xml:space="preserve"> </w:t>
      </w:r>
      <w:r w:rsidR="00035E38">
        <w:rPr>
          <w:noProof/>
        </w:rPr>
        <w:fldChar w:fldCharType="begin"/>
      </w:r>
      <w:r w:rsidR="00035E38">
        <w:rPr>
          <w:noProof/>
        </w:rPr>
        <w:instrText xml:space="preserve"> ADDIN ZOTERO_ITEM CSL_CITATION {"citationID":"sj5NM8y1","properties":{"formattedCitation":"(Xu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35E38">
        <w:rPr>
          <w:noProof/>
        </w:rPr>
        <w:fldChar w:fldCharType="separate"/>
      </w:r>
      <w:r w:rsidR="00035E38" w:rsidRPr="00035E38">
        <w:rPr>
          <w:rFonts w:cs="Arial"/>
        </w:rPr>
        <w:t>(Xu et al., 2013)</w:t>
      </w:r>
      <w:r w:rsidR="00035E38">
        <w:rPr>
          <w:noProof/>
        </w:rPr>
        <w:fldChar w:fldCharType="end"/>
      </w:r>
      <w:r w:rsidR="000549F4">
        <w:rPr>
          <w:noProof/>
        </w:rPr>
        <w:t xml:space="preserve">. </w:t>
      </w:r>
      <w:r w:rsidR="00E84FBC">
        <w:t xml:space="preserve">External diffusion is covered by equation: </w:t>
      </w:r>
      <w:r w:rsidR="00E84FBC" w:rsidRPr="00477045">
        <w:fldChar w:fldCharType="begin"/>
      </w:r>
      <w:r w:rsidR="00E84FBC" w:rsidRPr="00477045">
        <w:instrText xml:space="preserve"> REF _Ref153374058 \h </w:instrText>
      </w:r>
      <w:r w:rsidR="00477045" w:rsidRPr="00477045">
        <w:instrText xml:space="preserve"> \* MERGEFORMAT </w:instrText>
      </w:r>
      <w:r w:rsidR="00E84FBC" w:rsidRPr="00477045">
        <w:fldChar w:fldCharType="separate"/>
      </w:r>
      <w:r w:rsidR="00843CB6" w:rsidRPr="0028342D">
        <w:rPr>
          <w:b/>
          <w:bCs/>
        </w:rPr>
        <w:t>(</w:t>
      </w:r>
      <w:r w:rsidR="00843CB6" w:rsidRPr="00843CB6">
        <w:rPr>
          <w:b/>
          <w:bCs/>
          <w:noProof/>
        </w:rPr>
        <w:t>7</w:t>
      </w:r>
      <w:r w:rsidR="00843CB6">
        <w:rPr>
          <w:b/>
          <w:bCs/>
        </w:rPr>
        <w:t>)</w:t>
      </w:r>
      <w:r w:rsidR="00E84FBC" w:rsidRPr="00477045">
        <w:fldChar w:fldCharType="end"/>
      </w:r>
      <w:r w:rsidR="00477045">
        <w:t>,</w:t>
      </w:r>
      <w:r w:rsidR="00E84FBC">
        <w:t xml:space="preserve"> </w:t>
      </w:r>
      <w:r w:rsidR="00E84FBC">
        <w:fldChar w:fldCharType="begin"/>
      </w:r>
      <w:r w:rsidR="00E84FBC">
        <w:instrText xml:space="preserve"> ADDIN ZOTERO_ITEM CSL_CITATION {"citationID":"TUxCcM8t","properties":{"formattedCitation":"(Worch,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E84FBC">
        <w:fldChar w:fldCharType="separate"/>
      </w:r>
      <w:r w:rsidR="00E84FBC" w:rsidRPr="00677D5D">
        <w:rPr>
          <w:rFonts w:cs="Arial"/>
        </w:rPr>
        <w:t>(Worch, 2008)</w:t>
      </w:r>
      <w:r w:rsidR="00E84FBC">
        <w:fldChar w:fldCharType="end"/>
      </w:r>
      <w:r w:rsidR="00591971">
        <w:t>.</w:t>
      </w:r>
    </w:p>
    <w:p w14:paraId="51C1E037" w14:textId="77777777" w:rsidR="00477045" w:rsidRDefault="00477045" w:rsidP="00E84FBC">
      <w:pPr>
        <w:jc w:val="both"/>
      </w:pPr>
    </w:p>
    <w:p w14:paraId="4188BB07" w14:textId="77777777" w:rsidR="00E84FBC" w:rsidRPr="00A11B11" w:rsidRDefault="00000000" w:rsidP="00E84FBC">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num>
            <m:den>
              <m:sSub>
                <m:sSubPr>
                  <m:ctrlPr>
                    <w:rPr>
                      <w:rFonts w:ascii="Cambria Math" w:hAnsi="Cambria Math"/>
                      <w:i/>
                    </w:rPr>
                  </m:ctrlPr>
                </m:sSubPr>
                <m:e>
                  <m:r>
                    <w:rPr>
                      <w:rFonts w:ascii="Cambria Math" w:hAnsi="Cambria Math"/>
                    </w:rPr>
                    <m:t>ρ</m:t>
                  </m:r>
                </m:e>
                <m:sub>
                  <m:r>
                    <w:rPr>
                      <w:rFonts w:ascii="Cambria Math" w:hAnsi="Cambria Math"/>
                    </w:rPr>
                    <m:t>b</m:t>
                  </m:r>
                </m:sub>
              </m:sSub>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357BC1D4" w14:textId="6CCCF5DD" w:rsidR="00E84FBC" w:rsidRPr="0028342D" w:rsidRDefault="00E84FBC" w:rsidP="00E84FBC">
      <w:pPr>
        <w:pStyle w:val="Caption"/>
        <w:jc w:val="right"/>
        <w:rPr>
          <w:b/>
          <w:bCs/>
          <w:i w:val="0"/>
          <w:iCs w:val="0"/>
        </w:rPr>
      </w:pPr>
      <w:bookmarkStart w:id="79" w:name="_Ref153374058"/>
      <w:r w:rsidRPr="0028342D">
        <w:rPr>
          <w:b/>
          <w:bCs/>
          <w:i w:val="0"/>
          <w:iCs w:val="0"/>
        </w:rPr>
        <w:t>(</w:t>
      </w:r>
      <w:r w:rsidRPr="0028342D">
        <w:rPr>
          <w:b/>
          <w:bCs/>
          <w:i w:val="0"/>
          <w:iCs w:val="0"/>
        </w:rPr>
        <w:fldChar w:fldCharType="begin"/>
      </w:r>
      <w:r w:rsidRPr="0028342D">
        <w:rPr>
          <w:b/>
          <w:bCs/>
          <w:i w:val="0"/>
          <w:iCs w:val="0"/>
        </w:rPr>
        <w:instrText xml:space="preserve"> SEQ ( \* ARABIC </w:instrText>
      </w:r>
      <w:r w:rsidRPr="0028342D">
        <w:rPr>
          <w:b/>
          <w:bCs/>
          <w:i w:val="0"/>
          <w:iCs w:val="0"/>
        </w:rPr>
        <w:fldChar w:fldCharType="separate"/>
      </w:r>
      <w:r w:rsidR="00843CB6">
        <w:rPr>
          <w:b/>
          <w:bCs/>
          <w:i w:val="0"/>
          <w:iCs w:val="0"/>
          <w:noProof/>
        </w:rPr>
        <w:t>7</w:t>
      </w:r>
      <w:r w:rsidRPr="0028342D">
        <w:rPr>
          <w:b/>
          <w:bCs/>
          <w:i w:val="0"/>
          <w:iCs w:val="0"/>
        </w:rPr>
        <w:fldChar w:fldCharType="end"/>
      </w:r>
      <w:r>
        <w:rPr>
          <w:b/>
          <w:bCs/>
          <w:i w:val="0"/>
          <w:iCs w:val="0"/>
        </w:rPr>
        <w:t>)</w:t>
      </w:r>
      <w:bookmarkEnd w:id="79"/>
    </w:p>
    <w:p w14:paraId="67C7A406" w14:textId="77777777" w:rsidR="00E84FBC" w:rsidRDefault="00E84FBC" w:rsidP="00E84FBC">
      <w:pPr>
        <w:jc w:val="both"/>
      </w:pPr>
      <w:r>
        <w:t xml:space="preserve">Where </w:t>
      </w:r>
    </w:p>
    <w:p w14:paraId="70EC7B5A" w14:textId="77777777" w:rsidR="00E84FBC" w:rsidRPr="00D86554" w:rsidRDefault="00000000" w:rsidP="00E84FBC">
      <w:pPr>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3</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oMath>
      </m:oMathPara>
    </w:p>
    <w:p w14:paraId="3B453198" w14:textId="30F12AF6" w:rsidR="00E84FBC" w:rsidRDefault="00E84FBC" w:rsidP="00E84FBC">
      <w:pPr>
        <w:pStyle w:val="Caption"/>
        <w:jc w:val="right"/>
        <w:rPr>
          <w:b/>
          <w:bCs/>
          <w:i w:val="0"/>
          <w:iCs w:val="0"/>
        </w:rPr>
      </w:pPr>
      <w:r w:rsidRPr="00D86554">
        <w:rPr>
          <w:b/>
          <w:bCs/>
          <w:i w:val="0"/>
          <w:iCs w:val="0"/>
        </w:rPr>
        <w:t>(</w:t>
      </w:r>
      <w:r w:rsidRPr="00D86554">
        <w:rPr>
          <w:b/>
          <w:bCs/>
          <w:i w:val="0"/>
          <w:iCs w:val="0"/>
        </w:rPr>
        <w:fldChar w:fldCharType="begin"/>
      </w:r>
      <w:r w:rsidRPr="00D86554">
        <w:rPr>
          <w:b/>
          <w:bCs/>
          <w:i w:val="0"/>
          <w:iCs w:val="0"/>
        </w:rPr>
        <w:instrText xml:space="preserve"> SEQ ( \* ARABIC </w:instrText>
      </w:r>
      <w:r w:rsidRPr="00D86554">
        <w:rPr>
          <w:b/>
          <w:bCs/>
          <w:i w:val="0"/>
          <w:iCs w:val="0"/>
        </w:rPr>
        <w:fldChar w:fldCharType="separate"/>
      </w:r>
      <w:r w:rsidR="00843CB6">
        <w:rPr>
          <w:b/>
          <w:bCs/>
          <w:i w:val="0"/>
          <w:iCs w:val="0"/>
          <w:noProof/>
        </w:rPr>
        <w:t>8</w:t>
      </w:r>
      <w:r w:rsidRPr="00D86554">
        <w:rPr>
          <w:b/>
          <w:bCs/>
          <w:i w:val="0"/>
          <w:iCs w:val="0"/>
        </w:rPr>
        <w:fldChar w:fldCharType="end"/>
      </w:r>
      <w:r>
        <w:rPr>
          <w:b/>
          <w:bCs/>
          <w:i w:val="0"/>
          <w:iCs w:val="0"/>
        </w:rPr>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547729" w14:paraId="5DB568BE" w14:textId="77777777" w:rsidTr="006A3307">
        <w:tc>
          <w:tcPr>
            <w:tcW w:w="6521" w:type="dxa"/>
          </w:tcPr>
          <w:p w14:paraId="7BCB094C" w14:textId="2469B354" w:rsidR="00547729" w:rsidRDefault="00000000" w:rsidP="00547729">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oMath>
            <w:r w:rsidR="00547729">
              <w:rPr>
                <w:rFonts w:eastAsia="Calibri" w:cs="Times New Roman"/>
              </w:rPr>
              <w:t xml:space="preserve"> = volumetric film diffusion mass transfer coefficient</w:t>
            </w:r>
          </w:p>
        </w:tc>
        <w:tc>
          <w:tcPr>
            <w:tcW w:w="2489" w:type="dxa"/>
          </w:tcPr>
          <w:p w14:paraId="37309448" w14:textId="0611763C" w:rsidR="00547729" w:rsidRDefault="00547729" w:rsidP="00547729">
            <w:r>
              <w:t>(1/s)</w:t>
            </w:r>
          </w:p>
        </w:tc>
      </w:tr>
      <w:tr w:rsidR="00547729" w14:paraId="64FB5E9E" w14:textId="77777777" w:rsidTr="006A3307">
        <w:tc>
          <w:tcPr>
            <w:tcW w:w="6521" w:type="dxa"/>
          </w:tcPr>
          <w:p w14:paraId="61D4D51E" w14:textId="494428E8" w:rsidR="00547729" w:rsidRDefault="00000000" w:rsidP="00547729">
            <w:pPr>
              <w:pStyle w:val="ListParagraph"/>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b</m:t>
                  </m:r>
                </m:sub>
              </m:sSub>
            </m:oMath>
            <w:r w:rsidR="00547729">
              <w:rPr>
                <w:rFonts w:eastAsia="Calibri" w:cs="Times New Roman"/>
              </w:rPr>
              <w:t xml:space="preserve"> = bed density</w:t>
            </w:r>
          </w:p>
        </w:tc>
        <w:tc>
          <w:tcPr>
            <w:tcW w:w="2489" w:type="dxa"/>
          </w:tcPr>
          <w:p w14:paraId="3D00DBC1" w14:textId="56E23A6D" w:rsidR="00547729" w:rsidRDefault="00547729" w:rsidP="00547729">
            <w:r>
              <w:t>(g/cm</w:t>
            </w:r>
            <w:r w:rsidRPr="00EF3F62">
              <w:rPr>
                <w:vertAlign w:val="superscript"/>
              </w:rPr>
              <w:t>3</w:t>
            </w:r>
            <w:r>
              <w:t>)</w:t>
            </w:r>
          </w:p>
        </w:tc>
      </w:tr>
      <w:tr w:rsidR="007E751C" w14:paraId="48827F74" w14:textId="77777777" w:rsidTr="006A3307">
        <w:tc>
          <w:tcPr>
            <w:tcW w:w="6521" w:type="dxa"/>
          </w:tcPr>
          <w:p w14:paraId="1CB486E6" w14:textId="02C5C444" w:rsidR="007E751C" w:rsidRDefault="0041712B" w:rsidP="007E751C">
            <w:pPr>
              <w:pStyle w:val="ListParagraph"/>
              <w:numPr>
                <w:ilvl w:val="0"/>
                <w:numId w:val="10"/>
              </w:numPr>
              <w:rPr>
                <w:rFonts w:eastAsia="Calibri" w:cs="Times New Roman"/>
              </w:rPr>
            </w:pPr>
            <m:oMath>
              <m:r>
                <w:rPr>
                  <w:rFonts w:ascii="Cambria Math" w:hAnsi="Cambria Math"/>
                </w:rPr>
                <m:t>C</m:t>
              </m:r>
            </m:oMath>
            <w:r w:rsidR="007E751C" w:rsidRPr="007C69CE">
              <w:rPr>
                <w:rFonts w:eastAsiaTheme="minorEastAsia"/>
              </w:rPr>
              <w:t xml:space="preserve"> = </w:t>
            </w:r>
            <w:r w:rsidR="007E751C">
              <w:rPr>
                <w:rFonts w:eastAsiaTheme="minorEastAsia"/>
              </w:rPr>
              <w:t>concentration in the bulk liquid</w:t>
            </w:r>
          </w:p>
        </w:tc>
        <w:tc>
          <w:tcPr>
            <w:tcW w:w="2489" w:type="dxa"/>
          </w:tcPr>
          <w:p w14:paraId="54A7E82A" w14:textId="731AA5D1" w:rsidR="007E751C" w:rsidRDefault="007E751C" w:rsidP="007E751C">
            <w:r w:rsidRPr="007C69CE">
              <w:t>(</w:t>
            </w:r>
            <w:r>
              <w:t>mg</w:t>
            </w:r>
            <w:r w:rsidRPr="007C69CE">
              <w:rPr>
                <w:vertAlign w:val="subscript"/>
              </w:rPr>
              <w:t>solute</w:t>
            </w:r>
            <w:r>
              <w:t>/L)</w:t>
            </w:r>
          </w:p>
        </w:tc>
      </w:tr>
      <w:tr w:rsidR="007E751C" w14:paraId="7967F463" w14:textId="77777777" w:rsidTr="006A3307">
        <w:tc>
          <w:tcPr>
            <w:tcW w:w="6521" w:type="dxa"/>
          </w:tcPr>
          <w:p w14:paraId="734ABDC4" w14:textId="747B26D4" w:rsidR="007E751C" w:rsidRDefault="00000000" w:rsidP="007E751C">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E751C" w:rsidRPr="007C69CE">
              <w:rPr>
                <w:rFonts w:eastAsiaTheme="minorEastAsia"/>
              </w:rPr>
              <w:t xml:space="preserve"> = </w:t>
            </w:r>
            <w:r w:rsidR="007E751C">
              <w:rPr>
                <w:rFonts w:eastAsiaTheme="minorEastAsia"/>
              </w:rPr>
              <w:t>concentration at the external particle surface</w:t>
            </w:r>
          </w:p>
        </w:tc>
        <w:tc>
          <w:tcPr>
            <w:tcW w:w="2489" w:type="dxa"/>
          </w:tcPr>
          <w:p w14:paraId="155F05A3" w14:textId="338D8DF7" w:rsidR="007E751C" w:rsidRDefault="007E751C" w:rsidP="007E751C">
            <w:r w:rsidRPr="007C69CE">
              <w:t>(</w:t>
            </w:r>
            <w:r>
              <w:t>mg</w:t>
            </w:r>
            <w:r w:rsidRPr="007C69CE">
              <w:rPr>
                <w:vertAlign w:val="subscript"/>
              </w:rPr>
              <w:t>solute</w:t>
            </w:r>
            <w:r>
              <w:t>/L)</w:t>
            </w:r>
          </w:p>
        </w:tc>
      </w:tr>
      <w:tr w:rsidR="007E751C" w14:paraId="70BF7CE0" w14:textId="77777777" w:rsidTr="006A3307">
        <w:tc>
          <w:tcPr>
            <w:tcW w:w="6521" w:type="dxa"/>
          </w:tcPr>
          <w:p w14:paraId="69C9B32F" w14:textId="5F3AB23F" w:rsidR="007E751C" w:rsidRDefault="00000000" w:rsidP="007E751C">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a</m:t>
                  </m:r>
                </m:e>
                <m:sub>
                  <m:r>
                    <w:rPr>
                      <w:rFonts w:ascii="Cambria Math" w:hAnsi="Cambria Math"/>
                    </w:rPr>
                    <m:t>V</m:t>
                  </m:r>
                </m:sub>
              </m:sSub>
            </m:oMath>
            <w:r w:rsidR="007E751C">
              <w:rPr>
                <w:rFonts w:eastAsia="Calibri" w:cs="Times New Roman"/>
              </w:rPr>
              <w:t xml:space="preserve"> = area available for mass transfer per reactor volume</w:t>
            </w:r>
          </w:p>
        </w:tc>
        <w:tc>
          <w:tcPr>
            <w:tcW w:w="2489" w:type="dxa"/>
          </w:tcPr>
          <w:p w14:paraId="79EC13C6" w14:textId="78BC9486" w:rsidR="007E751C" w:rsidRPr="007C69CE" w:rsidRDefault="007E751C" w:rsidP="007E751C">
            <w:r>
              <w:t>(</w:t>
            </w:r>
            <w:r w:rsidR="005B1CED">
              <w:t>c</w:t>
            </w:r>
            <w:r>
              <w:t>m</w:t>
            </w:r>
            <w:r w:rsidRPr="00BF25E4">
              <w:rPr>
                <w:vertAlign w:val="superscript"/>
              </w:rPr>
              <w:t>2</w:t>
            </w:r>
            <w:r>
              <w:t>/</w:t>
            </w:r>
            <w:r w:rsidR="005B1CED">
              <w:t>c</w:t>
            </w:r>
            <w:r>
              <w:t>m</w:t>
            </w:r>
            <w:r w:rsidRPr="00BF25E4">
              <w:rPr>
                <w:vertAlign w:val="superscript"/>
              </w:rPr>
              <w:t>3</w:t>
            </w:r>
            <w:r>
              <w:t>)</w:t>
            </w:r>
          </w:p>
        </w:tc>
      </w:tr>
      <w:tr w:rsidR="007E751C" w14:paraId="161B7A85" w14:textId="77777777" w:rsidTr="006A3307">
        <w:tc>
          <w:tcPr>
            <w:tcW w:w="6521" w:type="dxa"/>
          </w:tcPr>
          <w:p w14:paraId="4524EDC3" w14:textId="1102ADE6" w:rsidR="007E751C" w:rsidRDefault="00000000" w:rsidP="007E751C">
            <w:pPr>
              <w:pStyle w:val="ListParagraph"/>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p</m:t>
                  </m:r>
                </m:sub>
              </m:sSub>
            </m:oMath>
            <w:r w:rsidR="007E751C">
              <w:rPr>
                <w:rFonts w:eastAsia="Calibri" w:cs="Times New Roman"/>
              </w:rPr>
              <w:t xml:space="preserve"> = radius </w:t>
            </w:r>
            <w:r w:rsidR="001D11BB">
              <w:rPr>
                <w:rFonts w:eastAsia="Calibri" w:cs="Times New Roman"/>
              </w:rPr>
              <w:t xml:space="preserve">adsorbent </w:t>
            </w:r>
            <w:r w:rsidR="007E751C">
              <w:rPr>
                <w:rFonts w:eastAsia="Calibri" w:cs="Times New Roman"/>
              </w:rPr>
              <w:t>particle</w:t>
            </w:r>
          </w:p>
        </w:tc>
        <w:tc>
          <w:tcPr>
            <w:tcW w:w="2489" w:type="dxa"/>
          </w:tcPr>
          <w:p w14:paraId="34C21E91" w14:textId="30CB8273" w:rsidR="007E751C" w:rsidRDefault="007E751C" w:rsidP="007E751C">
            <w:r>
              <w:t>(</w:t>
            </w:r>
            <w:r w:rsidR="005B1CED">
              <w:t>c</w:t>
            </w:r>
            <w:r>
              <w:t>m)</w:t>
            </w:r>
          </w:p>
        </w:tc>
      </w:tr>
    </w:tbl>
    <w:p w14:paraId="46B59438" w14:textId="77777777" w:rsidR="000E719C" w:rsidRPr="000E719C" w:rsidRDefault="000E719C" w:rsidP="000E719C"/>
    <w:p w14:paraId="13B07F45" w14:textId="70D9B174" w:rsidR="00892466" w:rsidRDefault="00000000" w:rsidP="00F1713A">
      <w:pPr>
        <w:jc w:val="both"/>
        <w:rPr>
          <w:noProof/>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892466">
        <w:rPr>
          <w:rFonts w:eastAsiaTheme="minorEastAsia"/>
          <w:noProof/>
        </w:rPr>
        <w:t xml:space="preserve"> </w:t>
      </w:r>
      <w:r w:rsidR="00B153B0">
        <w:rPr>
          <w:rFonts w:eastAsiaTheme="minorEastAsia"/>
          <w:noProof/>
        </w:rPr>
        <w:t xml:space="preserve">(cm/s) </w:t>
      </w:r>
      <w:r w:rsidR="00892466">
        <w:rPr>
          <w:rFonts w:eastAsiaTheme="minorEastAsia"/>
          <w:noProof/>
        </w:rPr>
        <w:t xml:space="preserve">is the </w:t>
      </w:r>
      <w:r w:rsidR="00274C98">
        <w:rPr>
          <w:rFonts w:eastAsiaTheme="minorEastAsia"/>
          <w:noProof/>
        </w:rPr>
        <w:t>external mass transfer coefficient and can be</w:t>
      </w:r>
      <w:r w:rsidR="00E81AC9">
        <w:rPr>
          <w:rFonts w:eastAsiaTheme="minorEastAsia"/>
          <w:noProof/>
        </w:rPr>
        <w:t xml:space="preserve"> estimated from</w:t>
      </w:r>
      <w:r w:rsidR="00274C98">
        <w:rPr>
          <w:rFonts w:eastAsiaTheme="minorEastAsia"/>
          <w:noProof/>
        </w:rPr>
        <w:t xml:space="preserve"> </w:t>
      </w:r>
      <w:r w:rsidR="00EC5EA9">
        <w:rPr>
          <w:rFonts w:eastAsiaTheme="minorEastAsia"/>
          <w:noProof/>
        </w:rPr>
        <w:t>the correlation of</w:t>
      </w:r>
      <w:r w:rsidR="00EC5EA9">
        <w:rPr>
          <w:noProof/>
        </w:rPr>
        <w:t xml:space="preserve"> Gnielinski, 1978</w:t>
      </w:r>
      <w:r w:rsidR="00AF21E1">
        <w:rPr>
          <w:noProof/>
        </w:rPr>
        <w:t>. This can be seen in</w:t>
      </w:r>
      <w:r w:rsidR="00EC5EA9">
        <w:rPr>
          <w:noProof/>
        </w:rPr>
        <w:t xml:space="preserve"> equation</w:t>
      </w:r>
      <w:r w:rsidR="00E81AC9">
        <w:rPr>
          <w:noProof/>
        </w:rPr>
        <w:t xml:space="preserve"> </w:t>
      </w:r>
      <w:r w:rsidR="00E81AC9" w:rsidRPr="00E81AC9">
        <w:rPr>
          <w:b/>
          <w:bCs/>
          <w:noProof/>
        </w:rPr>
        <w:fldChar w:fldCharType="begin"/>
      </w:r>
      <w:r w:rsidR="00E81AC9" w:rsidRPr="00E81AC9">
        <w:rPr>
          <w:b/>
          <w:bCs/>
          <w:noProof/>
        </w:rPr>
        <w:instrText xml:space="preserve"> REF _Ref163829841 \h  \* MERGEFORMAT </w:instrText>
      </w:r>
      <w:r w:rsidR="00E81AC9" w:rsidRPr="00E81AC9">
        <w:rPr>
          <w:b/>
          <w:bCs/>
          <w:noProof/>
        </w:rPr>
      </w:r>
      <w:r w:rsidR="00E81AC9" w:rsidRPr="00E81AC9">
        <w:rPr>
          <w:b/>
          <w:bCs/>
          <w:noProof/>
        </w:rPr>
        <w:fldChar w:fldCharType="separate"/>
      </w:r>
      <w:r w:rsidR="00843CB6" w:rsidRPr="00E81AC9">
        <w:rPr>
          <w:b/>
          <w:bCs/>
        </w:rPr>
        <w:t>(</w:t>
      </w:r>
      <w:r w:rsidR="00843CB6" w:rsidRPr="00843CB6">
        <w:rPr>
          <w:b/>
          <w:bCs/>
          <w:noProof/>
        </w:rPr>
        <w:t>9</w:t>
      </w:r>
      <w:r w:rsidR="00843CB6" w:rsidRPr="00E81AC9">
        <w:rPr>
          <w:b/>
          <w:bCs/>
        </w:rPr>
        <w:t>)</w:t>
      </w:r>
      <w:r w:rsidR="00E81AC9" w:rsidRPr="00E81AC9">
        <w:rPr>
          <w:b/>
          <w:bCs/>
          <w:noProof/>
        </w:rPr>
        <w:fldChar w:fldCharType="end"/>
      </w:r>
      <w:r w:rsidR="00AF21E1">
        <w:rPr>
          <w:noProof/>
        </w:rPr>
        <w:t xml:space="preserve">, </w:t>
      </w:r>
      <w:r w:rsidR="00AF21E1">
        <w:rPr>
          <w:noProof/>
        </w:rPr>
        <w:fldChar w:fldCharType="begin"/>
      </w:r>
      <w:r w:rsidR="00AF21E1">
        <w:rPr>
          <w:noProof/>
        </w:rPr>
        <w:instrText xml:space="preserve"> ADDIN ZOTERO_ITEM CSL_CITATION {"citationID":"2ttwdU9B","properties":{"formattedCitation":"(Jarvie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F21E1">
        <w:rPr>
          <w:noProof/>
        </w:rPr>
        <w:fldChar w:fldCharType="separate"/>
      </w:r>
      <w:r w:rsidR="00AF21E1" w:rsidRPr="00AF21E1">
        <w:rPr>
          <w:rFonts w:cs="Arial"/>
        </w:rPr>
        <w:t>(Jarvie et al., 2005)</w:t>
      </w:r>
      <w:r w:rsidR="00AF21E1">
        <w:rPr>
          <w:noProof/>
        </w:rPr>
        <w:fldChar w:fldCharType="end"/>
      </w:r>
      <w:r w:rsidR="00E81AC9">
        <w:rPr>
          <w:noProof/>
        </w:rPr>
        <w:t>.</w:t>
      </w:r>
      <w:r w:rsidR="00D35E1C">
        <w:rPr>
          <w:noProof/>
        </w:rPr>
        <w:t xml:space="preserve"> It is clear that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D35E1C">
        <w:rPr>
          <w:rFonts w:eastAsiaTheme="minorEastAsia"/>
          <w:noProof/>
        </w:rPr>
        <w:t xml:space="preserve"> depends on the</w:t>
      </w:r>
      <w:r w:rsidR="006732D6">
        <w:rPr>
          <w:rFonts w:eastAsiaTheme="minorEastAsia"/>
          <w:noProof/>
        </w:rPr>
        <w:t xml:space="preserve"> adsorbent</w:t>
      </w:r>
      <w:r w:rsidR="00D35E1C">
        <w:rPr>
          <w:rFonts w:eastAsiaTheme="minorEastAsia"/>
          <w:noProof/>
        </w:rPr>
        <w:t xml:space="preserve"> particle </w:t>
      </w:r>
      <w:r w:rsidR="00EE63D7">
        <w:rPr>
          <w:rFonts w:eastAsiaTheme="minorEastAsia"/>
          <w:noProof/>
        </w:rPr>
        <w:t xml:space="preserve">and liquid </w:t>
      </w:r>
      <w:r w:rsidR="00D35E1C">
        <w:rPr>
          <w:rFonts w:eastAsiaTheme="minorEastAsia"/>
          <w:noProof/>
        </w:rPr>
        <w:t>properties</w:t>
      </w:r>
      <w:r w:rsidR="00EE63D7">
        <w:rPr>
          <w:rFonts w:eastAsiaTheme="minorEastAsia"/>
          <w:noProof/>
        </w:rPr>
        <w:t>.</w:t>
      </w:r>
      <w:r w:rsidR="000E719C">
        <w:rPr>
          <w:rFonts w:eastAsiaTheme="minorEastAsia"/>
          <w:noProof/>
        </w:rPr>
        <w:t xml:space="preserve"> </w:t>
      </w:r>
    </w:p>
    <w:p w14:paraId="3798FEDE" w14:textId="77777777" w:rsidR="00EC5EA9" w:rsidRDefault="00EC5EA9" w:rsidP="00F1713A">
      <w:pPr>
        <w:jc w:val="both"/>
        <w:rPr>
          <w:noProof/>
        </w:rPr>
      </w:pPr>
    </w:p>
    <w:p w14:paraId="6D28618A" w14:textId="03F26EB6" w:rsidR="00EC5EA9" w:rsidRPr="00BD468C" w:rsidRDefault="00000000" w:rsidP="00F1713A">
      <w:pPr>
        <w:jc w:val="both"/>
        <w:rPr>
          <w:rFonts w:eastAsiaTheme="minorEastAsia"/>
          <w:noProof/>
        </w:rPr>
      </w:pPr>
      <m:oMathPara>
        <m:oMathParaPr>
          <m:jc m:val="center"/>
        </m:oMathParaPr>
        <m:oMath>
          <m:sSub>
            <m:sSubPr>
              <m:ctrlPr>
                <w:rPr>
                  <w:rFonts w:ascii="Cambria Math" w:hAnsi="Cambria Math"/>
                  <w:i/>
                  <w:noProof/>
                </w:rPr>
              </m:ctrlPr>
            </m:sSubPr>
            <m:e>
              <m:r>
                <w:rPr>
                  <w:rFonts w:ascii="Cambria Math" w:hAnsi="Cambria Math"/>
                  <w:noProof/>
                </w:rPr>
                <m:t>k</m:t>
              </m:r>
            </m:e>
            <m:sub>
              <m:r>
                <w:rPr>
                  <w:rFonts w:ascii="Cambria Math" w:hAnsi="Cambria Math"/>
                  <w:noProof/>
                </w:rPr>
                <m:t>f</m:t>
              </m:r>
            </m:sub>
          </m:sSub>
          <m:r>
            <w:rPr>
              <w:rFonts w:ascii="Cambria Math" w:hAnsi="Cambria Math"/>
              <w:noProof/>
            </w:rPr>
            <m:t>=</m:t>
          </m:r>
          <m:f>
            <m:fPr>
              <m:ctrlPr>
                <w:rPr>
                  <w:rFonts w:ascii="Cambria Math" w:hAnsi="Cambria Math"/>
                  <w:i/>
                  <w:noProof/>
                </w:rPr>
              </m:ctrlPr>
            </m:fPr>
            <m:num>
              <m:d>
                <m:dPr>
                  <m:ctrlPr>
                    <w:rPr>
                      <w:rFonts w:ascii="Cambria Math" w:hAnsi="Cambria Math"/>
                      <w:i/>
                      <w:noProof/>
                    </w:rPr>
                  </m:ctrlPr>
                </m:dPr>
                <m:e>
                  <m:r>
                    <w:rPr>
                      <w:rFonts w:ascii="Cambria Math" w:hAnsi="Cambria Math"/>
                      <w:noProof/>
                    </w:rPr>
                    <m:t>1+1.5</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e>
              </m:d>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r>
                <w:rPr>
                  <w:rFonts w:ascii="Cambria Math" w:hAnsi="Cambria Math"/>
                  <w:noProof/>
                </w:rPr>
                <m:t>2</m:t>
              </m:r>
              <m:sSub>
                <m:sSubPr>
                  <m:ctrlPr>
                    <w:rPr>
                      <w:rFonts w:ascii="Cambria Math" w:hAnsi="Cambria Math"/>
                      <w:i/>
                    </w:rPr>
                  </m:ctrlPr>
                </m:sSubPr>
                <m:e>
                  <m:r>
                    <w:rPr>
                      <w:rFonts w:ascii="Cambria Math" w:hAnsi="Cambria Math"/>
                    </w:rPr>
                    <m:t>r</m:t>
                  </m:r>
                </m:e>
                <m:sub>
                  <m:r>
                    <w:rPr>
                      <w:rFonts w:ascii="Cambria Math" w:hAnsi="Cambria Math"/>
                    </w:rPr>
                    <m:t>p</m:t>
                  </m:r>
                </m:sub>
              </m:sSub>
            </m:den>
          </m:f>
          <m:d>
            <m:dPr>
              <m:begChr m:val="["/>
              <m:endChr m:val="]"/>
              <m:ctrlPr>
                <w:rPr>
                  <w:rFonts w:ascii="Cambria Math" w:hAnsi="Cambria Math"/>
                  <w:i/>
                  <w:noProof/>
                </w:rPr>
              </m:ctrlPr>
            </m:dPr>
            <m:e>
              <m:r>
                <w:rPr>
                  <w:rFonts w:ascii="Cambria Math" w:hAnsi="Cambria Math"/>
                  <w:noProof/>
                </w:rPr>
                <m:t>2+0.644</m:t>
              </m:r>
              <m:sSup>
                <m:sSupPr>
                  <m:ctrlPr>
                    <w:rPr>
                      <w:rFonts w:ascii="Cambria Math" w:hAnsi="Cambria Math"/>
                      <w:i/>
                      <w:noProof/>
                    </w:rPr>
                  </m:ctrlPr>
                </m:sSupPr>
                <m:e>
                  <m:r>
                    <w:rPr>
                      <w:rFonts w:ascii="Cambria Math" w:hAnsi="Cambria Math"/>
                      <w:noProof/>
                    </w:rPr>
                    <m:t>Re</m:t>
                  </m:r>
                </m:e>
                <m:sup>
                  <m:r>
                    <w:rPr>
                      <w:rFonts w:ascii="Cambria Math" w:hAnsi="Cambria Math"/>
                      <w:noProof/>
                    </w:rPr>
                    <m:t>1/2</m:t>
                  </m:r>
                </m:sup>
              </m:sSup>
              <m:sSup>
                <m:sSupPr>
                  <m:ctrlPr>
                    <w:rPr>
                      <w:rFonts w:ascii="Cambria Math" w:hAnsi="Cambria Math"/>
                      <w:i/>
                      <w:noProof/>
                    </w:rPr>
                  </m:ctrlPr>
                </m:sSupPr>
                <m:e>
                  <m:r>
                    <w:rPr>
                      <w:rFonts w:ascii="Cambria Math" w:hAnsi="Cambria Math"/>
                      <w:noProof/>
                    </w:rPr>
                    <m:t>Sc</m:t>
                  </m:r>
                </m:e>
                <m:sup>
                  <m:r>
                    <w:rPr>
                      <w:rFonts w:ascii="Cambria Math" w:hAnsi="Cambria Math"/>
                      <w:noProof/>
                    </w:rPr>
                    <m:t>1/3</m:t>
                  </m:r>
                </m:sup>
              </m:sSup>
            </m:e>
          </m:d>
        </m:oMath>
      </m:oMathPara>
    </w:p>
    <w:p w14:paraId="3984DD0A" w14:textId="15B30C2A" w:rsidR="00E81AC9" w:rsidRPr="00E81AC9" w:rsidRDefault="00E81AC9" w:rsidP="00BD468C">
      <w:pPr>
        <w:pStyle w:val="Caption"/>
        <w:jc w:val="right"/>
        <w:rPr>
          <w:b/>
          <w:bCs/>
          <w:i w:val="0"/>
          <w:iCs w:val="0"/>
          <w:noProof/>
        </w:rPr>
      </w:pPr>
      <w:bookmarkStart w:id="80" w:name="_Ref163829841"/>
      <w:r w:rsidRPr="00E81AC9">
        <w:rPr>
          <w:b/>
          <w:bCs/>
          <w:i w:val="0"/>
          <w:iCs w:val="0"/>
        </w:rPr>
        <w:t>(</w:t>
      </w:r>
      <w:r w:rsidRPr="00E81AC9">
        <w:rPr>
          <w:b/>
          <w:bCs/>
          <w:i w:val="0"/>
          <w:iCs w:val="0"/>
        </w:rPr>
        <w:fldChar w:fldCharType="begin"/>
      </w:r>
      <w:r w:rsidRPr="00E81AC9">
        <w:rPr>
          <w:b/>
          <w:bCs/>
          <w:i w:val="0"/>
          <w:iCs w:val="0"/>
        </w:rPr>
        <w:instrText xml:space="preserve"> SEQ ( \* ARABIC </w:instrText>
      </w:r>
      <w:r w:rsidRPr="00E81AC9">
        <w:rPr>
          <w:b/>
          <w:bCs/>
          <w:i w:val="0"/>
          <w:iCs w:val="0"/>
        </w:rPr>
        <w:fldChar w:fldCharType="separate"/>
      </w:r>
      <w:r w:rsidR="00843CB6">
        <w:rPr>
          <w:b/>
          <w:bCs/>
          <w:i w:val="0"/>
          <w:iCs w:val="0"/>
          <w:noProof/>
        </w:rPr>
        <w:t>9</w:t>
      </w:r>
      <w:r w:rsidRPr="00E81AC9">
        <w:rPr>
          <w:b/>
          <w:bCs/>
          <w:i w:val="0"/>
          <w:iCs w:val="0"/>
        </w:rPr>
        <w:fldChar w:fldCharType="end"/>
      </w:r>
      <w:r w:rsidRPr="00E81AC9">
        <w:rPr>
          <w:b/>
          <w:bCs/>
          <w:i w:val="0"/>
          <w:iCs w:val="0"/>
        </w:rPr>
        <w:t>)</w:t>
      </w:r>
      <w:bookmarkEnd w:id="80"/>
    </w:p>
    <w:p w14:paraId="618F87F6" w14:textId="60B8E7C3" w:rsidR="00892466" w:rsidRDefault="00356A80" w:rsidP="00F1713A">
      <w:pPr>
        <w:jc w:val="both"/>
        <w:rPr>
          <w:noProof/>
        </w:rPr>
      </w:pPr>
      <w:r>
        <w:rPr>
          <w:noProof/>
        </w:rPr>
        <w:t>The parameters</w:t>
      </w:r>
      <w:r w:rsidR="00123D73">
        <w:rPr>
          <w:noProof/>
        </w:rPr>
        <w:t xml:space="preserve"> </w:t>
      </w:r>
      <m:oMath>
        <m:r>
          <w:rPr>
            <w:rFonts w:ascii="Cambria Math" w:hAnsi="Cambria Math"/>
            <w:noProof/>
          </w:rPr>
          <m:t>Re</m:t>
        </m:r>
      </m:oMath>
      <w:r>
        <w:rPr>
          <w:noProof/>
        </w:rPr>
        <w:t xml:space="preserve"> and</w:t>
      </w:r>
      <w:r w:rsidR="00123D73">
        <w:rPr>
          <w:noProof/>
        </w:rPr>
        <w:t xml:space="preserve"> </w:t>
      </w:r>
      <m:oMath>
        <m:r>
          <w:rPr>
            <w:rFonts w:ascii="Cambria Math" w:hAnsi="Cambria Math"/>
            <w:noProof/>
          </w:rPr>
          <m:t>Sc</m:t>
        </m:r>
      </m:oMath>
      <w:r>
        <w:rPr>
          <w:noProof/>
        </w:rPr>
        <w:t xml:space="preserve"> from this </w:t>
      </w:r>
      <w:r w:rsidR="00142156">
        <w:rPr>
          <w:noProof/>
        </w:rPr>
        <w:t>correlation</w:t>
      </w:r>
      <w:r>
        <w:rPr>
          <w:noProof/>
        </w:rPr>
        <w:t xml:space="preserve"> are then estimated by equations</w:t>
      </w:r>
      <w:r w:rsidR="00123D73">
        <w:rPr>
          <w:noProof/>
        </w:rPr>
        <w:t xml:space="preserve"> </w:t>
      </w:r>
      <w:r w:rsidR="00123D73" w:rsidRPr="00123D73">
        <w:rPr>
          <w:b/>
          <w:bCs/>
          <w:noProof/>
        </w:rPr>
        <w:fldChar w:fldCharType="begin"/>
      </w:r>
      <w:r w:rsidR="00123D73" w:rsidRPr="00123D73">
        <w:rPr>
          <w:b/>
          <w:bCs/>
          <w:noProof/>
        </w:rPr>
        <w:instrText xml:space="preserve"> REF _Ref163830648 \h  \* MERGEFORMAT </w:instrText>
      </w:r>
      <w:r w:rsidR="00123D73" w:rsidRPr="00123D73">
        <w:rPr>
          <w:b/>
          <w:bCs/>
          <w:noProof/>
        </w:rPr>
      </w:r>
      <w:r w:rsidR="00123D73" w:rsidRPr="00123D73">
        <w:rPr>
          <w:b/>
          <w:bCs/>
          <w:noProof/>
        </w:rPr>
        <w:fldChar w:fldCharType="separate"/>
      </w:r>
      <w:r w:rsidR="00843CB6" w:rsidRPr="00224263">
        <w:rPr>
          <w:b/>
          <w:bCs/>
        </w:rPr>
        <w:t>(</w:t>
      </w:r>
      <w:r w:rsidR="00843CB6" w:rsidRPr="00843CB6">
        <w:rPr>
          <w:b/>
          <w:bCs/>
          <w:noProof/>
        </w:rPr>
        <w:t>10</w:t>
      </w:r>
      <w:r w:rsidR="00843CB6" w:rsidRPr="00224263">
        <w:rPr>
          <w:b/>
          <w:bCs/>
        </w:rPr>
        <w:t>)</w:t>
      </w:r>
      <w:r w:rsidR="00123D73" w:rsidRPr="00123D73">
        <w:rPr>
          <w:b/>
          <w:bCs/>
          <w:noProof/>
        </w:rPr>
        <w:fldChar w:fldCharType="end"/>
      </w:r>
      <w:r>
        <w:rPr>
          <w:noProof/>
        </w:rPr>
        <w:t xml:space="preserve"> and</w:t>
      </w:r>
      <w:r w:rsidR="00123D73">
        <w:rPr>
          <w:noProof/>
        </w:rPr>
        <w:t xml:space="preserve"> </w:t>
      </w:r>
      <w:r w:rsidR="00123D73" w:rsidRPr="00123D73">
        <w:rPr>
          <w:b/>
          <w:bCs/>
          <w:noProof/>
        </w:rPr>
        <w:fldChar w:fldCharType="begin"/>
      </w:r>
      <w:r w:rsidR="00123D73" w:rsidRPr="00123D73">
        <w:rPr>
          <w:b/>
          <w:bCs/>
          <w:noProof/>
        </w:rPr>
        <w:instrText xml:space="preserve"> REF _Ref163830659 \h  \* MERGEFORMAT </w:instrText>
      </w:r>
      <w:r w:rsidR="00123D73" w:rsidRPr="00123D73">
        <w:rPr>
          <w:b/>
          <w:bCs/>
          <w:noProof/>
        </w:rPr>
      </w:r>
      <w:r w:rsidR="00123D73" w:rsidRPr="00123D73">
        <w:rPr>
          <w:b/>
          <w:bCs/>
          <w:noProof/>
        </w:rPr>
        <w:fldChar w:fldCharType="separate"/>
      </w:r>
      <w:r w:rsidR="00843CB6" w:rsidRPr="00123D73">
        <w:rPr>
          <w:b/>
          <w:bCs/>
        </w:rPr>
        <w:t>(</w:t>
      </w:r>
      <w:r w:rsidR="00843CB6" w:rsidRPr="00843CB6">
        <w:rPr>
          <w:b/>
          <w:bCs/>
          <w:noProof/>
        </w:rPr>
        <w:t>11</w:t>
      </w:r>
      <w:r w:rsidR="00843CB6" w:rsidRPr="00123D73">
        <w:rPr>
          <w:b/>
          <w:bCs/>
        </w:rPr>
        <w:t>)</w:t>
      </w:r>
      <w:r w:rsidR="00123D73" w:rsidRPr="00123D73">
        <w:rPr>
          <w:b/>
          <w:bCs/>
          <w:noProof/>
        </w:rPr>
        <w:fldChar w:fldCharType="end"/>
      </w:r>
      <w:r>
        <w:rPr>
          <w:noProof/>
        </w:rPr>
        <w:t xml:space="preserve"> </w:t>
      </w:r>
      <w:r>
        <w:rPr>
          <w:noProof/>
        </w:rPr>
        <w:fldChar w:fldCharType="begin"/>
      </w:r>
      <w:r>
        <w:rPr>
          <w:noProof/>
        </w:rPr>
        <w:instrText xml:space="preserve"> ADDIN ZOTERO_ITEM CSL_CITATION {"citationID":"YAjjidM0","properties":{"formattedCitation":"(Jarvie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Pr>
          <w:noProof/>
        </w:rPr>
        <w:fldChar w:fldCharType="separate"/>
      </w:r>
      <w:r w:rsidRPr="00356A80">
        <w:rPr>
          <w:rFonts w:cs="Arial"/>
        </w:rPr>
        <w:t>(Jarvie et al., 2005)</w:t>
      </w:r>
      <w:r>
        <w:rPr>
          <w:noProof/>
        </w:rPr>
        <w:fldChar w:fldCharType="end"/>
      </w:r>
    </w:p>
    <w:p w14:paraId="3A5D0BAC" w14:textId="77777777" w:rsidR="00720A2E" w:rsidRDefault="00720A2E" w:rsidP="00F1713A">
      <w:pPr>
        <w:jc w:val="both"/>
        <w:rPr>
          <w:noProof/>
        </w:rPr>
      </w:pPr>
    </w:p>
    <w:p w14:paraId="6A0BA77B" w14:textId="38303DB5" w:rsidR="00720A2E" w:rsidRPr="00224263" w:rsidRDefault="00720A2E" w:rsidP="00F1713A">
      <w:pPr>
        <w:jc w:val="both"/>
        <w:rPr>
          <w:rFonts w:eastAsiaTheme="minorEastAsia"/>
          <w:noProof/>
        </w:rPr>
      </w:pPr>
      <m:oMathPara>
        <m:oMath>
          <m:r>
            <w:rPr>
              <w:rFonts w:ascii="Cambria Math" w:hAnsi="Cambria Math"/>
              <w:noProof/>
            </w:rPr>
            <m:t>Re=</m:t>
          </m:r>
          <m:f>
            <m:fPr>
              <m:ctrlPr>
                <w:rPr>
                  <w:rFonts w:ascii="Cambria Math" w:hAnsi="Cambria Math"/>
                  <w:i/>
                  <w:noProof/>
                </w:rPr>
              </m:ctrlPr>
            </m:fPr>
            <m:num>
              <m:r>
                <w:rPr>
                  <w:rFonts w:ascii="Cambria Math" w:hAnsi="Cambria Math"/>
                  <w:noProof/>
                </w:rPr>
                <m:t>2</m:t>
              </m:r>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noProof/>
                </w:rPr>
                <m:t>V</m:t>
              </m:r>
            </m:num>
            <m:den>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den>
          </m:f>
        </m:oMath>
      </m:oMathPara>
    </w:p>
    <w:p w14:paraId="184BEAF9" w14:textId="66860F51" w:rsidR="00224263" w:rsidRPr="00224263" w:rsidRDefault="00224263" w:rsidP="00224263">
      <w:pPr>
        <w:pStyle w:val="Caption"/>
        <w:jc w:val="right"/>
        <w:rPr>
          <w:b/>
          <w:bCs/>
          <w:i w:val="0"/>
          <w:iCs w:val="0"/>
          <w:noProof/>
        </w:rPr>
      </w:pPr>
      <w:bookmarkStart w:id="81" w:name="_Ref163830648"/>
      <w:r w:rsidRPr="00224263">
        <w:rPr>
          <w:b/>
          <w:bCs/>
          <w:i w:val="0"/>
          <w:iCs w:val="0"/>
        </w:rPr>
        <w:t>(</w:t>
      </w:r>
      <w:r w:rsidRPr="00224263">
        <w:rPr>
          <w:b/>
          <w:bCs/>
          <w:i w:val="0"/>
          <w:iCs w:val="0"/>
        </w:rPr>
        <w:fldChar w:fldCharType="begin"/>
      </w:r>
      <w:r w:rsidRPr="00224263">
        <w:rPr>
          <w:b/>
          <w:bCs/>
          <w:i w:val="0"/>
          <w:iCs w:val="0"/>
        </w:rPr>
        <w:instrText xml:space="preserve"> SEQ ( \* ARABIC </w:instrText>
      </w:r>
      <w:r w:rsidRPr="00224263">
        <w:rPr>
          <w:b/>
          <w:bCs/>
          <w:i w:val="0"/>
          <w:iCs w:val="0"/>
        </w:rPr>
        <w:fldChar w:fldCharType="separate"/>
      </w:r>
      <w:r w:rsidR="00843CB6">
        <w:rPr>
          <w:b/>
          <w:bCs/>
          <w:i w:val="0"/>
          <w:iCs w:val="0"/>
          <w:noProof/>
        </w:rPr>
        <w:t>10</w:t>
      </w:r>
      <w:r w:rsidRPr="00224263">
        <w:rPr>
          <w:b/>
          <w:bCs/>
          <w:i w:val="0"/>
          <w:iCs w:val="0"/>
        </w:rPr>
        <w:fldChar w:fldCharType="end"/>
      </w:r>
      <w:r w:rsidRPr="00224263">
        <w:rPr>
          <w:b/>
          <w:bCs/>
          <w:i w:val="0"/>
          <w:iCs w:val="0"/>
        </w:rPr>
        <w:t>)</w:t>
      </w:r>
      <w:bookmarkEnd w:id="81"/>
    </w:p>
    <w:p w14:paraId="6E91271F" w14:textId="1EF55B29" w:rsidR="00AF21E1" w:rsidRPr="00123D73" w:rsidRDefault="00123D73" w:rsidP="00F1713A">
      <w:pPr>
        <w:jc w:val="both"/>
        <w:rPr>
          <w:rFonts w:eastAsiaTheme="minorEastAsia"/>
          <w:noProof/>
        </w:rPr>
      </w:pPr>
      <m:oMathPara>
        <m:oMath>
          <m:r>
            <w:rPr>
              <w:rFonts w:ascii="Cambria Math" w:hAnsi="Cambria Math"/>
              <w:noProof/>
            </w:rPr>
            <m:t>Sc=</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den>
          </m:f>
        </m:oMath>
      </m:oMathPara>
    </w:p>
    <w:p w14:paraId="2D9E3430" w14:textId="159C8C54" w:rsidR="00123D73" w:rsidRPr="00123D73" w:rsidRDefault="00123D73" w:rsidP="00123D73">
      <w:pPr>
        <w:pStyle w:val="Caption"/>
        <w:jc w:val="right"/>
        <w:rPr>
          <w:b/>
          <w:bCs/>
          <w:i w:val="0"/>
          <w:iCs w:val="0"/>
          <w:noProof/>
        </w:rPr>
      </w:pPr>
      <w:bookmarkStart w:id="82" w:name="_Ref163830659"/>
      <w:r w:rsidRPr="00123D73">
        <w:rPr>
          <w:b/>
          <w:bCs/>
          <w:i w:val="0"/>
          <w:iCs w:val="0"/>
        </w:rPr>
        <w:t>(</w:t>
      </w:r>
      <w:r w:rsidRPr="00123D73">
        <w:rPr>
          <w:b/>
          <w:bCs/>
          <w:i w:val="0"/>
          <w:iCs w:val="0"/>
        </w:rPr>
        <w:fldChar w:fldCharType="begin"/>
      </w:r>
      <w:r w:rsidRPr="00123D73">
        <w:rPr>
          <w:b/>
          <w:bCs/>
          <w:i w:val="0"/>
          <w:iCs w:val="0"/>
        </w:rPr>
        <w:instrText xml:space="preserve"> SEQ ( \* ARABIC </w:instrText>
      </w:r>
      <w:r w:rsidRPr="00123D73">
        <w:rPr>
          <w:b/>
          <w:bCs/>
          <w:i w:val="0"/>
          <w:iCs w:val="0"/>
        </w:rPr>
        <w:fldChar w:fldCharType="separate"/>
      </w:r>
      <w:r w:rsidR="00843CB6">
        <w:rPr>
          <w:b/>
          <w:bCs/>
          <w:i w:val="0"/>
          <w:iCs w:val="0"/>
          <w:noProof/>
        </w:rPr>
        <w:t>11</w:t>
      </w:r>
      <w:r w:rsidRPr="00123D73">
        <w:rPr>
          <w:b/>
          <w:bCs/>
          <w:i w:val="0"/>
          <w:iCs w:val="0"/>
        </w:rPr>
        <w:fldChar w:fldCharType="end"/>
      </w:r>
      <w:r w:rsidRPr="00123D73">
        <w:rPr>
          <w:b/>
          <w:bCs/>
          <w:i w:val="0"/>
          <w:iCs w:val="0"/>
        </w:rPr>
        <w:t>)</w:t>
      </w:r>
      <w:bookmarkEnd w:id="82"/>
    </w:p>
    <w:p w14:paraId="5952DD87" w14:textId="3C3CD081" w:rsidR="00123D73" w:rsidRDefault="006B671A" w:rsidP="00F1713A">
      <w:pPr>
        <w:jc w:val="both"/>
        <w:rPr>
          <w:noProof/>
        </w:rPr>
      </w:pPr>
      <w:r>
        <w:rPr>
          <w:noProof/>
        </w:rPr>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6A3307" w14:paraId="166D7441" w14:textId="77777777" w:rsidTr="006A3307">
        <w:tc>
          <w:tcPr>
            <w:tcW w:w="6521" w:type="dxa"/>
          </w:tcPr>
          <w:p w14:paraId="6726EF8E" w14:textId="4DADFDAE" w:rsidR="006A3307" w:rsidRPr="006A3307" w:rsidRDefault="00FC3929" w:rsidP="00A561BB">
            <w:pPr>
              <w:pStyle w:val="ListParagraph"/>
              <w:numPr>
                <w:ilvl w:val="0"/>
                <w:numId w:val="10"/>
              </w:numPr>
              <w:rPr>
                <w:rFonts w:eastAsia="Calibri" w:cs="Times New Roman"/>
              </w:rPr>
            </w:pPr>
            <m:oMath>
              <m:r>
                <w:rPr>
                  <w:rFonts w:ascii="Cambria Math" w:hAnsi="Cambria Math"/>
                  <w:noProof/>
                </w:rPr>
                <m:t>∅</m:t>
              </m:r>
            </m:oMath>
            <w:r>
              <w:rPr>
                <w:rFonts w:eastAsia="Calibri" w:cs="Times New Roman"/>
              </w:rPr>
              <w:t xml:space="preserve">   = adsorbent particle shape correction factor</w:t>
            </w:r>
          </w:p>
        </w:tc>
        <w:tc>
          <w:tcPr>
            <w:tcW w:w="2489" w:type="dxa"/>
          </w:tcPr>
          <w:p w14:paraId="5BC101C3" w14:textId="2E539814" w:rsidR="006A3307" w:rsidRPr="006A3307" w:rsidRDefault="00FC3929" w:rsidP="00A561BB">
            <w:r>
              <w:t>(-)</w:t>
            </w:r>
          </w:p>
        </w:tc>
      </w:tr>
      <w:tr w:rsidR="003473E5" w14:paraId="5EAFD0C0" w14:textId="77777777" w:rsidTr="006A3307">
        <w:tc>
          <w:tcPr>
            <w:tcW w:w="6521" w:type="dxa"/>
          </w:tcPr>
          <w:p w14:paraId="6BCB3672" w14:textId="177D0827" w:rsidR="003473E5" w:rsidRDefault="003473E5" w:rsidP="00A561BB">
            <w:pPr>
              <w:pStyle w:val="ListParagraph"/>
              <w:numPr>
                <w:ilvl w:val="0"/>
                <w:numId w:val="10"/>
              </w:numPr>
              <w:rPr>
                <w:rFonts w:eastAsia="Calibri" w:cs="Times New Roman"/>
                <w:noProof/>
              </w:rPr>
            </w:pPr>
            <m:oMath>
              <m:r>
                <w:rPr>
                  <w:rFonts w:ascii="Cambria Math" w:hAnsi="Cambria Math"/>
                  <w:noProof/>
                </w:rPr>
                <m:t>Re</m:t>
              </m:r>
            </m:oMath>
            <w:r>
              <w:rPr>
                <w:rFonts w:eastAsia="Calibri" w:cs="Times New Roman"/>
                <w:noProof/>
              </w:rPr>
              <w:t xml:space="preserve"> = Reynolds number</w:t>
            </w:r>
          </w:p>
        </w:tc>
        <w:tc>
          <w:tcPr>
            <w:tcW w:w="2489" w:type="dxa"/>
          </w:tcPr>
          <w:p w14:paraId="6DF4AD78" w14:textId="590D1EB7" w:rsidR="003473E5" w:rsidRDefault="003473E5" w:rsidP="00A561BB">
            <w:r>
              <w:t>(-)</w:t>
            </w:r>
          </w:p>
        </w:tc>
      </w:tr>
      <w:tr w:rsidR="005B1CED" w14:paraId="2506F729" w14:textId="77777777" w:rsidTr="006A3307">
        <w:tc>
          <w:tcPr>
            <w:tcW w:w="6521" w:type="dxa"/>
          </w:tcPr>
          <w:p w14:paraId="7490DEBA" w14:textId="0C489625" w:rsidR="005B1CED" w:rsidRDefault="005B1CED" w:rsidP="00A561BB">
            <w:pPr>
              <w:pStyle w:val="ListParagraph"/>
              <w:numPr>
                <w:ilvl w:val="0"/>
                <w:numId w:val="10"/>
              </w:numPr>
              <w:rPr>
                <w:rFonts w:eastAsia="Calibri" w:cs="Times New Roman"/>
                <w:noProof/>
              </w:rPr>
            </w:pPr>
            <m:oMath>
              <m:r>
                <w:rPr>
                  <w:rFonts w:ascii="Cambria Math" w:hAnsi="Cambria Math"/>
                  <w:noProof/>
                </w:rPr>
                <m:t>Sc</m:t>
              </m:r>
            </m:oMath>
            <w:r w:rsidR="001F6AA0">
              <w:rPr>
                <w:rFonts w:eastAsia="Calibri" w:cs="Times New Roman"/>
                <w:noProof/>
              </w:rPr>
              <w:t xml:space="preserve"> = </w:t>
            </w:r>
            <w:r w:rsidR="00142156">
              <w:rPr>
                <w:rFonts w:eastAsia="Calibri" w:cs="Times New Roman"/>
                <w:noProof/>
              </w:rPr>
              <w:t>Schmidt number</w:t>
            </w:r>
          </w:p>
        </w:tc>
        <w:tc>
          <w:tcPr>
            <w:tcW w:w="2489" w:type="dxa"/>
          </w:tcPr>
          <w:p w14:paraId="74BD80E6" w14:textId="3D9ADA31" w:rsidR="005B1CED" w:rsidRDefault="00142156" w:rsidP="00A561BB">
            <w:r>
              <w:t>(-)</w:t>
            </w:r>
          </w:p>
        </w:tc>
      </w:tr>
      <w:tr w:rsidR="0084627D" w14:paraId="1DEB91A3" w14:textId="77777777" w:rsidTr="006A3307">
        <w:tc>
          <w:tcPr>
            <w:tcW w:w="6521" w:type="dxa"/>
          </w:tcPr>
          <w:p w14:paraId="5FCCCB12" w14:textId="0D39CD05" w:rsidR="0084627D" w:rsidRDefault="00000000" w:rsidP="00A561BB">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0084627D">
              <w:rPr>
                <w:rFonts w:eastAsia="Calibri" w:cs="Times New Roman"/>
                <w:noProof/>
              </w:rPr>
              <w:t xml:space="preserve"> = </w:t>
            </w:r>
            <w:r w:rsidR="00055122">
              <w:rPr>
                <w:rFonts w:eastAsia="Calibri" w:cs="Times New Roman"/>
                <w:noProof/>
              </w:rPr>
              <w:t>density of the water</w:t>
            </w:r>
          </w:p>
        </w:tc>
        <w:tc>
          <w:tcPr>
            <w:tcW w:w="2489" w:type="dxa"/>
          </w:tcPr>
          <w:p w14:paraId="4E97502C" w14:textId="6BED5E99" w:rsidR="0084627D" w:rsidRDefault="00055122" w:rsidP="00A561BB">
            <w:r>
              <w:t>(g/cm</w:t>
            </w:r>
            <w:r w:rsidRPr="00055122">
              <w:rPr>
                <w:vertAlign w:val="superscript"/>
              </w:rPr>
              <w:t>3</w:t>
            </w:r>
            <w:r>
              <w:t>)</w:t>
            </w:r>
          </w:p>
        </w:tc>
      </w:tr>
      <w:tr w:rsidR="001F6AA0" w14:paraId="57CA04A0" w14:textId="77777777" w:rsidTr="006A3307">
        <w:tc>
          <w:tcPr>
            <w:tcW w:w="6521" w:type="dxa"/>
          </w:tcPr>
          <w:p w14:paraId="11942991" w14:textId="0DBD777E" w:rsidR="001F6AA0" w:rsidRDefault="001F6AA0" w:rsidP="00A561BB">
            <w:pPr>
              <w:pStyle w:val="ListParagraph"/>
              <w:numPr>
                <w:ilvl w:val="0"/>
                <w:numId w:val="10"/>
              </w:numPr>
              <w:rPr>
                <w:rFonts w:eastAsia="Calibri" w:cs="Times New Roman"/>
                <w:noProof/>
              </w:rPr>
            </w:pPr>
            <m:oMath>
              <m:r>
                <w:rPr>
                  <w:rFonts w:ascii="Cambria Math" w:hAnsi="Cambria Math"/>
                  <w:noProof/>
                </w:rPr>
                <m:t>V</m:t>
              </m:r>
            </m:oMath>
            <w:r>
              <w:rPr>
                <w:rFonts w:eastAsia="Calibri" w:cs="Times New Roman"/>
                <w:noProof/>
              </w:rPr>
              <w:t xml:space="preserve"> </w:t>
            </w:r>
            <w:r w:rsidR="0084627D">
              <w:rPr>
                <w:rFonts w:eastAsia="Calibri" w:cs="Times New Roman"/>
                <w:noProof/>
              </w:rPr>
              <w:t xml:space="preserve"> </w:t>
            </w:r>
            <w:r>
              <w:rPr>
                <w:rFonts w:eastAsia="Calibri" w:cs="Times New Roman"/>
                <w:noProof/>
              </w:rPr>
              <w:t>= superficial loading velocity</w:t>
            </w:r>
          </w:p>
        </w:tc>
        <w:tc>
          <w:tcPr>
            <w:tcW w:w="2489" w:type="dxa"/>
          </w:tcPr>
          <w:p w14:paraId="7C0B47AF" w14:textId="10C739C0" w:rsidR="001F6AA0" w:rsidRDefault="001F6AA0" w:rsidP="00A561BB">
            <w:r>
              <w:rPr>
                <w:rFonts w:eastAsia="Calibri" w:cs="Times New Roman"/>
                <w:noProof/>
              </w:rPr>
              <w:t>(cm/s)</w:t>
            </w:r>
          </w:p>
        </w:tc>
      </w:tr>
    </w:tbl>
    <w:p w14:paraId="1EFBA58E" w14:textId="1312F1C3" w:rsidR="00055122" w:rsidRDefault="00055122" w:rsidP="00F1713A">
      <w:pPr>
        <w:jc w:val="both"/>
        <w:rPr>
          <w:noProof/>
        </w:rPr>
      </w:pPr>
    </w:p>
    <w:p w14:paraId="58D16F46" w14:textId="77777777" w:rsidR="00055122" w:rsidRDefault="00055122">
      <w:pPr>
        <w:spacing w:after="160" w:line="2" w:lineRule="auto"/>
        <w:rPr>
          <w:noProof/>
        </w:rPr>
      </w:pPr>
      <w:r>
        <w:rPr>
          <w:noProof/>
        </w:rPr>
        <w:br w:type="page"/>
      </w:r>
    </w:p>
    <w:p w14:paraId="6A733179" w14:textId="59F5F94E" w:rsidR="00E84FBC" w:rsidRPr="002F2210" w:rsidRDefault="00561203" w:rsidP="00F1713A">
      <w:pPr>
        <w:jc w:val="both"/>
        <w:rPr>
          <w:noProof/>
        </w:rPr>
      </w:pPr>
      <w:r>
        <w:rPr>
          <w:noProof/>
        </w:rPr>
        <w:lastRenderedPageBreak/>
        <w:t xml:space="preserve">(3) </w:t>
      </w:r>
      <w:r w:rsidR="00E7119D">
        <w:rPr>
          <w:noProof/>
        </w:rPr>
        <w:t>Intraparticle diffusion is well-covered by the PSDM as it both includes surface and pore diffusion</w:t>
      </w:r>
      <w:r w:rsidR="006A3307">
        <w:rPr>
          <w:noProof/>
        </w:rPr>
        <w:t xml:space="preserve">, </w:t>
      </w:r>
      <w:r w:rsidR="005C1F65">
        <w:rPr>
          <w:noProof/>
        </w:rPr>
        <w:t>which are represented by the intraparticle mass transfer coefficient</w:t>
      </w:r>
      <w:r w:rsidR="00055122">
        <w:rPr>
          <w:noProof/>
        </w:rPr>
        <w:t xml:space="preserve">s, respectively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361FD">
        <w:rPr>
          <w:rFonts w:eastAsiaTheme="minorEastAsia"/>
          <w:noProof/>
        </w:rPr>
        <w:t xml:space="preserve"> and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131CE3">
        <w:rPr>
          <w:rFonts w:eastAsiaTheme="minorEastAsia"/>
          <w:noProof/>
        </w:rPr>
        <w:t xml:space="preserve">. These parameters can be estimated from the </w:t>
      </w:r>
      <w:r w:rsidR="0012163B">
        <w:rPr>
          <w:rFonts w:eastAsiaTheme="minorEastAsia"/>
          <w:noProof/>
        </w:rPr>
        <w:t xml:space="preserve">correlations of </w:t>
      </w:r>
      <w:r w:rsidR="002F2210">
        <w:rPr>
          <w:rFonts w:eastAsiaTheme="minorEastAsia"/>
          <w:noProof/>
        </w:rPr>
        <w:t xml:space="preserve">Crittenden, 1987 (equation </w:t>
      </w:r>
      <w:r w:rsidR="002F2210" w:rsidRPr="002F2210">
        <w:rPr>
          <w:rFonts w:eastAsiaTheme="minorEastAsia"/>
          <w:b/>
          <w:bCs/>
          <w:noProof/>
        </w:rPr>
        <w:fldChar w:fldCharType="begin"/>
      </w:r>
      <w:r w:rsidR="002F2210" w:rsidRPr="002F2210">
        <w:rPr>
          <w:rFonts w:eastAsiaTheme="minorEastAsia"/>
          <w:b/>
          <w:bCs/>
          <w:noProof/>
        </w:rPr>
        <w:instrText xml:space="preserve"> REF _Ref163834479 \h  \* MERGEFORMAT </w:instrText>
      </w:r>
      <w:r w:rsidR="002F2210" w:rsidRPr="002F2210">
        <w:rPr>
          <w:rFonts w:eastAsiaTheme="minorEastAsia"/>
          <w:b/>
          <w:bCs/>
          <w:noProof/>
        </w:rPr>
      </w:r>
      <w:r w:rsidR="002F2210" w:rsidRPr="002F2210">
        <w:rPr>
          <w:rFonts w:eastAsiaTheme="minorEastAsia"/>
          <w:b/>
          <w:bCs/>
          <w:noProof/>
        </w:rPr>
        <w:fldChar w:fldCharType="separate"/>
      </w:r>
      <w:r w:rsidR="00843CB6" w:rsidRPr="00A3508A">
        <w:rPr>
          <w:b/>
          <w:bCs/>
        </w:rPr>
        <w:t>(</w:t>
      </w:r>
      <w:r w:rsidR="00843CB6" w:rsidRPr="00843CB6">
        <w:rPr>
          <w:b/>
          <w:bCs/>
          <w:noProof/>
        </w:rPr>
        <w:t>12</w:t>
      </w:r>
      <w:r w:rsidR="00843CB6" w:rsidRPr="00A3508A">
        <w:rPr>
          <w:b/>
          <w:bCs/>
        </w:rPr>
        <w:t>)</w:t>
      </w:r>
      <w:r w:rsidR="002F2210" w:rsidRPr="002F2210">
        <w:rPr>
          <w:rFonts w:eastAsiaTheme="minorEastAsia"/>
          <w:b/>
          <w:bCs/>
          <w:noProof/>
        </w:rPr>
        <w:fldChar w:fldCharType="end"/>
      </w:r>
      <w:r w:rsidR="002F2210">
        <w:rPr>
          <w:rFonts w:eastAsiaTheme="minorEastAsia"/>
          <w:noProof/>
        </w:rPr>
        <w:t xml:space="preserve">) and </w:t>
      </w:r>
      <w:r w:rsidR="00FA57A2">
        <w:rPr>
          <w:rFonts w:eastAsiaTheme="minorEastAsia"/>
          <w:noProof/>
        </w:rPr>
        <w:t xml:space="preserve">Zimmer, 1988 (equation </w:t>
      </w:r>
      <w:r w:rsidR="00FA57A2" w:rsidRPr="009868D6">
        <w:rPr>
          <w:rFonts w:eastAsiaTheme="minorEastAsia"/>
          <w:b/>
          <w:bCs/>
          <w:noProof/>
        </w:rPr>
        <w:fldChar w:fldCharType="begin"/>
      </w:r>
      <w:r w:rsidR="00FA57A2" w:rsidRPr="009868D6">
        <w:rPr>
          <w:rFonts w:eastAsiaTheme="minorEastAsia"/>
          <w:b/>
          <w:bCs/>
          <w:noProof/>
        </w:rPr>
        <w:instrText xml:space="preserve"> REF _Ref163834515 \h </w:instrText>
      </w:r>
      <w:r w:rsidR="009868D6" w:rsidRPr="009868D6">
        <w:rPr>
          <w:rFonts w:eastAsiaTheme="minorEastAsia"/>
          <w:b/>
          <w:bCs/>
          <w:noProof/>
        </w:rPr>
        <w:instrText xml:space="preserve"> \* MERGEFORMAT </w:instrText>
      </w:r>
      <w:r w:rsidR="00FA57A2" w:rsidRPr="009868D6">
        <w:rPr>
          <w:rFonts w:eastAsiaTheme="minorEastAsia"/>
          <w:b/>
          <w:bCs/>
          <w:noProof/>
        </w:rPr>
      </w:r>
      <w:r w:rsidR="00FA57A2" w:rsidRPr="009868D6">
        <w:rPr>
          <w:rFonts w:eastAsiaTheme="minorEastAsia"/>
          <w:b/>
          <w:bCs/>
          <w:noProof/>
        </w:rPr>
        <w:fldChar w:fldCharType="separate"/>
      </w:r>
      <w:r w:rsidR="00843CB6" w:rsidRPr="00D059C7">
        <w:rPr>
          <w:b/>
          <w:bCs/>
        </w:rPr>
        <w:t>(</w:t>
      </w:r>
      <w:r w:rsidR="00843CB6" w:rsidRPr="00843CB6">
        <w:rPr>
          <w:b/>
          <w:bCs/>
          <w:noProof/>
        </w:rPr>
        <w:t>13</w:t>
      </w:r>
      <w:r w:rsidR="00843CB6" w:rsidRPr="00D059C7">
        <w:rPr>
          <w:b/>
          <w:bCs/>
        </w:rPr>
        <w:t>)</w:t>
      </w:r>
      <w:r w:rsidR="00FA57A2" w:rsidRPr="009868D6">
        <w:rPr>
          <w:rFonts w:eastAsiaTheme="minorEastAsia"/>
          <w:b/>
          <w:bCs/>
          <w:noProof/>
        </w:rPr>
        <w:fldChar w:fldCharType="end"/>
      </w:r>
      <w:r w:rsidR="00FA57A2">
        <w:rPr>
          <w:rFonts w:eastAsiaTheme="minorEastAsia"/>
          <w:noProof/>
        </w:rPr>
        <w:t>)</w:t>
      </w:r>
      <w:r w:rsidR="009868D6">
        <w:rPr>
          <w:rFonts w:eastAsiaTheme="minorEastAsia"/>
          <w:noProof/>
        </w:rPr>
        <w:t xml:space="preserve">. </w:t>
      </w:r>
      <w:r w:rsidR="00591971">
        <w:rPr>
          <w:rFonts w:eastAsiaTheme="minorEastAsia"/>
          <w:noProof/>
        </w:rPr>
        <w:t>These are equation</w:t>
      </w:r>
      <w:r w:rsidR="00134C18">
        <w:rPr>
          <w:rFonts w:eastAsiaTheme="minorEastAsia"/>
          <w:noProof/>
        </w:rPr>
        <w:t xml:space="preserve">s </w:t>
      </w:r>
      <w:r w:rsidR="000D5E26">
        <w:rPr>
          <w:rFonts w:eastAsiaTheme="minorEastAsia"/>
          <w:noProof/>
        </w:rPr>
        <w:t xml:space="preserve">from the </w:t>
      </w:r>
      <w:r w:rsidR="00CD2B19">
        <w:rPr>
          <w:rFonts w:eastAsiaTheme="minorEastAsia"/>
          <w:noProof/>
        </w:rPr>
        <w:t>‘</w:t>
      </w:r>
      <w:r w:rsidR="000D5E26">
        <w:rPr>
          <w:rFonts w:eastAsiaTheme="minorEastAsia"/>
          <w:noProof/>
        </w:rPr>
        <w:t>fixed-bed model parameter estimation</w:t>
      </w:r>
      <w:r w:rsidR="00CD2B19">
        <w:rPr>
          <w:rFonts w:eastAsiaTheme="minorEastAsia"/>
          <w:noProof/>
        </w:rPr>
        <w:t>’</w:t>
      </w:r>
      <w:r w:rsidR="006E1742">
        <w:rPr>
          <w:rFonts w:eastAsiaTheme="minorEastAsia"/>
          <w:noProof/>
        </w:rPr>
        <w:t xml:space="preserve"> review </w:t>
      </w:r>
      <w:r w:rsidR="005A64F5">
        <w:rPr>
          <w:rFonts w:eastAsiaTheme="minorEastAsia"/>
          <w:noProof/>
        </w:rPr>
        <w:t>by</w:t>
      </w:r>
      <w:r w:rsidR="009868D6">
        <w:rPr>
          <w:rFonts w:eastAsiaTheme="minorEastAsia"/>
          <w:noProof/>
        </w:rPr>
        <w:t xml:space="preserve"> </w:t>
      </w:r>
      <w:r w:rsidR="009868D6">
        <w:rPr>
          <w:rFonts w:eastAsiaTheme="minorEastAsia"/>
          <w:noProof/>
        </w:rPr>
        <w:fldChar w:fldCharType="begin"/>
      </w:r>
      <w:r w:rsidR="009868D6">
        <w:rPr>
          <w:rFonts w:eastAsiaTheme="minorEastAsia"/>
          <w:noProof/>
        </w:rPr>
        <w:instrText xml:space="preserve"> ADDIN ZOTERO_ITEM CSL_CITATION {"citationID":"UBRzABd2","properties":{"formattedCitation":"(Jarvie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9868D6">
        <w:rPr>
          <w:rFonts w:eastAsiaTheme="minorEastAsia"/>
          <w:noProof/>
        </w:rPr>
        <w:fldChar w:fldCharType="separate"/>
      </w:r>
      <w:r w:rsidR="00BB5578" w:rsidRPr="00BB5578">
        <w:rPr>
          <w:rFonts w:cs="Arial"/>
        </w:rPr>
        <w:t>(Jarvie et al., 2005)</w:t>
      </w:r>
      <w:r w:rsidR="009868D6">
        <w:rPr>
          <w:rFonts w:eastAsiaTheme="minorEastAsia"/>
          <w:noProof/>
        </w:rPr>
        <w:fldChar w:fldCharType="end"/>
      </w:r>
      <w:r w:rsidR="00100357">
        <w:rPr>
          <w:rFonts w:eastAsiaTheme="minorEastAsia"/>
          <w:noProof/>
        </w:rPr>
        <w:t>.</w:t>
      </w:r>
    </w:p>
    <w:p w14:paraId="24F46203" w14:textId="77777777" w:rsidR="00BB3CEB" w:rsidRDefault="00BB3CEB" w:rsidP="00F1713A">
      <w:pPr>
        <w:jc w:val="both"/>
        <w:rPr>
          <w:noProof/>
        </w:rPr>
      </w:pPr>
    </w:p>
    <w:p w14:paraId="73BF2A34" w14:textId="7E1F24C0" w:rsidR="00BB3CEB" w:rsidRPr="00A3508A" w:rsidRDefault="00000000" w:rsidP="00F1713A">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r>
            <w:rPr>
              <w:rFonts w:ascii="Cambria Math" w:hAnsi="Cambria Math"/>
              <w:noProof/>
            </w:rPr>
            <m:t>=SPDFR*</m:t>
          </m:r>
          <m:d>
            <m:dPr>
              <m:begChr m:val="["/>
              <m:endChr m:val="]"/>
              <m:ctrlPr>
                <w:rPr>
                  <w:rFonts w:ascii="Cambria Math" w:hAnsi="Cambria Math"/>
                  <w:i/>
                  <w:noProof/>
                </w:rPr>
              </m:ctrlPr>
            </m:dPr>
            <m:e>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sSubSup>
                    <m:sSubSupPr>
                      <m:ctrlPr>
                        <w:rPr>
                          <w:rFonts w:ascii="Cambria Math" w:hAnsi="Cambria Math"/>
                          <w:i/>
                          <w:noProof/>
                        </w:rPr>
                      </m:ctrlPr>
                    </m:sSubSupPr>
                    <m:e>
                      <m:r>
                        <w:rPr>
                          <w:rFonts w:ascii="Cambria Math" w:hAnsi="Cambria Math"/>
                          <w:noProof/>
                        </w:rPr>
                        <m:t>KC</m:t>
                      </m:r>
                    </m:e>
                    <m:sub>
                      <m:r>
                        <w:rPr>
                          <w:rFonts w:ascii="Cambria Math" w:hAnsi="Cambria Math"/>
                          <w:noProof/>
                        </w:rPr>
                        <m:t>0</m:t>
                      </m:r>
                    </m:sub>
                    <m:sup>
                      <m:r>
                        <w:rPr>
                          <w:rFonts w:ascii="Cambria Math" w:hAnsi="Cambria Math"/>
                          <w:noProof/>
                        </w:rPr>
                        <m:t>1/n</m:t>
                      </m:r>
                    </m:sup>
                  </m:sSubSup>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den>
              </m:f>
            </m:e>
          </m:d>
        </m:oMath>
      </m:oMathPara>
    </w:p>
    <w:p w14:paraId="659C55C2" w14:textId="6DFAFBE2" w:rsidR="00A3508A" w:rsidRPr="00A3508A" w:rsidRDefault="00A3508A" w:rsidP="00A3508A">
      <w:pPr>
        <w:pStyle w:val="Caption"/>
        <w:jc w:val="right"/>
        <w:rPr>
          <w:b/>
          <w:bCs/>
          <w:i w:val="0"/>
          <w:iCs w:val="0"/>
          <w:noProof/>
        </w:rPr>
      </w:pPr>
      <w:bookmarkStart w:id="83" w:name="_Ref163834479"/>
      <w:r w:rsidRPr="00A3508A">
        <w:rPr>
          <w:b/>
          <w:bCs/>
          <w:i w:val="0"/>
          <w:iCs w:val="0"/>
        </w:rPr>
        <w:t>(</w:t>
      </w:r>
      <w:r w:rsidRPr="00A3508A">
        <w:rPr>
          <w:b/>
          <w:bCs/>
          <w:i w:val="0"/>
          <w:iCs w:val="0"/>
        </w:rPr>
        <w:fldChar w:fldCharType="begin"/>
      </w:r>
      <w:r w:rsidRPr="00A3508A">
        <w:rPr>
          <w:b/>
          <w:bCs/>
          <w:i w:val="0"/>
          <w:iCs w:val="0"/>
        </w:rPr>
        <w:instrText xml:space="preserve"> SEQ ( \* ARABIC </w:instrText>
      </w:r>
      <w:r w:rsidRPr="00A3508A">
        <w:rPr>
          <w:b/>
          <w:bCs/>
          <w:i w:val="0"/>
          <w:iCs w:val="0"/>
        </w:rPr>
        <w:fldChar w:fldCharType="separate"/>
      </w:r>
      <w:r w:rsidR="00843CB6">
        <w:rPr>
          <w:b/>
          <w:bCs/>
          <w:i w:val="0"/>
          <w:iCs w:val="0"/>
          <w:noProof/>
        </w:rPr>
        <w:t>12</w:t>
      </w:r>
      <w:r w:rsidRPr="00A3508A">
        <w:rPr>
          <w:b/>
          <w:bCs/>
          <w:i w:val="0"/>
          <w:iCs w:val="0"/>
        </w:rPr>
        <w:fldChar w:fldCharType="end"/>
      </w:r>
      <w:r w:rsidRPr="00A3508A">
        <w:rPr>
          <w:b/>
          <w:bCs/>
          <w:i w:val="0"/>
          <w:iCs w:val="0"/>
        </w:rPr>
        <w:t>)</w:t>
      </w:r>
      <w:bookmarkEnd w:id="83"/>
    </w:p>
    <w:p w14:paraId="469BA5FA" w14:textId="27D9063C" w:rsidR="00F1713A" w:rsidRPr="00D059C7" w:rsidRDefault="00000000" w:rsidP="008842E7">
      <w:pPr>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den>
          </m:f>
        </m:oMath>
      </m:oMathPara>
    </w:p>
    <w:p w14:paraId="2B090473" w14:textId="4955780C" w:rsidR="00D059C7" w:rsidRPr="00D059C7" w:rsidRDefault="00D059C7" w:rsidP="00D059C7">
      <w:pPr>
        <w:pStyle w:val="Caption"/>
        <w:jc w:val="right"/>
        <w:rPr>
          <w:b/>
          <w:bCs/>
          <w:i w:val="0"/>
          <w:iCs w:val="0"/>
          <w:noProof/>
        </w:rPr>
      </w:pPr>
      <w:bookmarkStart w:id="84" w:name="_Ref163834515"/>
      <w:r w:rsidRPr="00D059C7">
        <w:rPr>
          <w:b/>
          <w:bCs/>
          <w:i w:val="0"/>
          <w:iCs w:val="0"/>
        </w:rPr>
        <w:t>(</w:t>
      </w:r>
      <w:r w:rsidRPr="00D059C7">
        <w:rPr>
          <w:b/>
          <w:bCs/>
          <w:i w:val="0"/>
          <w:iCs w:val="0"/>
        </w:rPr>
        <w:fldChar w:fldCharType="begin"/>
      </w:r>
      <w:r w:rsidRPr="00D059C7">
        <w:rPr>
          <w:b/>
          <w:bCs/>
          <w:i w:val="0"/>
          <w:iCs w:val="0"/>
        </w:rPr>
        <w:instrText xml:space="preserve"> SEQ ( \* ARABIC </w:instrText>
      </w:r>
      <w:r w:rsidRPr="00D059C7">
        <w:rPr>
          <w:b/>
          <w:bCs/>
          <w:i w:val="0"/>
          <w:iCs w:val="0"/>
        </w:rPr>
        <w:fldChar w:fldCharType="separate"/>
      </w:r>
      <w:r w:rsidR="00843CB6">
        <w:rPr>
          <w:b/>
          <w:bCs/>
          <w:i w:val="0"/>
          <w:iCs w:val="0"/>
          <w:noProof/>
        </w:rPr>
        <w:t>13</w:t>
      </w:r>
      <w:r w:rsidRPr="00D059C7">
        <w:rPr>
          <w:b/>
          <w:bCs/>
          <w:i w:val="0"/>
          <w:iCs w:val="0"/>
        </w:rPr>
        <w:fldChar w:fldCharType="end"/>
      </w:r>
      <w:r w:rsidRPr="00D059C7">
        <w:rPr>
          <w:b/>
          <w:bCs/>
          <w:i w:val="0"/>
          <w:iCs w:val="0"/>
        </w:rPr>
        <w:t>)</w:t>
      </w:r>
      <w:bookmarkEnd w:id="84"/>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D74DC9" w:rsidRPr="006A3307" w14:paraId="26790F2B" w14:textId="77777777" w:rsidTr="00D2115C">
        <w:tc>
          <w:tcPr>
            <w:tcW w:w="6521" w:type="dxa"/>
          </w:tcPr>
          <w:p w14:paraId="04FCDBAB" w14:textId="7B2B2CDA" w:rsidR="00D74DC9" w:rsidRPr="006A3307" w:rsidRDefault="00227663" w:rsidP="00D2115C">
            <w:pPr>
              <w:pStyle w:val="ListParagraph"/>
              <w:numPr>
                <w:ilvl w:val="0"/>
                <w:numId w:val="10"/>
              </w:numPr>
              <w:rPr>
                <w:rFonts w:eastAsia="Calibri" w:cs="Times New Roman"/>
              </w:rPr>
            </w:pPr>
            <m:oMath>
              <m:r>
                <w:rPr>
                  <w:rFonts w:ascii="Cambria Math" w:hAnsi="Cambria Math"/>
                  <w:noProof/>
                </w:rPr>
                <m:t>SPDFR</m:t>
              </m:r>
            </m:oMath>
            <w:r w:rsidR="00D74DC9">
              <w:rPr>
                <w:rFonts w:eastAsia="Calibri" w:cs="Times New Roman"/>
              </w:rPr>
              <w:t xml:space="preserve"> = </w:t>
            </w:r>
            <w:r>
              <w:rPr>
                <w:rFonts w:eastAsia="Calibri" w:cs="Times New Roman"/>
              </w:rPr>
              <w:t>surface to pore diffusion ratio</w:t>
            </w:r>
          </w:p>
        </w:tc>
        <w:tc>
          <w:tcPr>
            <w:tcW w:w="2489" w:type="dxa"/>
          </w:tcPr>
          <w:p w14:paraId="7383E870" w14:textId="77777777" w:rsidR="00D74DC9" w:rsidRPr="006A3307" w:rsidRDefault="00D74DC9" w:rsidP="00D2115C">
            <w:r>
              <w:t>(-)</w:t>
            </w:r>
          </w:p>
        </w:tc>
      </w:tr>
      <w:tr w:rsidR="002D2E39" w:rsidRPr="006A3307" w14:paraId="428C0902" w14:textId="77777777" w:rsidTr="00D2115C">
        <w:tc>
          <w:tcPr>
            <w:tcW w:w="6521" w:type="dxa"/>
          </w:tcPr>
          <w:p w14:paraId="3E55827F" w14:textId="351B5771" w:rsidR="002D2E39"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sidR="002D2E39">
              <w:rPr>
                <w:rFonts w:eastAsia="Calibri" w:cs="Times New Roman"/>
                <w:noProof/>
              </w:rPr>
              <w:t xml:space="preserve"> = </w:t>
            </w:r>
            <w:r w:rsidR="009931D2">
              <w:rPr>
                <w:rFonts w:eastAsia="Calibri" w:cs="Times New Roman"/>
                <w:noProof/>
              </w:rPr>
              <w:t>adsorbent particle void fraction</w:t>
            </w:r>
          </w:p>
        </w:tc>
        <w:tc>
          <w:tcPr>
            <w:tcW w:w="2489" w:type="dxa"/>
          </w:tcPr>
          <w:p w14:paraId="717C245D" w14:textId="496314BB" w:rsidR="002D2E39" w:rsidRDefault="009931D2" w:rsidP="00D2115C">
            <w:r>
              <w:t>(-)</w:t>
            </w:r>
          </w:p>
        </w:tc>
      </w:tr>
      <w:tr w:rsidR="009931D2" w:rsidRPr="006A3307" w14:paraId="7AE36FBC" w14:textId="77777777" w:rsidTr="00D2115C">
        <w:tc>
          <w:tcPr>
            <w:tcW w:w="6521" w:type="dxa"/>
          </w:tcPr>
          <w:p w14:paraId="7BBD59EB" w14:textId="34920067" w:rsidR="009931D2"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oMath>
            <w:r w:rsidR="009931D2">
              <w:rPr>
                <w:rFonts w:eastAsia="Calibri" w:cs="Times New Roman"/>
                <w:noProof/>
              </w:rPr>
              <w:t xml:space="preserve"> = average influent liquid-phase concentration</w:t>
            </w:r>
          </w:p>
        </w:tc>
        <w:tc>
          <w:tcPr>
            <w:tcW w:w="2489" w:type="dxa"/>
          </w:tcPr>
          <w:p w14:paraId="2A2F7D37" w14:textId="14F98491" w:rsidR="009931D2" w:rsidRDefault="009931D2" w:rsidP="00D2115C">
            <w:r>
              <w:t>(µmole/L)</w:t>
            </w:r>
          </w:p>
        </w:tc>
      </w:tr>
      <w:tr w:rsidR="009931D2" w:rsidRPr="006A3307" w14:paraId="7831D8FE" w14:textId="77777777" w:rsidTr="00D2115C">
        <w:tc>
          <w:tcPr>
            <w:tcW w:w="6521" w:type="dxa"/>
          </w:tcPr>
          <w:p w14:paraId="0D5DB1C5" w14:textId="2A031C69" w:rsidR="009931D2"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292845">
              <w:rPr>
                <w:rFonts w:eastAsia="Calibri" w:cs="Times New Roman"/>
                <w:noProof/>
              </w:rPr>
              <w:t xml:space="preserve"> = tortuosity of diffusion path length within particle</w:t>
            </w:r>
          </w:p>
        </w:tc>
        <w:tc>
          <w:tcPr>
            <w:tcW w:w="2489" w:type="dxa"/>
          </w:tcPr>
          <w:p w14:paraId="5E798D62" w14:textId="10D9CE6F" w:rsidR="009931D2" w:rsidRDefault="00552191" w:rsidP="00D2115C">
            <w:r>
              <w:t>(-)</w:t>
            </w:r>
          </w:p>
        </w:tc>
      </w:tr>
      <w:tr w:rsidR="00D74DC9" w14:paraId="7BCD7B63" w14:textId="77777777" w:rsidTr="00D2115C">
        <w:tc>
          <w:tcPr>
            <w:tcW w:w="6521" w:type="dxa"/>
          </w:tcPr>
          <w:p w14:paraId="0D47AF7A" w14:textId="34A0BF3E" w:rsidR="00D74DC9"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D74DC9">
              <w:rPr>
                <w:rFonts w:eastAsia="Calibri" w:cs="Times New Roman"/>
                <w:noProof/>
              </w:rPr>
              <w:t xml:space="preserve"> = </w:t>
            </w:r>
            <w:r w:rsidR="005116C5">
              <w:rPr>
                <w:rFonts w:eastAsia="Calibri" w:cs="Times New Roman"/>
                <w:noProof/>
              </w:rPr>
              <w:t xml:space="preserve">Apparent </w:t>
            </w:r>
            <w:r w:rsidR="006D2A5D">
              <w:rPr>
                <w:rFonts w:eastAsia="Calibri" w:cs="Times New Roman"/>
                <w:noProof/>
              </w:rPr>
              <w:t xml:space="preserve">adsorbent particle </w:t>
            </w:r>
            <w:r w:rsidR="005116C5">
              <w:rPr>
                <w:rFonts w:eastAsia="Calibri" w:cs="Times New Roman"/>
                <w:noProof/>
              </w:rPr>
              <w:t>density</w:t>
            </w:r>
          </w:p>
        </w:tc>
        <w:tc>
          <w:tcPr>
            <w:tcW w:w="2489" w:type="dxa"/>
          </w:tcPr>
          <w:p w14:paraId="1223A068" w14:textId="70863890" w:rsidR="00D74DC9" w:rsidRDefault="00D74DC9" w:rsidP="00D2115C">
            <w:r>
              <w:t>(</w:t>
            </w:r>
            <w:r w:rsidR="00552191">
              <w:t>g/cm</w:t>
            </w:r>
            <w:r w:rsidR="00552191" w:rsidRPr="00552191">
              <w:rPr>
                <w:vertAlign w:val="superscript"/>
              </w:rPr>
              <w:t>3</w:t>
            </w:r>
            <w:r>
              <w:t>)</w:t>
            </w:r>
          </w:p>
        </w:tc>
      </w:tr>
      <w:tr w:rsidR="005A64F5" w14:paraId="5A653394" w14:textId="77777777" w:rsidTr="00D2115C">
        <w:tc>
          <w:tcPr>
            <w:tcW w:w="6521" w:type="dxa"/>
          </w:tcPr>
          <w:p w14:paraId="287E440C" w14:textId="02B8F274" w:rsidR="005A64F5"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A64F5">
              <w:rPr>
                <w:rFonts w:eastAsia="Calibri" w:cs="Times New Roman"/>
                <w:noProof/>
              </w:rPr>
              <w:t xml:space="preserve"> = surface diffusion coefficient</w:t>
            </w:r>
          </w:p>
        </w:tc>
        <w:tc>
          <w:tcPr>
            <w:tcW w:w="2489" w:type="dxa"/>
          </w:tcPr>
          <w:p w14:paraId="0F05539C" w14:textId="563B4081"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r w:rsidR="005A64F5" w14:paraId="6B936EDC" w14:textId="77777777" w:rsidTr="00D2115C">
        <w:tc>
          <w:tcPr>
            <w:tcW w:w="6521" w:type="dxa"/>
          </w:tcPr>
          <w:p w14:paraId="77789F89" w14:textId="01FDA07D" w:rsidR="005A64F5" w:rsidRDefault="00000000" w:rsidP="00D2115C">
            <w:pPr>
              <w:pStyle w:val="ListParagraph"/>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5A64F5">
              <w:rPr>
                <w:rFonts w:eastAsia="Calibri" w:cs="Times New Roman"/>
                <w:noProof/>
              </w:rPr>
              <w:t xml:space="preserve"> = pore diffusion coefficient</w:t>
            </w:r>
          </w:p>
        </w:tc>
        <w:tc>
          <w:tcPr>
            <w:tcW w:w="2489" w:type="dxa"/>
          </w:tcPr>
          <w:p w14:paraId="698D44C0" w14:textId="3A26761F"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bl>
    <w:p w14:paraId="1F434F61" w14:textId="4FA998D2" w:rsidR="00374A8C" w:rsidRDefault="00374A8C" w:rsidP="008842E7">
      <w:pPr>
        <w:rPr>
          <w:noProof/>
        </w:rPr>
      </w:pPr>
    </w:p>
    <w:p w14:paraId="15B85950" w14:textId="0491712A" w:rsidR="003D1427" w:rsidRPr="0006270A" w:rsidRDefault="003D1427" w:rsidP="003D1427">
      <w:pPr>
        <w:jc w:val="both"/>
      </w:pPr>
      <w:r>
        <w:t xml:space="preserve">Because both pore and surface diffusions are considered, the model is called heterogeneous. The mathematical differential equation to be numerically solved is given by equation </w:t>
      </w:r>
      <w:r w:rsidRPr="006B0F4D">
        <w:rPr>
          <w:b/>
          <w:bCs/>
        </w:rPr>
        <w:fldChar w:fldCharType="begin"/>
      </w:r>
      <w:r w:rsidRPr="006B0F4D">
        <w:rPr>
          <w:b/>
          <w:bCs/>
        </w:rPr>
        <w:instrText xml:space="preserve"> REF _Ref153369602 \h  \* MERGEFORMAT </w:instrText>
      </w:r>
      <w:r w:rsidRPr="006B0F4D">
        <w:rPr>
          <w:b/>
          <w:bCs/>
        </w:rPr>
      </w:r>
      <w:r w:rsidRPr="006B0F4D">
        <w:rPr>
          <w:b/>
          <w:bCs/>
        </w:rPr>
        <w:fldChar w:fldCharType="separate"/>
      </w:r>
      <w:r w:rsidR="00843CB6" w:rsidRPr="006B0F4D">
        <w:rPr>
          <w:b/>
          <w:bCs/>
        </w:rPr>
        <w:t>(</w:t>
      </w:r>
      <w:r w:rsidR="00843CB6" w:rsidRPr="00843CB6">
        <w:rPr>
          <w:b/>
          <w:bCs/>
          <w:noProof/>
        </w:rPr>
        <w:t>14</w:t>
      </w:r>
      <w:r w:rsidR="00843CB6" w:rsidRPr="006B0F4D">
        <w:rPr>
          <w:b/>
          <w:bCs/>
        </w:rPr>
        <w:t>)</w:t>
      </w:r>
      <w:r w:rsidRPr="006B0F4D">
        <w:rPr>
          <w:b/>
          <w:bCs/>
        </w:rPr>
        <w:fldChar w:fldCharType="end"/>
      </w:r>
      <w:r>
        <w:rPr>
          <w:b/>
          <w:bCs/>
        </w:rPr>
        <w:t xml:space="preserve"> </w:t>
      </w:r>
      <w:r>
        <w:rPr>
          <w:b/>
          <w:bCs/>
        </w:rPr>
        <w:fldChar w:fldCharType="begin"/>
      </w:r>
      <w:r>
        <w:rPr>
          <w:b/>
          <w:bCs/>
        </w:rPr>
        <w:instrText xml:space="preserve"> ADDIN ZOTERO_ITEM CSL_CITATION {"citationID":"H0SqPxpS","properties":{"formattedCitation":"(S.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Pr>
          <w:b/>
          <w:bCs/>
        </w:rPr>
        <w:fldChar w:fldCharType="separate"/>
      </w:r>
      <w:r w:rsidRPr="00D16B93">
        <w:rPr>
          <w:rFonts w:cs="Arial"/>
        </w:rPr>
        <w:t>(S. Sharma et al., 2023)</w:t>
      </w:r>
      <w:r>
        <w:rPr>
          <w:b/>
          <w:bCs/>
        </w:rPr>
        <w:fldChar w:fldCharType="end"/>
      </w:r>
      <w:r>
        <w:t>.</w:t>
      </w:r>
      <w:r w:rsidR="00B12C06">
        <w:t xml:space="preserve"> The mass transfer </w:t>
      </w:r>
      <w:r w:rsidR="005C6A23">
        <w:t>uptake rate in the GAC granule</w:t>
      </w:r>
      <w:r w:rsidR="00B12C06">
        <w:t xml:space="preserve"> is described using Fick’s law </w:t>
      </w:r>
      <w:r w:rsidR="00BB5578">
        <w:fldChar w:fldCharType="begin"/>
      </w:r>
      <w:r w:rsidR="00BB5578">
        <w:instrText xml:space="preserve"> ADDIN ZOTERO_ITEM CSL_CITATION {"citationID":"tSiBFAwo","properties":{"formattedCitation":"(Xu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B5578">
        <w:fldChar w:fldCharType="separate"/>
      </w:r>
      <w:r w:rsidR="00BB5578" w:rsidRPr="00BB5578">
        <w:rPr>
          <w:rFonts w:cs="Arial"/>
        </w:rPr>
        <w:t>(Xu et al., 2013)</w:t>
      </w:r>
      <w:r w:rsidR="00BB5578">
        <w:fldChar w:fldCharType="end"/>
      </w:r>
      <w:r w:rsidR="00BB5578">
        <w:t>.</w:t>
      </w:r>
    </w:p>
    <w:p w14:paraId="5C46FE92" w14:textId="77777777" w:rsidR="003D1427" w:rsidRDefault="003D1427" w:rsidP="003D1427">
      <w:pPr>
        <w:jc w:val="both"/>
      </w:pPr>
    </w:p>
    <w:p w14:paraId="2AA0FCD5" w14:textId="77777777" w:rsidR="003D1427" w:rsidRDefault="00000000" w:rsidP="003D1427">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7D105064" w14:textId="50DA4A1D" w:rsidR="003D1427" w:rsidRDefault="003D1427" w:rsidP="003D1427">
      <w:pPr>
        <w:pStyle w:val="Caption"/>
        <w:jc w:val="right"/>
        <w:rPr>
          <w:b/>
          <w:bCs/>
          <w:i w:val="0"/>
          <w:iCs w:val="0"/>
        </w:rPr>
      </w:pPr>
      <w:bookmarkStart w:id="85" w:name="_Ref153369602"/>
      <w:r w:rsidRPr="006B0F4D">
        <w:rPr>
          <w:b/>
          <w:bCs/>
          <w:i w:val="0"/>
          <w:iCs w:val="0"/>
        </w:rPr>
        <w:t>(</w:t>
      </w:r>
      <w:r w:rsidRPr="006B0F4D">
        <w:rPr>
          <w:b/>
          <w:bCs/>
          <w:i w:val="0"/>
          <w:iCs w:val="0"/>
        </w:rPr>
        <w:fldChar w:fldCharType="begin"/>
      </w:r>
      <w:r w:rsidRPr="006B0F4D">
        <w:rPr>
          <w:b/>
          <w:bCs/>
          <w:i w:val="0"/>
          <w:iCs w:val="0"/>
        </w:rPr>
        <w:instrText xml:space="preserve"> SEQ ( \* ARABIC </w:instrText>
      </w:r>
      <w:r w:rsidRPr="006B0F4D">
        <w:rPr>
          <w:b/>
          <w:bCs/>
          <w:i w:val="0"/>
          <w:iCs w:val="0"/>
        </w:rPr>
        <w:fldChar w:fldCharType="separate"/>
      </w:r>
      <w:r w:rsidR="00843CB6">
        <w:rPr>
          <w:b/>
          <w:bCs/>
          <w:i w:val="0"/>
          <w:iCs w:val="0"/>
          <w:noProof/>
        </w:rPr>
        <w:t>14</w:t>
      </w:r>
      <w:r w:rsidRPr="006B0F4D">
        <w:rPr>
          <w:b/>
          <w:bCs/>
          <w:i w:val="0"/>
          <w:iCs w:val="0"/>
        </w:rPr>
        <w:fldChar w:fldCharType="end"/>
      </w:r>
      <w:r w:rsidRPr="006B0F4D">
        <w:rPr>
          <w:b/>
          <w:bCs/>
          <w:i w:val="0"/>
          <w:iCs w:val="0"/>
        </w:rPr>
        <w:t>)</w:t>
      </w:r>
      <w:bookmarkEnd w:id="85"/>
    </w:p>
    <w:p w14:paraId="49E84777" w14:textId="0CCC6F08" w:rsidR="00C1330E" w:rsidRPr="005D7EBA" w:rsidRDefault="00C1330E" w:rsidP="003D1427">
      <w:pPr>
        <w:jc w:val="both"/>
      </w:pPr>
      <w:r>
        <w:t xml:space="preserve">The uptake rate </w:t>
      </w:r>
      <m:oMath>
        <m:f>
          <m:fPr>
            <m:ctrlPr>
              <w:rPr>
                <w:rFonts w:ascii="Cambria Math" w:hAnsi="Cambria Math"/>
                <w:i/>
              </w:rPr>
            </m:ctrlPr>
          </m:fPr>
          <m:num>
            <m:r>
              <w:rPr>
                <w:rFonts w:ascii="Cambria Math" w:hAnsi="Cambria Math"/>
              </w:rPr>
              <m:t>∂q</m:t>
            </m:r>
          </m:num>
          <m:den>
            <m:r>
              <w:rPr>
                <w:rFonts w:ascii="Cambria Math" w:hAnsi="Cambria Math"/>
              </w:rPr>
              <m:t>∂t</m:t>
            </m:r>
          </m:den>
        </m:f>
      </m:oMath>
      <w:r>
        <w:rPr>
          <w:rFonts w:eastAsiaTheme="minorEastAsia"/>
        </w:rPr>
        <w:t xml:space="preserve"> </w:t>
      </w:r>
      <w:r w:rsidR="002136CB">
        <w:rPr>
          <w:rFonts w:eastAsiaTheme="minorEastAsia"/>
        </w:rPr>
        <w:t xml:space="preserve">both depends on surface and pore diffusion. </w:t>
      </w:r>
      <m:oMath>
        <m:r>
          <w:rPr>
            <w:rFonts w:ascii="Cambria Math" w:hAnsi="Cambria Math"/>
          </w:rPr>
          <m:t>r</m:t>
        </m:r>
      </m:oMath>
      <w:r w:rsidR="002136CB">
        <w:rPr>
          <w:rFonts w:eastAsiaTheme="minorEastAsia"/>
        </w:rPr>
        <w:t xml:space="preserve"> (cm) is the radial coordinate and is zero at the centre of the adsorbent particle. Thus, the deeper in the pores of the particle, </w:t>
      </w:r>
      <w:r w:rsidR="00B51D65">
        <w:rPr>
          <w:rFonts w:eastAsiaTheme="minorEastAsia"/>
        </w:rPr>
        <w:t>the higher the uptake rate.</w:t>
      </w:r>
      <w:r w:rsidR="00BA1F26">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BA1F26">
        <w:rPr>
          <w:rFonts w:eastAsiaTheme="minorEastAsia"/>
        </w:rPr>
        <w:t xml:space="preserve"> is the adsorbent particle density (</w:t>
      </w:r>
      <w:r w:rsidR="005D7EBA">
        <w:rPr>
          <w:rFonts w:eastAsiaTheme="minorEastAsia"/>
        </w:rPr>
        <w:t>g</w:t>
      </w:r>
      <w:r w:rsidR="005D7EBA">
        <w:t>/cm</w:t>
      </w:r>
      <w:r w:rsidR="005D7EBA" w:rsidRPr="00552191">
        <w:rPr>
          <w:vertAlign w:val="superscript"/>
        </w:rPr>
        <w:t>3</w:t>
      </w:r>
      <w:r w:rsidR="005D7EBA">
        <w:t xml:space="preserve">)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D7EBA">
        <w:rPr>
          <w:rFonts w:eastAsiaTheme="minorEastAsia"/>
        </w:rPr>
        <w:t xml:space="preserve"> </w:t>
      </w:r>
      <w:r w:rsidR="0058132A">
        <w:rPr>
          <w:rFonts w:eastAsiaTheme="minorEastAsia"/>
        </w:rPr>
        <w:t>the concentration inside the pores (</w:t>
      </w:r>
      <w:r w:rsidR="008B02CE">
        <w:rPr>
          <w:rFonts w:eastAsiaTheme="minorEastAsia"/>
        </w:rPr>
        <w:t>µg/L</w:t>
      </w:r>
      <w:r w:rsidR="005B2147">
        <w:rPr>
          <w:rFonts w:eastAsiaTheme="minorEastAsia"/>
        </w:rPr>
        <w:t>)</w:t>
      </w:r>
      <w:r w:rsidR="00D66452">
        <w:rPr>
          <w:rFonts w:eastAsiaTheme="minorEastAsia"/>
        </w:rPr>
        <w:t>.</w:t>
      </w:r>
    </w:p>
    <w:p w14:paraId="01474737" w14:textId="77777777" w:rsidR="00C1330E" w:rsidRDefault="00C1330E" w:rsidP="003D1427">
      <w:pPr>
        <w:jc w:val="both"/>
      </w:pPr>
    </w:p>
    <w:p w14:paraId="035576E0" w14:textId="6353B165" w:rsidR="0040401A" w:rsidRPr="0040401A" w:rsidRDefault="003D1427" w:rsidP="003D1427">
      <w:pPr>
        <w:jc w:val="both"/>
      </w:pPr>
      <w:r w:rsidRPr="0040401A">
        <w:t xml:space="preserve">Locally, the fluid phase concentration at the adsorbent particle surface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40401A">
        <w:t xml:space="preserve"> is related to the adsorption capacity at the particle surface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Pr="0040401A">
        <w:t xml:space="preserve"> by the equilibrium relationship</w:t>
      </w:r>
      <w:r w:rsidR="00D24630">
        <w:t>,</w:t>
      </w:r>
      <w:r w:rsidR="0040401A" w:rsidRPr="0040401A">
        <w:t xml:space="preserve"> equation </w:t>
      </w:r>
      <w:r w:rsidR="0040401A" w:rsidRPr="005B745C">
        <w:fldChar w:fldCharType="begin"/>
      </w:r>
      <w:r w:rsidR="0040401A" w:rsidRPr="005B745C">
        <w:instrText xml:space="preserve"> REF _Ref153377986 \h </w:instrText>
      </w:r>
      <w:r w:rsidR="005B745C" w:rsidRPr="005B745C">
        <w:instrText xml:space="preserve"> \* MERGEFORMAT </w:instrText>
      </w:r>
      <w:r w:rsidR="0040401A" w:rsidRPr="005B745C">
        <w:fldChar w:fldCharType="separate"/>
      </w:r>
      <w:r w:rsidR="00843CB6" w:rsidRPr="001E48C2">
        <w:rPr>
          <w:b/>
          <w:bCs/>
        </w:rPr>
        <w:t>(</w:t>
      </w:r>
      <w:r w:rsidR="00843CB6" w:rsidRPr="00843CB6">
        <w:rPr>
          <w:b/>
          <w:bCs/>
          <w:noProof/>
        </w:rPr>
        <w:t>15</w:t>
      </w:r>
      <w:r w:rsidR="00843CB6">
        <w:rPr>
          <w:b/>
          <w:bCs/>
        </w:rPr>
        <w:t>)</w:t>
      </w:r>
      <w:r w:rsidR="0040401A" w:rsidRPr="005B745C">
        <w:fldChar w:fldCharType="end"/>
      </w:r>
      <w:r w:rsidRPr="0040401A">
        <w:t>, which is often the Freundlich isotherm</w:t>
      </w:r>
      <w:r w:rsidR="0040401A" w:rsidRPr="0040401A">
        <w:t xml:space="preserve"> </w:t>
      </w:r>
      <w:r w:rsidR="0040401A" w:rsidRPr="0040401A">
        <w:fldChar w:fldCharType="begin"/>
      </w:r>
      <w:r w:rsidR="0040401A" w:rsidRPr="0040401A">
        <w:instrText xml:space="preserve"> ADDIN ZOTERO_ITEM CSL_CITATION {"citationID":"3gYXfziV","properties":{"formattedCitation":"(Inglezakis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401A" w:rsidRPr="0040401A">
        <w:fldChar w:fldCharType="separate"/>
      </w:r>
      <w:r w:rsidR="0040401A" w:rsidRPr="0040401A">
        <w:rPr>
          <w:rFonts w:cs="Arial"/>
        </w:rPr>
        <w:t>(Inglezakis et al., 2019)</w:t>
      </w:r>
      <w:r w:rsidR="0040401A" w:rsidRPr="0040401A">
        <w:fldChar w:fldCharType="end"/>
      </w:r>
      <w:r w:rsidR="0040401A" w:rsidRPr="0040401A">
        <w:t>.</w:t>
      </w:r>
    </w:p>
    <w:p w14:paraId="73D5FF68" w14:textId="77777777" w:rsidR="003D1427" w:rsidRPr="001E48C2" w:rsidRDefault="00000000" w:rsidP="003D1427">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73B42E1E" w14:textId="6806DFDC" w:rsidR="003D1427" w:rsidRPr="001E48C2" w:rsidRDefault="003D1427" w:rsidP="003D1427">
      <w:pPr>
        <w:pStyle w:val="Caption"/>
        <w:jc w:val="right"/>
        <w:rPr>
          <w:b/>
          <w:bCs/>
          <w:i w:val="0"/>
          <w:iCs w:val="0"/>
        </w:rPr>
      </w:pPr>
      <w:bookmarkStart w:id="86" w:name="_Ref153377986"/>
      <w:r w:rsidRPr="001E48C2">
        <w:rPr>
          <w:b/>
          <w:bCs/>
          <w:i w:val="0"/>
          <w:iCs w:val="0"/>
        </w:rPr>
        <w:t>(</w:t>
      </w:r>
      <w:r w:rsidRPr="001E48C2">
        <w:rPr>
          <w:b/>
          <w:bCs/>
          <w:i w:val="0"/>
          <w:iCs w:val="0"/>
        </w:rPr>
        <w:fldChar w:fldCharType="begin"/>
      </w:r>
      <w:r w:rsidRPr="001E48C2">
        <w:rPr>
          <w:b/>
          <w:bCs/>
          <w:i w:val="0"/>
          <w:iCs w:val="0"/>
        </w:rPr>
        <w:instrText xml:space="preserve"> SEQ ( \* ARABIC </w:instrText>
      </w:r>
      <w:r w:rsidRPr="001E48C2">
        <w:rPr>
          <w:b/>
          <w:bCs/>
          <w:i w:val="0"/>
          <w:iCs w:val="0"/>
        </w:rPr>
        <w:fldChar w:fldCharType="separate"/>
      </w:r>
      <w:r w:rsidR="00843CB6">
        <w:rPr>
          <w:b/>
          <w:bCs/>
          <w:i w:val="0"/>
          <w:iCs w:val="0"/>
          <w:noProof/>
        </w:rPr>
        <w:t>15</w:t>
      </w:r>
      <w:r w:rsidRPr="001E48C2">
        <w:rPr>
          <w:b/>
          <w:bCs/>
          <w:i w:val="0"/>
          <w:iCs w:val="0"/>
        </w:rPr>
        <w:fldChar w:fldCharType="end"/>
      </w:r>
      <w:r>
        <w:rPr>
          <w:b/>
          <w:bCs/>
          <w:i w:val="0"/>
          <w:iCs w:val="0"/>
        </w:rPr>
        <w:t>)</w:t>
      </w:r>
      <w:bookmarkEnd w:id="86"/>
    </w:p>
    <w:p w14:paraId="53D96AB2" w14:textId="7C76A02E" w:rsidR="00055244" w:rsidRDefault="003D0D42" w:rsidP="00581001">
      <w:pPr>
        <w:jc w:val="both"/>
        <w:rPr>
          <w:noProof/>
        </w:rPr>
      </w:pPr>
      <w:r>
        <w:t>As said before, the adsorption reaction is not rate-limiting but assumed to be instant.</w:t>
      </w:r>
      <w:r w:rsidRPr="003D0D42">
        <w:rPr>
          <w:noProof/>
        </w:rPr>
        <w:t xml:space="preserve"> </w:t>
      </w:r>
      <w:r>
        <w:rPr>
          <w:noProof/>
        </w:rPr>
        <w:t xml:space="preserve">An overview of the partial differential equations used in the PSDM model is seen in </w:t>
      </w:r>
      <w:r>
        <w:rPr>
          <w:noProof/>
        </w:rPr>
        <w:fldChar w:fldCharType="begin"/>
      </w:r>
      <w:r>
        <w:rPr>
          <w:noProof/>
        </w:rPr>
        <w:instrText xml:space="preserve"> REF _Ref163897810 \h </w:instrText>
      </w:r>
      <w:r w:rsidR="00581001">
        <w:rPr>
          <w:noProof/>
        </w:rPr>
        <w:instrText xml:space="preserve"> \* MERGEFORMAT </w:instrText>
      </w:r>
      <w:r>
        <w:rPr>
          <w:noProof/>
        </w:rPr>
      </w:r>
      <w:r>
        <w:rPr>
          <w:noProof/>
        </w:rPr>
        <w:fldChar w:fldCharType="separate"/>
      </w:r>
      <w:r w:rsidR="00843CB6" w:rsidRPr="00987C7C">
        <w:rPr>
          <w:b/>
          <w:bCs/>
        </w:rPr>
        <w:t xml:space="preserve">Figure </w:t>
      </w:r>
      <w:r w:rsidR="00843CB6" w:rsidRPr="00843CB6">
        <w:rPr>
          <w:b/>
          <w:bCs/>
          <w:noProof/>
        </w:rPr>
        <w:t>20</w:t>
      </w:r>
      <w:r>
        <w:rPr>
          <w:noProof/>
        </w:rPr>
        <w:fldChar w:fldCharType="end"/>
      </w:r>
      <w:r>
        <w:rPr>
          <w:noProof/>
        </w:rPr>
        <w:t xml:space="preserve">. </w:t>
      </w:r>
      <w:r w:rsidR="00BF22A9">
        <w:rPr>
          <w:noProof/>
        </w:rPr>
        <w:t xml:space="preserve">On the left-hand side, the external mass transfer in the fluid film is illustrated, with the concentration gradient being the </w:t>
      </w:r>
      <w:r w:rsidR="00581001">
        <w:rPr>
          <w:noProof/>
        </w:rPr>
        <w:t xml:space="preserve">linear </w:t>
      </w:r>
      <w:r w:rsidR="00BF22A9">
        <w:rPr>
          <w:noProof/>
        </w:rPr>
        <w:t xml:space="preserve">driving force. </w:t>
      </w:r>
      <w:r w:rsidR="00581001">
        <w:rPr>
          <w:noProof/>
        </w:rPr>
        <w:t xml:space="preserve">Equations are similar but in the form of mass flux instead of uptake rate. </w:t>
      </w:r>
      <w:r w:rsidR="00406DC7">
        <w:rPr>
          <w:noProof/>
        </w:rPr>
        <w:t xml:space="preserve">Once at the adsorbent surface, </w:t>
      </w:r>
      <w:r w:rsidR="009105DD">
        <w:rPr>
          <w:noProof/>
        </w:rPr>
        <w:t>equilibrium is obtained</w:t>
      </w:r>
      <w:r w:rsidR="002D06A1">
        <w:rPr>
          <w:noProof/>
        </w:rPr>
        <w:t xml:space="preserve">. Here, the Freundlich single-solute isotherm is used to </w:t>
      </w:r>
      <w:r w:rsidR="000613B9">
        <w:rPr>
          <w:noProof/>
        </w:rPr>
        <w:t>calculate</w:t>
      </w:r>
      <w:r w:rsidR="002D06A1">
        <w:rPr>
          <w:noProof/>
        </w:rPr>
        <w:t xml:space="preserve"> the amount of mass adsorbed</w:t>
      </w:r>
      <w:r w:rsidR="002442C6">
        <w:rPr>
          <w:noProof/>
        </w:rPr>
        <w:t xml:space="preserve"> q </w:t>
      </w:r>
      <w:r w:rsidR="00403AE7" w:rsidRPr="007C69CE">
        <w:t>(mg</w:t>
      </w:r>
      <w:r w:rsidR="00403AE7" w:rsidRPr="007C69CE">
        <w:rPr>
          <w:vertAlign w:val="subscript"/>
        </w:rPr>
        <w:t>solute</w:t>
      </w:r>
      <w:r w:rsidR="00403AE7" w:rsidRPr="007C69CE">
        <w:t>/g</w:t>
      </w:r>
      <w:r w:rsidR="00403AE7" w:rsidRPr="007C69CE">
        <w:rPr>
          <w:vertAlign w:val="subscript"/>
        </w:rPr>
        <w:t>carbon</w:t>
      </w:r>
      <w:r w:rsidR="00403AE7" w:rsidRPr="007C69CE">
        <w:t>)</w:t>
      </w:r>
      <w:r w:rsidR="002D06A1">
        <w:rPr>
          <w:noProof/>
        </w:rPr>
        <w:t>.</w:t>
      </w:r>
      <w:r w:rsidR="008C7399">
        <w:rPr>
          <w:noProof/>
        </w:rPr>
        <w:t xml:space="preserve"> </w:t>
      </w:r>
      <w:r w:rsidR="00C34973">
        <w:rPr>
          <w:noProof/>
        </w:rPr>
        <w:t>The solute can also</w:t>
      </w:r>
      <w:r w:rsidR="00AD3D77">
        <w:rPr>
          <w:noProof/>
        </w:rPr>
        <w:t xml:space="preserve"> first</w:t>
      </w:r>
      <w:r w:rsidR="00C34973">
        <w:rPr>
          <w:noProof/>
        </w:rPr>
        <w:t xml:space="preserve"> diffuse inside the particle with a mass flux shown at the right-hand side of the figure</w:t>
      </w:r>
      <w:r w:rsidR="001F50E0">
        <w:rPr>
          <w:noProof/>
        </w:rPr>
        <w:t xml:space="preserve">. Diffusion mechanisms are simplified using two diffusion </w:t>
      </w:r>
      <w:r w:rsidR="000F689F">
        <w:rPr>
          <w:noProof/>
        </w:rPr>
        <w:t>coefficients</w:t>
      </w:r>
      <w:r w:rsidR="008C7399">
        <w:rPr>
          <w:noProof/>
        </w:rPr>
        <w:t xml:space="preserve"> for</w:t>
      </w:r>
      <w:r w:rsidR="000F689F">
        <w:rPr>
          <w:noProof/>
        </w:rPr>
        <w:t xml:space="preserve"> pore and surface</w:t>
      </w:r>
      <w:r w:rsidR="00475378">
        <w:rPr>
          <w:noProof/>
        </w:rPr>
        <w:t xml:space="preserve"> </w:t>
      </w:r>
      <w:r w:rsidR="00475378">
        <w:rPr>
          <w:noProof/>
        </w:rPr>
        <w:fldChar w:fldCharType="begin"/>
      </w:r>
      <w:r w:rsidR="00475378">
        <w:rPr>
          <w:noProof/>
        </w:rPr>
        <w:instrText xml:space="preserve"> ADDIN ZOTERO_ITEM CSL_CITATION {"citationID":"vr4CE91r","properties":{"formattedCitation":"(Jarvie et al., 2005; S. Sharma et al., 2023)","plainCitation":"(Jarvie et al., 2005; S. Sharma et al., 2023)","noteIndex":0},"citationItems":[{"id":160,"uris":["http://zotero.org/users/local/h6YJVYLe/items/PXBF55SJ"],"itemData":{"id":160,"type":"article-journal","abstract":"Granular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475378">
        <w:rPr>
          <w:noProof/>
        </w:rPr>
        <w:fldChar w:fldCharType="separate"/>
      </w:r>
      <w:r w:rsidR="00475378" w:rsidRPr="00475378">
        <w:rPr>
          <w:rFonts w:cs="Arial"/>
        </w:rPr>
        <w:t>(Jarvie et al., 2005; S. Sharma et al., 2023)</w:t>
      </w:r>
      <w:r w:rsidR="00475378">
        <w:rPr>
          <w:noProof/>
        </w:rPr>
        <w:fldChar w:fldCharType="end"/>
      </w:r>
      <w:r w:rsidR="008C7399">
        <w:rPr>
          <w:noProof/>
        </w:rPr>
        <w:t>.</w:t>
      </w:r>
    </w:p>
    <w:p w14:paraId="44E5F394" w14:textId="77777777" w:rsidR="00055244" w:rsidRDefault="00055244" w:rsidP="008842E7">
      <w:pPr>
        <w:rPr>
          <w:noProof/>
        </w:rPr>
      </w:pPr>
    </w:p>
    <w:p w14:paraId="54DFF636" w14:textId="45090538" w:rsidR="00DE0A6F" w:rsidRDefault="00DE0A6F">
      <w:pPr>
        <w:spacing w:after="160" w:line="2" w:lineRule="auto"/>
        <w:rPr>
          <w:noProof/>
        </w:rPr>
      </w:pPr>
      <w:r>
        <w:rPr>
          <w:noProof/>
        </w:rPr>
        <w:br w:type="page"/>
      </w:r>
    </w:p>
    <w:p w14:paraId="4C568BCD" w14:textId="347F1260" w:rsidR="005B4223" w:rsidRDefault="005B4223" w:rsidP="005B4223">
      <w:pPr>
        <w:keepNext/>
        <w:jc w:val="center"/>
      </w:pPr>
      <w:r w:rsidRPr="005B4223">
        <w:rPr>
          <w:noProof/>
        </w:rPr>
        <w:lastRenderedPageBreak/>
        <w:drawing>
          <wp:inline distT="0" distB="0" distL="0" distR="0" wp14:anchorId="4E442961" wp14:editId="6B0F1871">
            <wp:extent cx="5727700" cy="4276725"/>
            <wp:effectExtent l="0" t="0" r="6350" b="9525"/>
            <wp:docPr id="1116056311" name="Picture 1" descr="Diagram of 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6311" name="Picture 1" descr="Diagram of a diagram of a brain&#10;&#10;Description automatically generated"/>
                    <pic:cNvPicPr/>
                  </pic:nvPicPr>
                  <pic:blipFill>
                    <a:blip r:embed="rId27"/>
                    <a:stretch>
                      <a:fillRect/>
                    </a:stretch>
                  </pic:blipFill>
                  <pic:spPr>
                    <a:xfrm>
                      <a:off x="0" y="0"/>
                      <a:ext cx="5727700" cy="4276725"/>
                    </a:xfrm>
                    <a:prstGeom prst="rect">
                      <a:avLst/>
                    </a:prstGeom>
                  </pic:spPr>
                </pic:pic>
              </a:graphicData>
            </a:graphic>
          </wp:inline>
        </w:drawing>
      </w:r>
    </w:p>
    <w:p w14:paraId="2F59984E" w14:textId="66AD271F" w:rsidR="001C5838" w:rsidRPr="0088503D" w:rsidRDefault="005B4223" w:rsidP="0088503D">
      <w:pPr>
        <w:pStyle w:val="Caption"/>
        <w:jc w:val="center"/>
        <w:rPr>
          <w:b/>
          <w:bCs/>
          <w:i w:val="0"/>
          <w:iCs w:val="0"/>
        </w:rPr>
      </w:pPr>
      <w:bookmarkStart w:id="87" w:name="_Ref163897810"/>
      <w:r w:rsidRPr="00987C7C">
        <w:rPr>
          <w:b/>
          <w:bCs/>
          <w:i w:val="0"/>
          <w:iCs w:val="0"/>
        </w:rPr>
        <w:t xml:space="preserve">Figure </w:t>
      </w:r>
      <w:r w:rsidRPr="00987C7C">
        <w:rPr>
          <w:b/>
          <w:bCs/>
          <w:i w:val="0"/>
          <w:iCs w:val="0"/>
        </w:rPr>
        <w:fldChar w:fldCharType="begin"/>
      </w:r>
      <w:r w:rsidRPr="00987C7C">
        <w:rPr>
          <w:b/>
          <w:bCs/>
          <w:i w:val="0"/>
          <w:iCs w:val="0"/>
        </w:rPr>
        <w:instrText xml:space="preserve"> SEQ Figure \* ARABIC </w:instrText>
      </w:r>
      <w:r w:rsidRPr="00987C7C">
        <w:rPr>
          <w:b/>
          <w:bCs/>
          <w:i w:val="0"/>
          <w:iCs w:val="0"/>
        </w:rPr>
        <w:fldChar w:fldCharType="separate"/>
      </w:r>
      <w:r w:rsidR="00843CB6">
        <w:rPr>
          <w:b/>
          <w:bCs/>
          <w:i w:val="0"/>
          <w:iCs w:val="0"/>
          <w:noProof/>
        </w:rPr>
        <w:t>20</w:t>
      </w:r>
      <w:r w:rsidRPr="00987C7C">
        <w:rPr>
          <w:b/>
          <w:bCs/>
          <w:i w:val="0"/>
          <w:iCs w:val="0"/>
        </w:rPr>
        <w:fldChar w:fldCharType="end"/>
      </w:r>
      <w:bookmarkEnd w:id="87"/>
      <w:r w:rsidRPr="00987C7C">
        <w:rPr>
          <w:b/>
          <w:bCs/>
          <w:i w:val="0"/>
          <w:iCs w:val="0"/>
        </w:rPr>
        <w:t xml:space="preserve"> </w:t>
      </w:r>
      <w:r w:rsidR="00B814F4" w:rsidRPr="00987C7C">
        <w:rPr>
          <w:b/>
          <w:bCs/>
          <w:i w:val="0"/>
          <w:iCs w:val="0"/>
        </w:rPr>
        <w:t xml:space="preserve">Schematic overview of </w:t>
      </w:r>
      <w:r w:rsidR="000F56BF" w:rsidRPr="00987C7C">
        <w:rPr>
          <w:b/>
          <w:bCs/>
          <w:i w:val="0"/>
          <w:iCs w:val="0"/>
        </w:rPr>
        <w:t xml:space="preserve">the pore surface diffusion model (PSDM) and </w:t>
      </w:r>
      <w:r w:rsidR="00987C7C">
        <w:rPr>
          <w:b/>
          <w:bCs/>
          <w:i w:val="0"/>
          <w:iCs w:val="0"/>
        </w:rPr>
        <w:t xml:space="preserve">the </w:t>
      </w:r>
      <w:r w:rsidR="000F56BF" w:rsidRPr="00987C7C">
        <w:rPr>
          <w:b/>
          <w:bCs/>
          <w:i w:val="0"/>
          <w:iCs w:val="0"/>
        </w:rPr>
        <w:t xml:space="preserve">mechanisms that are included in </w:t>
      </w:r>
      <w:r w:rsidR="00987C7C">
        <w:rPr>
          <w:b/>
          <w:bCs/>
          <w:i w:val="0"/>
          <w:iCs w:val="0"/>
        </w:rPr>
        <w:t>its</w:t>
      </w:r>
      <w:r w:rsidR="000F56BF" w:rsidRPr="00987C7C">
        <w:rPr>
          <w:b/>
          <w:bCs/>
          <w:i w:val="0"/>
          <w:iCs w:val="0"/>
        </w:rPr>
        <w:t xml:space="preserve"> partial differential equations </w:t>
      </w:r>
      <w:r w:rsidR="000F56BF" w:rsidRPr="00987C7C">
        <w:rPr>
          <w:b/>
          <w:bCs/>
          <w:i w:val="0"/>
          <w:iCs w:val="0"/>
        </w:rPr>
        <w:fldChar w:fldCharType="begin"/>
      </w:r>
      <w:r w:rsidR="000F56BF" w:rsidRPr="00987C7C">
        <w:rPr>
          <w:b/>
          <w:bCs/>
          <w:i w:val="0"/>
          <w:iCs w:val="0"/>
        </w:rPr>
        <w:instrText xml:space="preserve"> ADDIN ZOTERO_ITEM CSL_CITATION {"citationID":"SUkFy37D","properties":{"formattedCitation":"(Jarvie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0F56BF" w:rsidRPr="00987C7C">
        <w:rPr>
          <w:b/>
          <w:bCs/>
          <w:i w:val="0"/>
          <w:iCs w:val="0"/>
        </w:rPr>
        <w:fldChar w:fldCharType="separate"/>
      </w:r>
      <w:r w:rsidR="000F56BF" w:rsidRPr="00987C7C">
        <w:rPr>
          <w:rFonts w:cs="Arial"/>
          <w:b/>
          <w:bCs/>
          <w:i w:val="0"/>
          <w:iCs w:val="0"/>
        </w:rPr>
        <w:t>(Jarvie et al., 2005)</w:t>
      </w:r>
      <w:r w:rsidR="000F56BF" w:rsidRPr="00987C7C">
        <w:rPr>
          <w:b/>
          <w:bCs/>
          <w:i w:val="0"/>
          <w:iCs w:val="0"/>
        </w:rPr>
        <w:fldChar w:fldCharType="end"/>
      </w:r>
    </w:p>
    <w:p w14:paraId="42FA4933" w14:textId="316A26E4" w:rsidR="001C5838" w:rsidRDefault="001C5838" w:rsidP="001C5838">
      <w:pPr>
        <w:pStyle w:val="Heading3"/>
      </w:pPr>
      <w:r>
        <w:t>Homogeneous Surface Diffusion Model (HSDM)</w:t>
      </w:r>
    </w:p>
    <w:p w14:paraId="16D71487" w14:textId="01243ACB" w:rsidR="001C5838" w:rsidRDefault="001C5838" w:rsidP="001C5838">
      <w:pPr>
        <w:jc w:val="both"/>
      </w:pPr>
      <w:r>
        <w:t xml:space="preserve">The homogeneous surface diffusion model is </w:t>
      </w:r>
      <w:r w:rsidR="0072382C">
        <w:t>also a diffusion-based</w:t>
      </w:r>
      <w:r w:rsidR="00983D35">
        <w:t>, mass transfer</w:t>
      </w:r>
      <w:r w:rsidR="0072382C">
        <w:t xml:space="preserve"> model </w:t>
      </w:r>
      <w:r>
        <w:t>which assumes that surface diffusion is predominant and pore diffusion is negligible, meaning a homogeneous adsorbent particle.</w:t>
      </w:r>
      <w:r w:rsidR="00983D35">
        <w:t xml:space="preserve"> This ‘general rate’ model is </w:t>
      </w:r>
      <w:r w:rsidR="009064F0">
        <w:t>originally based on Fick’s law with the PSDM being an extension of it.</w:t>
      </w:r>
      <w:r>
        <w:t xml:space="preserve"> </w:t>
      </w:r>
      <w:r w:rsidR="00462EBC">
        <w:t>HSDM</w:t>
      </w:r>
      <w:r>
        <w:t xml:space="preserve"> is a more simple and popular model, with a simplified differential equation </w:t>
      </w:r>
      <w:r w:rsidR="005B0ADB" w:rsidRPr="005B0ADB">
        <w:fldChar w:fldCharType="begin"/>
      </w:r>
      <w:r w:rsidR="005B0ADB" w:rsidRPr="005B0ADB">
        <w:instrText xml:space="preserve"> REF _Ref165042768 \h  \* MERGEFORMAT </w:instrText>
      </w:r>
      <w:r w:rsidR="005B0ADB" w:rsidRPr="005B0ADB">
        <w:fldChar w:fldCharType="separate"/>
      </w:r>
      <w:r w:rsidR="00843CB6" w:rsidRPr="00560D64">
        <w:rPr>
          <w:b/>
          <w:bCs/>
        </w:rPr>
        <w:t>(</w:t>
      </w:r>
      <w:r w:rsidR="00843CB6" w:rsidRPr="00843CB6">
        <w:rPr>
          <w:b/>
          <w:bCs/>
          <w:noProof/>
        </w:rPr>
        <w:t>16</w:t>
      </w:r>
      <w:r w:rsidR="00843CB6">
        <w:rPr>
          <w:b/>
          <w:bCs/>
        </w:rPr>
        <w:t>)</w:t>
      </w:r>
      <w:r w:rsidR="005B0ADB" w:rsidRPr="005B0ADB">
        <w:fldChar w:fldCharType="end"/>
      </w:r>
      <w:r w:rsidR="005B0ADB" w:rsidRPr="005B0ADB">
        <w:t xml:space="preserve"> </w:t>
      </w:r>
      <w:r w:rsidR="001C4775">
        <w:t>for the uptake rate which is related to the surface diffusion</w:t>
      </w:r>
      <w:r>
        <w:t>.</w:t>
      </w:r>
      <w:r w:rsidRPr="00246CAA">
        <w:t xml:space="preserve"> </w:t>
      </w:r>
      <w:r w:rsidR="009E68C3">
        <w:t xml:space="preserve">Equation </w:t>
      </w:r>
      <w:r w:rsidR="009E68C3">
        <w:fldChar w:fldCharType="begin"/>
      </w:r>
      <w:r w:rsidR="009E68C3">
        <w:instrText xml:space="preserve"> REF _Ref153374058 \h </w:instrText>
      </w:r>
      <w:r w:rsidR="005B745C">
        <w:instrText xml:space="preserve"> \* MERGEFORMAT </w:instrText>
      </w:r>
      <w:r w:rsidR="009E68C3">
        <w:fldChar w:fldCharType="separate"/>
      </w:r>
      <w:r w:rsidR="00843CB6" w:rsidRPr="0028342D">
        <w:rPr>
          <w:b/>
          <w:bCs/>
        </w:rPr>
        <w:t>(</w:t>
      </w:r>
      <w:r w:rsidR="00843CB6" w:rsidRPr="00843CB6">
        <w:rPr>
          <w:b/>
          <w:bCs/>
          <w:noProof/>
        </w:rPr>
        <w:t>7</w:t>
      </w:r>
      <w:r w:rsidR="00843CB6">
        <w:rPr>
          <w:b/>
          <w:bCs/>
        </w:rPr>
        <w:t>)</w:t>
      </w:r>
      <w:r w:rsidR="009E68C3">
        <w:fldChar w:fldCharType="end"/>
      </w:r>
      <w:r w:rsidR="009E68C3">
        <w:t xml:space="preserve"> is still valid</w:t>
      </w:r>
      <w:r w:rsidR="00660B96">
        <w:t xml:space="preserve"> for external film diffusion </w:t>
      </w:r>
      <w:r w:rsidR="009E68C3">
        <w:t>and the</w:t>
      </w:r>
      <w:r>
        <w:t xml:space="preserve"> equilibrium relationship</w:t>
      </w:r>
      <w:r w:rsidR="009E68C3">
        <w:t xml:space="preserve"> involves the same calculation</w:t>
      </w:r>
      <w:r>
        <w:t xml:space="preserve"> by equation </w:t>
      </w:r>
      <w:r w:rsidRPr="00C0163D">
        <w:fldChar w:fldCharType="begin"/>
      </w:r>
      <w:r w:rsidRPr="00C0163D">
        <w:instrText xml:space="preserve"> REF _Ref153377986 \h </w:instrText>
      </w:r>
      <w:r w:rsidR="00C0163D" w:rsidRPr="00C0163D">
        <w:instrText xml:space="preserve"> \* MERGEFORMAT </w:instrText>
      </w:r>
      <w:r w:rsidRPr="00C0163D">
        <w:fldChar w:fldCharType="separate"/>
      </w:r>
      <w:r w:rsidR="00843CB6" w:rsidRPr="001E48C2">
        <w:rPr>
          <w:b/>
          <w:bCs/>
        </w:rPr>
        <w:t>(</w:t>
      </w:r>
      <w:r w:rsidR="00843CB6" w:rsidRPr="00843CB6">
        <w:rPr>
          <w:b/>
          <w:bCs/>
          <w:noProof/>
        </w:rPr>
        <w:t>15</w:t>
      </w:r>
      <w:r w:rsidR="00843CB6">
        <w:rPr>
          <w:b/>
          <w:bCs/>
        </w:rPr>
        <w:t>)</w:t>
      </w:r>
      <w:r w:rsidRPr="00C0163D">
        <w:fldChar w:fldCharType="end"/>
      </w:r>
      <w:r>
        <w:t xml:space="preserve"> </w:t>
      </w:r>
      <w:r>
        <w:fldChar w:fldCharType="begin"/>
      </w:r>
      <w:r>
        <w:instrText xml:space="preserve"> ADDIN ZOTERO_ITEM CSL_CITATION {"citationID":"D2Mep2qT","properties":{"formattedCitation":"(Inglezakis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246CAA">
        <w:rPr>
          <w:rFonts w:cs="Arial"/>
        </w:rPr>
        <w:t>(Inglezakis et al., 2019)</w:t>
      </w:r>
      <w:r>
        <w:fldChar w:fldCharType="end"/>
      </w:r>
      <w:r>
        <w:t>.</w:t>
      </w:r>
      <w:r w:rsidR="00081A76">
        <w:t xml:space="preserve"> The </w:t>
      </w:r>
      <w:r w:rsidR="00B2495A">
        <w:t>steps</w:t>
      </w:r>
      <w:r w:rsidR="00081A76">
        <w:t xml:space="preserve"> related to </w:t>
      </w:r>
      <w:r w:rsidR="00B2495A">
        <w:t>fixed-bed adsorption that are included in the HSDM are marked green.</w:t>
      </w:r>
      <w:r w:rsidR="009024E1">
        <w:t xml:space="preserve"> It is called a </w:t>
      </w:r>
      <w:r w:rsidR="00F41994">
        <w:t xml:space="preserve">two-phase model as it considers two </w:t>
      </w:r>
      <w:r w:rsidR="00F36BF9">
        <w:t>diffusion</w:t>
      </w:r>
      <w:r w:rsidR="0088503D">
        <w:t xml:space="preserve"> types</w:t>
      </w:r>
      <w:r w:rsidR="00F41994">
        <w:t xml:space="preserve">: intraparticle </w:t>
      </w:r>
      <w:r w:rsidR="00F36BF9">
        <w:t xml:space="preserve">surface and external </w:t>
      </w:r>
      <w:r w:rsidR="0088503D">
        <w:t xml:space="preserve">film diffusion </w:t>
      </w:r>
      <w:r w:rsidR="0088503D">
        <w:fldChar w:fldCharType="begin"/>
      </w:r>
      <w:r w:rsidR="0088503D">
        <w:instrText xml:space="preserve"> ADDIN ZOTERO_ITEM CSL_CITATION {"citationID":"MBKjHDno","properties":{"formattedCitation":"(S.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88503D">
        <w:fldChar w:fldCharType="separate"/>
      </w:r>
      <w:r w:rsidR="0088503D" w:rsidRPr="0088503D">
        <w:rPr>
          <w:rFonts w:cs="Arial"/>
        </w:rPr>
        <w:t>(S. Sharma et al., 2023)</w:t>
      </w:r>
      <w:r w:rsidR="0088503D">
        <w:fldChar w:fldCharType="end"/>
      </w:r>
      <w:r w:rsidR="0088503D">
        <w:t>.</w:t>
      </w:r>
    </w:p>
    <w:p w14:paraId="5CE77099" w14:textId="77777777" w:rsidR="00660B96" w:rsidRDefault="00660B96" w:rsidP="001C5838">
      <w:pPr>
        <w:jc w:val="both"/>
      </w:pPr>
    </w:p>
    <w:p w14:paraId="65EC4217" w14:textId="77777777" w:rsidR="00660B96" w:rsidRDefault="00660B96" w:rsidP="00660B96">
      <w:pPr>
        <w:pStyle w:val="ListParagraph"/>
        <w:numPr>
          <w:ilvl w:val="0"/>
          <w:numId w:val="35"/>
        </w:numPr>
        <w:jc w:val="both"/>
      </w:pPr>
      <w:r w:rsidRPr="002D7917">
        <w:rPr>
          <w:b/>
          <w:bCs/>
          <w:color w:val="70AD47" w:themeColor="accent6"/>
        </w:rPr>
        <w:t>Liquid phase mass transfer</w:t>
      </w:r>
    </w:p>
    <w:p w14:paraId="33B06717" w14:textId="77777777" w:rsidR="00660B96" w:rsidRPr="002D7917" w:rsidRDefault="00660B96" w:rsidP="00660B96">
      <w:pPr>
        <w:pStyle w:val="ListParagraph"/>
        <w:numPr>
          <w:ilvl w:val="0"/>
          <w:numId w:val="35"/>
        </w:numPr>
        <w:jc w:val="both"/>
        <w:rPr>
          <w:color w:val="70AD47" w:themeColor="accent6"/>
        </w:rPr>
      </w:pPr>
      <w:r w:rsidRPr="002D7917">
        <w:rPr>
          <w:b/>
          <w:bCs/>
          <w:color w:val="70AD47" w:themeColor="accent6"/>
        </w:rPr>
        <w:t>External film diffusion</w:t>
      </w:r>
    </w:p>
    <w:p w14:paraId="116FA511" w14:textId="77777777" w:rsidR="00660B96" w:rsidRDefault="00660B96" w:rsidP="00660B96">
      <w:pPr>
        <w:pStyle w:val="ListParagraph"/>
        <w:numPr>
          <w:ilvl w:val="0"/>
          <w:numId w:val="35"/>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660B96">
        <w:t xml:space="preserve">Pore diffusion and </w:t>
      </w:r>
      <w:r w:rsidRPr="002D7917">
        <w:rPr>
          <w:b/>
          <w:bCs/>
          <w:color w:val="70AD47" w:themeColor="accent6"/>
        </w:rPr>
        <w:t>Surface diffusion</w:t>
      </w:r>
      <w:r w:rsidRPr="002D7917">
        <w:rPr>
          <w:color w:val="70AD47" w:themeColor="accent6"/>
        </w:rPr>
        <w:t xml:space="preserve"> </w:t>
      </w:r>
    </w:p>
    <w:p w14:paraId="031C2A23" w14:textId="77777777" w:rsidR="00660B96" w:rsidRPr="002D7917" w:rsidRDefault="00660B96" w:rsidP="00660B9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2AD5C4D1" w14:textId="0566393D" w:rsidR="00660B96" w:rsidRDefault="00660B96" w:rsidP="001C5838">
      <w:pPr>
        <w:pStyle w:val="ListParagraph"/>
        <w:numPr>
          <w:ilvl w:val="0"/>
          <w:numId w:val="35"/>
        </w:numPr>
        <w:jc w:val="both"/>
      </w:pPr>
      <w:r w:rsidRPr="00027F9E">
        <w:t>The adsorption- desorption reaction</w:t>
      </w:r>
    </w:p>
    <w:p w14:paraId="543B4134" w14:textId="77777777" w:rsidR="001C5838" w:rsidRDefault="001C5838" w:rsidP="001C5838">
      <w:pPr>
        <w:jc w:val="both"/>
      </w:pPr>
    </w:p>
    <w:p w14:paraId="004150A5" w14:textId="77777777" w:rsidR="001C5838" w:rsidRPr="00560D64" w:rsidRDefault="00000000" w:rsidP="001C5838">
      <w:pPr>
        <w:jc w:val="both"/>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oMath>
      </m:oMathPara>
    </w:p>
    <w:p w14:paraId="509A1A93" w14:textId="46EC820A" w:rsidR="001C5838" w:rsidRPr="0088503D" w:rsidRDefault="001C5838" w:rsidP="0088503D">
      <w:pPr>
        <w:pStyle w:val="Caption"/>
        <w:jc w:val="right"/>
        <w:rPr>
          <w:b/>
          <w:bCs/>
          <w:i w:val="0"/>
          <w:iCs w:val="0"/>
        </w:rPr>
      </w:pPr>
      <w:bookmarkStart w:id="88" w:name="_Ref165042768"/>
      <w:r w:rsidRPr="00560D64">
        <w:rPr>
          <w:b/>
          <w:bCs/>
          <w:i w:val="0"/>
          <w:iCs w:val="0"/>
        </w:rPr>
        <w:t>(</w:t>
      </w:r>
      <w:r w:rsidRPr="00560D64">
        <w:rPr>
          <w:b/>
          <w:bCs/>
          <w:i w:val="0"/>
          <w:iCs w:val="0"/>
        </w:rPr>
        <w:fldChar w:fldCharType="begin"/>
      </w:r>
      <w:r w:rsidRPr="00560D64">
        <w:rPr>
          <w:b/>
          <w:bCs/>
          <w:i w:val="0"/>
          <w:iCs w:val="0"/>
        </w:rPr>
        <w:instrText xml:space="preserve"> SEQ ( \* ARABIC </w:instrText>
      </w:r>
      <w:r w:rsidRPr="00560D64">
        <w:rPr>
          <w:b/>
          <w:bCs/>
          <w:i w:val="0"/>
          <w:iCs w:val="0"/>
        </w:rPr>
        <w:fldChar w:fldCharType="separate"/>
      </w:r>
      <w:r w:rsidR="00843CB6">
        <w:rPr>
          <w:b/>
          <w:bCs/>
          <w:i w:val="0"/>
          <w:iCs w:val="0"/>
          <w:noProof/>
        </w:rPr>
        <w:t>16</w:t>
      </w:r>
      <w:r w:rsidRPr="00560D64">
        <w:rPr>
          <w:b/>
          <w:bCs/>
          <w:i w:val="0"/>
          <w:iCs w:val="0"/>
        </w:rPr>
        <w:fldChar w:fldCharType="end"/>
      </w:r>
      <w:r>
        <w:rPr>
          <w:b/>
          <w:bCs/>
          <w:i w:val="0"/>
          <w:iCs w:val="0"/>
        </w:rPr>
        <w:t>)</w:t>
      </w:r>
      <w:bookmarkEnd w:id="88"/>
    </w:p>
    <w:p w14:paraId="3FE6D029" w14:textId="77777777" w:rsidR="00296EC6" w:rsidRDefault="00296EC6">
      <w:pPr>
        <w:spacing w:after="160" w:line="2" w:lineRule="auto"/>
        <w:rPr>
          <w:b/>
          <w:bCs/>
          <w:color w:val="1E64C8" w:themeColor="text2"/>
          <w:sz w:val="18"/>
          <w:szCs w:val="18"/>
        </w:rPr>
      </w:pPr>
      <w:r>
        <w:rPr>
          <w:b/>
          <w:bCs/>
          <w:i/>
          <w:iCs/>
        </w:rPr>
        <w:br w:type="page"/>
      </w:r>
    </w:p>
    <w:p w14:paraId="0A8F3681" w14:textId="77777777" w:rsidR="00FC6AE3" w:rsidRDefault="00FC6AE3" w:rsidP="00FC6AE3">
      <w:pPr>
        <w:pStyle w:val="Heading3"/>
      </w:pPr>
      <w:r>
        <w:lastRenderedPageBreak/>
        <w:t>Pore Diffusion Model (PDM)</w:t>
      </w:r>
    </w:p>
    <w:p w14:paraId="332C1B51" w14:textId="076F341C" w:rsidR="00081A76" w:rsidRDefault="00FC6AE3" w:rsidP="00081A76">
      <w:pPr>
        <w:jc w:val="both"/>
      </w:pPr>
      <w:r>
        <w:t xml:space="preserve">The pore diffusion model is also a variant of the complete PSDM which assumes that pore diffusion is predominant and surface diffusion is negligible. It is less common than the HSDM but it is represented by partial differential equation </w:t>
      </w:r>
      <w:r w:rsidRPr="00FC6AE3">
        <w:rPr>
          <w:b/>
          <w:bCs/>
        </w:rPr>
        <w:fldChar w:fldCharType="begin"/>
      </w:r>
      <w:r w:rsidRPr="00FC6AE3">
        <w:rPr>
          <w:b/>
          <w:bCs/>
        </w:rPr>
        <w:instrText xml:space="preserve"> REF _Ref163901866 \h  \* MERGEFORMAT </w:instrText>
      </w:r>
      <w:r w:rsidRPr="00FC6AE3">
        <w:rPr>
          <w:b/>
          <w:bCs/>
        </w:rPr>
      </w:r>
      <w:r w:rsidRPr="00FC6AE3">
        <w:rPr>
          <w:b/>
          <w:bCs/>
        </w:rPr>
        <w:fldChar w:fldCharType="separate"/>
      </w:r>
      <w:r w:rsidR="00843CB6" w:rsidRPr="0007314A">
        <w:rPr>
          <w:b/>
          <w:bCs/>
        </w:rPr>
        <w:t>(</w:t>
      </w:r>
      <w:r w:rsidR="00843CB6" w:rsidRPr="00843CB6">
        <w:rPr>
          <w:b/>
          <w:bCs/>
          <w:noProof/>
        </w:rPr>
        <w:t>17</w:t>
      </w:r>
      <w:r w:rsidR="00843CB6">
        <w:rPr>
          <w:b/>
          <w:bCs/>
        </w:rPr>
        <w:t>)</w:t>
      </w:r>
      <w:r w:rsidRPr="00FC6AE3">
        <w:rPr>
          <w:b/>
          <w:bCs/>
        </w:rPr>
        <w:fldChar w:fldCharType="end"/>
      </w:r>
      <w:r>
        <w:t>.</w:t>
      </w:r>
      <w:r w:rsidR="00081A76" w:rsidRPr="00081A76">
        <w:t xml:space="preserve"> </w:t>
      </w:r>
      <w:r w:rsidR="00081A76">
        <w:t>From the four possibly rate-limiting steps in an adsorption column, the ones that are included in the model are marked green.</w:t>
      </w:r>
      <w:r w:rsidR="00B2495A">
        <w:t xml:space="preserve"> Mass balance and </w:t>
      </w:r>
      <w:r w:rsidR="00E04DDB">
        <w:t>diffusion equations are again similar as in the prior described PSDM, except for surface diffusion</w:t>
      </w:r>
      <w:r w:rsidR="006D5BD4">
        <w:t xml:space="preserve">. It is called a two-phase model as it considers two diffusion types: intraparticle pore and external film diffusion </w:t>
      </w:r>
      <w:r w:rsidR="006D5BD4">
        <w:fldChar w:fldCharType="begin"/>
      </w:r>
      <w:r w:rsidR="00403858">
        <w:instrText xml:space="preserve"> ADDIN ZOTERO_ITEM CSL_CITATION {"citationID":"3aX2ftYz","properties":{"formattedCitation":"(S.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E20B497" w14:textId="77777777" w:rsidR="00081A76" w:rsidRDefault="00081A76" w:rsidP="00081A76">
      <w:pPr>
        <w:jc w:val="both"/>
      </w:pPr>
    </w:p>
    <w:p w14:paraId="07BCC73F" w14:textId="77777777" w:rsidR="00081A76" w:rsidRDefault="00081A76" w:rsidP="00081A76">
      <w:pPr>
        <w:pStyle w:val="ListParagraph"/>
        <w:numPr>
          <w:ilvl w:val="0"/>
          <w:numId w:val="36"/>
        </w:numPr>
        <w:jc w:val="both"/>
      </w:pPr>
      <w:r w:rsidRPr="002D7917">
        <w:rPr>
          <w:b/>
          <w:bCs/>
          <w:color w:val="70AD47" w:themeColor="accent6"/>
        </w:rPr>
        <w:t>Liquid phase mass transfer</w:t>
      </w:r>
    </w:p>
    <w:p w14:paraId="70346CD0" w14:textId="77777777" w:rsidR="00081A76" w:rsidRPr="002D7917" w:rsidRDefault="00081A76" w:rsidP="00081A76">
      <w:pPr>
        <w:pStyle w:val="ListParagraph"/>
        <w:numPr>
          <w:ilvl w:val="0"/>
          <w:numId w:val="36"/>
        </w:numPr>
        <w:jc w:val="both"/>
        <w:rPr>
          <w:color w:val="70AD47" w:themeColor="accent6"/>
        </w:rPr>
      </w:pPr>
      <w:r w:rsidRPr="002D7917">
        <w:rPr>
          <w:b/>
          <w:bCs/>
          <w:color w:val="70AD47" w:themeColor="accent6"/>
        </w:rPr>
        <w:t>External film diffusion</w:t>
      </w:r>
    </w:p>
    <w:p w14:paraId="263F58DB" w14:textId="1F47FB3D" w:rsidR="00081A76" w:rsidRDefault="00081A76" w:rsidP="00081A76">
      <w:pPr>
        <w:pStyle w:val="ListParagraph"/>
        <w:numPr>
          <w:ilvl w:val="0"/>
          <w:numId w:val="36"/>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2D7917">
        <w:rPr>
          <w:b/>
          <w:bCs/>
          <w:color w:val="70AD47" w:themeColor="accent6"/>
        </w:rPr>
        <w:t xml:space="preserve">Pore diffusion </w:t>
      </w:r>
      <w:r w:rsidRPr="00B2495A">
        <w:t>and Surface diffusion</w:t>
      </w:r>
    </w:p>
    <w:p w14:paraId="6740959C" w14:textId="77777777" w:rsidR="00081A76" w:rsidRPr="002D7917" w:rsidRDefault="00081A76" w:rsidP="00081A7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33B86986" w14:textId="77777777" w:rsidR="00081A76" w:rsidRPr="00027F9E" w:rsidRDefault="00081A76" w:rsidP="00081A76">
      <w:pPr>
        <w:pStyle w:val="ListParagraph"/>
        <w:numPr>
          <w:ilvl w:val="0"/>
          <w:numId w:val="36"/>
        </w:numPr>
        <w:jc w:val="both"/>
      </w:pPr>
      <w:r w:rsidRPr="00027F9E">
        <w:t>The adsorption- desorption reaction</w:t>
      </w:r>
    </w:p>
    <w:p w14:paraId="03F78368" w14:textId="77777777" w:rsidR="00FC6AE3" w:rsidRDefault="00FC6AE3" w:rsidP="00FC6AE3">
      <w:pPr>
        <w:jc w:val="both"/>
      </w:pPr>
    </w:p>
    <w:p w14:paraId="4978D445" w14:textId="77777777" w:rsidR="00FC6AE3" w:rsidRDefault="00000000" w:rsidP="00FC6AE3">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3B742A57" w14:textId="46175C7D" w:rsidR="00FC6AE3" w:rsidRPr="0007314A" w:rsidRDefault="00FC6AE3" w:rsidP="00FC6AE3">
      <w:pPr>
        <w:pStyle w:val="Caption"/>
        <w:jc w:val="right"/>
        <w:rPr>
          <w:b/>
          <w:bCs/>
          <w:i w:val="0"/>
          <w:iCs w:val="0"/>
        </w:rPr>
      </w:pPr>
      <w:bookmarkStart w:id="89" w:name="_Ref163901866"/>
      <w:r w:rsidRPr="0007314A">
        <w:rPr>
          <w:b/>
          <w:bCs/>
          <w:i w:val="0"/>
          <w:iCs w:val="0"/>
        </w:rPr>
        <w:t>(</w:t>
      </w:r>
      <w:r w:rsidRPr="0007314A">
        <w:rPr>
          <w:b/>
          <w:bCs/>
          <w:i w:val="0"/>
          <w:iCs w:val="0"/>
        </w:rPr>
        <w:fldChar w:fldCharType="begin"/>
      </w:r>
      <w:r w:rsidRPr="0007314A">
        <w:rPr>
          <w:b/>
          <w:bCs/>
          <w:i w:val="0"/>
          <w:iCs w:val="0"/>
        </w:rPr>
        <w:instrText xml:space="preserve"> SEQ ( \* ARABIC </w:instrText>
      </w:r>
      <w:r w:rsidRPr="0007314A">
        <w:rPr>
          <w:b/>
          <w:bCs/>
          <w:i w:val="0"/>
          <w:iCs w:val="0"/>
        </w:rPr>
        <w:fldChar w:fldCharType="separate"/>
      </w:r>
      <w:r w:rsidR="00843CB6">
        <w:rPr>
          <w:b/>
          <w:bCs/>
          <w:i w:val="0"/>
          <w:iCs w:val="0"/>
          <w:noProof/>
        </w:rPr>
        <w:t>17</w:t>
      </w:r>
      <w:r w:rsidRPr="0007314A">
        <w:rPr>
          <w:b/>
          <w:bCs/>
          <w:i w:val="0"/>
          <w:iCs w:val="0"/>
        </w:rPr>
        <w:fldChar w:fldCharType="end"/>
      </w:r>
      <w:r>
        <w:rPr>
          <w:b/>
          <w:bCs/>
          <w:i w:val="0"/>
          <w:iCs w:val="0"/>
        </w:rPr>
        <w:t>)</w:t>
      </w:r>
      <w:bookmarkEnd w:id="89"/>
    </w:p>
    <w:p w14:paraId="5FFADF6B" w14:textId="2092B3EB" w:rsidR="00FC6AE3" w:rsidRDefault="00FC6AE3" w:rsidP="00FC6AE3">
      <w:pPr>
        <w:pStyle w:val="Heading3"/>
      </w:pPr>
      <w:r>
        <w:t>Linear Driving Force (LDF) model</w:t>
      </w:r>
    </w:p>
    <w:p w14:paraId="41DC2183" w14:textId="6D7D1341" w:rsidR="001A4B86" w:rsidRDefault="00FC6AE3" w:rsidP="001A4B86">
      <w:pPr>
        <w:jc w:val="both"/>
      </w:pPr>
      <w:r>
        <w:t>The linear driving force (LDF) model</w:t>
      </w:r>
      <w:r w:rsidR="00EA2026">
        <w:t xml:space="preserve"> is a diffusion-based model and </w:t>
      </w:r>
      <w:r w:rsidR="00E413C1">
        <w:t>an a</w:t>
      </w:r>
      <w:r w:rsidR="007E2132">
        <w:t>pproximation</w:t>
      </w:r>
      <w:r w:rsidR="00696E49">
        <w:t xml:space="preserve"> </w:t>
      </w:r>
      <w:r w:rsidR="008D17B2">
        <w:t>to</w:t>
      </w:r>
      <w:r w:rsidR="00696E49">
        <w:t xml:space="preserve"> the </w:t>
      </w:r>
      <w:r w:rsidR="00565747">
        <w:t>exact but much more complicated P</w:t>
      </w:r>
      <w:r w:rsidR="00591899">
        <w:t>SDM</w:t>
      </w:r>
      <w:r w:rsidR="00ED2323">
        <w:t>.</w:t>
      </w:r>
      <w:r>
        <w:t xml:space="preserve"> </w:t>
      </w:r>
      <w:r w:rsidR="007E2132">
        <w:t>T</w:t>
      </w:r>
      <w:r>
        <w:t>he model is based on a simplified mass transfer equation</w:t>
      </w:r>
      <w:r w:rsidR="00894EE3" w:rsidRPr="00894EE3">
        <w:rPr>
          <w:b/>
          <w:bCs/>
        </w:rPr>
        <w:fldChar w:fldCharType="begin"/>
      </w:r>
      <w:r w:rsidR="00894EE3" w:rsidRPr="00894EE3">
        <w:rPr>
          <w:b/>
          <w:bCs/>
        </w:rPr>
        <w:instrText xml:space="preserve"> REF _Ref163905633 \h  \* MERGEFORMAT </w:instrText>
      </w:r>
      <w:r w:rsidR="00894EE3" w:rsidRPr="00894EE3">
        <w:rPr>
          <w:b/>
          <w:bCs/>
        </w:rPr>
      </w:r>
      <w:r w:rsidR="00894EE3" w:rsidRPr="00894EE3">
        <w:rPr>
          <w:b/>
          <w:bCs/>
        </w:rPr>
        <w:fldChar w:fldCharType="separate"/>
      </w:r>
      <w:r w:rsidR="00843CB6" w:rsidRPr="00FB524F">
        <w:rPr>
          <w:b/>
          <w:bCs/>
        </w:rPr>
        <w:t>(</w:t>
      </w:r>
      <w:r w:rsidR="00843CB6" w:rsidRPr="00843CB6">
        <w:rPr>
          <w:b/>
          <w:bCs/>
          <w:noProof/>
        </w:rPr>
        <w:t>18</w:t>
      </w:r>
      <w:r w:rsidR="00843CB6">
        <w:rPr>
          <w:b/>
          <w:bCs/>
        </w:rPr>
        <w:t>)</w:t>
      </w:r>
      <w:r w:rsidR="00894EE3" w:rsidRPr="00894EE3">
        <w:rPr>
          <w:b/>
          <w:bCs/>
        </w:rPr>
        <w:fldChar w:fldCharType="end"/>
      </w:r>
      <w:r w:rsidR="00B15D32">
        <w:t xml:space="preserve"> with a</w:t>
      </w:r>
      <w:r w:rsidR="008D17B2">
        <w:t>n</w:t>
      </w:r>
      <w:r w:rsidR="00B15D32">
        <w:t xml:space="preserve"> </w:t>
      </w:r>
      <w:r w:rsidR="004B0D86">
        <w:t xml:space="preserve">all-in-one or ‘lumped’ intraparticle mass transfer coefficient </w:t>
      </w:r>
      <m:oMath>
        <m:r>
          <w:rPr>
            <w:rFonts w:ascii="Cambria Math" w:hAnsi="Cambria Math"/>
          </w:rPr>
          <m:t>k</m:t>
        </m:r>
      </m:oMath>
      <w:r w:rsidR="004B0D86">
        <w:rPr>
          <w:rFonts w:eastAsiaTheme="minorEastAsia"/>
        </w:rPr>
        <w:t xml:space="preserve"> </w:t>
      </w:r>
      <w:r w:rsidR="00C47A2D">
        <w:fldChar w:fldCharType="begin"/>
      </w:r>
      <w:r w:rsidR="00C47A2D">
        <w:instrText xml:space="preserve"> ADDIN ZOTERO_ITEM CSL_CITATION {"citationID":"ORZ9VYBt","properties":{"formattedCitation":"(S.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C47A2D">
        <w:fldChar w:fldCharType="separate"/>
      </w:r>
      <w:r w:rsidR="00C47A2D" w:rsidRPr="00696E49">
        <w:rPr>
          <w:rFonts w:cs="Arial"/>
        </w:rPr>
        <w:t>(S. Sharma et al., 2023; Xu et al., 2013)</w:t>
      </w:r>
      <w:r w:rsidR="00C47A2D">
        <w:fldChar w:fldCharType="end"/>
      </w:r>
      <w:r>
        <w:t xml:space="preserve">. It states that the rate of adsorption is proportional to the amount of adsorbate still required to achieve equilibrium, which is covered by the driving force factor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Pr>
          <w:rFonts w:eastAsiaTheme="minorEastAsia"/>
        </w:rPr>
        <w:t>.</w:t>
      </w:r>
      <w:r>
        <w:t xml:space="preserv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775D60">
        <w:t xml:space="preserve"> is the equilibrium adsorption amount at</w:t>
      </w:r>
      <w:r w:rsidR="00111638">
        <w:t xml:space="preserve"> the external particle surface and </w:t>
      </w:r>
      <w:r w:rsidR="00775D60">
        <w:t xml:space="preserve">is related to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75D60">
        <w:rPr>
          <w:rFonts w:eastAsiaTheme="minorEastAsia"/>
        </w:rPr>
        <w:t xml:space="preserve"> by an appropriate adsorption isotherm (equation </w:t>
      </w:r>
      <w:r w:rsidR="00775D60" w:rsidRPr="009E0153">
        <w:rPr>
          <w:rFonts w:eastAsiaTheme="minorEastAsia"/>
        </w:rPr>
        <w:fldChar w:fldCharType="begin"/>
      </w:r>
      <w:r w:rsidR="00775D60" w:rsidRPr="009E0153">
        <w:rPr>
          <w:rFonts w:eastAsiaTheme="minorEastAsia"/>
        </w:rPr>
        <w:instrText xml:space="preserve"> REF _Ref153377986 \h  \* MERGEFORMAT </w:instrText>
      </w:r>
      <w:r w:rsidR="00775D60" w:rsidRPr="009E0153">
        <w:rPr>
          <w:rFonts w:eastAsiaTheme="minorEastAsia"/>
        </w:rPr>
      </w:r>
      <w:r w:rsidR="00775D60" w:rsidRPr="009E0153">
        <w:rPr>
          <w:rFonts w:eastAsiaTheme="minorEastAsia"/>
        </w:rPr>
        <w:fldChar w:fldCharType="separate"/>
      </w:r>
      <w:r w:rsidR="00843CB6" w:rsidRPr="001E48C2">
        <w:rPr>
          <w:b/>
          <w:bCs/>
        </w:rPr>
        <w:t>(</w:t>
      </w:r>
      <w:r w:rsidR="00843CB6" w:rsidRPr="00843CB6">
        <w:rPr>
          <w:b/>
          <w:bCs/>
          <w:noProof/>
        </w:rPr>
        <w:t>15</w:t>
      </w:r>
      <w:r w:rsidR="00843CB6">
        <w:rPr>
          <w:b/>
          <w:bCs/>
        </w:rPr>
        <w:t>)</w:t>
      </w:r>
      <w:r w:rsidR="00775D60" w:rsidRPr="009E0153">
        <w:rPr>
          <w:rFonts w:eastAsiaTheme="minorEastAsia"/>
        </w:rPr>
        <w:fldChar w:fldCharType="end"/>
      </w:r>
      <w:r w:rsidR="00775D60">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E427CB">
        <w:rPr>
          <w:rFonts w:eastAsiaTheme="minorEastAsia"/>
        </w:rPr>
        <w:t xml:space="preserve"> is</w:t>
      </w:r>
      <w:r w:rsidR="001C2384">
        <w:rPr>
          <w:rFonts w:eastAsiaTheme="minorEastAsia"/>
        </w:rPr>
        <w:t xml:space="preserve"> the mean loading in the particle</w:t>
      </w:r>
      <w:r w:rsidR="00111638">
        <w:rPr>
          <w:rFonts w:eastAsiaTheme="minorEastAsia"/>
        </w:rPr>
        <w:t>.</w:t>
      </w:r>
      <w:r w:rsidR="00FC6B82">
        <w:rPr>
          <w:rFonts w:eastAsiaTheme="minorEastAsia"/>
        </w:rPr>
        <w:t xml:space="preserve"> </w:t>
      </w:r>
      <w:r w:rsidR="00111638">
        <w:rPr>
          <w:rFonts w:eastAsiaTheme="minorEastAsia"/>
        </w:rPr>
        <w:t xml:space="preserve">The uptake rate </w:t>
      </w:r>
      <m:oMath>
        <m:f>
          <m:fPr>
            <m:ctrlPr>
              <w:rPr>
                <w:rFonts w:ascii="Cambria Math" w:hAnsi="Cambria Math"/>
                <w:i/>
              </w:rPr>
            </m:ctrlPr>
          </m:fPr>
          <m:num>
            <m:r>
              <w:rPr>
                <w:rFonts w:ascii="Cambria Math" w:hAnsi="Cambria Math"/>
              </w:rPr>
              <m:t>dq</m:t>
            </m:r>
          </m:num>
          <m:den>
            <m:r>
              <w:rPr>
                <w:rFonts w:ascii="Cambria Math" w:hAnsi="Cambria Math"/>
              </w:rPr>
              <m:t>dt</m:t>
            </m:r>
          </m:den>
        </m:f>
      </m:oMath>
      <w:r w:rsidRPr="00D73BF7">
        <w:t xml:space="preserve"> </w:t>
      </w:r>
      <w:r w:rsidR="00E94383">
        <w:t>depends on the</w:t>
      </w:r>
      <w:r w:rsidR="00D76598">
        <w:t xml:space="preserve"> linear</w:t>
      </w:r>
      <w:r w:rsidR="00E94383">
        <w:t xml:space="preserve"> difference between both.</w:t>
      </w:r>
      <w:r w:rsidR="00111638">
        <w:t xml:space="preserve"> </w:t>
      </w:r>
      <w:r w:rsidR="00D76598">
        <w:t>E</w:t>
      </w:r>
      <w:r>
        <w:t xml:space="preserve">xternal diffusion can be considered by including equation </w:t>
      </w:r>
      <w:r w:rsidRPr="00891320">
        <w:fldChar w:fldCharType="begin"/>
      </w:r>
      <w:r w:rsidRPr="00891320">
        <w:instrText xml:space="preserve"> REF _Ref153374058 \h  \* MERGEFORMAT </w:instrText>
      </w:r>
      <w:r w:rsidRPr="00891320">
        <w:fldChar w:fldCharType="separate"/>
      </w:r>
      <w:r w:rsidR="00843CB6" w:rsidRPr="0028342D">
        <w:rPr>
          <w:b/>
          <w:bCs/>
        </w:rPr>
        <w:t>(</w:t>
      </w:r>
      <w:r w:rsidR="00843CB6" w:rsidRPr="00843CB6">
        <w:rPr>
          <w:b/>
          <w:bCs/>
          <w:noProof/>
        </w:rPr>
        <w:t>7</w:t>
      </w:r>
      <w:r w:rsidR="00843CB6">
        <w:rPr>
          <w:b/>
          <w:bCs/>
        </w:rPr>
        <w:t>)</w:t>
      </w:r>
      <w:r w:rsidRPr="00891320">
        <w:fldChar w:fldCharType="end"/>
      </w:r>
      <w:r>
        <w:t xml:space="preserve"> </w:t>
      </w:r>
      <w:r>
        <w:fldChar w:fldCharType="begin"/>
      </w:r>
      <w:r>
        <w:instrText xml:space="preserve"> ADDIN ZOTERO_ITEM CSL_CITATION {"citationID":"YEyZc65p","properties":{"formattedCitation":"(S. Sharma et al., 2023; Worch, 2008)","plainCitation":"(S. Sharma et al., 2023; Worch, 2008)","noteIndex":0},"citationItems":[{"id":50,"uris":["http://zotero.org/users/local/h6YJVYLe/items/UL9JG7YD"],"itemData":{"id":50,"type":"article-journal","abstract":"We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fldChar w:fldCharType="separate"/>
      </w:r>
      <w:r w:rsidRPr="00891320">
        <w:rPr>
          <w:rFonts w:cs="Arial"/>
        </w:rPr>
        <w:t>(S. Sharma et al., 2023; Worch, 2008)</w:t>
      </w:r>
      <w:r>
        <w:fldChar w:fldCharType="end"/>
      </w:r>
      <w:r>
        <w:t>.</w:t>
      </w:r>
      <w:r w:rsidR="00F01670">
        <w:t xml:space="preserve"> </w:t>
      </w:r>
      <w:r w:rsidR="007C13EC">
        <w:t>The steps included</w:t>
      </w:r>
      <w:r w:rsidR="001A4B86">
        <w:t xml:space="preserve"> in </w:t>
      </w:r>
      <w:r w:rsidR="00FA2017">
        <w:t>the LDF model</w:t>
      </w:r>
      <w:r w:rsidR="001A4B86">
        <w:t xml:space="preserve"> are marked green.</w:t>
      </w:r>
      <w:r w:rsidR="006D5BD4">
        <w:t xml:space="preserve"> It is called a two-phase model as it considers </w:t>
      </w:r>
      <w:r w:rsidR="00FA2017">
        <w:t>both</w:t>
      </w:r>
      <w:r w:rsidR="006D5BD4">
        <w:t xml:space="preserve"> intraparticle and external film diffusion </w:t>
      </w:r>
      <w:r w:rsidR="006D5BD4">
        <w:fldChar w:fldCharType="begin"/>
      </w:r>
      <w:r w:rsidR="00403858">
        <w:instrText xml:space="preserve"> ADDIN ZOTERO_ITEM CSL_CITATION {"citationID":"lVjGnbex","properties":{"formattedCitation":"(S.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659FB4A" w14:textId="34FE6972" w:rsidR="00FC6AE3" w:rsidRDefault="00FC6AE3" w:rsidP="00FC6AE3">
      <w:pPr>
        <w:jc w:val="both"/>
      </w:pPr>
    </w:p>
    <w:p w14:paraId="6DD3EB8E" w14:textId="77777777" w:rsidR="001A4B86" w:rsidRPr="009220EF" w:rsidRDefault="001A4B86" w:rsidP="001A4B86">
      <w:pPr>
        <w:pStyle w:val="ListParagraph"/>
        <w:numPr>
          <w:ilvl w:val="0"/>
          <w:numId w:val="37"/>
        </w:numPr>
        <w:jc w:val="both"/>
      </w:pPr>
      <w:r w:rsidRPr="009220EF">
        <w:t>Liquid phase mass transfer</w:t>
      </w:r>
    </w:p>
    <w:p w14:paraId="7600A6EF" w14:textId="77777777" w:rsidR="001A4B86" w:rsidRPr="002D7917" w:rsidRDefault="001A4B86" w:rsidP="001A4B86">
      <w:pPr>
        <w:pStyle w:val="ListParagraph"/>
        <w:numPr>
          <w:ilvl w:val="0"/>
          <w:numId w:val="37"/>
        </w:numPr>
        <w:jc w:val="both"/>
        <w:rPr>
          <w:color w:val="70AD47" w:themeColor="accent6"/>
        </w:rPr>
      </w:pPr>
      <w:r w:rsidRPr="002D7917">
        <w:rPr>
          <w:b/>
          <w:bCs/>
          <w:color w:val="70AD47" w:themeColor="accent6"/>
        </w:rPr>
        <w:t>External film diffusion</w:t>
      </w:r>
    </w:p>
    <w:p w14:paraId="121124E0" w14:textId="5E017E31" w:rsidR="001A4B86" w:rsidRPr="00FC6B82" w:rsidRDefault="001A4B86" w:rsidP="001A4B86">
      <w:pPr>
        <w:pStyle w:val="ListParagraph"/>
        <w:numPr>
          <w:ilvl w:val="0"/>
          <w:numId w:val="37"/>
        </w:numPr>
        <w:jc w:val="both"/>
        <w:rPr>
          <w:b/>
          <w:bCs/>
          <w:color w:val="70AD47" w:themeColor="accent6"/>
        </w:rPr>
      </w:pPr>
      <w:r w:rsidRPr="005B71C8">
        <w:rPr>
          <w:b/>
          <w:bCs/>
          <w:color w:val="70AD47" w:themeColor="accent6"/>
        </w:rPr>
        <w:t>Intraparticle diffusion</w:t>
      </w:r>
      <w:r w:rsidRPr="007213C7">
        <w:t xml:space="preserve">: </w:t>
      </w:r>
      <w:r w:rsidR="005B71C8" w:rsidRPr="00FC6B82">
        <w:rPr>
          <w:b/>
          <w:bCs/>
          <w:color w:val="70AD47" w:themeColor="accent6"/>
        </w:rPr>
        <w:t>lumped mass transfer coefficient</w:t>
      </w:r>
      <w:r w:rsidRPr="00FC6B82">
        <w:rPr>
          <w:b/>
          <w:bCs/>
          <w:color w:val="70AD47" w:themeColor="accent6"/>
        </w:rPr>
        <w:t xml:space="preserve"> </w:t>
      </w:r>
    </w:p>
    <w:p w14:paraId="36C05734" w14:textId="77777777" w:rsidR="001A4B86" w:rsidRPr="002D7917" w:rsidRDefault="001A4B86" w:rsidP="001A4B86">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0BDE37B7" w14:textId="77777777" w:rsidR="001A4B86" w:rsidRDefault="001A4B86" w:rsidP="001A4B86">
      <w:pPr>
        <w:pStyle w:val="ListParagraph"/>
        <w:numPr>
          <w:ilvl w:val="0"/>
          <w:numId w:val="37"/>
        </w:numPr>
        <w:jc w:val="both"/>
      </w:pPr>
      <w:r w:rsidRPr="00027F9E">
        <w:t>The adsorption- desorption reaction</w:t>
      </w:r>
    </w:p>
    <w:p w14:paraId="350A238B" w14:textId="77777777" w:rsidR="00FC6AE3" w:rsidRDefault="00FC6AE3" w:rsidP="00FC6AE3">
      <w:pPr>
        <w:jc w:val="both"/>
        <w:rPr>
          <w:rFonts w:eastAsiaTheme="minorEastAsia"/>
        </w:rPr>
      </w:pPr>
    </w:p>
    <w:p w14:paraId="61026748" w14:textId="5820085B" w:rsidR="00FC6AE3" w:rsidRPr="00A11B11" w:rsidRDefault="00000000" w:rsidP="00FC6AE3">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3441228D" w14:textId="0C548423" w:rsidR="00FC6AE3" w:rsidRPr="00FB524F" w:rsidRDefault="00FC6AE3" w:rsidP="00FC6AE3">
      <w:pPr>
        <w:pStyle w:val="Caption"/>
        <w:jc w:val="right"/>
        <w:rPr>
          <w:rFonts w:eastAsiaTheme="minorEastAsia"/>
          <w:b/>
          <w:bCs/>
          <w:i w:val="0"/>
          <w:iCs w:val="0"/>
        </w:rPr>
      </w:pPr>
      <w:bookmarkStart w:id="90" w:name="_Ref163905633"/>
      <w:r w:rsidRPr="00FB524F">
        <w:rPr>
          <w:b/>
          <w:bCs/>
          <w:i w:val="0"/>
          <w:iCs w:val="0"/>
        </w:rPr>
        <w:t>(</w:t>
      </w:r>
      <w:r w:rsidRPr="00FB524F">
        <w:rPr>
          <w:b/>
          <w:bCs/>
          <w:i w:val="0"/>
          <w:iCs w:val="0"/>
        </w:rPr>
        <w:fldChar w:fldCharType="begin"/>
      </w:r>
      <w:r w:rsidRPr="00FB524F">
        <w:rPr>
          <w:b/>
          <w:bCs/>
          <w:i w:val="0"/>
          <w:iCs w:val="0"/>
        </w:rPr>
        <w:instrText xml:space="preserve"> SEQ ( \* ARABIC </w:instrText>
      </w:r>
      <w:r w:rsidRPr="00FB524F">
        <w:rPr>
          <w:b/>
          <w:bCs/>
          <w:i w:val="0"/>
          <w:iCs w:val="0"/>
        </w:rPr>
        <w:fldChar w:fldCharType="separate"/>
      </w:r>
      <w:r w:rsidR="00843CB6">
        <w:rPr>
          <w:b/>
          <w:bCs/>
          <w:i w:val="0"/>
          <w:iCs w:val="0"/>
          <w:noProof/>
        </w:rPr>
        <w:t>18</w:t>
      </w:r>
      <w:r w:rsidRPr="00FB524F">
        <w:rPr>
          <w:b/>
          <w:bCs/>
          <w:i w:val="0"/>
          <w:iCs w:val="0"/>
        </w:rPr>
        <w:fldChar w:fldCharType="end"/>
      </w:r>
      <w:r>
        <w:rPr>
          <w:b/>
          <w:bCs/>
          <w:i w:val="0"/>
          <w:iCs w:val="0"/>
        </w:rPr>
        <w:t>)</w:t>
      </w:r>
      <w:bookmarkEnd w:id="90"/>
    </w:p>
    <w:p w14:paraId="58BE87E3" w14:textId="6DAAA8CB" w:rsidR="00320383" w:rsidRDefault="00320383" w:rsidP="00FA2017">
      <w:pPr>
        <w:jc w:val="both"/>
      </w:pPr>
      <w:r>
        <w:t xml:space="preserve">A comparison of the PSDM model and LDF model is </w:t>
      </w:r>
      <w:r w:rsidR="00C824A7">
        <w:t>depicted</w:t>
      </w:r>
      <w:r w:rsidR="00860319">
        <w:t xml:space="preserve"> in </w:t>
      </w:r>
      <w:r w:rsidR="00860319" w:rsidRPr="00860319">
        <w:rPr>
          <w:b/>
          <w:bCs/>
        </w:rPr>
        <w:fldChar w:fldCharType="begin"/>
      </w:r>
      <w:r w:rsidR="00860319" w:rsidRPr="00860319">
        <w:rPr>
          <w:b/>
          <w:bCs/>
        </w:rPr>
        <w:instrText xml:space="preserve"> REF _Ref163909386 \h  \* MERGEFORMAT </w:instrText>
      </w:r>
      <w:r w:rsidR="00860319" w:rsidRPr="00860319">
        <w:rPr>
          <w:b/>
          <w:bCs/>
        </w:rPr>
      </w:r>
      <w:r w:rsidR="00860319" w:rsidRPr="00860319">
        <w:rPr>
          <w:b/>
          <w:bCs/>
        </w:rPr>
        <w:fldChar w:fldCharType="separate"/>
      </w:r>
      <w:r w:rsidR="00843CB6" w:rsidRPr="00E810FE">
        <w:rPr>
          <w:b/>
          <w:bCs/>
        </w:rPr>
        <w:t xml:space="preserve">Figure </w:t>
      </w:r>
      <w:r w:rsidR="00843CB6" w:rsidRPr="00843CB6">
        <w:rPr>
          <w:b/>
          <w:bCs/>
          <w:noProof/>
        </w:rPr>
        <w:t>21</w:t>
      </w:r>
      <w:r w:rsidR="00860319" w:rsidRPr="00860319">
        <w:rPr>
          <w:b/>
          <w:bCs/>
        </w:rPr>
        <w:fldChar w:fldCharType="end"/>
      </w:r>
      <w:r w:rsidR="00860319">
        <w:t>.</w:t>
      </w:r>
      <w:r w:rsidR="002A5AD2">
        <w:t xml:space="preserve"> It can be seen that for the LDF model, an average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2A5AD2">
        <w:rPr>
          <w:rFonts w:eastAsiaTheme="minorEastAsia"/>
        </w:rPr>
        <w:t xml:space="preserve"> </w:t>
      </w:r>
      <w:r w:rsidR="00021A55">
        <w:rPr>
          <w:rFonts w:eastAsiaTheme="minorEastAsia"/>
        </w:rPr>
        <w:t>of the adsorption capacity is used for calculating the</w:t>
      </w:r>
      <w:r w:rsidR="002B22B9">
        <w:rPr>
          <w:rFonts w:eastAsiaTheme="minorEastAsia"/>
        </w:rPr>
        <w:t xml:space="preserve"> linear</w:t>
      </w:r>
      <w:r w:rsidR="00021A55">
        <w:rPr>
          <w:rFonts w:eastAsiaTheme="minorEastAsia"/>
        </w:rPr>
        <w:t xml:space="preserve"> driving force and thus uptake rate.</w:t>
      </w:r>
      <w:r w:rsidR="00860FA3">
        <w:rPr>
          <w:rFonts w:eastAsiaTheme="minorEastAsia"/>
        </w:rPr>
        <w:t xml:space="preserve"> </w:t>
      </w:r>
      <w:r w:rsidR="001F46D8">
        <w:rPr>
          <w:rFonts w:eastAsiaTheme="minorEastAsia"/>
        </w:rPr>
        <w:t>Namely, t</w:t>
      </w:r>
      <w:r w:rsidR="00FB3D0F">
        <w:rPr>
          <w:rFonts w:eastAsiaTheme="minorEastAsia"/>
        </w:rPr>
        <w:t xml:space="preserve">he </w:t>
      </w:r>
      <w:r w:rsidR="00296A14">
        <w:rPr>
          <w:rFonts w:eastAsiaTheme="minorEastAsia"/>
        </w:rPr>
        <w:t>solid pink</w:t>
      </w:r>
      <w:r w:rsidR="00FB3D0F">
        <w:rPr>
          <w:rFonts w:eastAsiaTheme="minorEastAsia"/>
        </w:rPr>
        <w:t xml:space="preserve"> line </w:t>
      </w:r>
      <w:r w:rsidR="00296A14">
        <w:rPr>
          <w:rFonts w:eastAsiaTheme="minorEastAsia"/>
        </w:rPr>
        <w:t>represents the</w:t>
      </w:r>
      <w:r w:rsidR="00FB3D0F">
        <w:rPr>
          <w:rFonts w:eastAsiaTheme="minorEastAsia"/>
        </w:rPr>
        <w:t xml:space="preserve"> average of the </w:t>
      </w:r>
      <w:r w:rsidR="00296A14">
        <w:rPr>
          <w:rFonts w:eastAsiaTheme="minorEastAsia"/>
        </w:rPr>
        <w:t>dashed pink</w:t>
      </w:r>
      <w:r w:rsidR="00FB3D0F">
        <w:rPr>
          <w:rFonts w:eastAsiaTheme="minorEastAsia"/>
        </w:rPr>
        <w:t xml:space="preserve"> line and </w:t>
      </w:r>
      <w:r w:rsidR="00CB047D">
        <w:rPr>
          <w:rFonts w:eastAsiaTheme="minorEastAsia"/>
        </w:rPr>
        <w:t>increases</w:t>
      </w:r>
      <w:r w:rsidR="00FB3D0F">
        <w:rPr>
          <w:rFonts w:eastAsiaTheme="minorEastAsia"/>
        </w:rPr>
        <w:t xml:space="preserve"> </w:t>
      </w:r>
      <w:r w:rsidR="00CB047D">
        <w:rPr>
          <w:rFonts w:eastAsiaTheme="minorEastAsia"/>
        </w:rPr>
        <w:t xml:space="preserve">over time. </w:t>
      </w:r>
      <w:r w:rsidR="00777760">
        <w:rPr>
          <w:rFonts w:eastAsiaTheme="minorEastAsia"/>
        </w:rPr>
        <w:t xml:space="preserve">At each </w:t>
      </w:r>
      <w:r w:rsidR="002B22B9">
        <w:rPr>
          <w:rFonts w:eastAsiaTheme="minorEastAsia"/>
        </w:rPr>
        <w:t>point in time</w:t>
      </w:r>
      <w:r w:rsidR="00860FA3">
        <w:rPr>
          <w:rFonts w:eastAsiaTheme="minorEastAsia"/>
        </w:rPr>
        <w:t xml:space="preserve">, the </w:t>
      </w:r>
      <w:r w:rsidR="007660E5">
        <w:rPr>
          <w:rFonts w:eastAsiaTheme="minorEastAsia"/>
        </w:rPr>
        <w:t>sloped black arrow represents the linear difference</w:t>
      </w:r>
      <w:r w:rsidR="002B22B9">
        <w:rPr>
          <w:rFonts w:eastAsiaTheme="minorEastAsia"/>
        </w:rPr>
        <w:t xml:space="preserve"> </w:t>
      </w:r>
      <w:r w:rsidR="00730754">
        <w:rPr>
          <w:rFonts w:eastAsiaTheme="minorEastAsia"/>
        </w:rPr>
        <w:br/>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sidR="00AA2154">
        <w:rPr>
          <w:rFonts w:eastAsiaTheme="minorEastAsia"/>
        </w:rPr>
        <w:t>. T</w:t>
      </w:r>
      <w:r w:rsidR="000E73BE">
        <w:rPr>
          <w:rFonts w:eastAsiaTheme="minorEastAsia"/>
        </w:rPr>
        <w:t xml:space="preserve">he uptake rate becomes smaller as </w:t>
      </w:r>
      <w:r w:rsidR="00AA2154">
        <w:rPr>
          <w:rFonts w:eastAsiaTheme="minorEastAsia"/>
        </w:rPr>
        <w:t xml:space="preserve">the </w:t>
      </w:r>
      <w:r w:rsidR="000E73BE">
        <w:rPr>
          <w:rFonts w:eastAsiaTheme="minorEastAsia"/>
        </w:rPr>
        <w:t>linear difference becomes smaller</w:t>
      </w:r>
      <w:r w:rsidR="007660E5">
        <w:rPr>
          <w:rFonts w:eastAsiaTheme="minorEastAsia"/>
        </w:rPr>
        <w:t>.</w:t>
      </w:r>
      <w:r w:rsidR="00AA2154">
        <w:rPr>
          <w:rFonts w:eastAsiaTheme="minorEastAsia"/>
        </w:rPr>
        <w:t xml:space="preserve"> In the end, there is no difference anymore (horizontal black arrow).</w:t>
      </w:r>
      <w:r w:rsidR="007660E5">
        <w:rPr>
          <w:rFonts w:eastAsiaTheme="minorEastAsia"/>
        </w:rPr>
        <w:t xml:space="preserve"> </w:t>
      </w:r>
      <w:r w:rsidR="00CB047D">
        <w:rPr>
          <w:rFonts w:eastAsiaTheme="minorEastAsia"/>
        </w:rPr>
        <w:t>In both cases, after some time the</w:t>
      </w:r>
      <w:r w:rsidR="00491AB3">
        <w:rPr>
          <w:rFonts w:eastAsiaTheme="minorEastAsia"/>
        </w:rPr>
        <w:t xml:space="preserve"> particle loading </w:t>
      </w:r>
      <w:r w:rsidR="00640CB4">
        <w:rPr>
          <w:rFonts w:eastAsiaTheme="minorEastAsia"/>
        </w:rPr>
        <w:t>is maximized, i.e. equal to equilibrium loading, as the</w:t>
      </w:r>
      <w:r w:rsidR="00FD47DA">
        <w:rPr>
          <w:rFonts w:eastAsiaTheme="minorEastAsia"/>
        </w:rPr>
        <w:t xml:space="preserve"> granule is fully saturated.</w:t>
      </w:r>
    </w:p>
    <w:p w14:paraId="348FB34C" w14:textId="17D23FF3" w:rsidR="000A0085" w:rsidRDefault="000A0085">
      <w:pPr>
        <w:spacing w:after="160" w:line="2" w:lineRule="auto"/>
      </w:pPr>
      <w:r>
        <w:br w:type="page"/>
      </w:r>
    </w:p>
    <w:p w14:paraId="04F4C844" w14:textId="2C588804" w:rsidR="00E95902" w:rsidRDefault="00742121" w:rsidP="00AD59A9">
      <w:pPr>
        <w:keepNext/>
        <w:jc w:val="center"/>
      </w:pPr>
      <w:r w:rsidRPr="00742121">
        <w:rPr>
          <w:noProof/>
        </w:rPr>
        <w:lastRenderedPageBreak/>
        <w:drawing>
          <wp:inline distT="0" distB="0" distL="0" distR="0" wp14:anchorId="5B66D24D" wp14:editId="088C3DFD">
            <wp:extent cx="5727700" cy="3928745"/>
            <wp:effectExtent l="0" t="0" r="6350" b="0"/>
            <wp:docPr id="739824891" name="Picture 9" descr="A diagram of a solar system&#10;&#10;Description automatically generated">
              <a:extLst xmlns:a="http://schemas.openxmlformats.org/drawingml/2006/main">
                <a:ext uri="{FF2B5EF4-FFF2-40B4-BE49-F238E27FC236}">
                  <a16:creationId xmlns:a16="http://schemas.microsoft.com/office/drawing/2014/main" id="{A6CE3954-4DE6-BA4B-E2A8-6F17EA12C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4891" name="Picture 9" descr="A diagram of a solar system&#10;&#10;Description automatically generated">
                      <a:extLst>
                        <a:ext uri="{FF2B5EF4-FFF2-40B4-BE49-F238E27FC236}">
                          <a16:creationId xmlns:a16="http://schemas.microsoft.com/office/drawing/2014/main" id="{A6CE3954-4DE6-BA4B-E2A8-6F17EA12C13C}"/>
                        </a:ext>
                      </a:extLst>
                    </pic:cNvPr>
                    <pic:cNvPicPr>
                      <a:picLocks noChangeAspect="1"/>
                    </pic:cNvPicPr>
                  </pic:nvPicPr>
                  <pic:blipFill>
                    <a:blip r:embed="rId28"/>
                    <a:stretch>
                      <a:fillRect/>
                    </a:stretch>
                  </pic:blipFill>
                  <pic:spPr>
                    <a:xfrm>
                      <a:off x="0" y="0"/>
                      <a:ext cx="5727700" cy="3928745"/>
                    </a:xfrm>
                    <a:prstGeom prst="rect">
                      <a:avLst/>
                    </a:prstGeom>
                  </pic:spPr>
                </pic:pic>
              </a:graphicData>
            </a:graphic>
          </wp:inline>
        </w:drawing>
      </w:r>
    </w:p>
    <w:p w14:paraId="716CA5B1" w14:textId="6AE75D45" w:rsidR="004304EE" w:rsidRPr="00CF49E0" w:rsidRDefault="00E95902" w:rsidP="00CF49E0">
      <w:pPr>
        <w:pStyle w:val="Caption"/>
        <w:jc w:val="center"/>
        <w:rPr>
          <w:b/>
          <w:bCs/>
          <w:i w:val="0"/>
          <w:iCs w:val="0"/>
        </w:rPr>
      </w:pPr>
      <w:bookmarkStart w:id="91" w:name="_Ref163909386"/>
      <w:r w:rsidRPr="00E810FE">
        <w:rPr>
          <w:b/>
          <w:bCs/>
          <w:i w:val="0"/>
          <w:iCs w:val="0"/>
        </w:rPr>
        <w:t xml:space="preserve">Figure </w:t>
      </w:r>
      <w:r w:rsidRPr="00E810FE">
        <w:rPr>
          <w:b/>
          <w:bCs/>
          <w:i w:val="0"/>
          <w:iCs w:val="0"/>
        </w:rPr>
        <w:fldChar w:fldCharType="begin"/>
      </w:r>
      <w:r w:rsidRPr="00E810FE">
        <w:rPr>
          <w:b/>
          <w:bCs/>
          <w:i w:val="0"/>
          <w:iCs w:val="0"/>
        </w:rPr>
        <w:instrText xml:space="preserve"> SEQ Figure \* ARABIC </w:instrText>
      </w:r>
      <w:r w:rsidRPr="00E810FE">
        <w:rPr>
          <w:b/>
          <w:bCs/>
          <w:i w:val="0"/>
          <w:iCs w:val="0"/>
        </w:rPr>
        <w:fldChar w:fldCharType="separate"/>
      </w:r>
      <w:r w:rsidR="00843CB6">
        <w:rPr>
          <w:b/>
          <w:bCs/>
          <w:i w:val="0"/>
          <w:iCs w:val="0"/>
          <w:noProof/>
        </w:rPr>
        <w:t>21</w:t>
      </w:r>
      <w:r w:rsidRPr="00E810FE">
        <w:rPr>
          <w:b/>
          <w:bCs/>
          <w:i w:val="0"/>
          <w:iCs w:val="0"/>
        </w:rPr>
        <w:fldChar w:fldCharType="end"/>
      </w:r>
      <w:bookmarkEnd w:id="91"/>
      <w:r w:rsidR="003A5257" w:rsidRPr="00E810FE">
        <w:rPr>
          <w:b/>
          <w:bCs/>
          <w:i w:val="0"/>
          <w:iCs w:val="0"/>
        </w:rPr>
        <w:t xml:space="preserve"> </w:t>
      </w:r>
      <w:r w:rsidR="00FC7AAB" w:rsidRPr="00E810FE">
        <w:rPr>
          <w:b/>
          <w:bCs/>
          <w:i w:val="0"/>
          <w:iCs w:val="0"/>
        </w:rPr>
        <w:t xml:space="preserve">loading and concentration profiles of the </w:t>
      </w:r>
      <w:r w:rsidR="00742121" w:rsidRPr="00E810FE">
        <w:rPr>
          <w:b/>
          <w:bCs/>
          <w:i w:val="0"/>
          <w:iCs w:val="0"/>
        </w:rPr>
        <w:t xml:space="preserve">(a) </w:t>
      </w:r>
      <w:r w:rsidR="00FC7AAB" w:rsidRPr="00E810FE">
        <w:rPr>
          <w:b/>
          <w:bCs/>
          <w:i w:val="0"/>
          <w:iCs w:val="0"/>
        </w:rPr>
        <w:t>PSDM model</w:t>
      </w:r>
      <w:r w:rsidR="00FD53EA" w:rsidRPr="00E810FE">
        <w:rPr>
          <w:b/>
          <w:bCs/>
          <w:i w:val="0"/>
          <w:iCs w:val="0"/>
        </w:rPr>
        <w:t xml:space="preserve"> with </w:t>
      </w:r>
      <w:r w:rsidR="004C19DA" w:rsidRPr="00E810FE">
        <w:rPr>
          <w:b/>
          <w:bCs/>
          <w:i w:val="0"/>
          <w:iCs w:val="0"/>
        </w:rPr>
        <w:t>ṅ</w:t>
      </w:r>
      <w:r w:rsidR="004C19DA" w:rsidRPr="00E810FE">
        <w:rPr>
          <w:b/>
          <w:bCs/>
          <w:i w:val="0"/>
          <w:iCs w:val="0"/>
          <w:vertAlign w:val="subscript"/>
        </w:rPr>
        <w:t>p</w:t>
      </w:r>
      <w:r w:rsidR="004C19DA" w:rsidRPr="00E810FE">
        <w:rPr>
          <w:b/>
          <w:bCs/>
          <w:i w:val="0"/>
          <w:iCs w:val="0"/>
        </w:rPr>
        <w:t xml:space="preserve"> and ṅ</w:t>
      </w:r>
      <w:r w:rsidR="004C19DA" w:rsidRPr="00E810FE">
        <w:rPr>
          <w:b/>
          <w:bCs/>
          <w:i w:val="0"/>
          <w:iCs w:val="0"/>
          <w:vertAlign w:val="subscript"/>
        </w:rPr>
        <w:t>s</w:t>
      </w:r>
      <w:r w:rsidR="004C19DA" w:rsidRPr="00E810FE">
        <w:rPr>
          <w:b/>
          <w:bCs/>
          <w:i w:val="0"/>
          <w:iCs w:val="0"/>
        </w:rPr>
        <w:t xml:space="preserve"> respectively the </w:t>
      </w:r>
      <w:r w:rsidR="0047641C" w:rsidRPr="00E810FE">
        <w:rPr>
          <w:b/>
          <w:bCs/>
          <w:i w:val="0"/>
          <w:iCs w:val="0"/>
        </w:rPr>
        <w:t xml:space="preserve">flux by </w:t>
      </w:r>
      <w:r w:rsidR="004C19DA" w:rsidRPr="00E810FE">
        <w:rPr>
          <w:b/>
          <w:bCs/>
          <w:i w:val="0"/>
          <w:iCs w:val="0"/>
        </w:rPr>
        <w:t>pore and surface diffusion</w:t>
      </w:r>
      <w:r w:rsidR="009464A3" w:rsidRPr="00E810FE">
        <w:rPr>
          <w:b/>
          <w:bCs/>
          <w:i w:val="0"/>
          <w:iCs w:val="0"/>
        </w:rPr>
        <w:t xml:space="preserve">, (b) </w:t>
      </w:r>
      <w:r w:rsidR="00340EAA" w:rsidRPr="00E810FE">
        <w:rPr>
          <w:b/>
          <w:bCs/>
          <w:i w:val="0"/>
          <w:iCs w:val="0"/>
        </w:rPr>
        <w:t xml:space="preserve">LDF model </w:t>
      </w:r>
      <w:r w:rsidR="009016E2" w:rsidRPr="00E810FE">
        <w:rPr>
          <w:b/>
          <w:bCs/>
          <w:i w:val="0"/>
          <w:iCs w:val="0"/>
        </w:rPr>
        <w:t>with ṅ</w:t>
      </w:r>
      <w:r w:rsidR="009016E2" w:rsidRPr="00E810FE">
        <w:rPr>
          <w:b/>
          <w:bCs/>
          <w:i w:val="0"/>
          <w:iCs w:val="0"/>
          <w:vertAlign w:val="subscript"/>
        </w:rPr>
        <w:t>s</w:t>
      </w:r>
      <w:r w:rsidR="009016E2" w:rsidRPr="00E810FE">
        <w:rPr>
          <w:b/>
          <w:bCs/>
          <w:i w:val="0"/>
          <w:iCs w:val="0"/>
        </w:rPr>
        <w:t xml:space="preserve"> the solid flu</w:t>
      </w:r>
      <w:r w:rsidR="00E723AB" w:rsidRPr="00E810FE">
        <w:rPr>
          <w:b/>
          <w:bCs/>
          <w:i w:val="0"/>
          <w:iCs w:val="0"/>
        </w:rPr>
        <w:t xml:space="preserve">x </w:t>
      </w:r>
      <w:r w:rsidR="0035004F" w:rsidRPr="00E810FE">
        <w:rPr>
          <w:b/>
          <w:bCs/>
          <w:i w:val="0"/>
          <w:iCs w:val="0"/>
        </w:rPr>
        <w:t>driven</w:t>
      </w:r>
      <w:r w:rsidR="00E723AB" w:rsidRPr="00E810FE">
        <w:rPr>
          <w:b/>
          <w:bCs/>
          <w:i w:val="0"/>
          <w:iCs w:val="0"/>
        </w:rPr>
        <w:t xml:space="preserve"> by the linear driving force</w:t>
      </w:r>
      <w:r w:rsidR="0035004F" w:rsidRPr="00E810FE">
        <w:rPr>
          <w:b/>
          <w:bCs/>
          <w:i w:val="0"/>
          <w:iCs w:val="0"/>
        </w:rPr>
        <w:t xml:space="preserve"> </w:t>
      </w:r>
      <w:r w:rsidR="00C2130E">
        <w:rPr>
          <w:b/>
          <w:bCs/>
          <w:i w:val="0"/>
          <w:iCs w:val="0"/>
        </w:rPr>
        <w:br/>
      </w:r>
      <w:r w:rsidR="0035004F" w:rsidRPr="00E810FE">
        <w:rPr>
          <w:b/>
          <w:bCs/>
          <w:i w:val="0"/>
          <w:iCs w:val="0"/>
        </w:rPr>
        <w:t>(q</w:t>
      </w:r>
      <w:r w:rsidR="0035004F" w:rsidRPr="00E810FE">
        <w:rPr>
          <w:b/>
          <w:bCs/>
          <w:i w:val="0"/>
          <w:iCs w:val="0"/>
          <w:vertAlign w:val="subscript"/>
        </w:rPr>
        <w:t>s</w:t>
      </w:r>
      <w:r w:rsidR="0035004F" w:rsidRPr="00E810FE">
        <w:rPr>
          <w:b/>
          <w:bCs/>
          <w:i w:val="0"/>
          <w:iCs w:val="0"/>
        </w:rPr>
        <w:t>-q</w:t>
      </w:r>
      <w:r w:rsidR="0035004F" w:rsidRPr="00E810FE">
        <w:rPr>
          <w:b/>
          <w:bCs/>
          <w:i w:val="0"/>
          <w:iCs w:val="0"/>
          <w:vertAlign w:val="subscript"/>
        </w:rPr>
        <w:t>a</w:t>
      </w:r>
      <w:r w:rsidR="0035004F" w:rsidRPr="00E810FE">
        <w:rPr>
          <w:b/>
          <w:bCs/>
          <w:i w:val="0"/>
          <w:iCs w:val="0"/>
        </w:rPr>
        <w:t>)</w:t>
      </w:r>
      <w:r w:rsidR="00D5790A">
        <w:rPr>
          <w:b/>
          <w:bCs/>
          <w:i w:val="0"/>
          <w:iCs w:val="0"/>
        </w:rPr>
        <w:t>, black arrows</w:t>
      </w:r>
      <w:r w:rsidR="00A44F8F" w:rsidRPr="00E810FE">
        <w:rPr>
          <w:b/>
          <w:bCs/>
          <w:i w:val="0"/>
          <w:iCs w:val="0"/>
        </w:rPr>
        <w:t>.</w:t>
      </w:r>
      <w:r w:rsidR="00D45683" w:rsidRPr="00E810FE">
        <w:rPr>
          <w:b/>
          <w:bCs/>
          <w:i w:val="0"/>
          <w:iCs w:val="0"/>
        </w:rPr>
        <w:t xml:space="preserve"> For both,</w:t>
      </w:r>
      <w:r w:rsidR="00A44F8F" w:rsidRPr="00E810FE">
        <w:rPr>
          <w:b/>
          <w:bCs/>
          <w:i w:val="0"/>
          <w:iCs w:val="0"/>
        </w:rPr>
        <w:t xml:space="preserve"> </w:t>
      </w:r>
      <w:r w:rsidR="0056045F" w:rsidRPr="00E810FE">
        <w:rPr>
          <w:b/>
          <w:bCs/>
          <w:i w:val="0"/>
          <w:iCs w:val="0"/>
        </w:rPr>
        <w:t>ṅ</w:t>
      </w:r>
      <w:r w:rsidR="0056045F" w:rsidRPr="00E810FE">
        <w:rPr>
          <w:b/>
          <w:bCs/>
          <w:i w:val="0"/>
          <w:iCs w:val="0"/>
          <w:vertAlign w:val="subscript"/>
        </w:rPr>
        <w:t>F</w:t>
      </w:r>
      <w:r w:rsidR="0056045F" w:rsidRPr="00E810FE">
        <w:rPr>
          <w:b/>
          <w:bCs/>
          <w:i w:val="0"/>
          <w:iCs w:val="0"/>
        </w:rPr>
        <w:t xml:space="preserve"> is the </w:t>
      </w:r>
      <w:r w:rsidR="00031C1B" w:rsidRPr="00E810FE">
        <w:rPr>
          <w:b/>
          <w:bCs/>
          <w:i w:val="0"/>
          <w:iCs w:val="0"/>
        </w:rPr>
        <w:t>film flux</w:t>
      </w:r>
      <w:r w:rsidR="00D45683" w:rsidRPr="00E810FE">
        <w:rPr>
          <w:b/>
          <w:bCs/>
          <w:i w:val="0"/>
          <w:iCs w:val="0"/>
        </w:rPr>
        <w:t xml:space="preserve"> </w:t>
      </w:r>
      <w:r w:rsidR="00594889" w:rsidRPr="00E810FE">
        <w:rPr>
          <w:b/>
          <w:bCs/>
          <w:i w:val="0"/>
          <w:iCs w:val="0"/>
        </w:rPr>
        <w:t>(i.e.</w:t>
      </w:r>
      <w:r w:rsidR="00D7276F" w:rsidRPr="00E810FE">
        <w:rPr>
          <w:b/>
          <w:bCs/>
          <w:i w:val="0"/>
          <w:iCs w:val="0"/>
        </w:rPr>
        <w:t xml:space="preserve"> </w:t>
      </w:r>
      <w:r w:rsidR="00594889" w:rsidRPr="00E810FE">
        <w:rPr>
          <w:b/>
          <w:bCs/>
          <w:i w:val="0"/>
          <w:iCs w:val="0"/>
        </w:rPr>
        <w:t xml:space="preserve">external film diffusion) driven by </w:t>
      </w:r>
      <w:r w:rsidR="003B04F8" w:rsidRPr="00E810FE">
        <w:rPr>
          <w:b/>
          <w:bCs/>
          <w:i w:val="0"/>
          <w:iCs w:val="0"/>
        </w:rPr>
        <w:t xml:space="preserve">the concentration gradient </w:t>
      </w:r>
      <w:r w:rsidR="007E1E2A" w:rsidRPr="00E810FE">
        <w:rPr>
          <w:b/>
          <w:bCs/>
          <w:i w:val="0"/>
          <w:iCs w:val="0"/>
        </w:rPr>
        <w:t>(C-C</w:t>
      </w:r>
      <w:r w:rsidR="007E1E2A" w:rsidRPr="00E810FE">
        <w:rPr>
          <w:b/>
          <w:bCs/>
          <w:i w:val="0"/>
          <w:iCs w:val="0"/>
          <w:vertAlign w:val="subscript"/>
        </w:rPr>
        <w:t>s</w:t>
      </w:r>
      <w:r w:rsidR="007E1E2A" w:rsidRPr="00E810FE">
        <w:rPr>
          <w:b/>
          <w:bCs/>
          <w:i w:val="0"/>
          <w:iCs w:val="0"/>
        </w:rPr>
        <w:t>)</w:t>
      </w:r>
      <w:r w:rsidR="00AD59A9" w:rsidRPr="00E810FE">
        <w:rPr>
          <w:b/>
          <w:bCs/>
          <w:i w:val="0"/>
          <w:iCs w:val="0"/>
        </w:rPr>
        <w:t xml:space="preserve">. The </w:t>
      </w:r>
      <w:r w:rsidR="00913244" w:rsidRPr="00E810FE">
        <w:rPr>
          <w:b/>
          <w:bCs/>
          <w:i w:val="0"/>
          <w:iCs w:val="0"/>
        </w:rPr>
        <w:t xml:space="preserve">surface is considered to be in equilibrium </w:t>
      </w:r>
      <w:r w:rsidR="003964B3" w:rsidRPr="00E810FE">
        <w:rPr>
          <w:b/>
          <w:bCs/>
          <w:i w:val="0"/>
          <w:iCs w:val="0"/>
        </w:rPr>
        <w:t>and the adsorbent loading is calculated from the isotherm</w:t>
      </w:r>
      <w:r w:rsidR="00867ED4" w:rsidRPr="00E810FE">
        <w:rPr>
          <w:b/>
          <w:bCs/>
          <w:i w:val="0"/>
          <w:iCs w:val="0"/>
        </w:rPr>
        <w:t xml:space="preserve"> q</w:t>
      </w:r>
      <w:r w:rsidR="00867ED4" w:rsidRPr="00E810FE">
        <w:rPr>
          <w:b/>
          <w:bCs/>
          <w:i w:val="0"/>
          <w:iCs w:val="0"/>
          <w:vertAlign w:val="subscript"/>
        </w:rPr>
        <w:t>s</w:t>
      </w:r>
      <w:r w:rsidR="00867ED4" w:rsidRPr="00E810FE">
        <w:rPr>
          <w:b/>
          <w:bCs/>
          <w:i w:val="0"/>
          <w:iCs w:val="0"/>
        </w:rPr>
        <w:t xml:space="preserve"> = </w:t>
      </w:r>
      <w:r w:rsidR="006D5022" w:rsidRPr="00E810FE">
        <w:rPr>
          <w:b/>
          <w:bCs/>
          <w:i w:val="0"/>
          <w:iCs w:val="0"/>
        </w:rPr>
        <w:t>f(c</w:t>
      </w:r>
      <w:r w:rsidR="006D5022" w:rsidRPr="00E810FE">
        <w:rPr>
          <w:b/>
          <w:bCs/>
          <w:i w:val="0"/>
          <w:iCs w:val="0"/>
          <w:vertAlign w:val="subscript"/>
        </w:rPr>
        <w:t>s</w:t>
      </w:r>
      <w:r w:rsidR="006D5022" w:rsidRPr="00E810FE">
        <w:rPr>
          <w:b/>
          <w:bCs/>
          <w:i w:val="0"/>
          <w:iCs w:val="0"/>
        </w:rPr>
        <w:t xml:space="preserve">) </w:t>
      </w:r>
      <w:r w:rsidR="006D5022" w:rsidRPr="00E810FE">
        <w:rPr>
          <w:b/>
          <w:bCs/>
          <w:i w:val="0"/>
          <w:iCs w:val="0"/>
        </w:rPr>
        <w:fldChar w:fldCharType="begin"/>
      </w:r>
      <w:r w:rsidR="006D5022" w:rsidRPr="00E810FE">
        <w:rPr>
          <w:b/>
          <w:bCs/>
          <w:i w:val="0"/>
          <w:iCs w:val="0"/>
        </w:rPr>
        <w:instrText xml:space="preserve"> ADDIN ZOTERO_ITEM CSL_CITATION {"citationID":"omp7DRk6","properties":{"formattedCitation":"(S.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022" w:rsidRPr="00E810FE">
        <w:rPr>
          <w:b/>
          <w:bCs/>
          <w:i w:val="0"/>
          <w:iCs w:val="0"/>
        </w:rPr>
        <w:fldChar w:fldCharType="separate"/>
      </w:r>
      <w:r w:rsidR="006D5022" w:rsidRPr="00E810FE">
        <w:rPr>
          <w:rFonts w:cs="Arial"/>
          <w:b/>
          <w:bCs/>
          <w:i w:val="0"/>
          <w:iCs w:val="0"/>
        </w:rPr>
        <w:t>(S. Sharma et al., 2023)</w:t>
      </w:r>
      <w:r w:rsidR="006D5022" w:rsidRPr="00E810FE">
        <w:rPr>
          <w:b/>
          <w:bCs/>
          <w:i w:val="0"/>
          <w:iCs w:val="0"/>
        </w:rPr>
        <w:fldChar w:fldCharType="end"/>
      </w:r>
    </w:p>
    <w:p w14:paraId="3BDB3D29" w14:textId="6278DA30" w:rsidR="0075055D" w:rsidRDefault="0075055D" w:rsidP="004304EE">
      <w:pPr>
        <w:pStyle w:val="Heading3"/>
      </w:pPr>
      <w:r>
        <w:t>The Thomas model</w:t>
      </w:r>
      <w:r w:rsidR="005558D7">
        <w:t xml:space="preserve"> (TM) and </w:t>
      </w:r>
      <w:r>
        <w:t>Clark model</w:t>
      </w:r>
      <w:r w:rsidR="005558D7">
        <w:t xml:space="preserve"> (CM)</w:t>
      </w:r>
    </w:p>
    <w:p w14:paraId="726AA610" w14:textId="449AB6D4" w:rsidR="00CF49E0" w:rsidRDefault="00424C05" w:rsidP="00CF49E0">
      <w:pPr>
        <w:jc w:val="both"/>
      </w:pPr>
      <w:r>
        <w:t xml:space="preserve">The Thomas and Clark models are only suitable </w:t>
      </w:r>
      <w:r w:rsidR="009919FE">
        <w:t xml:space="preserve">where external and internal diffusion resistances are extremely small </w:t>
      </w:r>
      <w:r w:rsidR="009919FE">
        <w:fldChar w:fldCharType="begin"/>
      </w:r>
      <w:r w:rsidR="009919FE">
        <w:instrText xml:space="preserve"> ADDIN ZOTERO_ITEM CSL_CITATION {"citationID":"2BsqQte0","properties":{"formattedCitation":"(Xu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919FE">
        <w:fldChar w:fldCharType="separate"/>
      </w:r>
      <w:r w:rsidR="009919FE" w:rsidRPr="009919FE">
        <w:rPr>
          <w:rFonts w:cs="Arial"/>
        </w:rPr>
        <w:t>(Xu et al., 2013)</w:t>
      </w:r>
      <w:r w:rsidR="009919FE">
        <w:fldChar w:fldCharType="end"/>
      </w:r>
      <w:r w:rsidR="00EB3622">
        <w:t>. These models neglect intraparticle diffusion</w:t>
      </w:r>
      <w:r w:rsidR="001D126B">
        <w:t xml:space="preserve"> and are </w:t>
      </w:r>
      <w:r w:rsidR="00C13D78">
        <w:t xml:space="preserve">also called ‘chemical kinetic models’. </w:t>
      </w:r>
      <w:r w:rsidR="00F07ACD">
        <w:t xml:space="preserve">Mass transfer rate </w:t>
      </w:r>
      <w:r w:rsidR="00A3099A">
        <w:t>i</w:t>
      </w:r>
      <w:r w:rsidR="00F07ACD">
        <w:t>s assumed to be the difference between two opposing second-order reactions with different rate constants.</w:t>
      </w:r>
      <w:r w:rsidR="00850218">
        <w:t xml:space="preserve"> It is assumed that there is local equilibrium in any cross</w:t>
      </w:r>
      <w:r w:rsidR="00AA36D6">
        <w:t>-</w:t>
      </w:r>
      <w:r w:rsidR="00683561">
        <w:t>section along the bed</w:t>
      </w:r>
      <w:r w:rsidR="006F3AF3">
        <w:t>.</w:t>
      </w:r>
      <w:r w:rsidR="00623630">
        <w:t xml:space="preserve"> </w:t>
      </w:r>
      <w:r w:rsidR="00D4242F">
        <w:t xml:space="preserve">The Thomas model </w:t>
      </w:r>
      <w:r w:rsidR="00D4307E">
        <w:t>uses the Langmuir isotherm.</w:t>
      </w:r>
      <w:r w:rsidR="00AA6282">
        <w:t xml:space="preserve"> </w:t>
      </w:r>
      <w:r w:rsidR="00D4242F">
        <w:t>The Clark model describes mass transfer in combination with the Freundlich isotherm.</w:t>
      </w:r>
      <w:r w:rsidR="00556233">
        <w:t xml:space="preserve"> </w:t>
      </w:r>
      <w:r w:rsidR="00CF49E0">
        <w:t xml:space="preserve">From the earlier discussed four possibly rate-limiting steps in an adsorption column, the ones that are included in the model are marked green. </w:t>
      </w:r>
      <w:r w:rsidR="00B11192">
        <w:t>The Thomas and Clark model are examples of one-phase</w:t>
      </w:r>
      <w:r w:rsidR="00CF49E0">
        <w:t xml:space="preserve"> model</w:t>
      </w:r>
      <w:r w:rsidR="00B11192">
        <w:t>s</w:t>
      </w:r>
      <w:r w:rsidR="00CF49E0">
        <w:t xml:space="preserve"> because it takes into account </w:t>
      </w:r>
      <w:r w:rsidR="0007430C">
        <w:t>only chemical kinetic</w:t>
      </w:r>
      <w:r w:rsidR="00556233">
        <w:t xml:space="preserve"> mass transfer</w:t>
      </w:r>
      <w:r w:rsidR="0007430C">
        <w:t xml:space="preserve"> and</w:t>
      </w:r>
      <w:r w:rsidR="00231339">
        <w:t xml:space="preserve"> the isotherm</w:t>
      </w:r>
      <w:r w:rsidR="004A1944">
        <w:t xml:space="preserve">. Other one-phase models </w:t>
      </w:r>
      <w:r w:rsidR="007F2B5A">
        <w:t>include</w:t>
      </w:r>
      <w:r w:rsidR="004A1944">
        <w:t xml:space="preserve"> </w:t>
      </w:r>
      <w:r w:rsidR="00F35EC5">
        <w:t>the Bohart-Adams model and the Yoon-Nelson model</w:t>
      </w:r>
      <w:r w:rsidR="00CF49E0">
        <w:t xml:space="preserve"> </w:t>
      </w:r>
      <w:r w:rsidR="00CF49E0">
        <w:fldChar w:fldCharType="begin"/>
      </w:r>
      <w:r w:rsidR="009919FE">
        <w:instrText xml:space="preserve"> ADDIN ZOTERO_ITEM CSL_CITATION {"citationID":"5ZIqbrEL","properties":{"formattedCitation":"(S.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CF49E0">
        <w:fldChar w:fldCharType="separate"/>
      </w:r>
      <w:r w:rsidR="00CF49E0" w:rsidRPr="001977AD">
        <w:rPr>
          <w:rFonts w:cs="Arial"/>
        </w:rPr>
        <w:t>(S. Sharma et al., 2023)</w:t>
      </w:r>
      <w:r w:rsidR="00CF49E0">
        <w:fldChar w:fldCharType="end"/>
      </w:r>
      <w:r w:rsidR="00CF49E0">
        <w:t>.</w:t>
      </w:r>
      <w:r w:rsidR="005252C6">
        <w:t xml:space="preserve"> </w:t>
      </w:r>
      <w:r w:rsidR="00DB2356">
        <w:t xml:space="preserve">The equations of these models can be found in the comprehensive review </w:t>
      </w:r>
      <w:r w:rsidR="006613A9">
        <w:t>of</w:t>
      </w:r>
      <w:r w:rsidR="008E0BC8">
        <w:t xml:space="preserve"> fixed-bed column adsorption</w:t>
      </w:r>
      <w:r w:rsidR="00760F97">
        <w:t xml:space="preserve"> </w:t>
      </w:r>
      <w:r w:rsidR="008E0BC8">
        <w:t xml:space="preserve">from </w:t>
      </w:r>
      <w:r w:rsidR="008E0BC8">
        <w:fldChar w:fldCharType="begin"/>
      </w:r>
      <w:r w:rsidR="008E0BC8">
        <w:instrText xml:space="preserve"> ADDIN ZOTERO_ITEM CSL_CITATION {"citationID":"K9XFUFkw","properties":{"formattedCitation":"(Patel,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E0BC8">
        <w:fldChar w:fldCharType="separate"/>
      </w:r>
      <w:r w:rsidR="00D92919" w:rsidRPr="00D92919">
        <w:rPr>
          <w:rFonts w:cs="Arial"/>
        </w:rPr>
        <w:t>(Patel, 2019)</w:t>
      </w:r>
      <w:r w:rsidR="008E0BC8">
        <w:fldChar w:fldCharType="end"/>
      </w:r>
      <w:r w:rsidR="00D52608">
        <w:t>.</w:t>
      </w:r>
    </w:p>
    <w:p w14:paraId="0071A76E" w14:textId="77777777" w:rsidR="00CF49E0" w:rsidRDefault="00CF49E0" w:rsidP="00CF49E0">
      <w:pPr>
        <w:jc w:val="both"/>
      </w:pPr>
    </w:p>
    <w:p w14:paraId="2330E4EE" w14:textId="77777777" w:rsidR="00CF49E0" w:rsidRPr="009220EF" w:rsidRDefault="00CF49E0" w:rsidP="00CF49E0">
      <w:pPr>
        <w:pStyle w:val="ListParagraph"/>
        <w:numPr>
          <w:ilvl w:val="0"/>
          <w:numId w:val="40"/>
        </w:numPr>
        <w:jc w:val="both"/>
      </w:pPr>
      <w:r w:rsidRPr="009220EF">
        <w:t>Liquid phase mass transfer</w:t>
      </w:r>
    </w:p>
    <w:p w14:paraId="25CB3A42" w14:textId="77777777" w:rsidR="00CF49E0" w:rsidRPr="0009732A" w:rsidRDefault="00CF49E0" w:rsidP="00CF49E0">
      <w:pPr>
        <w:pStyle w:val="ListParagraph"/>
        <w:numPr>
          <w:ilvl w:val="0"/>
          <w:numId w:val="40"/>
        </w:numPr>
        <w:jc w:val="both"/>
      </w:pPr>
      <w:r w:rsidRPr="0009732A">
        <w:t>External film diffusion</w:t>
      </w:r>
    </w:p>
    <w:p w14:paraId="0086B303" w14:textId="77777777" w:rsidR="00CF49E0" w:rsidRPr="0009732A" w:rsidRDefault="00CF49E0" w:rsidP="00CF49E0">
      <w:pPr>
        <w:pStyle w:val="ListParagraph"/>
        <w:numPr>
          <w:ilvl w:val="0"/>
          <w:numId w:val="40"/>
        </w:numPr>
        <w:jc w:val="both"/>
      </w:pPr>
      <w:r w:rsidRPr="0009732A">
        <w:t xml:space="preserve">Intraparticle diffusion: Pore diffusion and Surface diffusion </w:t>
      </w:r>
    </w:p>
    <w:p w14:paraId="4A8E1853" w14:textId="77777777" w:rsidR="00CF49E0" w:rsidRPr="002D7917" w:rsidRDefault="00CF49E0" w:rsidP="00CF49E0">
      <w:pPr>
        <w:pStyle w:val="ListParagraph"/>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4847FA03" w14:textId="77777777" w:rsidR="00CF49E0" w:rsidRPr="0009732A" w:rsidRDefault="00CF49E0" w:rsidP="00CF49E0">
      <w:pPr>
        <w:pStyle w:val="ListParagraph"/>
        <w:numPr>
          <w:ilvl w:val="0"/>
          <w:numId w:val="40"/>
        </w:numPr>
        <w:jc w:val="both"/>
        <w:rPr>
          <w:b/>
          <w:bCs/>
          <w:color w:val="70AD47" w:themeColor="accent6"/>
        </w:rPr>
      </w:pPr>
      <w:r w:rsidRPr="0009732A">
        <w:rPr>
          <w:b/>
          <w:bCs/>
          <w:color w:val="70AD47" w:themeColor="accent6"/>
        </w:rPr>
        <w:t>The adsorption- desorption reaction</w:t>
      </w:r>
    </w:p>
    <w:p w14:paraId="4EC8FBEF" w14:textId="77777777" w:rsidR="0075055D" w:rsidRDefault="0075055D" w:rsidP="0075055D"/>
    <w:p w14:paraId="3ADAF603" w14:textId="7D1CA17C" w:rsidR="0075055D" w:rsidRDefault="0075055D">
      <w:pPr>
        <w:spacing w:after="160" w:line="2" w:lineRule="auto"/>
      </w:pPr>
      <w:r>
        <w:br w:type="page"/>
      </w:r>
    </w:p>
    <w:p w14:paraId="7C0AB158" w14:textId="64235E08" w:rsidR="004304EE" w:rsidRPr="007C69CE" w:rsidRDefault="004304EE" w:rsidP="004304EE">
      <w:pPr>
        <w:pStyle w:val="Heading3"/>
      </w:pPr>
      <w:r w:rsidRPr="007C69CE">
        <w:lastRenderedPageBreak/>
        <w:t>Pseudo-</w:t>
      </w:r>
      <w:r>
        <w:t>F</w:t>
      </w:r>
      <w:r w:rsidRPr="007C69CE">
        <w:t>irst-</w:t>
      </w:r>
      <w:r>
        <w:t>O</w:t>
      </w:r>
      <w:r w:rsidRPr="007C69CE">
        <w:t>rder</w:t>
      </w:r>
      <w:r>
        <w:t xml:space="preserve"> (PFO)</w:t>
      </w:r>
      <w:r w:rsidRPr="007C69CE">
        <w:t xml:space="preserve"> model</w:t>
      </w:r>
    </w:p>
    <w:p w14:paraId="13BEBF07" w14:textId="7DB37D38" w:rsidR="00E526EB" w:rsidRDefault="004304EE" w:rsidP="00E526EB">
      <w:pPr>
        <w:jc w:val="both"/>
      </w:pPr>
      <w:r w:rsidRPr="007C69CE">
        <w:t>The pseudo-first-order</w:t>
      </w:r>
      <w:r>
        <w:t xml:space="preserve"> (PFO) </w:t>
      </w:r>
      <w:r w:rsidRPr="007C69CE">
        <w:t>model</w:t>
      </w:r>
      <w:r w:rsidR="00D45176">
        <w:t xml:space="preserve"> by Lagergren</w:t>
      </w:r>
      <w:r w:rsidR="006D73AA">
        <w:t>, 1898,</w:t>
      </w:r>
      <w:r w:rsidR="00D45176">
        <w:t xml:space="preserve"> is not diffusion-based but is an ‘adsorption reaction model’. </w:t>
      </w:r>
      <w:r w:rsidR="00D164F4">
        <w:t>It is only valid when the adsorption reaction itself (</w:t>
      </w:r>
      <w:r w:rsidR="00E526EB">
        <w:t xml:space="preserve">particularly </w:t>
      </w:r>
      <w:r w:rsidR="00D164F4">
        <w:t>chemisorption) is rate-limiting, without any concern about the diffusion mechanism.</w:t>
      </w:r>
      <w:r w:rsidR="008620E6">
        <w:t xml:space="preserve"> </w:t>
      </w:r>
      <w:r w:rsidR="008620E6" w:rsidRPr="007C69CE">
        <w:t xml:space="preserve">The model describes conditions where the number of active sites </w:t>
      </w:r>
      <w:r w:rsidR="00271D7B">
        <w:t>is significantly lower than</w:t>
      </w:r>
      <w:r w:rsidR="008620E6" w:rsidRPr="007C69CE">
        <w:t xml:space="preserve"> the number of adsorbates</w:t>
      </w:r>
      <w:r w:rsidR="00271D7B">
        <w:t xml:space="preserve"> </w:t>
      </w:r>
      <w:r w:rsidR="00271D7B">
        <w:fldChar w:fldCharType="begin"/>
      </w:r>
      <w:r w:rsidR="00271D7B">
        <w:instrText xml:space="preserve"> ADDIN ZOTERO_ITEM CSL_CITATION {"citationID":"3KaLpsSs","properties":{"formattedCitation":"(Wang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71D7B">
        <w:fldChar w:fldCharType="separate"/>
      </w:r>
      <w:r w:rsidR="00271D7B" w:rsidRPr="00271D7B">
        <w:rPr>
          <w:rFonts w:cs="Arial"/>
        </w:rPr>
        <w:t>(Wang &amp; Guo, 2023)</w:t>
      </w:r>
      <w:r w:rsidR="00271D7B">
        <w:fldChar w:fldCharType="end"/>
      </w:r>
      <w:r w:rsidR="008620E6" w:rsidRPr="007C69CE">
        <w:t>.</w:t>
      </w:r>
      <w:r w:rsidR="00D164F4">
        <w:t xml:space="preserve"> The focus is on the adsorption reaction near the active sites and diffusion</w:t>
      </w:r>
      <w:r w:rsidR="00F535BA">
        <w:t xml:space="preserve"> or mass transfer</w:t>
      </w:r>
      <w:r w:rsidR="00D164F4">
        <w:t xml:space="preserve"> is fast enough to be neglected </w:t>
      </w:r>
      <w:r w:rsidR="00D164F4">
        <w:fldChar w:fldCharType="begin"/>
      </w:r>
      <w:r w:rsidR="00D164F4">
        <w:instrText xml:space="preserve"> ADDIN ZOTERO_ITEM CSL_CITATION {"citationID":"ehrD5mNU","properties":{"formattedCitation":"(Silva et al., 2021)","plainCitation":"(Silva et al., 2021)","noteIndex":0},"citationItems":[{"id":67,"uris":["http://zotero.org/users/local/h6YJVYLe/items/Q2EMAM3E"],"itemData":{"id":67,"type":"article-journal","abstract":"In this work, a commercial resin with a well-developed internal pore structure was chosen to adsorb four par­ abens used as probe molecules. The main novelty was to propose and validate a phenomenological transient adsorption model based on conservation law in both phases coupled with Langmuir’s equilibrium law and Fick’s mass transfer rate law inside the pores. With such an aim, a heterogeneous three-parameter intraparticle diffusion model, IPDM, was formulated, and its numerical solution was fitted to time-dependent concentration data by minimizing the sum of squared residuals. Equilibrium constants were also predicted by fitting Langmuir isotherm to equilibrium data. A monolayer capacity of 0.81 mmol/g was calculated for the four parabens regardless of the number of carbons in the ester group. With the optimal parameters values from the IPDM fitting process, a system of ODEs comprising local sensitivity coefficients as dependent variables was solved to compute the parameters’ variance-covariance matrix and infer their ranges for a 95% marginal confidence interval. In order to test the validity of the proposed model, an attempt to crosscheck between the parameters obtained by ′ the estimation of the equilibrium related parameter, κ, and the modified capacity parameter, ξp, and the ones obtained by fitting the Langmuir’s isotherm to equilibrium data was carried out. As far as equilibrium related parameters concern, there is a relative agreement inside the limits of the confidence range between the estimated values of the amount adsorbed in equilibrium with initial bulk solution concentration, q0, and Langmuir’s equilibrium constant, K, adjusted to kinetic and equilibrium data, independently. Additionally, the order of magnitude of pore diffusivity obtained in this work is in accordance with the one predicted by Wilke-Chang correlation and is inversely proportional to the van der Waals volume raised to the power 0.53 in close agree­ ment with the literature.","container-title":"Surfaces and Interfaces","DOI":"10.1016/j.surfin.2020.100791","ISSN":"24680230","journalAbbreviation":"Surfaces and Interfaces","language":"en","page":"100791","source":"DOI.org (Crossref)","title":"Kinetic and equilibrium adsorption parameters estimation based on a heterogeneous intraparticle diffusion model","volume":"22","author":[{"family":"Silva","given":"Luís M.S."},{"family":"Muñoz-Peña","given":"Maria J."},{"family":"Domínguez-Vargas","given":"Joaquín R."},{"family":"González","given":"Teresa"},{"family":"Cuerda-Correa","given":"Eduardo M."}],"issued":{"date-parts":[["2021",2]]}}}],"schema":"https://github.com/citation-style-language/schema/raw/master/csl-citation.json"} </w:instrText>
      </w:r>
      <w:r w:rsidR="00D164F4">
        <w:fldChar w:fldCharType="separate"/>
      </w:r>
      <w:r w:rsidR="00D164F4" w:rsidRPr="004156F7">
        <w:rPr>
          <w:rFonts w:cs="Arial"/>
        </w:rPr>
        <w:t>(Silva et al., 2021)</w:t>
      </w:r>
      <w:r w:rsidR="00D164F4">
        <w:fldChar w:fldCharType="end"/>
      </w:r>
      <w:r w:rsidR="00D164F4">
        <w:t>.</w:t>
      </w:r>
      <w:r w:rsidR="00E526EB">
        <w:t xml:space="preserve"> </w:t>
      </w:r>
      <w:r w:rsidR="005E31C1">
        <w:t xml:space="preserve">Moreover, the model does not include any isotherms </w:t>
      </w:r>
      <w:r w:rsidR="005E31C1">
        <w:fldChar w:fldCharType="begin"/>
      </w:r>
      <w:r w:rsidR="005E31C1">
        <w:instrText xml:space="preserve"> ADDIN ZOTERO_ITEM CSL_CITATION {"citationID":"5fADHSDM","properties":{"formattedCitation":"(Inglezakis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5E31C1">
        <w:fldChar w:fldCharType="separate"/>
      </w:r>
      <w:r w:rsidR="005E31C1" w:rsidRPr="005E31C1">
        <w:rPr>
          <w:rFonts w:cs="Arial"/>
        </w:rPr>
        <w:t>(Inglezakis et al., 2019)</w:t>
      </w:r>
      <w:r w:rsidR="005E31C1">
        <w:fldChar w:fldCharType="end"/>
      </w:r>
      <w:r w:rsidR="005E31C1">
        <w:t xml:space="preserve">. </w:t>
      </w:r>
      <w:r w:rsidR="00E526EB">
        <w:t>The steps related to fixed-bed adsorption that are included in the PFO model are marked green.</w:t>
      </w:r>
      <w:r w:rsidR="00FA2017">
        <w:t xml:space="preserve"> It is called a </w:t>
      </w:r>
      <w:r w:rsidR="00CF3A62">
        <w:t>zero</w:t>
      </w:r>
      <w:r w:rsidR="00FA2017">
        <w:t xml:space="preserve">-phase model </w:t>
      </w:r>
      <w:r w:rsidR="00CF3A62">
        <w:t>because the model ignores mass transfer and assumes instantaneous equilibrium</w:t>
      </w:r>
      <w:r w:rsidR="00FA2017">
        <w:t xml:space="preserve"> </w:t>
      </w:r>
      <w:r w:rsidR="00FA2017">
        <w:fldChar w:fldCharType="begin"/>
      </w:r>
      <w:r w:rsidR="00403858">
        <w:instrText xml:space="preserve"> ADDIN ZOTERO_ITEM CSL_CITATION {"citationID":"n32EIKaU","properties":{"formattedCitation":"(S.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FA2017">
        <w:fldChar w:fldCharType="separate"/>
      </w:r>
      <w:r w:rsidR="00FA2017" w:rsidRPr="0088503D">
        <w:rPr>
          <w:rFonts w:cs="Arial"/>
        </w:rPr>
        <w:t>(S. Sharma et al., 2023)</w:t>
      </w:r>
      <w:r w:rsidR="00FA2017">
        <w:fldChar w:fldCharType="end"/>
      </w:r>
      <w:r w:rsidR="00FA2017">
        <w:t>.</w:t>
      </w:r>
    </w:p>
    <w:p w14:paraId="17B335D4" w14:textId="77777777" w:rsidR="00E526EB" w:rsidRDefault="00E526EB" w:rsidP="00E526EB">
      <w:pPr>
        <w:jc w:val="both"/>
      </w:pPr>
    </w:p>
    <w:p w14:paraId="5124C807" w14:textId="77777777" w:rsidR="00E526EB" w:rsidRPr="00F535BA" w:rsidRDefault="00E526EB" w:rsidP="00E526EB">
      <w:pPr>
        <w:pStyle w:val="ListParagraph"/>
        <w:numPr>
          <w:ilvl w:val="0"/>
          <w:numId w:val="38"/>
        </w:numPr>
        <w:jc w:val="both"/>
      </w:pPr>
      <w:r w:rsidRPr="00F535BA">
        <w:t>Liquid phase mass transfer</w:t>
      </w:r>
    </w:p>
    <w:p w14:paraId="0B1A8F5C" w14:textId="77777777" w:rsidR="00E526EB" w:rsidRPr="00ED7562" w:rsidRDefault="00E526EB" w:rsidP="00E526EB">
      <w:pPr>
        <w:pStyle w:val="ListParagraph"/>
        <w:numPr>
          <w:ilvl w:val="0"/>
          <w:numId w:val="38"/>
        </w:numPr>
        <w:jc w:val="both"/>
      </w:pPr>
      <w:r w:rsidRPr="00ED7562">
        <w:t>External film diffusion</w:t>
      </w:r>
    </w:p>
    <w:p w14:paraId="14FA7598" w14:textId="45785126" w:rsidR="00E526EB" w:rsidRPr="00ED7562" w:rsidRDefault="00E526EB" w:rsidP="00E526EB">
      <w:pPr>
        <w:pStyle w:val="ListParagraph"/>
        <w:numPr>
          <w:ilvl w:val="0"/>
          <w:numId w:val="38"/>
        </w:numPr>
        <w:jc w:val="both"/>
      </w:pPr>
      <w:r w:rsidRPr="00ED7562">
        <w:t xml:space="preserve">Intraparticle diffusion </w:t>
      </w:r>
    </w:p>
    <w:p w14:paraId="677E1265" w14:textId="77777777" w:rsidR="00E526EB" w:rsidRPr="00ED7562" w:rsidRDefault="00E526EB" w:rsidP="00E526EB">
      <w:pPr>
        <w:pStyle w:val="ListParagraph"/>
        <w:jc w:val="both"/>
      </w:pPr>
      <w:r w:rsidRPr="00ED7562">
        <w:t>The isotherm</w:t>
      </w:r>
    </w:p>
    <w:p w14:paraId="6A94A626" w14:textId="44E52DE5" w:rsidR="00E526EB" w:rsidRPr="003B6977" w:rsidRDefault="00E526EB" w:rsidP="00E526EB">
      <w:pPr>
        <w:pStyle w:val="ListParagraph"/>
        <w:numPr>
          <w:ilvl w:val="0"/>
          <w:numId w:val="38"/>
        </w:numPr>
        <w:jc w:val="both"/>
        <w:rPr>
          <w:b/>
          <w:bCs/>
          <w:color w:val="70AD47" w:themeColor="accent6"/>
        </w:rPr>
      </w:pPr>
      <w:r w:rsidRPr="003B6977">
        <w:rPr>
          <w:b/>
          <w:bCs/>
          <w:color w:val="70AD47" w:themeColor="accent6"/>
        </w:rPr>
        <w:t xml:space="preserve">The </w:t>
      </w:r>
      <w:r w:rsidR="00ED7562" w:rsidRPr="003B6977">
        <w:rPr>
          <w:b/>
          <w:bCs/>
          <w:color w:val="70AD47" w:themeColor="accent6"/>
        </w:rPr>
        <w:t>adsorption reaction: chemisorption</w:t>
      </w:r>
    </w:p>
    <w:p w14:paraId="028FD976" w14:textId="63B6EA80" w:rsidR="00D164F4" w:rsidRDefault="00D164F4" w:rsidP="00D164F4">
      <w:pPr>
        <w:jc w:val="both"/>
      </w:pPr>
    </w:p>
    <w:p w14:paraId="4335EBCF" w14:textId="4C18C6F7" w:rsidR="00BE104D" w:rsidRDefault="004304EE" w:rsidP="0075055D">
      <w:pPr>
        <w:jc w:val="both"/>
      </w:pPr>
      <w:r w:rsidRPr="007C69CE">
        <w:t xml:space="preserve">The mathematical description of the PFO model is seen in equation </w:t>
      </w:r>
      <w:r w:rsidRPr="00087F12">
        <w:rPr>
          <w:b/>
          <w:bCs/>
        </w:rPr>
        <w:fldChar w:fldCharType="begin"/>
      </w:r>
      <w:r w:rsidRPr="00087F12">
        <w:rPr>
          <w:b/>
          <w:bCs/>
        </w:rPr>
        <w:instrText xml:space="preserve"> REF _Ref148777578 \h </w:instrText>
      </w:r>
      <w:r>
        <w:rPr>
          <w:b/>
          <w:bCs/>
        </w:rPr>
        <w:instrText xml:space="preserve"> \* MERGEFORMAT </w:instrText>
      </w:r>
      <w:r w:rsidRPr="00087F12">
        <w:rPr>
          <w:b/>
          <w:bCs/>
        </w:rPr>
      </w:r>
      <w:r w:rsidRPr="00087F12">
        <w:rPr>
          <w:b/>
          <w:bCs/>
        </w:rPr>
        <w:fldChar w:fldCharType="separate"/>
      </w:r>
      <w:r w:rsidR="00843CB6" w:rsidRPr="00087F12">
        <w:rPr>
          <w:b/>
          <w:bCs/>
        </w:rPr>
        <w:t>(</w:t>
      </w:r>
      <w:r w:rsidR="00843CB6" w:rsidRPr="00843CB6">
        <w:rPr>
          <w:b/>
          <w:bCs/>
        </w:rPr>
        <w:t>19</w:t>
      </w:r>
      <w:r w:rsidR="00843CB6" w:rsidRPr="00087F12">
        <w:rPr>
          <w:b/>
          <w:bCs/>
        </w:rPr>
        <w:t>)</w:t>
      </w:r>
      <w:r w:rsidRPr="00087F12">
        <w:rPr>
          <w:b/>
          <w:bCs/>
        </w:rPr>
        <w:fldChar w:fldCharType="end"/>
      </w:r>
      <w:r w:rsidRPr="007C69CE">
        <w:t xml:space="preserve"> </w:t>
      </w:r>
      <w:r w:rsidRPr="007C69CE">
        <w:fldChar w:fldCharType="begin"/>
      </w:r>
      <w:r w:rsidRPr="007C69CE">
        <w:instrText xml:space="preserve"> ADDIN ZOTERO_ITEM CSL_CITATION {"citationID":"FUS0Jl33","properties":{"formattedCitation":"(Wang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Pr="007C69CE">
        <w:fldChar w:fldCharType="separate"/>
      </w:r>
      <w:r w:rsidRPr="007C69CE">
        <w:rPr>
          <w:rFonts w:cs="Arial"/>
        </w:rPr>
        <w:t>(Wang &amp; Guo, 2023)</w:t>
      </w:r>
      <w:r w:rsidRPr="007C69CE">
        <w:fldChar w:fldCharType="end"/>
      </w:r>
      <w:r w:rsidRPr="007C69CE">
        <w:t xml:space="preserve">. </w:t>
      </w:r>
    </w:p>
    <w:p w14:paraId="2D2676FD" w14:textId="77777777" w:rsidR="0075055D" w:rsidRDefault="0075055D" w:rsidP="0075055D">
      <w:pPr>
        <w:jc w:val="both"/>
      </w:pPr>
    </w:p>
    <w:p w14:paraId="0AB93B37"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oMath>
      </m:oMathPara>
    </w:p>
    <w:p w14:paraId="7F2156B6" w14:textId="01544AA6" w:rsidR="004304EE" w:rsidRPr="00087F12" w:rsidRDefault="004304EE" w:rsidP="004304EE">
      <w:pPr>
        <w:pStyle w:val="Caption"/>
        <w:jc w:val="right"/>
        <w:rPr>
          <w:b/>
          <w:bCs/>
          <w:i w:val="0"/>
          <w:iCs w:val="0"/>
        </w:rPr>
      </w:pPr>
      <w:bookmarkStart w:id="92" w:name="_Ref148777578"/>
      <w:r w:rsidRPr="00087F12">
        <w:rPr>
          <w:b/>
          <w:bCs/>
          <w:i w:val="0"/>
          <w:iCs w:val="0"/>
        </w:rPr>
        <w:t>(</w:t>
      </w:r>
      <w:r w:rsidRPr="00087F12">
        <w:rPr>
          <w:b/>
          <w:bCs/>
          <w:i w:val="0"/>
          <w:iCs w:val="0"/>
        </w:rPr>
        <w:fldChar w:fldCharType="begin"/>
      </w:r>
      <w:r w:rsidRPr="00087F12">
        <w:rPr>
          <w:b/>
          <w:bCs/>
          <w:i w:val="0"/>
          <w:iCs w:val="0"/>
        </w:rPr>
        <w:instrText xml:space="preserve"> SEQ ( \* ARABIC </w:instrText>
      </w:r>
      <w:r w:rsidRPr="00087F12">
        <w:rPr>
          <w:b/>
          <w:bCs/>
          <w:i w:val="0"/>
          <w:iCs w:val="0"/>
        </w:rPr>
        <w:fldChar w:fldCharType="separate"/>
      </w:r>
      <w:r w:rsidR="00843CB6">
        <w:rPr>
          <w:b/>
          <w:bCs/>
          <w:i w:val="0"/>
          <w:iCs w:val="0"/>
          <w:noProof/>
        </w:rPr>
        <w:t>19</w:t>
      </w:r>
      <w:r w:rsidRPr="00087F12">
        <w:rPr>
          <w:b/>
          <w:bCs/>
          <w:i w:val="0"/>
          <w:iCs w:val="0"/>
        </w:rPr>
        <w:fldChar w:fldCharType="end"/>
      </w:r>
      <w:r w:rsidRPr="00087F12">
        <w:rPr>
          <w:b/>
          <w:bCs/>
          <w:i w:val="0"/>
          <w:iCs w:val="0"/>
        </w:rPr>
        <w:t>)</w:t>
      </w:r>
      <w:bookmarkEnd w:id="92"/>
    </w:p>
    <w:p w14:paraId="12B0337D" w14:textId="77777777" w:rsidR="004304EE" w:rsidRPr="007C69CE" w:rsidRDefault="004304EE" w:rsidP="004304EE">
      <w:r w:rsidRPr="007C69CE">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5FEB7449" w14:textId="77777777" w:rsidTr="0047120D">
        <w:tc>
          <w:tcPr>
            <w:tcW w:w="6091" w:type="dxa"/>
          </w:tcPr>
          <w:p w14:paraId="0CB3EF98"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6DFB61FF"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388BC1E8" w14:textId="77777777" w:rsidTr="0047120D">
        <w:tc>
          <w:tcPr>
            <w:tcW w:w="6091" w:type="dxa"/>
          </w:tcPr>
          <w:p w14:paraId="66D91013" w14:textId="77777777" w:rsidR="004304EE" w:rsidRPr="007C69CE" w:rsidRDefault="00000000" w:rsidP="0047120D">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04A96E6"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0585CC14" w14:textId="77777777" w:rsidTr="0047120D">
        <w:tc>
          <w:tcPr>
            <w:tcW w:w="6091" w:type="dxa"/>
          </w:tcPr>
          <w:p w14:paraId="649ABEA4"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4304EE" w:rsidRPr="007C69CE">
              <w:rPr>
                <w:rFonts w:eastAsiaTheme="minorEastAsia"/>
              </w:rPr>
              <w:t xml:space="preserve"> = PFO rate constant</w:t>
            </w:r>
          </w:p>
        </w:tc>
        <w:tc>
          <w:tcPr>
            <w:tcW w:w="2919" w:type="dxa"/>
          </w:tcPr>
          <w:p w14:paraId="1F907FDC" w14:textId="77777777" w:rsidR="004304EE" w:rsidRPr="007C69CE" w:rsidRDefault="004304EE" w:rsidP="0047120D">
            <w:r w:rsidRPr="007C69CE">
              <w:t>(1/h)</w:t>
            </w:r>
          </w:p>
        </w:tc>
      </w:tr>
    </w:tbl>
    <w:p w14:paraId="5F9805D0" w14:textId="77777777" w:rsidR="004304EE" w:rsidRDefault="004304EE" w:rsidP="004304EE"/>
    <w:p w14:paraId="2634B14D" w14:textId="4C9DD803" w:rsidR="004304EE" w:rsidRPr="006A4A35" w:rsidRDefault="00000000" w:rsidP="00614E99">
      <w:pPr>
        <w:jc w:val="both"/>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A4A35">
        <w:rPr>
          <w:rFonts w:eastAsiaTheme="minorEastAsia"/>
        </w:rPr>
        <w:t xml:space="preserve"> </w:t>
      </w:r>
      <w:r w:rsidR="00047501">
        <w:rPr>
          <w:rFonts w:eastAsiaTheme="minorEastAsia"/>
        </w:rPr>
        <w:t xml:space="preserve">is then the reaction rate constant </w:t>
      </w:r>
      <w:r w:rsidR="00525AF1">
        <w:rPr>
          <w:rFonts w:eastAsiaTheme="minorEastAsia"/>
        </w:rPr>
        <w:t>with</w:t>
      </w:r>
      <w:r w:rsidR="00614E99">
        <w:rPr>
          <w:rFonts w:eastAsiaTheme="minorEastAsia"/>
        </w:rPr>
        <w:t xml:space="preserve"> chemical reaction being the controlling step. The PFO</w:t>
      </w:r>
      <w:r w:rsidR="007C5558">
        <w:rPr>
          <w:rFonts w:eastAsiaTheme="minorEastAsia"/>
        </w:rPr>
        <w:t xml:space="preserve"> model</w:t>
      </w:r>
      <w:r w:rsidR="00614E99">
        <w:rPr>
          <w:rFonts w:eastAsiaTheme="minorEastAsia"/>
        </w:rPr>
        <w:t xml:space="preserve"> has the same form as the LDF</w:t>
      </w:r>
      <w:r w:rsidR="007C5558">
        <w:rPr>
          <w:rFonts w:eastAsiaTheme="minorEastAsia"/>
        </w:rPr>
        <w:t xml:space="preserve"> model </w:t>
      </w:r>
      <w:r w:rsidR="00490DDE">
        <w:rPr>
          <w:rFonts w:eastAsiaTheme="minorEastAsia"/>
        </w:rPr>
        <w:t xml:space="preserve">but it is not diffusion-based and </w:t>
      </w:r>
      <w:r w:rsidR="00E275C9">
        <w:rPr>
          <w:rFonts w:eastAsiaTheme="minorEastAsia"/>
        </w:rPr>
        <w:t xml:space="preserve">no isotherm is included. Lagergren’s model is criticized in numerous papers for being theoretically inconsistent. </w:t>
      </w:r>
      <w:r w:rsidR="004230A9">
        <w:rPr>
          <w:rFonts w:eastAsiaTheme="minorEastAsia"/>
        </w:rPr>
        <w:t>However, it is mentioned here because</w:t>
      </w:r>
      <w:r w:rsidR="00C92CE3">
        <w:rPr>
          <w:rFonts w:eastAsiaTheme="minorEastAsia"/>
        </w:rPr>
        <w:t>,</w:t>
      </w:r>
      <w:r w:rsidR="004230A9">
        <w:rPr>
          <w:rFonts w:eastAsiaTheme="minorEastAsia"/>
        </w:rPr>
        <w:t xml:space="preserve"> just as the PSO model</w:t>
      </w:r>
      <w:r w:rsidR="00C92CE3">
        <w:rPr>
          <w:rFonts w:eastAsiaTheme="minorEastAsia"/>
        </w:rPr>
        <w:t>, it</w:t>
      </w:r>
      <w:r w:rsidR="004230A9">
        <w:rPr>
          <w:rFonts w:eastAsiaTheme="minorEastAsia"/>
        </w:rPr>
        <w:t xml:space="preserve"> has been extensively used in literature</w:t>
      </w:r>
      <w:r w:rsidR="003C3046">
        <w:rPr>
          <w:rFonts w:eastAsiaTheme="minorEastAsia"/>
        </w:rPr>
        <w:t xml:space="preserve">. It is a highly simplified </w:t>
      </w:r>
      <w:r w:rsidR="00EE2D98">
        <w:rPr>
          <w:rFonts w:eastAsiaTheme="minorEastAsia"/>
        </w:rPr>
        <w:t xml:space="preserve">empirical equation </w:t>
      </w:r>
      <w:r w:rsidR="00A004FD">
        <w:rPr>
          <w:rFonts w:eastAsiaTheme="minorEastAsia"/>
        </w:rPr>
        <w:t xml:space="preserve">with absence of physical significance if underlying </w:t>
      </w:r>
      <w:r w:rsidR="0085631B">
        <w:rPr>
          <w:rFonts w:eastAsiaTheme="minorEastAsia"/>
        </w:rPr>
        <w:t xml:space="preserve">assumptions are not observed. The flexible mathematical formula is </w:t>
      </w:r>
      <w:r w:rsidR="00B056EF">
        <w:rPr>
          <w:rFonts w:eastAsiaTheme="minorEastAsia"/>
        </w:rPr>
        <w:t>a descriptive tool rather than a predictive tool</w:t>
      </w:r>
      <w:r w:rsidR="00EA0449">
        <w:rPr>
          <w:rFonts w:eastAsiaTheme="minorEastAsia"/>
        </w:rPr>
        <w:t xml:space="preserve"> </w:t>
      </w:r>
      <w:r w:rsidR="00EA0449">
        <w:rPr>
          <w:rFonts w:eastAsiaTheme="minorEastAsia"/>
        </w:rPr>
        <w:fldChar w:fldCharType="begin"/>
      </w:r>
      <w:r w:rsidR="00EA0449">
        <w:rPr>
          <w:rFonts w:eastAsiaTheme="minorEastAsia"/>
        </w:rPr>
        <w:instrText xml:space="preserve"> ADDIN ZOTERO_ITEM CSL_CITATION {"citationID":"KPXVWvA7","properties":{"formattedCitation":"(Inglezakis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EA0449">
        <w:rPr>
          <w:rFonts w:eastAsiaTheme="minorEastAsia"/>
        </w:rPr>
        <w:fldChar w:fldCharType="separate"/>
      </w:r>
      <w:r w:rsidR="00EA0449" w:rsidRPr="00EA0449">
        <w:rPr>
          <w:rFonts w:cs="Arial"/>
        </w:rPr>
        <w:t>(Inglezakis et al., 2019)</w:t>
      </w:r>
      <w:r w:rsidR="00EA0449">
        <w:rPr>
          <w:rFonts w:eastAsiaTheme="minorEastAsia"/>
        </w:rPr>
        <w:fldChar w:fldCharType="end"/>
      </w:r>
      <w:r w:rsidR="00B056EF">
        <w:rPr>
          <w:rFonts w:eastAsiaTheme="minorEastAsia"/>
        </w:rPr>
        <w:t xml:space="preserve">. Therefore, The reaction-based models are not considered for </w:t>
      </w:r>
      <w:r w:rsidR="0075055D">
        <w:rPr>
          <w:rFonts w:eastAsiaTheme="minorEastAsia"/>
        </w:rPr>
        <w:t>higher scale predictions.</w:t>
      </w:r>
    </w:p>
    <w:p w14:paraId="73F0777A" w14:textId="77777777" w:rsidR="006A4A35" w:rsidRDefault="006A4A35" w:rsidP="004304EE"/>
    <w:p w14:paraId="7ADE3D74" w14:textId="4E973332" w:rsidR="004304EE" w:rsidRPr="007C69CE" w:rsidRDefault="004304EE" w:rsidP="004304EE">
      <w:pPr>
        <w:pStyle w:val="Heading3"/>
      </w:pPr>
      <w:r w:rsidRPr="007C69CE">
        <w:t>Pseudo-</w:t>
      </w:r>
      <w:r>
        <w:t>S</w:t>
      </w:r>
      <w:r w:rsidRPr="007C69CE">
        <w:t>econd-</w:t>
      </w:r>
      <w:r>
        <w:t>O</w:t>
      </w:r>
      <w:r w:rsidRPr="007C69CE">
        <w:t>rder</w:t>
      </w:r>
      <w:r>
        <w:t xml:space="preserve"> (PSO)</w:t>
      </w:r>
      <w:r w:rsidRPr="007C69CE">
        <w:t xml:space="preserve"> model</w:t>
      </w:r>
    </w:p>
    <w:p w14:paraId="3EECABCD" w14:textId="6AB7577A" w:rsidR="009220EF" w:rsidRDefault="004304EE" w:rsidP="001E4A1E">
      <w:pPr>
        <w:jc w:val="both"/>
      </w:pPr>
      <w:r w:rsidRPr="007C69CE">
        <w:t>Next to the PFO model, the pseudo-second-order</w:t>
      </w:r>
      <w:r>
        <w:t xml:space="preserve"> (PSO)</w:t>
      </w:r>
      <w:r w:rsidRPr="007C69CE">
        <w:t xml:space="preserve"> kinetics model is</w:t>
      </w:r>
      <w:r w:rsidR="001E4A1E">
        <w:t xml:space="preserve"> </w:t>
      </w:r>
      <w:r w:rsidR="0075055D">
        <w:t xml:space="preserve">also </w:t>
      </w:r>
      <w:r w:rsidR="001E4A1E">
        <w:t xml:space="preserve">popular due to its simplicity. </w:t>
      </w:r>
      <w:r w:rsidRPr="007C69CE">
        <w:t>The model describes conditions where the number of active sites has the same order of magnitude as the number of adsorbates</w:t>
      </w:r>
      <w:r w:rsidR="00B83759">
        <w:t xml:space="preserve"> </w:t>
      </w:r>
      <w:r w:rsidR="00B83759" w:rsidRPr="007C69CE">
        <w:fldChar w:fldCharType="begin"/>
      </w:r>
      <w:r w:rsidR="00B83759" w:rsidRPr="007C69CE">
        <w:instrText xml:space="preserve"> ADDIN ZOTERO_ITEM CSL_CITATION {"citationID":"a6PUo20T","properties":{"formattedCitation":"(Wang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B83759" w:rsidRPr="007C69CE">
        <w:fldChar w:fldCharType="separate"/>
      </w:r>
      <w:r w:rsidR="00B83759" w:rsidRPr="007C69CE">
        <w:rPr>
          <w:rFonts w:cs="Arial"/>
        </w:rPr>
        <w:t>(Wang &amp; Guo, 2023)</w:t>
      </w:r>
      <w:r w:rsidR="00B83759" w:rsidRPr="007C69CE">
        <w:fldChar w:fldCharType="end"/>
      </w:r>
      <w:r w:rsidRPr="007C69CE">
        <w:t xml:space="preserve">. </w:t>
      </w:r>
      <w:r>
        <w:t xml:space="preserve">Theoretically, PSO assumes that the rate-limiting step is most likely the chemical, strong covalent bonding, so again chemisorption </w:t>
      </w:r>
      <w:r>
        <w:fldChar w:fldCharType="begin"/>
      </w:r>
      <w:r>
        <w:instrText xml:space="preserve"> ADDIN ZOTERO_ITEM CSL_CITATION {"citationID":"n70oyx1n","properties":{"formattedCitation":"(Inglezakis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F84A6B">
        <w:rPr>
          <w:rFonts w:cs="Arial"/>
        </w:rPr>
        <w:t>(Inglezakis et al., 2019)</w:t>
      </w:r>
      <w:r>
        <w:fldChar w:fldCharType="end"/>
      </w:r>
      <w:r w:rsidRPr="007C69CE">
        <w:t xml:space="preserve">. </w:t>
      </w:r>
      <w:r w:rsidR="00620817">
        <w:t>It is</w:t>
      </w:r>
      <w:r w:rsidR="00620CEB">
        <w:t xml:space="preserve"> together with the PFO categorized under the group of reaction</w:t>
      </w:r>
      <w:r w:rsidR="000620C4">
        <w:t xml:space="preserve"> kinetics-</w:t>
      </w:r>
      <w:r w:rsidR="00620CEB">
        <w:t xml:space="preserve">based models </w:t>
      </w:r>
      <w:r w:rsidR="000620C4">
        <w:fldChar w:fldCharType="begin"/>
      </w:r>
      <w:r w:rsidR="000620C4">
        <w:instrText xml:space="preserve"> ADDIN ZOTERO_ITEM CSL_CITATION {"citationID":"sgH9xyaa","properties":{"formattedCitation":"(Inglezakis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0620C4">
        <w:fldChar w:fldCharType="separate"/>
      </w:r>
      <w:r w:rsidR="000620C4" w:rsidRPr="000620C4">
        <w:rPr>
          <w:rFonts w:cs="Arial"/>
        </w:rPr>
        <w:t>(Inglezakis et al., 2019)</w:t>
      </w:r>
      <w:r w:rsidR="000620C4">
        <w:fldChar w:fldCharType="end"/>
      </w:r>
      <w:r w:rsidR="00620CEB">
        <w:t xml:space="preserve">. </w:t>
      </w:r>
      <w:r w:rsidRPr="007C69CE">
        <w:t xml:space="preserve">The mathematical description of the PSO is seen in equation </w:t>
      </w:r>
      <w:r w:rsidRPr="00217D0A">
        <w:rPr>
          <w:b/>
          <w:bCs/>
        </w:rPr>
        <w:fldChar w:fldCharType="begin"/>
      </w:r>
      <w:r w:rsidRPr="00217D0A">
        <w:rPr>
          <w:b/>
          <w:bCs/>
        </w:rPr>
        <w:instrText xml:space="preserve"> REF _Ref148781076 \h </w:instrText>
      </w:r>
      <w:r>
        <w:rPr>
          <w:b/>
          <w:bCs/>
        </w:rPr>
        <w:instrText xml:space="preserve"> \* MERGEFORMAT </w:instrText>
      </w:r>
      <w:r w:rsidRPr="00217D0A">
        <w:rPr>
          <w:b/>
          <w:bCs/>
        </w:rPr>
      </w:r>
      <w:r w:rsidRPr="00217D0A">
        <w:rPr>
          <w:b/>
          <w:bCs/>
        </w:rPr>
        <w:fldChar w:fldCharType="separate"/>
      </w:r>
      <w:r w:rsidR="00843CB6" w:rsidRPr="00217D0A">
        <w:rPr>
          <w:b/>
          <w:bCs/>
        </w:rPr>
        <w:t>(</w:t>
      </w:r>
      <w:r w:rsidR="00843CB6" w:rsidRPr="00843CB6">
        <w:rPr>
          <w:b/>
          <w:bCs/>
          <w:noProof/>
        </w:rPr>
        <w:t>20</w:t>
      </w:r>
      <w:r w:rsidR="00843CB6" w:rsidRPr="00217D0A">
        <w:rPr>
          <w:b/>
          <w:bCs/>
        </w:rPr>
        <w:t>)</w:t>
      </w:r>
      <w:r w:rsidRPr="00217D0A">
        <w:rPr>
          <w:b/>
          <w:bCs/>
        </w:rPr>
        <w:fldChar w:fldCharType="end"/>
      </w:r>
      <w:r w:rsidRPr="007C69CE">
        <w:t xml:space="preserve"> or integrated in equation </w:t>
      </w:r>
      <w:r w:rsidRPr="00217D0A">
        <w:rPr>
          <w:b/>
          <w:bCs/>
        </w:rPr>
        <w:fldChar w:fldCharType="begin"/>
      </w:r>
      <w:r w:rsidRPr="00217D0A">
        <w:rPr>
          <w:b/>
          <w:bCs/>
        </w:rPr>
        <w:instrText xml:space="preserve"> REF _Ref148781119 \h </w:instrText>
      </w:r>
      <w:r>
        <w:rPr>
          <w:b/>
          <w:bCs/>
        </w:rPr>
        <w:instrText xml:space="preserve"> \* MERGEFORMAT </w:instrText>
      </w:r>
      <w:r w:rsidRPr="00217D0A">
        <w:rPr>
          <w:b/>
          <w:bCs/>
        </w:rPr>
      </w:r>
      <w:r w:rsidRPr="00217D0A">
        <w:rPr>
          <w:b/>
          <w:bCs/>
        </w:rPr>
        <w:fldChar w:fldCharType="separate"/>
      </w:r>
      <w:r w:rsidR="00843CB6" w:rsidRPr="00217D0A">
        <w:rPr>
          <w:b/>
          <w:bCs/>
        </w:rPr>
        <w:t>(</w:t>
      </w:r>
      <w:r w:rsidR="00843CB6" w:rsidRPr="00843CB6">
        <w:rPr>
          <w:b/>
          <w:bCs/>
          <w:noProof/>
        </w:rPr>
        <w:t>21</w:t>
      </w:r>
      <w:r w:rsidR="00843CB6" w:rsidRPr="00217D0A">
        <w:rPr>
          <w:b/>
          <w:bCs/>
        </w:rPr>
        <w:t>)</w:t>
      </w:r>
      <w:r w:rsidRPr="00217D0A">
        <w:rPr>
          <w:b/>
          <w:bCs/>
        </w:rPr>
        <w:fldChar w:fldCharType="end"/>
      </w:r>
      <w:r w:rsidRPr="007C69CE">
        <w:t xml:space="preserve">. Plotting </w:t>
      </w:r>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oMath>
      <w:r w:rsidRPr="007C69CE">
        <w:rPr>
          <w:rFonts w:eastAsiaTheme="minorEastAsia"/>
        </w:rPr>
        <w:t xml:space="preserve"> against time</w:t>
      </w:r>
      <w:r w:rsidR="00455F7E">
        <w:rPr>
          <w:rFonts w:eastAsiaTheme="minorEastAsia"/>
        </w:rPr>
        <w:t xml:space="preserve"> (</w:t>
      </w:r>
      <w:r w:rsidR="00455F7E" w:rsidRPr="005B0ADB">
        <w:rPr>
          <w:rFonts w:eastAsiaTheme="minorEastAsia"/>
        </w:rPr>
        <w:t>equation</w:t>
      </w:r>
      <w:r w:rsidR="003B6977" w:rsidRPr="005B0ADB">
        <w:rPr>
          <w:rFonts w:eastAsiaTheme="minorEastAsia"/>
        </w:rPr>
        <w:t xml:space="preserve"> </w:t>
      </w:r>
      <w:r w:rsidR="003B6977" w:rsidRPr="005B0ADB">
        <w:rPr>
          <w:rFonts w:eastAsiaTheme="minorEastAsia"/>
        </w:rPr>
        <w:fldChar w:fldCharType="begin"/>
      </w:r>
      <w:r w:rsidR="003B6977" w:rsidRPr="005B0ADB">
        <w:rPr>
          <w:rFonts w:eastAsiaTheme="minorEastAsia"/>
        </w:rPr>
        <w:instrText xml:space="preserve"> REF _Ref165041734 \h </w:instrText>
      </w:r>
      <w:r w:rsidR="005B0ADB" w:rsidRPr="005B0ADB">
        <w:rPr>
          <w:rFonts w:eastAsiaTheme="minorEastAsia"/>
        </w:rPr>
        <w:instrText xml:space="preserve"> \* MERGEFORMAT </w:instrText>
      </w:r>
      <w:r w:rsidR="003B6977" w:rsidRPr="005B0ADB">
        <w:rPr>
          <w:rFonts w:eastAsiaTheme="minorEastAsia"/>
        </w:rPr>
      </w:r>
      <w:r w:rsidR="003B6977" w:rsidRPr="005B0ADB">
        <w:rPr>
          <w:rFonts w:eastAsiaTheme="minorEastAsia"/>
        </w:rPr>
        <w:fldChar w:fldCharType="separate"/>
      </w:r>
      <w:r w:rsidR="00843CB6" w:rsidRPr="00217D0A">
        <w:rPr>
          <w:b/>
          <w:bCs/>
        </w:rPr>
        <w:t>(</w:t>
      </w:r>
      <w:r w:rsidR="00843CB6" w:rsidRPr="00843CB6">
        <w:rPr>
          <w:b/>
          <w:bCs/>
          <w:noProof/>
        </w:rPr>
        <w:t>22</w:t>
      </w:r>
      <w:r w:rsidR="00843CB6" w:rsidRPr="00217D0A">
        <w:rPr>
          <w:b/>
          <w:bCs/>
        </w:rPr>
        <w:t>)</w:t>
      </w:r>
      <w:r w:rsidR="003B6977" w:rsidRPr="005B0ADB">
        <w:rPr>
          <w:rFonts w:eastAsiaTheme="minorEastAsia"/>
        </w:rPr>
        <w:fldChar w:fldCharType="end"/>
      </w:r>
      <w:r w:rsidR="00455F7E">
        <w:rPr>
          <w:rFonts w:eastAsiaTheme="minorEastAsia"/>
        </w:rPr>
        <w:t>)</w:t>
      </w:r>
      <w:r w:rsidRPr="007C69CE">
        <w:rPr>
          <w:rFonts w:eastAsiaTheme="minorEastAsia"/>
        </w:rPr>
        <w:t xml:space="preserve"> at different activated carbon quantities can be used to estimate the second-order-rate constant of sorption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7C69CE">
        <w:rPr>
          <w:rFonts w:eastAsiaTheme="minorEastAsia"/>
        </w:rPr>
        <w:t xml:space="preserve"> </w:t>
      </w:r>
      <w:r w:rsidRPr="007C69CE">
        <w:rPr>
          <w:rFonts w:eastAsiaTheme="minorEastAsia"/>
        </w:rPr>
        <w:fldChar w:fldCharType="begin"/>
      </w:r>
      <w:r w:rsidRPr="007C69CE">
        <w:rPr>
          <w:rFonts w:eastAsiaTheme="minorEastAsia"/>
        </w:rPr>
        <w:instrText xml:space="preserve"> ADDIN ZOTERO_ITEM CSL_CITATION {"citationID":"nqce3hPs","properties":{"formattedCitation":"(Aliakbarian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rPr>
          <w:rFonts w:eastAsiaTheme="minorEastAsia"/>
        </w:rPr>
        <w:fldChar w:fldCharType="separate"/>
      </w:r>
      <w:r w:rsidRPr="007C69CE">
        <w:rPr>
          <w:rFonts w:cs="Arial"/>
        </w:rPr>
        <w:t>(Aliakbarian et al., 2015)</w:t>
      </w:r>
      <w:r w:rsidRPr="007C69CE">
        <w:rPr>
          <w:rFonts w:eastAsiaTheme="minorEastAsia"/>
        </w:rPr>
        <w:fldChar w:fldCharType="end"/>
      </w:r>
      <w:r w:rsidRPr="007C69CE">
        <w:rPr>
          <w:rFonts w:eastAsiaTheme="minorEastAsia"/>
        </w:rPr>
        <w:t>.</w:t>
      </w:r>
      <w:r w:rsidR="001E4A1E">
        <w:rPr>
          <w:rFonts w:eastAsiaTheme="minorEastAsia"/>
        </w:rPr>
        <w:t xml:space="preserve"> </w:t>
      </w:r>
      <w:r w:rsidR="001E4A1E">
        <w:t>The steps related to fixed-bed adsorption that are included in the P</w:t>
      </w:r>
      <w:r w:rsidR="00EB347C">
        <w:t>S</w:t>
      </w:r>
      <w:r w:rsidR="001E4A1E">
        <w:t>O model are marked green.</w:t>
      </w:r>
    </w:p>
    <w:p w14:paraId="2AB54433" w14:textId="77777777" w:rsidR="009220EF" w:rsidRDefault="009220EF">
      <w:pPr>
        <w:spacing w:after="160" w:line="2" w:lineRule="auto"/>
      </w:pPr>
      <w:r>
        <w:br w:type="page"/>
      </w:r>
    </w:p>
    <w:p w14:paraId="57BAB5BA" w14:textId="1887BEF4" w:rsidR="001E4A1E" w:rsidRDefault="00E20E25" w:rsidP="001E4A1E">
      <w:pPr>
        <w:jc w:val="both"/>
      </w:pPr>
      <w:r>
        <w:lastRenderedPageBreak/>
        <w:t xml:space="preserve">It is called a zero-phase model because the model ignores mass transfer and assumes instantaneous equilibrium </w:t>
      </w:r>
      <w:r>
        <w:fldChar w:fldCharType="begin"/>
      </w:r>
      <w:r w:rsidR="00403858">
        <w:instrText xml:space="preserve"> ADDIN ZOTERO_ITEM CSL_CITATION {"citationID":"zJhCBEgZ","properties":{"formattedCitation":"(S.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fldChar w:fldCharType="separate"/>
      </w:r>
      <w:r w:rsidRPr="0088503D">
        <w:rPr>
          <w:rFonts w:cs="Arial"/>
        </w:rPr>
        <w:t>(S. Sharma et al., 2023)</w:t>
      </w:r>
      <w:r>
        <w:fldChar w:fldCharType="end"/>
      </w:r>
      <w:r>
        <w:t>.</w:t>
      </w:r>
    </w:p>
    <w:p w14:paraId="30DA91F0" w14:textId="77777777" w:rsidR="001E4A1E" w:rsidRDefault="001E4A1E" w:rsidP="001E4A1E">
      <w:pPr>
        <w:jc w:val="both"/>
      </w:pPr>
    </w:p>
    <w:p w14:paraId="4C1D7735" w14:textId="77777777" w:rsidR="001E4A1E" w:rsidRPr="00F535BA" w:rsidRDefault="001E4A1E" w:rsidP="001E4A1E">
      <w:pPr>
        <w:pStyle w:val="ListParagraph"/>
        <w:numPr>
          <w:ilvl w:val="0"/>
          <w:numId w:val="39"/>
        </w:numPr>
        <w:jc w:val="both"/>
      </w:pPr>
      <w:r w:rsidRPr="00F535BA">
        <w:t>Liquid phase mass transfer</w:t>
      </w:r>
    </w:p>
    <w:p w14:paraId="21730FFC" w14:textId="77777777" w:rsidR="001E4A1E" w:rsidRPr="00ED7562" w:rsidRDefault="001E4A1E" w:rsidP="001E4A1E">
      <w:pPr>
        <w:pStyle w:val="ListParagraph"/>
        <w:numPr>
          <w:ilvl w:val="0"/>
          <w:numId w:val="39"/>
        </w:numPr>
        <w:jc w:val="both"/>
      </w:pPr>
      <w:r w:rsidRPr="00ED7562">
        <w:t>External film diffusion</w:t>
      </w:r>
    </w:p>
    <w:p w14:paraId="56390752" w14:textId="6A5B23C6" w:rsidR="001E4A1E" w:rsidRPr="00ED7562" w:rsidRDefault="001E4A1E" w:rsidP="001E4A1E">
      <w:pPr>
        <w:pStyle w:val="ListParagraph"/>
        <w:numPr>
          <w:ilvl w:val="0"/>
          <w:numId w:val="39"/>
        </w:numPr>
        <w:jc w:val="both"/>
      </w:pPr>
      <w:r w:rsidRPr="00ED7562">
        <w:t xml:space="preserve">Intraparticle diffusion </w:t>
      </w:r>
    </w:p>
    <w:p w14:paraId="64DAA748" w14:textId="77777777" w:rsidR="001E4A1E" w:rsidRPr="00ED7562" w:rsidRDefault="001E4A1E" w:rsidP="001E4A1E">
      <w:pPr>
        <w:pStyle w:val="ListParagraph"/>
        <w:jc w:val="both"/>
      </w:pPr>
      <w:r w:rsidRPr="00ED7562">
        <w:t>The isotherm</w:t>
      </w:r>
    </w:p>
    <w:p w14:paraId="3AE88546" w14:textId="08E68772" w:rsidR="004304EE" w:rsidRPr="00E20E25" w:rsidRDefault="001E4A1E" w:rsidP="004304EE">
      <w:pPr>
        <w:pStyle w:val="ListParagraph"/>
        <w:numPr>
          <w:ilvl w:val="0"/>
          <w:numId w:val="39"/>
        </w:numPr>
        <w:jc w:val="both"/>
        <w:rPr>
          <w:b/>
          <w:bCs/>
          <w:color w:val="00B050"/>
        </w:rPr>
      </w:pPr>
      <w:r w:rsidRPr="00ED7562">
        <w:rPr>
          <w:b/>
          <w:bCs/>
          <w:color w:val="00B050"/>
        </w:rPr>
        <w:t xml:space="preserve">The </w:t>
      </w:r>
      <w:r>
        <w:rPr>
          <w:b/>
          <w:bCs/>
          <w:color w:val="00B050"/>
        </w:rPr>
        <w:t>adsorption reaction: chemisorption</w:t>
      </w:r>
    </w:p>
    <w:p w14:paraId="054DAB45" w14:textId="77777777" w:rsidR="004304EE" w:rsidRPr="007C69CE" w:rsidRDefault="004304EE" w:rsidP="004304EE">
      <w:pPr>
        <w:jc w:val="both"/>
      </w:pPr>
    </w:p>
    <w:p w14:paraId="0FB02B92"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e>
            <m:sup>
              <m:r>
                <w:rPr>
                  <w:rFonts w:ascii="Cambria Math" w:hAnsi="Cambria Math"/>
                </w:rPr>
                <m:t>2</m:t>
              </m:r>
            </m:sup>
          </m:sSup>
        </m:oMath>
      </m:oMathPara>
    </w:p>
    <w:p w14:paraId="748427AC" w14:textId="57A495CD" w:rsidR="004304EE" w:rsidRPr="00217D0A" w:rsidRDefault="004304EE" w:rsidP="004304EE">
      <w:pPr>
        <w:pStyle w:val="Caption"/>
        <w:jc w:val="right"/>
        <w:rPr>
          <w:b/>
          <w:bCs/>
          <w:i w:val="0"/>
          <w:iCs w:val="0"/>
        </w:rPr>
      </w:pPr>
      <w:bookmarkStart w:id="93" w:name="_Ref148781076"/>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843CB6">
        <w:rPr>
          <w:b/>
          <w:bCs/>
          <w:i w:val="0"/>
          <w:iCs w:val="0"/>
          <w:noProof/>
        </w:rPr>
        <w:t>20</w:t>
      </w:r>
      <w:r w:rsidRPr="00217D0A">
        <w:rPr>
          <w:b/>
          <w:bCs/>
          <w:i w:val="0"/>
          <w:iCs w:val="0"/>
        </w:rPr>
        <w:fldChar w:fldCharType="end"/>
      </w:r>
      <w:r w:rsidRPr="00217D0A">
        <w:rPr>
          <w:b/>
          <w:bCs/>
          <w:i w:val="0"/>
          <w:iCs w:val="0"/>
        </w:rPr>
        <w:t>)</w:t>
      </w:r>
      <w:bookmarkEnd w:id="93"/>
    </w:p>
    <w:p w14:paraId="0CF2F510" w14:textId="77777777" w:rsidR="004304EE" w:rsidRPr="007C69CE" w:rsidRDefault="00000000" w:rsidP="004304EE">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e</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den>
          </m:f>
        </m:oMath>
      </m:oMathPara>
    </w:p>
    <w:p w14:paraId="5FB018CA" w14:textId="4290C1E1" w:rsidR="004304EE" w:rsidRPr="00217D0A" w:rsidRDefault="004304EE" w:rsidP="004304EE">
      <w:pPr>
        <w:pStyle w:val="Caption"/>
        <w:jc w:val="right"/>
        <w:rPr>
          <w:b/>
          <w:bCs/>
          <w:i w:val="0"/>
          <w:iCs w:val="0"/>
        </w:rPr>
      </w:pPr>
      <w:bookmarkStart w:id="94" w:name="_Ref148781119"/>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843CB6">
        <w:rPr>
          <w:b/>
          <w:bCs/>
          <w:i w:val="0"/>
          <w:iCs w:val="0"/>
          <w:noProof/>
        </w:rPr>
        <w:t>21</w:t>
      </w:r>
      <w:r w:rsidRPr="00217D0A">
        <w:rPr>
          <w:b/>
          <w:bCs/>
          <w:i w:val="0"/>
          <w:iCs w:val="0"/>
        </w:rPr>
        <w:fldChar w:fldCharType="end"/>
      </w:r>
      <w:r w:rsidRPr="00217D0A">
        <w:rPr>
          <w:b/>
          <w:bCs/>
          <w:i w:val="0"/>
          <w:iCs w:val="0"/>
        </w:rPr>
        <w:t>)</w:t>
      </w:r>
      <w:bookmarkEnd w:id="94"/>
    </w:p>
    <w:p w14:paraId="01B3DD25"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e</m:t>
                  </m:r>
                </m:sub>
              </m:sSub>
            </m:den>
          </m:f>
        </m:oMath>
      </m:oMathPara>
    </w:p>
    <w:p w14:paraId="493C4735" w14:textId="50AB6450" w:rsidR="00BE104D" w:rsidRDefault="004304EE" w:rsidP="0075055D">
      <w:pPr>
        <w:pStyle w:val="Caption"/>
        <w:jc w:val="right"/>
      </w:pPr>
      <w:bookmarkStart w:id="95" w:name="_Ref165041734"/>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843CB6">
        <w:rPr>
          <w:b/>
          <w:bCs/>
          <w:i w:val="0"/>
          <w:iCs w:val="0"/>
          <w:noProof/>
        </w:rPr>
        <w:t>22</w:t>
      </w:r>
      <w:r w:rsidRPr="00217D0A">
        <w:rPr>
          <w:b/>
          <w:bCs/>
          <w:i w:val="0"/>
          <w:iCs w:val="0"/>
        </w:rPr>
        <w:fldChar w:fldCharType="end"/>
      </w:r>
      <w:r w:rsidRPr="00217D0A">
        <w:rPr>
          <w:b/>
          <w:bCs/>
          <w:i w:val="0"/>
          <w:iCs w:val="0"/>
        </w:rPr>
        <w:t>)</w:t>
      </w:r>
      <w:bookmarkEnd w:id="95"/>
    </w:p>
    <w:p w14:paraId="2A2F4AFE" w14:textId="77777777" w:rsidR="004304EE" w:rsidRPr="007C69CE" w:rsidRDefault="004304EE" w:rsidP="004304EE">
      <w:r w:rsidRPr="007C69CE">
        <w:t>In which:</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48EC1CDB" w14:textId="77777777" w:rsidTr="0047120D">
        <w:tc>
          <w:tcPr>
            <w:tcW w:w="6091" w:type="dxa"/>
          </w:tcPr>
          <w:p w14:paraId="735CCECF"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4A76C18D"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1DDA40E4" w14:textId="77777777" w:rsidTr="0047120D">
        <w:tc>
          <w:tcPr>
            <w:tcW w:w="6091" w:type="dxa"/>
          </w:tcPr>
          <w:p w14:paraId="251BE736" w14:textId="77777777" w:rsidR="004304EE" w:rsidRPr="007C69CE" w:rsidRDefault="00000000" w:rsidP="0047120D">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A81BA70"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23EE6BB2" w14:textId="77777777" w:rsidTr="0047120D">
        <w:tc>
          <w:tcPr>
            <w:tcW w:w="6091" w:type="dxa"/>
          </w:tcPr>
          <w:p w14:paraId="58F83B60" w14:textId="77777777" w:rsidR="004304EE" w:rsidRPr="007C69CE" w:rsidRDefault="00000000" w:rsidP="0047120D">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4304EE" w:rsidRPr="007C69CE">
              <w:rPr>
                <w:rFonts w:eastAsiaTheme="minorEastAsia"/>
              </w:rPr>
              <w:t xml:space="preserve"> = PSO rate constant</w:t>
            </w:r>
          </w:p>
        </w:tc>
        <w:tc>
          <w:tcPr>
            <w:tcW w:w="2919" w:type="dxa"/>
          </w:tcPr>
          <w:p w14:paraId="460AB5D4" w14:textId="77777777" w:rsidR="004304EE" w:rsidRPr="007C69CE" w:rsidRDefault="004304EE" w:rsidP="0047120D">
            <w:r w:rsidRPr="007C69CE">
              <w:t>(g/(h*mg))</w:t>
            </w:r>
          </w:p>
        </w:tc>
      </w:tr>
    </w:tbl>
    <w:p w14:paraId="0CA651CD" w14:textId="77777777" w:rsidR="004304EE" w:rsidRDefault="004304EE" w:rsidP="004304EE">
      <w:pPr>
        <w:jc w:val="both"/>
      </w:pPr>
    </w:p>
    <w:p w14:paraId="349C46E1" w14:textId="7F73FB29" w:rsidR="001E4A1E" w:rsidRDefault="00455F7E" w:rsidP="001E4A1E">
      <w:pPr>
        <w:jc w:val="both"/>
      </w:pPr>
      <w:r>
        <w:t xml:space="preserve">Being a purely empirical fitting exercise lacking physical significance, </w:t>
      </w:r>
      <w:r w:rsidR="00BD4D13">
        <w:t>this model is also not ideal in varying conditions</w:t>
      </w:r>
      <w:r>
        <w:t xml:space="preserve">. This makes </w:t>
      </w:r>
      <w:r w:rsidR="006A64A7">
        <w:t>it</w:t>
      </w:r>
      <w:r>
        <w:t xml:space="preserve"> unreliable for </w:t>
      </w:r>
      <w:r w:rsidR="005772F5">
        <w:t>modelling urban wastewater treatment</w:t>
      </w:r>
      <w:r>
        <w:t>.</w:t>
      </w:r>
      <w:r w:rsidR="006A64A7">
        <w:t xml:space="preserve"> </w:t>
      </w:r>
      <w:r w:rsidR="001E4A1E">
        <w:t xml:space="preserve">Unfortunately, many researchers evaluated the applicability only on the quality of the fit on the experimental data and not on underlying theory, which is clearly a misperception </w:t>
      </w:r>
      <w:r w:rsidR="001E4A1E">
        <w:fldChar w:fldCharType="begin"/>
      </w:r>
      <w:r w:rsidR="00271D7B">
        <w:instrText xml:space="preserve"> ADDIN ZOTERO_ITEM CSL_CITATION {"citationID":"ATn8nYFQ","properties":{"formattedCitation":"(Inglezakis et al., 2019; Yao &amp; Zhu, 2021)","plainCitation":"(Inglezakis et al., 2019; Yao &amp; Zhu, 2021)","noteIndex":0},"citationItems":[{"id":71,"uris":["http://zotero.org/users/local/h6YJVYLe/items/ZK9IEMIV"],"itemData":{"id":71,"type":"article-journal","abstract":"Adsorption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id":124,"uris":["http://zotero.org/users/local/h6YJVYLe/items/Q53XZSPP"],"itemData":{"id":124,"type":"article-journal","abstract":"A new multi-mechanism kinetic model for batch adsorption is proposed. A dimensionless parameter in the model serves as a mechanism indicator in the sense that the model converts to the pseudo-first-order (PFO), the Vermeulen (intraparticle diffusion) and the film diffusion models as the dimensionless parameter changes its values. Expressions relating the model parameters and the mass transfer coefficients are obtained which allow for the estimation of the film mass transfer and the intraparticle diffusion coefficients from `show that the estimated mass transfer coefficients are in reasonable agreement with literature values.","container-title":"Surfaces and Interfaces","DOI":"10.1016/j.surfin.2021.101422","ISSN":"2468-0230","journalAbbreviation":"Surfaces and Interfaces","page":"101422","source":"ScienceDirect","title":"A new multi-mechanism adsorption kinetic model and its relation to mass transfer coefficients","volume":"26","author":[{"family":"Yao","given":"Chuncai"},{"family":"Zhu","given":"Chenxi"}],"issued":{"date-parts":[["2021",10,1]]}}}],"schema":"https://github.com/citation-style-language/schema/raw/master/csl-citation.json"} </w:instrText>
      </w:r>
      <w:r w:rsidR="001E4A1E">
        <w:fldChar w:fldCharType="separate"/>
      </w:r>
      <w:r w:rsidR="001E4A1E" w:rsidRPr="00233A1C">
        <w:rPr>
          <w:rFonts w:cs="Arial"/>
        </w:rPr>
        <w:t>(Inglezakis et al., 2019; Yao &amp; Zhu, 2021)</w:t>
      </w:r>
      <w:r w:rsidR="001E4A1E">
        <w:fldChar w:fldCharType="end"/>
      </w:r>
      <w:r w:rsidR="001E4A1E">
        <w:t>.</w:t>
      </w:r>
    </w:p>
    <w:p w14:paraId="10AC9562" w14:textId="77777777" w:rsidR="001E4A1E" w:rsidRDefault="001E4A1E" w:rsidP="004304EE">
      <w:pPr>
        <w:jc w:val="both"/>
      </w:pPr>
    </w:p>
    <w:p w14:paraId="2169E4FE" w14:textId="73A4AFE4" w:rsidR="00DE0A6F" w:rsidRDefault="003D16CD" w:rsidP="00B8210F">
      <w:pPr>
        <w:pStyle w:val="Heading2"/>
      </w:pPr>
      <w:bookmarkStart w:id="96" w:name="_Toc165464874"/>
      <w:r>
        <w:t>Conclusion BTC models</w:t>
      </w:r>
      <w:bookmarkEnd w:id="96"/>
    </w:p>
    <w:p w14:paraId="3BAFBE9B" w14:textId="7CEF414A" w:rsidR="008555CB" w:rsidRDefault="00B8210F" w:rsidP="004304EE">
      <w:pPr>
        <w:jc w:val="both"/>
      </w:pPr>
      <w:r>
        <w:t xml:space="preserve">An </w:t>
      </w:r>
      <w:r w:rsidR="00C850FD">
        <w:t>overview</w:t>
      </w:r>
      <w:r>
        <w:t xml:space="preserve"> of </w:t>
      </w:r>
      <w:r w:rsidR="00C850FD">
        <w:t xml:space="preserve">the discussed BTC models </w:t>
      </w:r>
      <w:r w:rsidR="00FE0E00">
        <w:t>with classification</w:t>
      </w:r>
      <w:r w:rsidR="00C850FD">
        <w:t xml:space="preserve"> is given in </w:t>
      </w:r>
      <w:r w:rsidR="00C850FD" w:rsidRPr="00C850FD">
        <w:fldChar w:fldCharType="begin"/>
      </w:r>
      <w:r w:rsidR="00C850FD" w:rsidRPr="00C850FD">
        <w:instrText xml:space="preserve"> REF _Ref163989477 \h  \* MERGEFORMAT </w:instrText>
      </w:r>
      <w:r w:rsidR="00C850FD" w:rsidRPr="00C850FD">
        <w:fldChar w:fldCharType="separate"/>
      </w:r>
      <w:r w:rsidR="00843CB6" w:rsidRPr="00C23037">
        <w:rPr>
          <w:b/>
          <w:bCs/>
        </w:rPr>
        <w:t xml:space="preserve">Table </w:t>
      </w:r>
      <w:r w:rsidR="00843CB6" w:rsidRPr="00843CB6">
        <w:rPr>
          <w:b/>
          <w:bCs/>
          <w:noProof/>
        </w:rPr>
        <w:t>5</w:t>
      </w:r>
      <w:r w:rsidR="00C850FD" w:rsidRPr="00C850FD">
        <w:fldChar w:fldCharType="end"/>
      </w:r>
      <w:r w:rsidR="00C850FD">
        <w:t>. Zero-phase models such as the PFO or PSO model</w:t>
      </w:r>
      <w:r w:rsidR="006A625E">
        <w:t xml:space="preserve"> lack physical significance</w:t>
      </w:r>
      <w:r w:rsidR="004B4B3A">
        <w:t xml:space="preserve">, are empirical and therefore more suitable as </w:t>
      </w:r>
      <w:r w:rsidR="00A808EE">
        <w:t>descriptive tool</w:t>
      </w:r>
      <w:r w:rsidR="006A625E">
        <w:t>. One-phase models such as the Thomas or Clark model</w:t>
      </w:r>
      <w:r w:rsidR="00F006CF">
        <w:t xml:space="preserve"> </w:t>
      </w:r>
      <w:r w:rsidR="00006E5C">
        <w:t>consider chemical mass transfer</w:t>
      </w:r>
      <w:r w:rsidR="00F6442B">
        <w:t xml:space="preserve"> but</w:t>
      </w:r>
      <w:r w:rsidR="00A80AE0">
        <w:t xml:space="preserve"> neglect intraparticle diffusion. This is a </w:t>
      </w:r>
      <w:r w:rsidR="009A51D3">
        <w:t xml:space="preserve">drawback </w:t>
      </w:r>
      <w:r w:rsidR="005F15FE">
        <w:t xml:space="preserve">because in porous materials like GAC, the adsorption of micropollutants is typically rate-limited </w:t>
      </w:r>
      <w:r w:rsidR="00A97AE0">
        <w:t>by</w:t>
      </w:r>
      <w:r w:rsidR="005F15FE">
        <w:t xml:space="preserve"> intraparticle diffusion</w:t>
      </w:r>
      <w:r w:rsidR="00403858">
        <w:t xml:space="preserve"> </w:t>
      </w:r>
      <w:r w:rsidR="00403858">
        <w:fldChar w:fldCharType="begin"/>
      </w:r>
      <w:r w:rsidR="00403858">
        <w:instrText xml:space="preserve"> ADDIN ZOTERO_ITEM CSL_CITATION {"citationID":"xToOn0hm","properties":{"formattedCitation":"(Inglezakis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3858">
        <w:fldChar w:fldCharType="separate"/>
      </w:r>
      <w:r w:rsidR="00403858" w:rsidRPr="00403858">
        <w:rPr>
          <w:rFonts w:cs="Arial"/>
        </w:rPr>
        <w:t>(Inglezakis et al., 2019)</w:t>
      </w:r>
      <w:r w:rsidR="00403858">
        <w:fldChar w:fldCharType="end"/>
      </w:r>
      <w:r w:rsidR="000C101A">
        <w:t>. Two</w:t>
      </w:r>
      <w:r w:rsidR="00F6442B">
        <w:t>-</w:t>
      </w:r>
      <w:r w:rsidR="000C101A">
        <w:t>phase models are then a b</w:t>
      </w:r>
      <w:r w:rsidR="00733F2A">
        <w:t xml:space="preserve">etter approximation and more accurate than one-phase models, but from here numerical solvers are required. </w:t>
      </w:r>
      <w:r w:rsidR="002F07C7">
        <w:t xml:space="preserve">Some intraparticle and external diffusion </w:t>
      </w:r>
      <w:r w:rsidR="009E49A2">
        <w:t>is</w:t>
      </w:r>
      <w:r w:rsidR="002F07C7">
        <w:t xml:space="preserve"> considered. </w:t>
      </w:r>
      <w:r w:rsidR="005039E5">
        <w:t xml:space="preserve">The HSDM, PDM and LDF are therefore realistic candidates for modelling the removal of micropollutants </w:t>
      </w:r>
      <w:r w:rsidR="008B49E1">
        <w:t xml:space="preserve">to some extent. Multi-phase models like the PSDM model are </w:t>
      </w:r>
      <w:r w:rsidR="00C22843">
        <w:t>very complex</w:t>
      </w:r>
      <w:r w:rsidR="0053513B">
        <w:t xml:space="preserve"> but </w:t>
      </w:r>
      <w:r w:rsidR="00B25F25">
        <w:t xml:space="preserve">this complexity can be worth including </w:t>
      </w:r>
      <w:r w:rsidR="00C22843">
        <w:t>when modelling</w:t>
      </w:r>
      <w:r w:rsidR="00B25F25">
        <w:t xml:space="preserve"> adsorption of variable</w:t>
      </w:r>
      <w:r w:rsidR="008F1005">
        <w:t xml:space="preserve">-size micropollutants </w:t>
      </w:r>
      <w:r w:rsidR="00414AC9">
        <w:t>under the highly varied</w:t>
      </w:r>
      <w:r w:rsidR="008F1005">
        <w:t xml:space="preserve"> conditions </w:t>
      </w:r>
      <w:r w:rsidR="00414AC9">
        <w:t>present in municipal wastewater.</w:t>
      </w:r>
      <w:r w:rsidR="009E49A2">
        <w:t xml:space="preserve"> With </w:t>
      </w:r>
      <w:r w:rsidR="00BF10FE">
        <w:t>detailed</w:t>
      </w:r>
      <w:r w:rsidR="00F749C4">
        <w:t xml:space="preserve"> simulation of</w:t>
      </w:r>
      <w:r w:rsidR="009E49A2">
        <w:t xml:space="preserve"> intraparticle diffusion</w:t>
      </w:r>
      <w:r w:rsidR="00F749C4">
        <w:t xml:space="preserve"> (pore and surface), the PSDM is a strong candidate</w:t>
      </w:r>
      <w:r w:rsidR="00525C09">
        <w:t xml:space="preserve"> </w:t>
      </w:r>
      <w:r w:rsidR="00D952DF">
        <w:t>for simulati</w:t>
      </w:r>
      <w:r w:rsidR="00A808EE">
        <w:t>ng</w:t>
      </w:r>
      <w:r w:rsidR="00D952DF">
        <w:t xml:space="preserve"> GAC</w:t>
      </w:r>
      <w:r w:rsidR="009F78D2">
        <w:t xml:space="preserve"> in wastewater treatment plants</w:t>
      </w:r>
      <w:r w:rsidR="00F749C4">
        <w:t>.</w:t>
      </w:r>
      <w:r w:rsidR="00527D78">
        <w:t xml:space="preserve"> </w:t>
      </w:r>
      <w:r w:rsidR="00B8618F">
        <w:t>It</w:t>
      </w:r>
      <w:r w:rsidR="00527D78">
        <w:t xml:space="preserve"> is still worth mentioning that </w:t>
      </w:r>
      <w:r w:rsidR="006C4511">
        <w:t xml:space="preserve">dynamic adsorption is a very complicated process and even </w:t>
      </w:r>
      <w:r w:rsidR="00CE11CA">
        <w:t xml:space="preserve">multi-phase models </w:t>
      </w:r>
      <w:r w:rsidR="00CC1497">
        <w:t xml:space="preserve">are still simplified from </w:t>
      </w:r>
      <w:r w:rsidR="00D82759">
        <w:t>reality</w:t>
      </w:r>
      <w:r w:rsidR="00CE11CA">
        <w:t xml:space="preserve">: </w:t>
      </w:r>
      <w:r w:rsidR="00A52B7F">
        <w:t xml:space="preserve">fast </w:t>
      </w:r>
      <w:r w:rsidR="00CE11CA">
        <w:t>adsorption reaction rate</w:t>
      </w:r>
      <w:r w:rsidR="00A52B7F">
        <w:t>, adsorbent granules of equal size in the column, no wall effect…</w:t>
      </w:r>
      <w:r w:rsidR="00D952DF">
        <w:t xml:space="preserve"> Also, as said</w:t>
      </w:r>
      <w:r w:rsidR="000B20FF">
        <w:t xml:space="preserve"> more effort is needed to determine </w:t>
      </w:r>
      <w:r w:rsidR="008B2AF4">
        <w:t xml:space="preserve">the </w:t>
      </w:r>
      <w:r w:rsidR="000B20FF">
        <w:t>model parameters</w:t>
      </w:r>
      <w:r w:rsidR="009F78D2">
        <w:t xml:space="preserve"> and </w:t>
      </w:r>
      <w:r w:rsidR="008B2AF4">
        <w:t>numerical solvers are</w:t>
      </w:r>
      <w:r w:rsidR="009F78D2">
        <w:t xml:space="preserve"> required</w:t>
      </w:r>
      <w:r w:rsidR="00A52B7F">
        <w:t xml:space="preserve"> </w:t>
      </w:r>
      <w:r w:rsidR="00A52B7F">
        <w:fldChar w:fldCharType="begin"/>
      </w:r>
      <w:r w:rsidR="00A52B7F">
        <w:instrText xml:space="preserve"> ADDIN ZOTERO_ITEM CSL_CITATION {"citationID":"9sjQwkiU","properties":{"formattedCitation":"(S.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52B7F">
        <w:fldChar w:fldCharType="separate"/>
      </w:r>
      <w:r w:rsidR="00A52B7F" w:rsidRPr="00A52B7F">
        <w:rPr>
          <w:rFonts w:cs="Arial"/>
        </w:rPr>
        <w:t>(S. Sharma et al., 2023; Xu et al., 2013)</w:t>
      </w:r>
      <w:r w:rsidR="00A52B7F">
        <w:fldChar w:fldCharType="end"/>
      </w:r>
      <w:r w:rsidR="00563809">
        <w:t xml:space="preserve">. </w:t>
      </w:r>
    </w:p>
    <w:p w14:paraId="73BC2C46" w14:textId="77777777" w:rsidR="00563809" w:rsidRDefault="00563809">
      <w:pPr>
        <w:spacing w:after="160" w:line="2" w:lineRule="auto"/>
      </w:pPr>
      <w:r>
        <w:br w:type="page"/>
      </w:r>
    </w:p>
    <w:p w14:paraId="518BE9C4" w14:textId="2EF43350" w:rsidR="005117FC" w:rsidRPr="00C23037" w:rsidRDefault="005117FC" w:rsidP="005117FC">
      <w:pPr>
        <w:pStyle w:val="Caption"/>
        <w:keepNext/>
        <w:rPr>
          <w:b/>
          <w:bCs/>
          <w:i w:val="0"/>
          <w:iCs w:val="0"/>
        </w:rPr>
      </w:pPr>
      <w:bookmarkStart w:id="97" w:name="_Ref163989477"/>
      <w:r w:rsidRPr="00C23037">
        <w:rPr>
          <w:b/>
          <w:bCs/>
          <w:i w:val="0"/>
          <w:iCs w:val="0"/>
        </w:rPr>
        <w:lastRenderedPageBreak/>
        <w:t xml:space="preserve">Table </w:t>
      </w:r>
      <w:r w:rsidRPr="00C23037">
        <w:rPr>
          <w:b/>
          <w:bCs/>
          <w:i w:val="0"/>
          <w:iCs w:val="0"/>
        </w:rPr>
        <w:fldChar w:fldCharType="begin"/>
      </w:r>
      <w:r w:rsidRPr="00C23037">
        <w:rPr>
          <w:b/>
          <w:bCs/>
          <w:i w:val="0"/>
          <w:iCs w:val="0"/>
        </w:rPr>
        <w:instrText xml:space="preserve"> SEQ Table \* ARABIC </w:instrText>
      </w:r>
      <w:r w:rsidRPr="00C23037">
        <w:rPr>
          <w:b/>
          <w:bCs/>
          <w:i w:val="0"/>
          <w:iCs w:val="0"/>
        </w:rPr>
        <w:fldChar w:fldCharType="separate"/>
      </w:r>
      <w:r w:rsidR="00843CB6">
        <w:rPr>
          <w:b/>
          <w:bCs/>
          <w:i w:val="0"/>
          <w:iCs w:val="0"/>
          <w:noProof/>
        </w:rPr>
        <w:t>5</w:t>
      </w:r>
      <w:r w:rsidRPr="00C23037">
        <w:rPr>
          <w:b/>
          <w:bCs/>
          <w:i w:val="0"/>
          <w:iCs w:val="0"/>
        </w:rPr>
        <w:fldChar w:fldCharType="end"/>
      </w:r>
      <w:bookmarkEnd w:id="97"/>
      <w:r w:rsidRPr="00C23037">
        <w:rPr>
          <w:b/>
          <w:bCs/>
          <w:i w:val="0"/>
          <w:iCs w:val="0"/>
        </w:rPr>
        <w:t xml:space="preserve"> </w:t>
      </w:r>
      <w:r w:rsidR="00C23037" w:rsidRPr="00C23037">
        <w:rPr>
          <w:b/>
          <w:bCs/>
          <w:i w:val="0"/>
          <w:iCs w:val="0"/>
        </w:rPr>
        <w:t>Classification of fixed-bed adsorption models according to complexi</w:t>
      </w:r>
      <w:r w:rsidR="00C23037" w:rsidRPr="003242E3">
        <w:rPr>
          <w:b/>
          <w:bCs/>
          <w:i w:val="0"/>
          <w:iCs w:val="0"/>
        </w:rPr>
        <w:t xml:space="preserve">ty </w:t>
      </w:r>
      <w:r w:rsidR="00A14FAE" w:rsidRPr="003242E3">
        <w:rPr>
          <w:b/>
          <w:bCs/>
          <w:i w:val="0"/>
          <w:iCs w:val="0"/>
        </w:rPr>
        <w:fldChar w:fldCharType="begin"/>
      </w:r>
      <w:r w:rsidR="00A14FAE" w:rsidRPr="003242E3">
        <w:rPr>
          <w:b/>
          <w:bCs/>
          <w:i w:val="0"/>
          <w:iCs w:val="0"/>
        </w:rPr>
        <w:instrText xml:space="preserve"> ADDIN ZOTERO_ITEM CSL_CITATION {"citationID":"liijLEOy","properties":{"formattedCitation":"(S.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A14FAE" w:rsidRPr="003242E3">
        <w:rPr>
          <w:b/>
          <w:bCs/>
          <w:i w:val="0"/>
          <w:iCs w:val="0"/>
        </w:rPr>
        <w:fldChar w:fldCharType="separate"/>
      </w:r>
      <w:r w:rsidR="00A14FAE" w:rsidRPr="003242E3">
        <w:rPr>
          <w:rFonts w:cs="Arial"/>
          <w:b/>
          <w:bCs/>
          <w:i w:val="0"/>
          <w:iCs w:val="0"/>
        </w:rPr>
        <w:t>(S. Sharma et al., 2023)</w:t>
      </w:r>
      <w:r w:rsidR="00A14FAE" w:rsidRPr="003242E3">
        <w:rPr>
          <w:b/>
          <w:bCs/>
          <w:i w:val="0"/>
          <w:iCs w:val="0"/>
        </w:rPr>
        <w:fldChar w:fldCharType="end"/>
      </w:r>
    </w:p>
    <w:tbl>
      <w:tblPr>
        <w:tblStyle w:val="TableGrid"/>
        <w:tblW w:w="0" w:type="auto"/>
        <w:tblLook w:val="04A0" w:firstRow="1" w:lastRow="0" w:firstColumn="1" w:lastColumn="0" w:noHBand="0" w:noVBand="1"/>
      </w:tblPr>
      <w:tblGrid>
        <w:gridCol w:w="1701"/>
        <w:gridCol w:w="1701"/>
        <w:gridCol w:w="1985"/>
        <w:gridCol w:w="1783"/>
        <w:gridCol w:w="1850"/>
      </w:tblGrid>
      <w:tr w:rsidR="00640A98" w14:paraId="031DB1BD" w14:textId="53AC4136" w:rsidTr="00383105">
        <w:tc>
          <w:tcPr>
            <w:tcW w:w="1701" w:type="dxa"/>
            <w:tcBorders>
              <w:top w:val="single" w:sz="4" w:space="0" w:color="auto"/>
              <w:left w:val="nil"/>
              <w:bottom w:val="single" w:sz="4" w:space="0" w:color="auto"/>
              <w:right w:val="nil"/>
            </w:tcBorders>
            <w:shd w:val="clear" w:color="auto" w:fill="B4C6E7" w:themeFill="accent5" w:themeFillTint="66"/>
            <w:vAlign w:val="center"/>
          </w:tcPr>
          <w:p w14:paraId="566C16FD" w14:textId="2EAB04CF" w:rsidR="00640A98" w:rsidRPr="00F9184D" w:rsidRDefault="00FD5B17" w:rsidP="0003471B">
            <w:pPr>
              <w:rPr>
                <w:i/>
                <w:iCs/>
                <w:sz w:val="18"/>
                <w:szCs w:val="20"/>
              </w:rPr>
            </w:pPr>
            <w:r w:rsidRPr="00F9184D">
              <w:rPr>
                <w:i/>
                <w:iCs/>
                <w:sz w:val="18"/>
                <w:szCs w:val="20"/>
              </w:rPr>
              <w:t>Fixed-bed</w:t>
            </w:r>
            <w:r w:rsidR="00640A98" w:rsidRPr="00F9184D">
              <w:rPr>
                <w:i/>
                <w:iCs/>
                <w:sz w:val="18"/>
                <w:szCs w:val="20"/>
              </w:rPr>
              <w:t xml:space="preserve"> model</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0BBAC6B3" w14:textId="5D40FFBC" w:rsidR="00640A98" w:rsidRPr="009C6E1A" w:rsidRDefault="00640A98" w:rsidP="0003471B">
            <w:pPr>
              <w:rPr>
                <w:sz w:val="18"/>
                <w:szCs w:val="20"/>
              </w:rPr>
            </w:pPr>
            <w:r>
              <w:t>Zero-phase</w:t>
            </w:r>
          </w:p>
        </w:tc>
        <w:tc>
          <w:tcPr>
            <w:tcW w:w="1985" w:type="dxa"/>
            <w:tcBorders>
              <w:top w:val="single" w:sz="4" w:space="0" w:color="auto"/>
              <w:left w:val="nil"/>
              <w:bottom w:val="single" w:sz="4" w:space="0" w:color="auto"/>
              <w:right w:val="nil"/>
            </w:tcBorders>
            <w:shd w:val="clear" w:color="auto" w:fill="B4C6E7" w:themeFill="accent5" w:themeFillTint="66"/>
            <w:vAlign w:val="center"/>
          </w:tcPr>
          <w:p w14:paraId="17656BE4" w14:textId="1AF979F5" w:rsidR="00640A98" w:rsidRPr="009C6E1A" w:rsidRDefault="00640A98" w:rsidP="0003471B">
            <w:pPr>
              <w:rPr>
                <w:sz w:val="18"/>
                <w:szCs w:val="20"/>
              </w:rPr>
            </w:pPr>
            <w:r>
              <w:t>One-phase</w:t>
            </w:r>
          </w:p>
        </w:tc>
        <w:tc>
          <w:tcPr>
            <w:tcW w:w="1783" w:type="dxa"/>
            <w:tcBorders>
              <w:top w:val="single" w:sz="4" w:space="0" w:color="auto"/>
              <w:left w:val="nil"/>
              <w:bottom w:val="single" w:sz="4" w:space="0" w:color="auto"/>
              <w:right w:val="nil"/>
            </w:tcBorders>
            <w:shd w:val="clear" w:color="auto" w:fill="B4C6E7" w:themeFill="accent5" w:themeFillTint="66"/>
          </w:tcPr>
          <w:p w14:paraId="28E8B969" w14:textId="4B524A18" w:rsidR="00640A98" w:rsidRDefault="00640A98" w:rsidP="0003471B">
            <w:r>
              <w:t>Two-phase</w:t>
            </w:r>
          </w:p>
        </w:tc>
        <w:tc>
          <w:tcPr>
            <w:tcW w:w="1850" w:type="dxa"/>
            <w:tcBorders>
              <w:top w:val="single" w:sz="4" w:space="0" w:color="auto"/>
              <w:left w:val="nil"/>
              <w:bottom w:val="single" w:sz="4" w:space="0" w:color="auto"/>
              <w:right w:val="nil"/>
            </w:tcBorders>
            <w:shd w:val="clear" w:color="auto" w:fill="B4C6E7" w:themeFill="accent5" w:themeFillTint="66"/>
          </w:tcPr>
          <w:p w14:paraId="124E8BB0" w14:textId="431785CC" w:rsidR="00640A98" w:rsidRDefault="00640A98" w:rsidP="0003471B">
            <w:r>
              <w:t>Multi-phase</w:t>
            </w:r>
          </w:p>
        </w:tc>
      </w:tr>
      <w:tr w:rsidR="00640A98" w14:paraId="6EF803B7" w14:textId="77777777" w:rsidTr="00383105">
        <w:tc>
          <w:tcPr>
            <w:tcW w:w="1701" w:type="dxa"/>
            <w:tcBorders>
              <w:top w:val="single" w:sz="4" w:space="0" w:color="auto"/>
              <w:left w:val="nil"/>
              <w:bottom w:val="single" w:sz="4" w:space="0" w:color="auto"/>
              <w:right w:val="nil"/>
            </w:tcBorders>
          </w:tcPr>
          <w:p w14:paraId="567DE985" w14:textId="7683E880" w:rsidR="00640A98" w:rsidRPr="00F9184D" w:rsidRDefault="00640A98" w:rsidP="0003471B">
            <w:pPr>
              <w:rPr>
                <w:i/>
                <w:iCs/>
                <w:sz w:val="16"/>
                <w:szCs w:val="18"/>
              </w:rPr>
            </w:pPr>
            <w:r w:rsidRPr="00F9184D">
              <w:rPr>
                <w:i/>
                <w:iCs/>
                <w:sz w:val="16"/>
                <w:szCs w:val="18"/>
              </w:rPr>
              <w:t>Description</w:t>
            </w:r>
          </w:p>
        </w:tc>
        <w:tc>
          <w:tcPr>
            <w:tcW w:w="1701" w:type="dxa"/>
            <w:tcBorders>
              <w:top w:val="single" w:sz="4" w:space="0" w:color="auto"/>
              <w:left w:val="nil"/>
              <w:bottom w:val="single" w:sz="4" w:space="0" w:color="auto"/>
              <w:right w:val="nil"/>
            </w:tcBorders>
          </w:tcPr>
          <w:p w14:paraId="377487D5" w14:textId="52DC1288" w:rsidR="00640A98" w:rsidRDefault="005117FC" w:rsidP="0003471B">
            <w:pPr>
              <w:rPr>
                <w:sz w:val="16"/>
                <w:szCs w:val="18"/>
              </w:rPr>
            </w:pPr>
            <w:r>
              <w:rPr>
                <w:sz w:val="16"/>
                <w:szCs w:val="18"/>
              </w:rPr>
              <w:t>Ignores mass</w:t>
            </w:r>
            <w:r w:rsidR="003242E3">
              <w:rPr>
                <w:sz w:val="16"/>
                <w:szCs w:val="18"/>
              </w:rPr>
              <w:t xml:space="preserve"> transfer and assumes instanta</w:t>
            </w:r>
            <w:r w:rsidR="00F51E2E">
              <w:rPr>
                <w:sz w:val="16"/>
                <w:szCs w:val="18"/>
              </w:rPr>
              <w:t>neous equilibrium</w:t>
            </w:r>
          </w:p>
        </w:tc>
        <w:tc>
          <w:tcPr>
            <w:tcW w:w="1985" w:type="dxa"/>
            <w:tcBorders>
              <w:top w:val="single" w:sz="4" w:space="0" w:color="auto"/>
              <w:left w:val="nil"/>
              <w:bottom w:val="single" w:sz="4" w:space="0" w:color="auto"/>
              <w:right w:val="nil"/>
            </w:tcBorders>
          </w:tcPr>
          <w:p w14:paraId="0C8BBB2B" w14:textId="129ED2A8" w:rsidR="00640A98" w:rsidRDefault="0003236F" w:rsidP="0003471B">
            <w:pPr>
              <w:rPr>
                <w:rFonts w:cs="Arial"/>
                <w:sz w:val="16"/>
                <w:szCs w:val="18"/>
              </w:rPr>
            </w:pPr>
            <w:r>
              <w:rPr>
                <w:rFonts w:cs="Arial"/>
                <w:sz w:val="16"/>
                <w:szCs w:val="18"/>
              </w:rPr>
              <w:t>Include isotherm but n</w:t>
            </w:r>
            <w:r w:rsidR="00A559B6">
              <w:rPr>
                <w:rFonts w:cs="Arial"/>
                <w:sz w:val="16"/>
                <w:szCs w:val="18"/>
              </w:rPr>
              <w:t xml:space="preserve">eglect intra-particle diffusion. </w:t>
            </w:r>
            <w:r w:rsidR="005A0315" w:rsidRPr="00B77259">
              <w:rPr>
                <w:rFonts w:cs="Arial"/>
                <w:sz w:val="16"/>
                <w:szCs w:val="18"/>
              </w:rPr>
              <w:t>Not very accurate in describing breakthrough behaviour in a column</w:t>
            </w:r>
          </w:p>
        </w:tc>
        <w:tc>
          <w:tcPr>
            <w:tcW w:w="1783" w:type="dxa"/>
            <w:tcBorders>
              <w:top w:val="single" w:sz="4" w:space="0" w:color="auto"/>
              <w:left w:val="nil"/>
              <w:bottom w:val="single" w:sz="4" w:space="0" w:color="auto"/>
              <w:right w:val="nil"/>
            </w:tcBorders>
          </w:tcPr>
          <w:p w14:paraId="67980A5B" w14:textId="5F8E4943" w:rsidR="00640A98" w:rsidRDefault="00CA4B71" w:rsidP="0003471B">
            <w:pPr>
              <w:rPr>
                <w:rFonts w:cs="Arial"/>
                <w:sz w:val="16"/>
                <w:szCs w:val="18"/>
              </w:rPr>
            </w:pPr>
            <w:r>
              <w:rPr>
                <w:rFonts w:cs="Arial"/>
                <w:sz w:val="16"/>
                <w:szCs w:val="18"/>
              </w:rPr>
              <w:t>Take into account both film and intraparticle diffusion.</w:t>
            </w:r>
            <w:r w:rsidR="003A265A">
              <w:rPr>
                <w:rFonts w:cs="Arial"/>
                <w:sz w:val="16"/>
                <w:szCs w:val="18"/>
              </w:rPr>
              <w:t xml:space="preserve"> More accurate than one-phase but have to be solved numerically</w:t>
            </w:r>
          </w:p>
        </w:tc>
        <w:tc>
          <w:tcPr>
            <w:tcW w:w="1850" w:type="dxa"/>
            <w:tcBorders>
              <w:top w:val="single" w:sz="4" w:space="0" w:color="auto"/>
              <w:left w:val="nil"/>
              <w:bottom w:val="single" w:sz="4" w:space="0" w:color="auto"/>
              <w:right w:val="nil"/>
            </w:tcBorders>
          </w:tcPr>
          <w:p w14:paraId="4ED22591" w14:textId="677F65DE" w:rsidR="00640A98" w:rsidRDefault="003A265A" w:rsidP="0003471B">
            <w:pPr>
              <w:rPr>
                <w:rFonts w:cs="Arial"/>
                <w:sz w:val="16"/>
                <w:szCs w:val="18"/>
              </w:rPr>
            </w:pPr>
            <w:r>
              <w:rPr>
                <w:rFonts w:cs="Arial"/>
                <w:sz w:val="16"/>
                <w:szCs w:val="18"/>
              </w:rPr>
              <w:t>Take multiple types of diffusion into account: film diffusion, pore diffusion and surface diffusion</w:t>
            </w:r>
            <w:r w:rsidR="00ED1F18">
              <w:rPr>
                <w:rFonts w:cs="Arial"/>
                <w:sz w:val="16"/>
                <w:szCs w:val="18"/>
              </w:rPr>
              <w:t>. However, surface reaction rates assumed to be much faster than diffusion</w:t>
            </w:r>
            <w:r w:rsidR="009A3F3C">
              <w:rPr>
                <w:rFonts w:cs="Arial"/>
                <w:sz w:val="16"/>
                <w:szCs w:val="18"/>
              </w:rPr>
              <w:t>,</w:t>
            </w:r>
            <w:r w:rsidR="00837E55">
              <w:rPr>
                <w:rFonts w:cs="Arial"/>
                <w:sz w:val="16"/>
                <w:szCs w:val="18"/>
              </w:rPr>
              <w:t xml:space="preserve"> thus</w:t>
            </w:r>
            <w:r w:rsidR="009A3F3C">
              <w:rPr>
                <w:rFonts w:cs="Arial"/>
                <w:sz w:val="16"/>
                <w:szCs w:val="18"/>
              </w:rPr>
              <w:t xml:space="preserve"> adsorption rate not controlling step</w:t>
            </w:r>
          </w:p>
        </w:tc>
      </w:tr>
      <w:tr w:rsidR="00640A98" w14:paraId="04229916" w14:textId="260D21FB" w:rsidTr="00383105">
        <w:tc>
          <w:tcPr>
            <w:tcW w:w="1701" w:type="dxa"/>
            <w:tcBorders>
              <w:top w:val="single" w:sz="4" w:space="0" w:color="auto"/>
              <w:left w:val="nil"/>
              <w:bottom w:val="single" w:sz="4" w:space="0" w:color="auto"/>
              <w:right w:val="nil"/>
            </w:tcBorders>
          </w:tcPr>
          <w:p w14:paraId="253842CE" w14:textId="1F2D4B80" w:rsidR="00640A98" w:rsidRPr="00844E9A" w:rsidRDefault="00640A98" w:rsidP="0003471B">
            <w:pPr>
              <w:rPr>
                <w:b/>
                <w:bCs/>
                <w:sz w:val="16"/>
                <w:szCs w:val="18"/>
              </w:rPr>
            </w:pPr>
            <w:r>
              <w:rPr>
                <w:b/>
                <w:bCs/>
                <w:sz w:val="16"/>
                <w:szCs w:val="18"/>
              </w:rPr>
              <w:t>PSDM</w:t>
            </w:r>
          </w:p>
        </w:tc>
        <w:tc>
          <w:tcPr>
            <w:tcW w:w="1701" w:type="dxa"/>
            <w:tcBorders>
              <w:top w:val="single" w:sz="4" w:space="0" w:color="auto"/>
              <w:left w:val="nil"/>
              <w:bottom w:val="single" w:sz="4" w:space="0" w:color="auto"/>
              <w:right w:val="nil"/>
            </w:tcBorders>
          </w:tcPr>
          <w:p w14:paraId="7A679394" w14:textId="3F500AA4"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72959531" w14:textId="489BF35D"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6F895F86" w14:textId="21D409E2"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60DD6722" w14:textId="4FF9834A"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r>
      <w:tr w:rsidR="00640A98" w14:paraId="438D8F1A" w14:textId="6ED14CD7" w:rsidTr="00383105">
        <w:tc>
          <w:tcPr>
            <w:tcW w:w="1701" w:type="dxa"/>
            <w:tcBorders>
              <w:top w:val="single" w:sz="4" w:space="0" w:color="auto"/>
              <w:left w:val="nil"/>
              <w:bottom w:val="single" w:sz="4" w:space="0" w:color="auto"/>
              <w:right w:val="nil"/>
            </w:tcBorders>
          </w:tcPr>
          <w:p w14:paraId="3E5788C8" w14:textId="19153AD0" w:rsidR="00640A98" w:rsidRDefault="0043599B" w:rsidP="0003471B">
            <w:pPr>
              <w:rPr>
                <w:b/>
                <w:bCs/>
                <w:sz w:val="16"/>
                <w:szCs w:val="18"/>
              </w:rPr>
            </w:pPr>
            <w:r>
              <w:rPr>
                <w:b/>
                <w:bCs/>
                <w:sz w:val="16"/>
                <w:szCs w:val="18"/>
              </w:rPr>
              <w:t>HSDM</w:t>
            </w:r>
          </w:p>
        </w:tc>
        <w:tc>
          <w:tcPr>
            <w:tcW w:w="1701" w:type="dxa"/>
            <w:tcBorders>
              <w:top w:val="single" w:sz="4" w:space="0" w:color="auto"/>
              <w:left w:val="nil"/>
              <w:bottom w:val="single" w:sz="4" w:space="0" w:color="auto"/>
              <w:right w:val="nil"/>
            </w:tcBorders>
          </w:tcPr>
          <w:p w14:paraId="3F272571" w14:textId="7CB50C0B"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5BD43026" w14:textId="383A805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7648024F" w14:textId="05E226DC"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6E7DBE20" w14:textId="77777777" w:rsidR="00640A98" w:rsidRPr="00A808EE" w:rsidRDefault="00640A98" w:rsidP="0003471B">
            <w:pPr>
              <w:rPr>
                <w:rFonts w:ascii="Brush Script MT" w:hAnsi="Brush Script MT" w:cs="Arial"/>
                <w:b/>
                <w:bCs/>
                <w:sz w:val="16"/>
                <w:szCs w:val="18"/>
              </w:rPr>
            </w:pPr>
          </w:p>
        </w:tc>
      </w:tr>
      <w:tr w:rsidR="00640A98" w14:paraId="3EE1507A" w14:textId="1BA9A6E3" w:rsidTr="00383105">
        <w:tc>
          <w:tcPr>
            <w:tcW w:w="1701" w:type="dxa"/>
            <w:tcBorders>
              <w:top w:val="single" w:sz="4" w:space="0" w:color="auto"/>
              <w:left w:val="nil"/>
              <w:bottom w:val="single" w:sz="4" w:space="0" w:color="auto"/>
              <w:right w:val="nil"/>
            </w:tcBorders>
          </w:tcPr>
          <w:p w14:paraId="28B7C2C5" w14:textId="3EF35BCA" w:rsidR="00640A98" w:rsidRDefault="0043599B" w:rsidP="0003471B">
            <w:pPr>
              <w:rPr>
                <w:b/>
                <w:bCs/>
                <w:sz w:val="16"/>
                <w:szCs w:val="18"/>
              </w:rPr>
            </w:pPr>
            <w:r>
              <w:rPr>
                <w:b/>
                <w:bCs/>
                <w:sz w:val="16"/>
                <w:szCs w:val="18"/>
              </w:rPr>
              <w:t>PDM</w:t>
            </w:r>
          </w:p>
        </w:tc>
        <w:tc>
          <w:tcPr>
            <w:tcW w:w="1701" w:type="dxa"/>
            <w:tcBorders>
              <w:top w:val="single" w:sz="4" w:space="0" w:color="auto"/>
              <w:left w:val="nil"/>
              <w:bottom w:val="single" w:sz="4" w:space="0" w:color="auto"/>
              <w:right w:val="nil"/>
            </w:tcBorders>
          </w:tcPr>
          <w:p w14:paraId="2CB7CFBE" w14:textId="375A5C7A"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22A96D23" w14:textId="209A8A1E"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58CCABA2" w14:textId="789EF9CD"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56742137" w14:textId="77777777" w:rsidR="00640A98" w:rsidRPr="00A808EE" w:rsidRDefault="00640A98" w:rsidP="0003471B">
            <w:pPr>
              <w:rPr>
                <w:rFonts w:ascii="Brush Script MT" w:hAnsi="Brush Script MT" w:cs="Arial"/>
                <w:b/>
                <w:bCs/>
                <w:sz w:val="16"/>
                <w:szCs w:val="18"/>
              </w:rPr>
            </w:pPr>
          </w:p>
        </w:tc>
      </w:tr>
      <w:tr w:rsidR="0043599B" w14:paraId="1864F3C9" w14:textId="77777777" w:rsidTr="00383105">
        <w:tc>
          <w:tcPr>
            <w:tcW w:w="1701" w:type="dxa"/>
            <w:tcBorders>
              <w:top w:val="single" w:sz="4" w:space="0" w:color="auto"/>
              <w:left w:val="nil"/>
              <w:bottom w:val="single" w:sz="4" w:space="0" w:color="auto"/>
              <w:right w:val="nil"/>
            </w:tcBorders>
          </w:tcPr>
          <w:p w14:paraId="09ADF5C4" w14:textId="5AE5F66D" w:rsidR="0043599B" w:rsidRDefault="0043599B" w:rsidP="0003471B">
            <w:pPr>
              <w:rPr>
                <w:b/>
                <w:bCs/>
                <w:sz w:val="16"/>
                <w:szCs w:val="18"/>
              </w:rPr>
            </w:pPr>
            <w:r>
              <w:rPr>
                <w:b/>
                <w:bCs/>
                <w:sz w:val="16"/>
                <w:szCs w:val="18"/>
              </w:rPr>
              <w:t>LDF</w:t>
            </w:r>
          </w:p>
        </w:tc>
        <w:tc>
          <w:tcPr>
            <w:tcW w:w="1701" w:type="dxa"/>
            <w:tcBorders>
              <w:top w:val="single" w:sz="4" w:space="0" w:color="auto"/>
              <w:left w:val="nil"/>
              <w:bottom w:val="single" w:sz="4" w:space="0" w:color="auto"/>
              <w:right w:val="nil"/>
            </w:tcBorders>
          </w:tcPr>
          <w:p w14:paraId="71BA0A29" w14:textId="5D23956C" w:rsidR="0043599B" w:rsidRPr="00A808EE" w:rsidRDefault="0043599B"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924BC50" w14:textId="3928420D" w:rsidR="0043599B" w:rsidRPr="00A808EE" w:rsidRDefault="0043599B"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6158EE73" w14:textId="587AC330" w:rsidR="0043599B"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2BC0A41F" w14:textId="77777777" w:rsidR="0043599B" w:rsidRPr="00A808EE" w:rsidRDefault="0043599B" w:rsidP="0003471B">
            <w:pPr>
              <w:rPr>
                <w:rFonts w:ascii="Brush Script MT" w:hAnsi="Brush Script MT" w:cs="Arial"/>
                <w:b/>
                <w:bCs/>
                <w:sz w:val="16"/>
                <w:szCs w:val="18"/>
              </w:rPr>
            </w:pPr>
          </w:p>
        </w:tc>
      </w:tr>
      <w:tr w:rsidR="00640A98" w14:paraId="5458956B" w14:textId="77777777" w:rsidTr="00383105">
        <w:tc>
          <w:tcPr>
            <w:tcW w:w="1701" w:type="dxa"/>
            <w:tcBorders>
              <w:top w:val="single" w:sz="4" w:space="0" w:color="auto"/>
              <w:left w:val="nil"/>
              <w:bottom w:val="single" w:sz="4" w:space="0" w:color="auto"/>
              <w:right w:val="nil"/>
            </w:tcBorders>
          </w:tcPr>
          <w:p w14:paraId="46C3AD47" w14:textId="7DD92AE2" w:rsidR="00640A98" w:rsidRDefault="007E503F" w:rsidP="0003471B">
            <w:pPr>
              <w:rPr>
                <w:b/>
                <w:bCs/>
                <w:sz w:val="16"/>
                <w:szCs w:val="18"/>
              </w:rPr>
            </w:pPr>
            <w:r>
              <w:rPr>
                <w:b/>
                <w:bCs/>
                <w:sz w:val="16"/>
                <w:szCs w:val="18"/>
              </w:rPr>
              <w:t>Thomas model</w:t>
            </w:r>
          </w:p>
        </w:tc>
        <w:tc>
          <w:tcPr>
            <w:tcW w:w="1701" w:type="dxa"/>
            <w:tcBorders>
              <w:top w:val="single" w:sz="4" w:space="0" w:color="auto"/>
              <w:left w:val="nil"/>
              <w:bottom w:val="single" w:sz="4" w:space="0" w:color="auto"/>
              <w:right w:val="nil"/>
            </w:tcBorders>
          </w:tcPr>
          <w:p w14:paraId="5BDB69D0" w14:textId="77777777"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B77356B" w14:textId="322E7EA8"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783" w:type="dxa"/>
            <w:tcBorders>
              <w:top w:val="single" w:sz="4" w:space="0" w:color="auto"/>
              <w:left w:val="nil"/>
              <w:bottom w:val="single" w:sz="4" w:space="0" w:color="auto"/>
              <w:right w:val="nil"/>
            </w:tcBorders>
          </w:tcPr>
          <w:p w14:paraId="77491013"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48FAB0AC" w14:textId="77777777" w:rsidR="00640A98" w:rsidRPr="00A808EE" w:rsidRDefault="00640A98" w:rsidP="0003471B">
            <w:pPr>
              <w:rPr>
                <w:rFonts w:ascii="Brush Script MT" w:hAnsi="Brush Script MT" w:cs="Arial"/>
                <w:b/>
                <w:bCs/>
                <w:sz w:val="16"/>
                <w:szCs w:val="18"/>
              </w:rPr>
            </w:pPr>
          </w:p>
        </w:tc>
      </w:tr>
      <w:tr w:rsidR="00640A98" w14:paraId="270DE37F" w14:textId="77777777" w:rsidTr="00383105">
        <w:tc>
          <w:tcPr>
            <w:tcW w:w="1701" w:type="dxa"/>
            <w:tcBorders>
              <w:top w:val="single" w:sz="4" w:space="0" w:color="auto"/>
              <w:left w:val="nil"/>
              <w:bottom w:val="single" w:sz="4" w:space="0" w:color="auto"/>
              <w:right w:val="nil"/>
            </w:tcBorders>
          </w:tcPr>
          <w:p w14:paraId="1CC989B7" w14:textId="495DC827" w:rsidR="00640A98" w:rsidRDefault="007E503F" w:rsidP="0003471B">
            <w:pPr>
              <w:rPr>
                <w:b/>
                <w:bCs/>
                <w:sz w:val="16"/>
                <w:szCs w:val="18"/>
              </w:rPr>
            </w:pPr>
            <w:r>
              <w:rPr>
                <w:b/>
                <w:bCs/>
                <w:sz w:val="16"/>
                <w:szCs w:val="18"/>
              </w:rPr>
              <w:t>Clark</w:t>
            </w:r>
            <w:r w:rsidR="00640A98">
              <w:rPr>
                <w:b/>
                <w:bCs/>
                <w:sz w:val="16"/>
                <w:szCs w:val="18"/>
              </w:rPr>
              <w:t xml:space="preserve"> model</w:t>
            </w:r>
          </w:p>
        </w:tc>
        <w:tc>
          <w:tcPr>
            <w:tcW w:w="1701" w:type="dxa"/>
            <w:tcBorders>
              <w:top w:val="single" w:sz="4" w:space="0" w:color="auto"/>
              <w:left w:val="nil"/>
              <w:bottom w:val="single" w:sz="4" w:space="0" w:color="auto"/>
              <w:right w:val="nil"/>
            </w:tcBorders>
          </w:tcPr>
          <w:p w14:paraId="7AB4F969" w14:textId="0F38F214"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BD11960" w14:textId="3CBDC587"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783" w:type="dxa"/>
            <w:tcBorders>
              <w:top w:val="single" w:sz="4" w:space="0" w:color="auto"/>
              <w:left w:val="nil"/>
              <w:bottom w:val="single" w:sz="4" w:space="0" w:color="auto"/>
              <w:right w:val="nil"/>
            </w:tcBorders>
          </w:tcPr>
          <w:p w14:paraId="6FC71E76"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44E8839C" w14:textId="77777777" w:rsidR="00640A98" w:rsidRPr="00A808EE" w:rsidRDefault="00640A98" w:rsidP="0003471B">
            <w:pPr>
              <w:rPr>
                <w:rFonts w:ascii="Brush Script MT" w:hAnsi="Brush Script MT" w:cs="Arial"/>
                <w:b/>
                <w:bCs/>
                <w:sz w:val="16"/>
                <w:szCs w:val="18"/>
              </w:rPr>
            </w:pPr>
          </w:p>
        </w:tc>
      </w:tr>
      <w:tr w:rsidR="00640A98" w14:paraId="33B04642" w14:textId="77777777" w:rsidTr="00383105">
        <w:tc>
          <w:tcPr>
            <w:tcW w:w="1701" w:type="dxa"/>
            <w:tcBorders>
              <w:top w:val="single" w:sz="4" w:space="0" w:color="auto"/>
              <w:left w:val="nil"/>
              <w:bottom w:val="single" w:sz="4" w:space="0" w:color="auto"/>
              <w:right w:val="nil"/>
            </w:tcBorders>
          </w:tcPr>
          <w:p w14:paraId="49CF5343" w14:textId="19C7F688" w:rsidR="00640A98" w:rsidRDefault="00640A98" w:rsidP="0003471B">
            <w:pPr>
              <w:rPr>
                <w:b/>
                <w:bCs/>
                <w:sz w:val="16"/>
                <w:szCs w:val="18"/>
              </w:rPr>
            </w:pPr>
            <w:r>
              <w:rPr>
                <w:b/>
                <w:bCs/>
                <w:sz w:val="16"/>
                <w:szCs w:val="18"/>
              </w:rPr>
              <w:t>PFO</w:t>
            </w:r>
          </w:p>
        </w:tc>
        <w:tc>
          <w:tcPr>
            <w:tcW w:w="1701" w:type="dxa"/>
            <w:tcBorders>
              <w:top w:val="single" w:sz="4" w:space="0" w:color="auto"/>
              <w:left w:val="nil"/>
              <w:bottom w:val="single" w:sz="4" w:space="0" w:color="auto"/>
              <w:right w:val="nil"/>
            </w:tcBorders>
          </w:tcPr>
          <w:p w14:paraId="31BA04E3" w14:textId="5A8EB89A" w:rsidR="00640A98" w:rsidRPr="00A808EE" w:rsidRDefault="00F51E2E" w:rsidP="0003471B">
            <w:pPr>
              <w:rPr>
                <w:rFonts w:ascii="Brush Script MT" w:hAnsi="Brush Script MT"/>
                <w:b/>
                <w:bCs/>
                <w:sz w:val="16"/>
                <w:szCs w:val="18"/>
              </w:rPr>
            </w:pPr>
            <w:r w:rsidRPr="00A808EE">
              <w:rPr>
                <w:rFonts w:ascii="Brush Script MT" w:hAnsi="Brush Script MT"/>
                <w:b/>
                <w:bCs/>
                <w:sz w:val="16"/>
                <w:szCs w:val="18"/>
              </w:rPr>
              <w:t>X</w:t>
            </w:r>
          </w:p>
        </w:tc>
        <w:tc>
          <w:tcPr>
            <w:tcW w:w="1985" w:type="dxa"/>
            <w:tcBorders>
              <w:top w:val="single" w:sz="4" w:space="0" w:color="auto"/>
              <w:left w:val="nil"/>
              <w:bottom w:val="single" w:sz="4" w:space="0" w:color="auto"/>
              <w:right w:val="nil"/>
            </w:tcBorders>
          </w:tcPr>
          <w:p w14:paraId="485A403F" w14:textId="7777777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495F8B2D"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716B1277" w14:textId="77777777" w:rsidR="00640A98" w:rsidRPr="00A808EE" w:rsidRDefault="00640A98" w:rsidP="0003471B">
            <w:pPr>
              <w:rPr>
                <w:rFonts w:ascii="Brush Script MT" w:hAnsi="Brush Script MT" w:cs="Arial"/>
                <w:b/>
                <w:bCs/>
                <w:sz w:val="16"/>
                <w:szCs w:val="18"/>
              </w:rPr>
            </w:pPr>
          </w:p>
        </w:tc>
      </w:tr>
      <w:tr w:rsidR="00640A98" w14:paraId="16F18210" w14:textId="77777777" w:rsidTr="00383105">
        <w:tc>
          <w:tcPr>
            <w:tcW w:w="1701" w:type="dxa"/>
            <w:tcBorders>
              <w:top w:val="single" w:sz="4" w:space="0" w:color="auto"/>
              <w:left w:val="nil"/>
              <w:right w:val="nil"/>
            </w:tcBorders>
          </w:tcPr>
          <w:p w14:paraId="0FCC5BF0" w14:textId="779D13E4" w:rsidR="00640A98" w:rsidRDefault="00640A98" w:rsidP="0003471B">
            <w:pPr>
              <w:rPr>
                <w:b/>
                <w:bCs/>
                <w:sz w:val="16"/>
                <w:szCs w:val="18"/>
              </w:rPr>
            </w:pPr>
            <w:r>
              <w:rPr>
                <w:b/>
                <w:bCs/>
                <w:sz w:val="16"/>
                <w:szCs w:val="18"/>
              </w:rPr>
              <w:t>PSO</w:t>
            </w:r>
          </w:p>
        </w:tc>
        <w:tc>
          <w:tcPr>
            <w:tcW w:w="1701" w:type="dxa"/>
            <w:tcBorders>
              <w:top w:val="single" w:sz="4" w:space="0" w:color="auto"/>
              <w:left w:val="nil"/>
              <w:right w:val="nil"/>
            </w:tcBorders>
          </w:tcPr>
          <w:p w14:paraId="2DEFC6C7" w14:textId="62B88250" w:rsidR="00640A98" w:rsidRPr="00A808EE" w:rsidRDefault="00F51E2E" w:rsidP="0003471B">
            <w:pPr>
              <w:rPr>
                <w:rFonts w:ascii="Brush Script MT" w:hAnsi="Brush Script MT"/>
                <w:b/>
                <w:bCs/>
                <w:sz w:val="16"/>
                <w:szCs w:val="18"/>
              </w:rPr>
            </w:pPr>
            <w:r w:rsidRPr="00A808EE">
              <w:rPr>
                <w:rFonts w:ascii="Brush Script MT" w:hAnsi="Brush Script MT"/>
                <w:b/>
                <w:bCs/>
                <w:sz w:val="16"/>
                <w:szCs w:val="18"/>
              </w:rPr>
              <w:t>X</w:t>
            </w:r>
          </w:p>
        </w:tc>
        <w:tc>
          <w:tcPr>
            <w:tcW w:w="1985" w:type="dxa"/>
            <w:tcBorders>
              <w:top w:val="single" w:sz="4" w:space="0" w:color="auto"/>
              <w:left w:val="nil"/>
              <w:right w:val="nil"/>
            </w:tcBorders>
          </w:tcPr>
          <w:p w14:paraId="62A989CC" w14:textId="7777777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right w:val="nil"/>
            </w:tcBorders>
          </w:tcPr>
          <w:p w14:paraId="1D183838"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right w:val="nil"/>
            </w:tcBorders>
          </w:tcPr>
          <w:p w14:paraId="45317F68" w14:textId="77777777" w:rsidR="00640A98" w:rsidRPr="00A808EE" w:rsidRDefault="00640A98" w:rsidP="0003471B">
            <w:pPr>
              <w:rPr>
                <w:rFonts w:ascii="Brush Script MT" w:hAnsi="Brush Script MT" w:cs="Arial"/>
                <w:b/>
                <w:bCs/>
                <w:sz w:val="16"/>
                <w:szCs w:val="18"/>
              </w:rPr>
            </w:pPr>
          </w:p>
        </w:tc>
      </w:tr>
    </w:tbl>
    <w:p w14:paraId="7E6FE562" w14:textId="77777777" w:rsidR="00DC1897" w:rsidRDefault="00DC1897" w:rsidP="004304EE">
      <w:pPr>
        <w:jc w:val="both"/>
      </w:pPr>
    </w:p>
    <w:p w14:paraId="5720F373" w14:textId="77777777" w:rsidR="00E236C5" w:rsidRDefault="00E236C5" w:rsidP="004304EE">
      <w:pPr>
        <w:jc w:val="both"/>
      </w:pPr>
    </w:p>
    <w:p w14:paraId="766A4013" w14:textId="77777777" w:rsidR="00E236C5" w:rsidRDefault="00E236C5" w:rsidP="004304EE">
      <w:pPr>
        <w:jc w:val="both"/>
      </w:pPr>
    </w:p>
    <w:p w14:paraId="5D88C895" w14:textId="77777777" w:rsidR="00E236C5" w:rsidRDefault="00E236C5">
      <w:pPr>
        <w:spacing w:after="160" w:line="2" w:lineRule="auto"/>
      </w:pPr>
    </w:p>
    <w:p w14:paraId="1285BEE6" w14:textId="74618DC6" w:rsidR="00DE0A6F" w:rsidRDefault="00DE0A6F">
      <w:pPr>
        <w:spacing w:after="160" w:line="2" w:lineRule="auto"/>
      </w:pPr>
      <w:r>
        <w:br w:type="page"/>
      </w:r>
    </w:p>
    <w:p w14:paraId="6A4079AB" w14:textId="7DD22C0E" w:rsidR="002D3AC8" w:rsidRDefault="002D3AC8" w:rsidP="002D3AC8">
      <w:pPr>
        <w:pStyle w:val="Chapterunnumbered"/>
      </w:pPr>
      <w:bookmarkStart w:id="98" w:name="_Toc165464875"/>
      <w:r w:rsidRPr="007C69CE">
        <w:lastRenderedPageBreak/>
        <w:t>MATERIALS AND METHODS</w:t>
      </w:r>
      <w:bookmarkEnd w:id="98"/>
    </w:p>
    <w:p w14:paraId="143E4098" w14:textId="040A6950" w:rsidR="000B19B5" w:rsidRDefault="000B19B5" w:rsidP="000B19B5">
      <w:pPr>
        <w:jc w:val="both"/>
      </w:pPr>
      <w:r>
        <w:t>The tool that is used for simulation of GAC adsorption is the PSDM model implemented in Python by USEPA. Additional plots, edits of the PSDM USEPA code and extensions can be found in the GitHub of th</w:t>
      </w:r>
      <w:r w:rsidR="00AA1718">
        <w:t>is</w:t>
      </w:r>
      <w:r>
        <w:t xml:space="preserve"> thesis, where folders are organized according to the chapters and structure of thesis text:</w:t>
      </w:r>
    </w:p>
    <w:p w14:paraId="7A4EE9A4" w14:textId="1A2AC0BD" w:rsidR="000B19B5" w:rsidRDefault="000B19B5" w:rsidP="000B19B5">
      <w:hyperlink r:id="rId29" w:history="1">
        <w:r w:rsidRPr="00BD4888">
          <w:rPr>
            <w:rStyle w:val="Hyperlink"/>
          </w:rPr>
          <w:t>https://github.com/matcoghe/Thesis-Modelling-activated-carbon.git</w:t>
        </w:r>
      </w:hyperlink>
    </w:p>
    <w:p w14:paraId="406631F6" w14:textId="77777777" w:rsidR="000B19B5" w:rsidRDefault="000B19B5" w:rsidP="000B19B5">
      <w:pPr>
        <w:pStyle w:val="ListParagraph"/>
        <w:numPr>
          <w:ilvl w:val="0"/>
          <w:numId w:val="43"/>
        </w:numPr>
      </w:pPr>
      <w:r>
        <w:t>6.1 Isotherm fitting tool</w:t>
      </w:r>
    </w:p>
    <w:p w14:paraId="2B978E19" w14:textId="77777777" w:rsidR="000B19B5" w:rsidRDefault="000B19B5" w:rsidP="000B19B5">
      <w:pPr>
        <w:pStyle w:val="ListParagraph"/>
        <w:numPr>
          <w:ilvl w:val="0"/>
          <w:numId w:val="43"/>
        </w:numPr>
      </w:pPr>
      <w:r>
        <w:t>6.2 Example modelling of compound TCE</w:t>
      </w:r>
    </w:p>
    <w:p w14:paraId="703325DA" w14:textId="77777777" w:rsidR="000B19B5" w:rsidRDefault="000B19B5" w:rsidP="000B19B5">
      <w:pPr>
        <w:pStyle w:val="ListParagraph"/>
        <w:numPr>
          <w:ilvl w:val="0"/>
          <w:numId w:val="43"/>
        </w:numPr>
      </w:pPr>
      <w:r>
        <w:t>6.3 Pilot modelling of compound PFHpA</w:t>
      </w:r>
    </w:p>
    <w:p w14:paraId="7540150D" w14:textId="77777777" w:rsidR="000B19B5" w:rsidRDefault="000B19B5" w:rsidP="000B19B5">
      <w:pPr>
        <w:pStyle w:val="ListParagraph"/>
        <w:numPr>
          <w:ilvl w:val="0"/>
          <w:numId w:val="43"/>
        </w:numPr>
      </w:pPr>
      <w:r>
        <w:t>6.4 USEPA fouling approach</w:t>
      </w:r>
    </w:p>
    <w:p w14:paraId="3674937A" w14:textId="77777777" w:rsidR="000B19B5" w:rsidRDefault="000B19B5" w:rsidP="000B19B5">
      <w:pPr>
        <w:pStyle w:val="ListParagraph"/>
        <w:numPr>
          <w:ilvl w:val="0"/>
          <w:numId w:val="43"/>
        </w:numPr>
      </w:pPr>
      <w:r>
        <w:t>7.1 Extending the USEPA fouling approach</w:t>
      </w:r>
    </w:p>
    <w:p w14:paraId="314A7D9F" w14:textId="77777777" w:rsidR="000B19B5" w:rsidRDefault="000B19B5" w:rsidP="000B19B5">
      <w:pPr>
        <w:pStyle w:val="ListParagraph"/>
        <w:numPr>
          <w:ilvl w:val="0"/>
          <w:numId w:val="43"/>
        </w:numPr>
      </w:pPr>
      <w:r>
        <w:t>7.2 Alternative fouling approach</w:t>
      </w:r>
    </w:p>
    <w:p w14:paraId="11C20F7C" w14:textId="77777777" w:rsidR="000B19B5" w:rsidRDefault="000B19B5" w:rsidP="000B19B5">
      <w:pPr>
        <w:pStyle w:val="ListParagraph"/>
        <w:numPr>
          <w:ilvl w:val="0"/>
          <w:numId w:val="43"/>
        </w:numPr>
      </w:pPr>
      <w:r>
        <w:t>7.3 Uncertainty analysis of Freundlich parameters</w:t>
      </w:r>
    </w:p>
    <w:p w14:paraId="5CD8CFE7" w14:textId="77777777" w:rsidR="000B19B5" w:rsidRDefault="000B19B5" w:rsidP="000B19B5"/>
    <w:p w14:paraId="04ACB22E" w14:textId="26A89838" w:rsidR="000B19B5" w:rsidRDefault="000B19B5" w:rsidP="000B19B5">
      <w:pPr>
        <w:jc w:val="both"/>
      </w:pPr>
      <w:r>
        <w:t xml:space="preserve">The PSDM model was executed from </w:t>
      </w:r>
      <w:r w:rsidR="00084EAF">
        <w:t>a</w:t>
      </w:r>
      <w:r>
        <w:t xml:space="preserve"> </w:t>
      </w:r>
      <w:r w:rsidR="00084EAF" w:rsidRPr="00084EAF">
        <w:rPr>
          <w:i/>
          <w:iCs/>
        </w:rPr>
        <w:t>n</w:t>
      </w:r>
      <w:r w:rsidRPr="00084EAF">
        <w:rPr>
          <w:i/>
          <w:iCs/>
        </w:rPr>
        <w:t>otebook</w:t>
      </w:r>
      <w:r w:rsidR="00084EAF">
        <w:rPr>
          <w:i/>
          <w:iCs/>
        </w:rPr>
        <w:t xml:space="preserve"> </w:t>
      </w:r>
      <w:r w:rsidR="00084EAF" w:rsidRPr="001E0231">
        <w:t>(</w:t>
      </w:r>
      <w:r w:rsidR="001E0231" w:rsidRPr="001E0231">
        <w:t>.</w:t>
      </w:r>
      <w:r w:rsidR="001E0231" w:rsidRPr="001E0231">
        <w:rPr>
          <w:i/>
          <w:iCs/>
        </w:rPr>
        <w:t>ipynb</w:t>
      </w:r>
      <w:r w:rsidR="001E0231" w:rsidRPr="001E0231">
        <w:t>)</w:t>
      </w:r>
      <w:r>
        <w:t>, that</w:t>
      </w:r>
      <w:r w:rsidR="001E0231">
        <w:t xml:space="preserve"> also</w:t>
      </w:r>
      <w:r>
        <w:t xml:space="preserve"> shares the name of the respective section in this document. </w:t>
      </w:r>
      <w:r w:rsidRPr="00D85359">
        <w:t>Th</w:t>
      </w:r>
      <w:r>
        <w:t>e</w:t>
      </w:r>
      <w:r w:rsidRPr="00D85359">
        <w:t xml:space="preserve"> notebook uses the scripts PSMD.py, PSDM_extra.py, PSDM_functions.py and PSDM_tools.py. Edits or extensions are highlighted with </w:t>
      </w:r>
      <w:r w:rsidRPr="00D85359">
        <w:rPr>
          <w:i/>
          <w:iCs/>
        </w:rPr>
        <w:t xml:space="preserve">//Mathieu </w:t>
      </w:r>
      <w:r w:rsidRPr="00D85359">
        <w:t>(Ctrl+F)</w:t>
      </w:r>
      <w:r>
        <w:t>.</w:t>
      </w:r>
    </w:p>
    <w:p w14:paraId="703C3958" w14:textId="77777777" w:rsidR="000B19B5" w:rsidRDefault="000B19B5" w:rsidP="000B19B5">
      <w:pPr>
        <w:jc w:val="both"/>
      </w:pPr>
    </w:p>
    <w:p w14:paraId="289804E5" w14:textId="0A243F32" w:rsidR="000B19B5" w:rsidRPr="00076921" w:rsidRDefault="000B19B5" w:rsidP="007240E7">
      <w:pPr>
        <w:jc w:val="both"/>
      </w:pPr>
      <w:r>
        <w:t xml:space="preserve">Language and grammar of the thesis text is optimized with help of ChatGPT. Paragraphs were written by the author, only sentences or words were </w:t>
      </w:r>
      <w:r w:rsidR="00943EC5">
        <w:t>adjusted</w:t>
      </w:r>
      <w:r>
        <w:t xml:space="preserve"> through</w:t>
      </w:r>
      <w:r w:rsidR="00943EC5">
        <w:t xml:space="preserve"> advice of</w:t>
      </w:r>
      <w:r>
        <w:t xml:space="preserve"> AI.</w:t>
      </w:r>
    </w:p>
    <w:p w14:paraId="7D472698" w14:textId="778395E0" w:rsidR="003C0E41" w:rsidRDefault="003C0E41" w:rsidP="003C0E41">
      <w:pPr>
        <w:pStyle w:val="Heading1"/>
      </w:pPr>
      <w:bookmarkStart w:id="99" w:name="_Ref164845219"/>
      <w:bookmarkStart w:id="100" w:name="_Toc165464876"/>
      <w:r>
        <w:t>USEPA PSDM model</w:t>
      </w:r>
      <w:bookmarkEnd w:id="99"/>
      <w:bookmarkEnd w:id="100"/>
    </w:p>
    <w:p w14:paraId="1DFA7334" w14:textId="50A69787" w:rsidR="008750BC" w:rsidRDefault="005C5A37" w:rsidP="000B3FB2">
      <w:pPr>
        <w:jc w:val="both"/>
      </w:pPr>
      <w:r>
        <w:t xml:space="preserve">The </w:t>
      </w:r>
      <w:r w:rsidR="001758D7">
        <w:t xml:space="preserve">United </w:t>
      </w:r>
      <w:r w:rsidR="00521EDE">
        <w:t>States Environmental Protection Agency (USEPA)</w:t>
      </w:r>
      <w:r w:rsidR="00B2776C">
        <w:t xml:space="preserve"> </w:t>
      </w:r>
      <w:r w:rsidR="003F15FD">
        <w:t>implemented</w:t>
      </w:r>
      <w:r w:rsidR="00B2776C">
        <w:t xml:space="preserve"> </w:t>
      </w:r>
      <w:r w:rsidR="000B3FB2">
        <w:t>the Pore and Surface Diffusion Model (PSDM) into Python and</w:t>
      </w:r>
      <w:r w:rsidR="001B0492">
        <w:t xml:space="preserve"> </w:t>
      </w:r>
      <w:r w:rsidR="00A30562">
        <w:t>made it available</w:t>
      </w:r>
      <w:r w:rsidR="001B0492">
        <w:t xml:space="preserve"> as open-source code </w:t>
      </w:r>
      <w:r w:rsidR="00C300F9">
        <w:t>on</w:t>
      </w:r>
      <w:r w:rsidR="001B0492">
        <w:t xml:space="preserve"> GitHub</w:t>
      </w:r>
      <w:r w:rsidR="006B343F">
        <w:t xml:space="preserve"> </w:t>
      </w:r>
      <w:hyperlink r:id="rId30" w:history="1">
        <w:r w:rsidR="006B343F" w:rsidRPr="00A34955">
          <w:rPr>
            <w:rStyle w:val="Hyperlink"/>
          </w:rPr>
          <w:t>https://github.com/USEPA/Water_Treatment_Models/tree/master/PSDM</w:t>
        </w:r>
      </w:hyperlink>
      <w:r w:rsidR="00944A33">
        <w:t xml:space="preserve"> </w:t>
      </w:r>
      <w:r w:rsidR="00207F39">
        <w:fldChar w:fldCharType="begin"/>
      </w:r>
      <w:r w:rsidR="00494768">
        <w:instrText xml:space="preserve"> ADDIN ZOTERO_ITEM CSL_CITATION {"citationID":"y7ppcBLU","properties":{"formattedCitation":"(J.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207F39">
        <w:fldChar w:fldCharType="separate"/>
      </w:r>
      <w:r w:rsidR="00494768" w:rsidRPr="00494768">
        <w:rPr>
          <w:rFonts w:cs="Arial"/>
        </w:rPr>
        <w:t>(J. Burkhardt, 2020)</w:t>
      </w:r>
      <w:r w:rsidR="00207F39">
        <w:fldChar w:fldCharType="end"/>
      </w:r>
      <w:r w:rsidR="00754C3D">
        <w:t>.</w:t>
      </w:r>
      <w:r w:rsidR="005B52C5">
        <w:t xml:space="preserve"> </w:t>
      </w:r>
      <w:r w:rsidR="004D4A73">
        <w:t>The model</w:t>
      </w:r>
      <w:r w:rsidR="00552707">
        <w:t xml:space="preserve"> was</w:t>
      </w:r>
      <w:r w:rsidR="00F07008">
        <w:t xml:space="preserve"> derived from </w:t>
      </w:r>
      <w:r w:rsidR="0065642C">
        <w:t>an earlier</w:t>
      </w:r>
      <w:r w:rsidR="00F07008">
        <w:t xml:space="preserve"> AdDesignS™ version from</w:t>
      </w:r>
      <w:r w:rsidR="00EE36EF">
        <w:t xml:space="preserve"> Michigan Technological University</w:t>
      </w:r>
      <w:r w:rsidR="0065642C">
        <w:t>.</w:t>
      </w:r>
      <w:r w:rsidR="00315FFC">
        <w:t xml:space="preserve"> </w:t>
      </w:r>
      <w:r w:rsidR="00552707">
        <w:t>These s</w:t>
      </w:r>
      <w:r w:rsidR="00A6259D">
        <w:t>oftware packages were originally developed for cleaning up contamination sites</w:t>
      </w:r>
      <w:r w:rsidR="00D56DB3">
        <w:t xml:space="preserve"> all over the United States</w:t>
      </w:r>
      <w:r w:rsidR="00EE401D">
        <w:t xml:space="preserve">. </w:t>
      </w:r>
      <w:r w:rsidR="005557B5">
        <w:t>The objective</w:t>
      </w:r>
      <w:r w:rsidR="004A3299">
        <w:t xml:space="preserve"> was</w:t>
      </w:r>
      <w:r w:rsidR="009F1A13">
        <w:t xml:space="preserve"> to </w:t>
      </w:r>
      <w:r w:rsidR="002334F8">
        <w:t xml:space="preserve">estimate how effective adsorption </w:t>
      </w:r>
      <w:r w:rsidR="00D80BD2">
        <w:t>was</w:t>
      </w:r>
      <w:r w:rsidR="002334F8">
        <w:t xml:space="preserve"> </w:t>
      </w:r>
      <w:r w:rsidR="00652767">
        <w:t xml:space="preserve">in </w:t>
      </w:r>
      <w:r w:rsidR="0027015B">
        <w:t>the removal of</w:t>
      </w:r>
      <w:r w:rsidR="002334F8">
        <w:t xml:space="preserve"> </w:t>
      </w:r>
      <w:r w:rsidR="00994879">
        <w:t xml:space="preserve">fuel from </w:t>
      </w:r>
      <w:r w:rsidR="009236E7">
        <w:t>contaminated water</w:t>
      </w:r>
      <w:r w:rsidR="009E6247">
        <w:t xml:space="preserve"> that was</w:t>
      </w:r>
      <w:r w:rsidR="009236E7">
        <w:t xml:space="preserve"> </w:t>
      </w:r>
      <w:r w:rsidR="0027380F">
        <w:t>coming from</w:t>
      </w:r>
      <w:r w:rsidR="009236E7">
        <w:t xml:space="preserve"> leaking storage tanks</w:t>
      </w:r>
      <w:r w:rsidR="004A3299">
        <w:t xml:space="preserve"> in California</w:t>
      </w:r>
      <w:r w:rsidR="00D56DB3">
        <w:t xml:space="preserve"> </w:t>
      </w:r>
      <w:r w:rsidR="003C796B">
        <w:fldChar w:fldCharType="begin"/>
      </w:r>
      <w:r w:rsidR="003C796B">
        <w:instrText xml:space="preserve"> ADDIN ZOTERO_ITEM CSL_CITATION {"citationID":"HaAHobyj","properties":{"formattedCitation":"(Hokanson et al., 1999)","plainCitation":"(Hokanson et al., 1999)","noteIndex":0},"citationItems":[{"id":166,"uris":["http://zotero.org/users/local/h6YJVYLe/items/GUL7N525"],"itemData":{"id":166,"type":"webpage","abstract":"Tons of fuel seeps from thousands of rusting storage tanks buried all over the United States. Industrial solvents that were spilled on the ground twenty years ago turn up in well water. Compounds like benzene and toluene have been detected in public water systems all over the country. Now, a team of researchers at Michigan Tech has developed a series of software packages to make the cleanup a lot easier.","container-title":"ScienceDaily","language":"en","title":"Michigan Technological University (MTU) Researchers Develop New Software To Help Clean Up Contamination Sites","URL":"https://www.sciencedaily.com/releases/1999/07/990723083614.htm","author":[{"family":"Hokanson","given":"D.R."},{"family":"Hand","given":"D.W."},{"family":"Crittenden","given":"J.C."},{"family":"Rogers","given":"T.N."},{"family":"Oman","given":"E.J."}],"accessed":{"date-parts":[["2024",4,18]]},"issued":{"date-parts":[["1999",7,23]]}}}],"schema":"https://github.com/citation-style-language/schema/raw/master/csl-citation.json"} </w:instrText>
      </w:r>
      <w:r w:rsidR="003C796B">
        <w:fldChar w:fldCharType="separate"/>
      </w:r>
      <w:r w:rsidR="003C796B" w:rsidRPr="003C796B">
        <w:rPr>
          <w:rFonts w:cs="Arial"/>
        </w:rPr>
        <w:t>(Hokanson et al., 1999)</w:t>
      </w:r>
      <w:r w:rsidR="003C796B">
        <w:fldChar w:fldCharType="end"/>
      </w:r>
      <w:r w:rsidR="00652767">
        <w:t>.</w:t>
      </w:r>
    </w:p>
    <w:p w14:paraId="0440D643" w14:textId="77777777" w:rsidR="00315FFC" w:rsidRDefault="00315FFC" w:rsidP="000B3FB2">
      <w:pPr>
        <w:jc w:val="both"/>
      </w:pPr>
    </w:p>
    <w:p w14:paraId="31B90EB8" w14:textId="56A64A84" w:rsidR="00315FFC" w:rsidRDefault="00315FFC" w:rsidP="000B3FB2">
      <w:pPr>
        <w:jc w:val="both"/>
      </w:pPr>
      <w:r>
        <w:t xml:space="preserve">As explained in Chapter </w:t>
      </w:r>
      <w:r w:rsidRPr="00D82296">
        <w:rPr>
          <w:b/>
          <w:bCs/>
        </w:rPr>
        <w:fldChar w:fldCharType="begin"/>
      </w:r>
      <w:r w:rsidRPr="00D82296">
        <w:rPr>
          <w:b/>
          <w:bCs/>
        </w:rPr>
        <w:instrText xml:space="preserve"> REF _Ref164339660 \r \h </w:instrText>
      </w:r>
      <w:r w:rsidR="00D82296">
        <w:rPr>
          <w:b/>
          <w:bCs/>
        </w:rPr>
        <w:instrText xml:space="preserve"> \* MERGEFORMAT </w:instrText>
      </w:r>
      <w:r w:rsidRPr="00D82296">
        <w:rPr>
          <w:b/>
          <w:bCs/>
        </w:rPr>
      </w:r>
      <w:r w:rsidRPr="00D82296">
        <w:rPr>
          <w:b/>
          <w:bCs/>
        </w:rPr>
        <w:fldChar w:fldCharType="separate"/>
      </w:r>
      <w:r w:rsidR="00843CB6">
        <w:rPr>
          <w:b/>
          <w:bCs/>
        </w:rPr>
        <w:t>2</w:t>
      </w:r>
      <w:r w:rsidRPr="00D82296">
        <w:rPr>
          <w:b/>
          <w:bCs/>
        </w:rPr>
        <w:fldChar w:fldCharType="end"/>
      </w:r>
      <w:r>
        <w:t>, the PSDM</w:t>
      </w:r>
      <w:r w:rsidR="00A80EF5">
        <w:t xml:space="preserve"> </w:t>
      </w:r>
      <w:r>
        <w:t xml:space="preserve">is a good candidate </w:t>
      </w:r>
      <w:r w:rsidR="00A80EF5">
        <w:t>BTC model for simulating the adsorption of micropollutants by GAC in full-scale systems.</w:t>
      </w:r>
      <w:r w:rsidR="00753B1D">
        <w:t xml:space="preserve"> </w:t>
      </w:r>
      <w:r w:rsidR="004125C4">
        <w:t>The diffusion-based, multi-phase model</w:t>
      </w:r>
      <w:r w:rsidR="00753B1D">
        <w:t xml:space="preserve"> </w:t>
      </w:r>
      <w:r w:rsidR="008C477D">
        <w:t>describes</w:t>
      </w:r>
      <w:r w:rsidR="00753B1D">
        <w:t xml:space="preserve"> intraparticle diffusion very well, </w:t>
      </w:r>
      <w:r w:rsidR="00316666">
        <w:t>at both pore and surface level.</w:t>
      </w:r>
      <w:r w:rsidR="00D36DFC">
        <w:t xml:space="preserve"> This is necessary as</w:t>
      </w:r>
      <w:r w:rsidR="00CA3179">
        <w:t xml:space="preserve"> intraparticle diffusion is </w:t>
      </w:r>
      <w:r w:rsidR="009D7AAF">
        <w:t>typically rate-limiting</w:t>
      </w:r>
      <w:r w:rsidR="009F693D">
        <w:t xml:space="preserve"> for porous materials like GAC, and very variable </w:t>
      </w:r>
      <w:r w:rsidR="009F693D">
        <w:fldChar w:fldCharType="begin"/>
      </w:r>
      <w:r w:rsidR="009F693D">
        <w:instrText xml:space="preserve"> ADDIN ZOTERO_ITEM CSL_CITATION {"citationID":"mFKvLiIM","properties":{"formattedCitation":"(Inglezakis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9F693D">
        <w:fldChar w:fldCharType="separate"/>
      </w:r>
      <w:r w:rsidR="009F693D" w:rsidRPr="009F693D">
        <w:rPr>
          <w:rFonts w:cs="Arial"/>
        </w:rPr>
        <w:t>(Inglezakis et al., 2019)</w:t>
      </w:r>
      <w:r w:rsidR="009F693D">
        <w:fldChar w:fldCharType="end"/>
      </w:r>
      <w:r w:rsidR="00E42F64">
        <w:t>. This can be seen in</w:t>
      </w:r>
      <w:r w:rsidR="00624C00">
        <w:t xml:space="preserve"> </w:t>
      </w:r>
      <w:r w:rsidR="00624C00" w:rsidRPr="00B82D2E">
        <w:rPr>
          <w:b/>
          <w:bCs/>
        </w:rPr>
        <w:fldChar w:fldCharType="begin"/>
      </w:r>
      <w:r w:rsidR="00624C00" w:rsidRPr="00B82D2E">
        <w:rPr>
          <w:b/>
          <w:bCs/>
        </w:rPr>
        <w:instrText xml:space="preserve"> REF _Ref163470075 \h </w:instrText>
      </w:r>
      <w:r w:rsidR="00B82D2E" w:rsidRPr="00B82D2E">
        <w:rPr>
          <w:b/>
          <w:bCs/>
        </w:rPr>
        <w:instrText xml:space="preserve"> \* MERGEFORMAT </w:instrText>
      </w:r>
      <w:r w:rsidR="00624C00" w:rsidRPr="00B82D2E">
        <w:rPr>
          <w:b/>
          <w:bCs/>
        </w:rPr>
      </w:r>
      <w:r w:rsidR="00624C00" w:rsidRPr="00B82D2E">
        <w:rPr>
          <w:b/>
          <w:bCs/>
        </w:rPr>
        <w:fldChar w:fldCharType="separate"/>
      </w:r>
      <w:r w:rsidR="00843CB6" w:rsidRPr="00983F4F">
        <w:rPr>
          <w:b/>
          <w:bCs/>
        </w:rPr>
        <w:t xml:space="preserve">Figure </w:t>
      </w:r>
      <w:r w:rsidR="00843CB6" w:rsidRPr="00843CB6">
        <w:rPr>
          <w:b/>
          <w:bCs/>
          <w:noProof/>
        </w:rPr>
        <w:t>14</w:t>
      </w:r>
      <w:r w:rsidR="00624C00" w:rsidRPr="00B82D2E">
        <w:rPr>
          <w:b/>
          <w:bCs/>
        </w:rPr>
        <w:fldChar w:fldCharType="end"/>
      </w:r>
      <w:r w:rsidR="00624C00" w:rsidRPr="00B82D2E">
        <w:rPr>
          <w:b/>
          <w:bCs/>
        </w:rPr>
        <w:t>,</w:t>
      </w:r>
      <w:r w:rsidR="00624C00">
        <w:t xml:space="preserve"> where </w:t>
      </w:r>
      <w:r w:rsidR="00E54C39">
        <w:t xml:space="preserve">the </w:t>
      </w:r>
      <w:r w:rsidR="004E7469">
        <w:t>diffusion type</w:t>
      </w:r>
      <w:r w:rsidR="00624C00">
        <w:t xml:space="preserve"> depends on the size of the pollutant and </w:t>
      </w:r>
      <w:r w:rsidR="00220383">
        <w:t xml:space="preserve">diameter of the </w:t>
      </w:r>
      <w:r w:rsidR="00624C00">
        <w:t>pores.</w:t>
      </w:r>
      <w:r w:rsidR="005B52C5" w:rsidRPr="005B52C5">
        <w:t xml:space="preserve"> </w:t>
      </w:r>
      <w:r w:rsidR="004E7469">
        <w:t>There</w:t>
      </w:r>
      <w:r w:rsidR="005B52C5">
        <w:t xml:space="preserve"> is an automated parameter-fitting and parameter-estimation tool included</w:t>
      </w:r>
      <w:r w:rsidR="004E7469">
        <w:t xml:space="preserve"> in the EPA model</w:t>
      </w:r>
      <w:r w:rsidR="005B52C5">
        <w:t xml:space="preserve">. Further, </w:t>
      </w:r>
      <w:r w:rsidR="00E54C39">
        <w:t>it is possible</w:t>
      </w:r>
      <w:r w:rsidR="005B52C5">
        <w:t xml:space="preserve"> to consider the fouling phenomenon, </w:t>
      </w:r>
      <w:r w:rsidR="00207F39">
        <w:t>i</w:t>
      </w:r>
      <w:r w:rsidR="005B52C5">
        <w:t>.</w:t>
      </w:r>
      <w:r w:rsidR="00207F39">
        <w:t>e</w:t>
      </w:r>
      <w:r w:rsidR="005B52C5">
        <w:t xml:space="preserve">. competition of dissolved organic carbon (DOC) with micropollutants for the adsorption sites. </w:t>
      </w:r>
      <w:r w:rsidR="009B7219">
        <w:t>Fouling</w:t>
      </w:r>
      <w:r w:rsidR="005B52C5">
        <w:t xml:space="preserve"> is </w:t>
      </w:r>
      <w:r w:rsidR="009B7219">
        <w:t xml:space="preserve">often </w:t>
      </w:r>
      <w:r w:rsidR="005B52C5">
        <w:t xml:space="preserve">also referred to as </w:t>
      </w:r>
      <w:r w:rsidR="009B7219">
        <w:t>preloading by</w:t>
      </w:r>
      <w:r w:rsidR="005B52C5">
        <w:t xml:space="preserve"> natural organic matter (NOM) </w:t>
      </w:r>
      <w:r w:rsidR="005B52C5">
        <w:fldChar w:fldCharType="begin"/>
      </w:r>
      <w:r w:rsidR="00494768">
        <w:instrText xml:space="preserve"> ADDIN ZOTERO_ITEM CSL_CITATION {"citationID":"VuQZkQtG","properties":{"formattedCitation":"(J.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5B52C5">
        <w:fldChar w:fldCharType="separate"/>
      </w:r>
      <w:r w:rsidR="00494768" w:rsidRPr="00494768">
        <w:rPr>
          <w:rFonts w:cs="Arial"/>
        </w:rPr>
        <w:t>(J. Burkhardt et al., 2022)</w:t>
      </w:r>
      <w:r w:rsidR="005B52C5">
        <w:fldChar w:fldCharType="end"/>
      </w:r>
      <w:r w:rsidR="005B52C5">
        <w:t>.</w:t>
      </w:r>
    </w:p>
    <w:p w14:paraId="0563F69F" w14:textId="77777777" w:rsidR="00D026D5" w:rsidRDefault="00D026D5" w:rsidP="000B3FB2">
      <w:pPr>
        <w:jc w:val="both"/>
      </w:pPr>
    </w:p>
    <w:p w14:paraId="3263BB81" w14:textId="5AFEC6AC" w:rsidR="001E0231" w:rsidRDefault="00607034" w:rsidP="001E0231">
      <w:pPr>
        <w:jc w:val="both"/>
      </w:pPr>
      <w:r>
        <w:t>To understand how the</w:t>
      </w:r>
      <w:r w:rsidR="00D82296">
        <w:t xml:space="preserve"> PSDM model</w:t>
      </w:r>
      <w:r>
        <w:t xml:space="preserve"> works</w:t>
      </w:r>
      <w:r w:rsidR="000D6475">
        <w:t xml:space="preserve">, </w:t>
      </w:r>
      <w:r w:rsidR="00B64A8C">
        <w:t>one</w:t>
      </w:r>
      <w:r>
        <w:t xml:space="preserve"> can refer to</w:t>
      </w:r>
      <w:r w:rsidR="00B64A8C">
        <w:t xml:space="preserve"> </w:t>
      </w:r>
      <w:r w:rsidR="006B090E" w:rsidRPr="006B090E">
        <w:rPr>
          <w:b/>
          <w:bCs/>
        </w:rPr>
        <w:t xml:space="preserve">paragraph </w:t>
      </w:r>
      <w:r w:rsidR="00D82296" w:rsidRPr="00D82296">
        <w:rPr>
          <w:b/>
          <w:bCs/>
        </w:rPr>
        <w:fldChar w:fldCharType="begin"/>
      </w:r>
      <w:r w:rsidR="00D82296" w:rsidRPr="00D82296">
        <w:rPr>
          <w:b/>
          <w:bCs/>
        </w:rPr>
        <w:instrText xml:space="preserve"> REF _Ref164341965 \r \h </w:instrText>
      </w:r>
      <w:r w:rsidR="00D82296">
        <w:rPr>
          <w:b/>
          <w:bCs/>
        </w:rPr>
        <w:instrText xml:space="preserve"> \* MERGEFORMAT </w:instrText>
      </w:r>
      <w:r w:rsidR="00D82296" w:rsidRPr="00D82296">
        <w:rPr>
          <w:b/>
          <w:bCs/>
        </w:rPr>
      </w:r>
      <w:r w:rsidR="00D82296" w:rsidRPr="00D82296">
        <w:rPr>
          <w:b/>
          <w:bCs/>
        </w:rPr>
        <w:fldChar w:fldCharType="separate"/>
      </w:r>
      <w:r w:rsidR="00843CB6">
        <w:rPr>
          <w:b/>
          <w:bCs/>
        </w:rPr>
        <w:t>2.4.1</w:t>
      </w:r>
      <w:r w:rsidR="00D82296" w:rsidRPr="00D82296">
        <w:rPr>
          <w:b/>
          <w:bCs/>
        </w:rPr>
        <w:fldChar w:fldCharType="end"/>
      </w:r>
      <w:r w:rsidR="0035392E">
        <w:t xml:space="preserve">, where the equations are presented in the </w:t>
      </w:r>
      <w:r w:rsidR="00E816E7">
        <w:t>sequence</w:t>
      </w:r>
      <w:r w:rsidR="0035392E">
        <w:t xml:space="preserve"> of </w:t>
      </w:r>
      <w:r w:rsidR="009C3C42">
        <w:t xml:space="preserve">steps </w:t>
      </w:r>
      <w:r w:rsidR="00E816E7">
        <w:t xml:space="preserve">that </w:t>
      </w:r>
      <w:r w:rsidR="009C3C42">
        <w:t xml:space="preserve">the solute undergoes in </w:t>
      </w:r>
      <w:r w:rsidR="004B2CB8">
        <w:t>a</w:t>
      </w:r>
      <w:r w:rsidR="009C3C42">
        <w:t xml:space="preserve"> fixed-bed column.</w:t>
      </w:r>
      <w:r w:rsidR="00090D44">
        <w:t xml:space="preserve"> A summarizing overview of the </w:t>
      </w:r>
      <w:r w:rsidR="00B20981">
        <w:t xml:space="preserve">PSDM </w:t>
      </w:r>
      <w:r w:rsidR="00090D44">
        <w:t>mechanisms</w:t>
      </w:r>
      <w:r w:rsidR="00B20981">
        <w:t xml:space="preserve"> </w:t>
      </w:r>
      <w:r w:rsidR="00C35635">
        <w:t>for</w:t>
      </w:r>
      <w:r w:rsidR="00597865">
        <w:t xml:space="preserve"> one GAC granule is seen in </w:t>
      </w:r>
      <w:r w:rsidR="00597865" w:rsidRPr="00B82D2E">
        <w:rPr>
          <w:b/>
          <w:bCs/>
        </w:rPr>
        <w:fldChar w:fldCharType="begin"/>
      </w:r>
      <w:r w:rsidR="00597865" w:rsidRPr="00B82D2E">
        <w:rPr>
          <w:b/>
          <w:bCs/>
        </w:rPr>
        <w:instrText xml:space="preserve"> REF _Ref163897810 \h </w:instrText>
      </w:r>
      <w:r w:rsidR="00B82D2E" w:rsidRPr="00B82D2E">
        <w:rPr>
          <w:b/>
          <w:bCs/>
        </w:rPr>
        <w:instrText xml:space="preserve"> \* MERGEFORMAT </w:instrText>
      </w:r>
      <w:r w:rsidR="00597865" w:rsidRPr="00B82D2E">
        <w:rPr>
          <w:b/>
          <w:bCs/>
        </w:rPr>
      </w:r>
      <w:r w:rsidR="00597865" w:rsidRPr="00B82D2E">
        <w:rPr>
          <w:b/>
          <w:bCs/>
        </w:rPr>
        <w:fldChar w:fldCharType="separate"/>
      </w:r>
      <w:r w:rsidR="00843CB6" w:rsidRPr="00987C7C">
        <w:rPr>
          <w:b/>
          <w:bCs/>
        </w:rPr>
        <w:t xml:space="preserve">Figure </w:t>
      </w:r>
      <w:r w:rsidR="00843CB6" w:rsidRPr="00843CB6">
        <w:rPr>
          <w:b/>
          <w:bCs/>
          <w:noProof/>
        </w:rPr>
        <w:t>20</w:t>
      </w:r>
      <w:r w:rsidR="00597865" w:rsidRPr="00B82D2E">
        <w:rPr>
          <w:b/>
          <w:bCs/>
        </w:rPr>
        <w:fldChar w:fldCharType="end"/>
      </w:r>
      <w:r w:rsidR="00597865">
        <w:t>. These granules are assumed to have the same size and</w:t>
      </w:r>
      <w:r w:rsidR="00C35635">
        <w:t xml:space="preserve"> be</w:t>
      </w:r>
      <w:r w:rsidR="00597865">
        <w:t xml:space="preserve"> equally distributed in </w:t>
      </w:r>
      <w:r w:rsidR="00CF4A1E">
        <w:t xml:space="preserve">the column. Equations are shown </w:t>
      </w:r>
      <w:r w:rsidR="00F45F86">
        <w:t xml:space="preserve">next to the </w:t>
      </w:r>
      <w:r w:rsidR="00EB06A5">
        <w:t xml:space="preserve">equations of the USEPA </w:t>
      </w:r>
      <w:r w:rsidR="00B20981">
        <w:t>model</w:t>
      </w:r>
      <w:r w:rsidR="00C35635">
        <w:t xml:space="preserve"> in</w:t>
      </w:r>
      <w:r w:rsidR="00B20981">
        <w:t xml:space="preserve"> </w:t>
      </w:r>
      <w:r w:rsidR="00B20981" w:rsidRPr="00B20981">
        <w:rPr>
          <w:b/>
          <w:bCs/>
        </w:rPr>
        <w:fldChar w:fldCharType="begin"/>
      </w:r>
      <w:r w:rsidR="00B20981" w:rsidRPr="00B20981">
        <w:rPr>
          <w:b/>
          <w:bCs/>
        </w:rPr>
        <w:instrText xml:space="preserve"> REF _Ref164501635 \h  \* MERGEFORMAT </w:instrText>
      </w:r>
      <w:r w:rsidR="00B20981" w:rsidRPr="00B20981">
        <w:rPr>
          <w:b/>
          <w:bCs/>
        </w:rPr>
      </w:r>
      <w:r w:rsidR="00B20981" w:rsidRPr="00B20981">
        <w:rPr>
          <w:b/>
          <w:bCs/>
        </w:rPr>
        <w:fldChar w:fldCharType="separate"/>
      </w:r>
      <w:r w:rsidR="00843CB6" w:rsidRPr="00720D93">
        <w:rPr>
          <w:b/>
          <w:bCs/>
        </w:rPr>
        <w:t xml:space="preserve">Table </w:t>
      </w:r>
      <w:r w:rsidR="00843CB6" w:rsidRPr="00843CB6">
        <w:rPr>
          <w:b/>
          <w:bCs/>
          <w:noProof/>
        </w:rPr>
        <w:t>6</w:t>
      </w:r>
      <w:r w:rsidR="00B20981" w:rsidRPr="00B20981">
        <w:rPr>
          <w:b/>
          <w:bCs/>
        </w:rPr>
        <w:fldChar w:fldCharType="end"/>
      </w:r>
      <w:r w:rsidR="00B20981">
        <w:t>.</w:t>
      </w:r>
      <w:r w:rsidR="001E0231">
        <w:br w:type="page"/>
      </w:r>
    </w:p>
    <w:p w14:paraId="2B71B9C8" w14:textId="0C28D253" w:rsidR="009B7219" w:rsidRDefault="00F11CF2" w:rsidP="000B3FB2">
      <w:pPr>
        <w:jc w:val="both"/>
      </w:pPr>
      <w:r>
        <w:lastRenderedPageBreak/>
        <w:t>Relevant m</w:t>
      </w:r>
      <w:r w:rsidR="00B20981" w:rsidRPr="006B1553">
        <w:t xml:space="preserve">odel parameters of the USEPA PSDM model are listed in </w:t>
      </w:r>
      <w:r w:rsidR="006B1553" w:rsidRPr="006B1553">
        <w:rPr>
          <w:b/>
          <w:bCs/>
        </w:rPr>
        <w:fldChar w:fldCharType="begin"/>
      </w:r>
      <w:r w:rsidR="006B1553" w:rsidRPr="006B1553">
        <w:rPr>
          <w:b/>
          <w:bCs/>
        </w:rPr>
        <w:instrText xml:space="preserve"> REF _Ref164602918 \h  \* MERGEFORMAT </w:instrText>
      </w:r>
      <w:r w:rsidR="006B1553" w:rsidRPr="006B1553">
        <w:rPr>
          <w:b/>
          <w:bCs/>
        </w:rPr>
      </w:r>
      <w:r w:rsidR="006B1553" w:rsidRPr="006B1553">
        <w:rPr>
          <w:b/>
          <w:bCs/>
        </w:rPr>
        <w:fldChar w:fldCharType="separate"/>
      </w:r>
      <w:r w:rsidR="00843CB6" w:rsidRPr="00E04E7E">
        <w:rPr>
          <w:b/>
          <w:bCs/>
        </w:rPr>
        <w:t xml:space="preserve">Table </w:t>
      </w:r>
      <w:r w:rsidR="00843CB6" w:rsidRPr="00843CB6">
        <w:rPr>
          <w:b/>
          <w:bCs/>
          <w:noProof/>
        </w:rPr>
        <w:t>7</w:t>
      </w:r>
      <w:r w:rsidR="006B1553" w:rsidRPr="006B1553">
        <w:rPr>
          <w:b/>
          <w:bCs/>
        </w:rPr>
        <w:fldChar w:fldCharType="end"/>
      </w:r>
      <w:r w:rsidR="006B1553">
        <w:t>.</w:t>
      </w:r>
      <w:r w:rsidR="002D552D">
        <w:t xml:space="preserve"> It can be noticed that the bed has </w:t>
      </w:r>
      <w:r w:rsidR="004541E9">
        <w:t>two dimensions; length and diameter. Thus, the PSDM model by EPA assumes a cylindrical fixed-bed</w:t>
      </w:r>
      <w:r w:rsidR="009538FE">
        <w:t xml:space="preserve"> column</w:t>
      </w:r>
      <w:r w:rsidR="004541E9">
        <w:t>.</w:t>
      </w:r>
      <w:r w:rsidR="006B1553">
        <w:t xml:space="preserve"> </w:t>
      </w:r>
      <w:r w:rsidR="00D13A17">
        <w:t>The a</w:t>
      </w:r>
      <w:r w:rsidR="005649D4">
        <w:t xml:space="preserve">pparent particle density </w:t>
      </w:r>
      <w:r w:rsidR="009C3113">
        <w:t>(</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9C3113">
        <w:rPr>
          <w:rFonts w:eastAsiaTheme="minorEastAsia"/>
        </w:rPr>
        <w:t>)</w:t>
      </w:r>
      <w:r w:rsidR="00D13A17" w:rsidRPr="00D13A17">
        <w:t xml:space="preserve"> is</w:t>
      </w:r>
      <w:r w:rsidR="00D13A17">
        <w:t xml:space="preserve"> the mass of the AC granule (particle) </w:t>
      </w:r>
      <w:r w:rsidR="00A63CD4">
        <w:t>divided by the apparent</w:t>
      </w:r>
      <w:r w:rsidR="009538FE">
        <w:t xml:space="preserve"> (solid)</w:t>
      </w:r>
      <w:r w:rsidR="00A63CD4">
        <w:t xml:space="preserve"> particle volume </w:t>
      </w:r>
      <w:r w:rsidR="00A63CD4">
        <w:fldChar w:fldCharType="begin"/>
      </w:r>
      <w:r w:rsidR="00A63CD4">
        <w:instrText xml:space="preserve"> ADDIN ZOTERO_ITEM CSL_CITATION {"citationID":"rSuvieip","properties":{"formattedCitation":"(Webb, 2001)","plainCitation":"(Webb, 2001)","noteIndex":0},"citationItems":[{"id":169,"uris":["http://zotero.org/users/local/h6YJVYLe/items/EXVT4BHU"],"itemData":{"id":169,"type":"article-journal","language":"en","source":"Zotero","title":"Volume and Density Determinations for Particle Technologists","author":[{"family":"Webb","given":"Paul A"}],"issued":{"date-parts":[["2001",2]]}}}],"schema":"https://github.com/citation-style-language/schema/raw/master/csl-citation.json"} </w:instrText>
      </w:r>
      <w:r w:rsidR="00A63CD4">
        <w:fldChar w:fldCharType="separate"/>
      </w:r>
      <w:r w:rsidR="00A63CD4" w:rsidRPr="00A63CD4">
        <w:rPr>
          <w:rFonts w:cs="Arial"/>
        </w:rPr>
        <w:t>(Webb, 2001)</w:t>
      </w:r>
      <w:r w:rsidR="00A63CD4">
        <w:fldChar w:fldCharType="end"/>
      </w:r>
      <w:r w:rsidR="00FD7790">
        <w:t>.</w:t>
      </w:r>
      <w:r w:rsidR="00F7426D">
        <w:t xml:space="preserve"> </w:t>
      </w:r>
      <w:r w:rsidR="00F7426D" w:rsidRPr="00F7426D">
        <w:t xml:space="preserve">Tortuosity </w:t>
      </w:r>
      <w:r w:rsidR="00F7426D">
        <w:t xml:space="preserve">of the </w:t>
      </w:r>
      <w:r w:rsidR="00F7426D" w:rsidRPr="00F7426D">
        <w:t>particle</w:t>
      </w:r>
      <w:r w:rsidR="005F14FF">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5F14FF">
        <w:rPr>
          <w:rFonts w:eastAsiaTheme="minorEastAsia"/>
        </w:rPr>
        <w:t>)</w:t>
      </w:r>
      <w:r w:rsidR="00F7426D">
        <w:rPr>
          <w:sz w:val="16"/>
          <w:szCs w:val="18"/>
        </w:rPr>
        <w:t xml:space="preserve"> </w:t>
      </w:r>
      <w:r w:rsidR="00F7426D" w:rsidRPr="00F7426D">
        <w:t>is</w:t>
      </w:r>
      <w:r w:rsidR="00B03C1B">
        <w:t xml:space="preserve"> </w:t>
      </w:r>
      <w:r w:rsidR="00750C11">
        <w:t xml:space="preserve">the ratio of the </w:t>
      </w:r>
      <w:r w:rsidR="000555C8">
        <w:t>actual diffusion path length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000555C8">
        <w:t>) to th</w:t>
      </w:r>
      <w:r w:rsidR="00ED0CB3">
        <w:t>e shortest, straight path length</w:t>
      </w:r>
      <w:r w:rsidR="004541E9">
        <w:t xml:space="preserve"> (</w:t>
      </w:r>
      <m:oMath>
        <m:r>
          <w:rPr>
            <w:rFonts w:ascii="Cambria Math" w:hAnsi="Cambria Math"/>
          </w:rPr>
          <m:t>L</m:t>
        </m:r>
      </m:oMath>
      <w:r w:rsidR="004541E9">
        <w:t>)</w:t>
      </w:r>
      <w:r w:rsidR="00ED0CB3">
        <w:t xml:space="preserve"> </w:t>
      </w:r>
      <w:r w:rsidR="00C83E57">
        <w:t>of a flow in the GAC particle</w:t>
      </w:r>
      <w:r w:rsidR="00B261BF">
        <w:t xml:space="preserve"> </w:t>
      </w:r>
      <w:r w:rsidR="00B261BF">
        <w:fldChar w:fldCharType="begin"/>
      </w:r>
      <w:r w:rsidR="00B261BF">
        <w:instrText xml:space="preserve"> ADDIN ZOTERO_ITEM CSL_CITATION {"citationID":"ao7hx1hV","properties":{"formattedCitation":"(Mudhoo et al., 2024)","plainCitation":"(Mudhoo et al., 2024)","noteIndex":0},"citationItems":[{"id":171,"uris":["http://zotero.org/users/local/h6YJVYLe/items/QUSJIF4T"],"itemData":{"id":171,"type":"article-journal","abstract":"Pore network, pore connectivity, and the resulting effective adsorbate pore diffusivity within an adsorbent are critical physical considerations in mass transport modeling of aqueous adsorption. Tied to these three adsorbent features are the adsorbent tortuosity and tortuosity factor concepts. These concepts encompass the collective hindrance to intra-adsorbent adsorbate transport arising because of a disorderly adsorbent porous topology. It is crucial for materials scientists, chemists, chemical engineers, and water treatment specialists to understand the complex and variable connections among adsorbate chemistry, adsorbent chemistry, adsorbent porosity, pore shape, size, and tortuosity, pore wall effect, adsorbate-adsorbent interactions, and adsorbate-adsorbate interactions in competitively contaminated aqueous environments. Adsorbent tortuosity has been sporadically studied in aqueous adsorption models. Despite the small population of these studies, insightful observations and inferences have been reported. However, as it appears, no review has been published to compile, compare, and contrast these aspects. Hence, this review concisely brings up those observations and interpretations around adsorbent tortuosity for aqueous adsorption systems. The notion of an adsorbent's tortuosity being single-valued is argued to be imprecise. Finally, perspectives are aired on possible research and development directions for elucidating the dynamic attributes of adsorbent tortuosity and applying them in real-scale adsorption-oriented water puriﬁcation. The data acquired by ﬁlling in these research gaps can enable the design of adsorbents more adapted for real-scale water puriﬁcation.","container-title":"Particuology","DOI":"10.1016/j.partic.2023.08.022","ISSN":"16742001","journalAbbreviation":"Particuology","language":"en","page":"71-88","source":"DOI.org (Crossref)","title":"Insights into adsorbent tortuosity across aqueous adsorption systems","volume":"88","author":[{"family":"Mudhoo","given":"Ackmez"},{"family":"Otero","given":"Marta"},{"family":"Chu","given":"Khim Hoong"}],"issued":{"date-parts":[["2024",5]]}}}],"schema":"https://github.com/citation-style-language/schema/raw/master/csl-citation.json"} </w:instrText>
      </w:r>
      <w:r w:rsidR="00B261BF">
        <w:fldChar w:fldCharType="separate"/>
      </w:r>
      <w:r w:rsidR="00B261BF" w:rsidRPr="00B261BF">
        <w:rPr>
          <w:rFonts w:cs="Arial"/>
        </w:rPr>
        <w:t>(Mudhoo et al., 2024)</w:t>
      </w:r>
      <w:r w:rsidR="00B261BF">
        <w:fldChar w:fldCharType="end"/>
      </w:r>
      <w:r w:rsidR="0096426B">
        <w:t>.</w:t>
      </w:r>
      <w:r w:rsidR="00E612A5">
        <w:t xml:space="preserve"> </w:t>
      </w:r>
      <w:r w:rsidR="00AF6A8E">
        <w:t>Partial differential equations are solved with the orthogonal collocation numerical solver</w:t>
      </w:r>
      <w:r w:rsidR="00D45282">
        <w:t xml:space="preserve"> </w:t>
      </w:r>
      <w:r w:rsidR="00D45282">
        <w:fldChar w:fldCharType="begin"/>
      </w:r>
      <w:r w:rsidR="00494768">
        <w:instrText xml:space="preserve"> ADDIN ZOTERO_ITEM CSL_CITATION {"citationID":"p6esCeVn","properties":{"formattedCitation":"(J.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D45282">
        <w:fldChar w:fldCharType="separate"/>
      </w:r>
      <w:r w:rsidR="00494768" w:rsidRPr="00494768">
        <w:rPr>
          <w:rFonts w:cs="Arial"/>
        </w:rPr>
        <w:t>(J. Burkhardt et al., 2022)</w:t>
      </w:r>
      <w:r w:rsidR="00D45282">
        <w:fldChar w:fldCharType="end"/>
      </w:r>
      <w:r w:rsidR="00D45282">
        <w:t xml:space="preserve">. </w:t>
      </w:r>
      <w:r w:rsidR="00FB5F13">
        <w:t xml:space="preserve">The number of radial and axial collocation points represent the number of </w:t>
      </w:r>
      <w:r w:rsidR="00A15BBA">
        <w:t>nodes in the radial and axial direction</w:t>
      </w:r>
      <w:r w:rsidR="0094662F">
        <w:t xml:space="preserve"> in the column</w:t>
      </w:r>
      <w:r w:rsidR="00A15BBA">
        <w:t xml:space="preserve"> respectively. </w:t>
      </w:r>
      <w:r w:rsidR="009538FE">
        <w:t>The problem is simplified to a 2D problem</w:t>
      </w:r>
      <w:r w:rsidR="008B1472">
        <w:t>. For every node location, concentrations are calculated</w:t>
      </w:r>
      <w:r w:rsidR="00397A54">
        <w:t xml:space="preserve"> using the partial differential equations. </w:t>
      </w:r>
      <w:r w:rsidR="00D52CE6">
        <w:t>Axial</w:t>
      </w:r>
      <w:r w:rsidR="0094662F">
        <w:t xml:space="preserve"> collocation points are </w:t>
      </w:r>
      <w:r w:rsidR="009538FE">
        <w:t>usually</w:t>
      </w:r>
      <w:r w:rsidR="00D52CE6">
        <w:t xml:space="preserve"> </w:t>
      </w:r>
      <w:r w:rsidR="0094662F">
        <w:t>the most significant</w:t>
      </w:r>
      <w:r w:rsidR="009538FE">
        <w:t xml:space="preserve"> in a long cylinder</w:t>
      </w:r>
      <w:r w:rsidR="0094662F">
        <w:t>.</w:t>
      </w:r>
      <w:r w:rsidR="008754A6">
        <w:t xml:space="preserve"> </w:t>
      </w:r>
      <w:r w:rsidR="00187EC6">
        <w:t>Model correlations</w:t>
      </w:r>
      <w:r w:rsidR="00293B4E">
        <w:t xml:space="preserve"> </w:t>
      </w:r>
      <w:r w:rsidR="00293B4E" w:rsidRPr="00293B4E">
        <w:rPr>
          <w:b/>
          <w:bCs/>
        </w:rPr>
        <w:fldChar w:fldCharType="begin"/>
      </w:r>
      <w:r w:rsidR="00293B4E" w:rsidRPr="00293B4E">
        <w:rPr>
          <w:b/>
          <w:bCs/>
        </w:rPr>
        <w:instrText xml:space="preserve"> REF _Ref164613264 \h  \* MERGEFORMAT </w:instrText>
      </w:r>
      <w:r w:rsidR="00293B4E" w:rsidRPr="00293B4E">
        <w:rPr>
          <w:b/>
          <w:bCs/>
        </w:rPr>
      </w:r>
      <w:r w:rsidR="00293B4E" w:rsidRPr="00293B4E">
        <w:rPr>
          <w:b/>
          <w:bCs/>
        </w:rPr>
        <w:fldChar w:fldCharType="separate"/>
      </w:r>
      <w:r w:rsidR="00843CB6" w:rsidRPr="00DB7A4D">
        <w:rPr>
          <w:b/>
          <w:bCs/>
        </w:rPr>
        <w:t>(</w:t>
      </w:r>
      <w:r w:rsidR="00843CB6" w:rsidRPr="00843CB6">
        <w:rPr>
          <w:b/>
          <w:bCs/>
          <w:noProof/>
        </w:rPr>
        <w:t>23</w:t>
      </w:r>
      <w:r w:rsidR="00843CB6" w:rsidRPr="00DB7A4D">
        <w:rPr>
          <w:b/>
          <w:bCs/>
        </w:rPr>
        <w:t>)</w:t>
      </w:r>
      <w:r w:rsidR="00293B4E" w:rsidRPr="00293B4E">
        <w:rPr>
          <w:b/>
          <w:bCs/>
        </w:rPr>
        <w:fldChar w:fldCharType="end"/>
      </w:r>
      <w:r w:rsidR="00CD2C34">
        <w:t xml:space="preserve"> and </w:t>
      </w:r>
      <w:r w:rsidR="00293B4E" w:rsidRPr="00293B4E">
        <w:rPr>
          <w:b/>
          <w:bCs/>
        </w:rPr>
        <w:fldChar w:fldCharType="begin"/>
      </w:r>
      <w:r w:rsidR="00293B4E" w:rsidRPr="00293B4E">
        <w:rPr>
          <w:b/>
          <w:bCs/>
        </w:rPr>
        <w:instrText xml:space="preserve"> REF _Ref164613279 \h  \* MERGEFORMAT </w:instrText>
      </w:r>
      <w:r w:rsidR="00293B4E" w:rsidRPr="00293B4E">
        <w:rPr>
          <w:b/>
          <w:bCs/>
        </w:rPr>
      </w:r>
      <w:r w:rsidR="00293B4E" w:rsidRPr="00293B4E">
        <w:rPr>
          <w:b/>
          <w:bCs/>
        </w:rPr>
        <w:fldChar w:fldCharType="separate"/>
      </w:r>
      <w:r w:rsidR="00843CB6" w:rsidRPr="00293B4E">
        <w:rPr>
          <w:b/>
          <w:bCs/>
        </w:rPr>
        <w:t>(</w:t>
      </w:r>
      <w:r w:rsidR="00843CB6" w:rsidRPr="00843CB6">
        <w:rPr>
          <w:b/>
          <w:bCs/>
          <w:noProof/>
        </w:rPr>
        <w:t>24</w:t>
      </w:r>
      <w:r w:rsidR="00843CB6" w:rsidRPr="00293B4E">
        <w:rPr>
          <w:b/>
          <w:bCs/>
        </w:rPr>
        <w:t>)</w:t>
      </w:r>
      <w:r w:rsidR="00293B4E" w:rsidRPr="00293B4E">
        <w:rPr>
          <w:b/>
          <w:bCs/>
        </w:rPr>
        <w:fldChar w:fldCharType="end"/>
      </w:r>
      <w:r w:rsidR="00187EC6">
        <w:t xml:space="preserve"> are used to calculate bed porosity </w:t>
      </w:r>
      <w:r w:rsidR="005F14FF">
        <w:t>(</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5F14FF">
        <w:t xml:space="preserve">) </w:t>
      </w:r>
      <w:r w:rsidR="00187EC6">
        <w:t>and empty be</w:t>
      </w:r>
      <w:r w:rsidR="00061863">
        <w:t>d</w:t>
      </w:r>
      <w:r w:rsidR="00187EC6">
        <w:t xml:space="preserve"> contact time (</w:t>
      </w:r>
      <m:oMath>
        <m:r>
          <w:rPr>
            <w:rFonts w:ascii="Cambria Math" w:hAnsi="Cambria Math"/>
          </w:rPr>
          <m:t>EBCT</m:t>
        </m:r>
      </m:oMath>
      <w:r w:rsidR="00187EC6">
        <w:t>)</w:t>
      </w:r>
      <w:r w:rsidR="000A2F2E">
        <w:t xml:space="preserve"> </w:t>
      </w:r>
      <w:r w:rsidR="000A2F2E">
        <w:fldChar w:fldCharType="begin"/>
      </w:r>
      <w:r w:rsidR="00494768">
        <w:instrText xml:space="preserve"> ADDIN ZOTERO_ITEM CSL_CITATION {"citationID":"n14iR1vO","properties":{"formattedCitation":"(J.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0A2F2E">
        <w:fldChar w:fldCharType="separate"/>
      </w:r>
      <w:r w:rsidR="00494768" w:rsidRPr="00494768">
        <w:rPr>
          <w:rFonts w:cs="Arial"/>
        </w:rPr>
        <w:t>(J. Burkhardt, 2020)</w:t>
      </w:r>
      <w:r w:rsidR="000A2F2E">
        <w:fldChar w:fldCharType="end"/>
      </w:r>
      <w:r w:rsidR="00CD2C34">
        <w:t>.</w:t>
      </w:r>
    </w:p>
    <w:p w14:paraId="0DCA6A52" w14:textId="77777777" w:rsidR="009538FE" w:rsidRDefault="009538FE" w:rsidP="000B3FB2">
      <w:pPr>
        <w:jc w:val="both"/>
      </w:pPr>
    </w:p>
    <w:p w14:paraId="660C4F6C" w14:textId="7FE6B6EE" w:rsidR="00CD2C34" w:rsidRPr="00187EC6" w:rsidRDefault="00000000" w:rsidP="000B3FB2">
      <w:pPr>
        <w:jc w:val="both"/>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r>
            <w:rPr>
              <w:rFonts w:ascii="Cambria Math" w:hAnsi="Cambria Math"/>
              <w:noProof/>
            </w:rPr>
            <m:t>=1-</m:t>
          </m:r>
          <m:f>
            <m:fPr>
              <m:ctrlPr>
                <w:rPr>
                  <w:rFonts w:ascii="Cambria Math" w:hAnsi="Cambria Math"/>
                  <w:i/>
                  <w:noProof/>
                </w:rPr>
              </m:ctrlPr>
            </m:fPr>
            <m:num>
              <m:r>
                <w:rPr>
                  <w:rFonts w:ascii="Cambria Math" w:hAnsi="Cambria Math"/>
                  <w:noProof/>
                </w:rPr>
                <m:t>Weight bed (wt)</m:t>
              </m:r>
            </m:num>
            <m:den>
              <m:r>
                <w:rPr>
                  <w:rFonts w:ascii="Cambria Math" w:hAnsi="Cambria Math"/>
                  <w:noProof/>
                </w:rPr>
                <m:t>Volume bed*Particle density (</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noProof/>
                </w:rPr>
                <m:t>)</m:t>
              </m:r>
            </m:den>
          </m:f>
        </m:oMath>
      </m:oMathPara>
    </w:p>
    <w:p w14:paraId="5E96D994" w14:textId="7FE58AFE" w:rsidR="00B20981" w:rsidRDefault="00DB7A4D" w:rsidP="00DB7A4D">
      <w:pPr>
        <w:pStyle w:val="Caption"/>
        <w:jc w:val="right"/>
        <w:rPr>
          <w:b/>
          <w:bCs/>
          <w:i w:val="0"/>
          <w:iCs w:val="0"/>
        </w:rPr>
      </w:pPr>
      <w:bookmarkStart w:id="101" w:name="_Ref164613264"/>
      <w:r w:rsidRPr="00DB7A4D">
        <w:rPr>
          <w:b/>
          <w:bCs/>
          <w:i w:val="0"/>
          <w:iCs w:val="0"/>
        </w:rPr>
        <w:t>(</w:t>
      </w:r>
      <w:r w:rsidRPr="00DB7A4D">
        <w:rPr>
          <w:b/>
          <w:bCs/>
          <w:i w:val="0"/>
          <w:iCs w:val="0"/>
        </w:rPr>
        <w:fldChar w:fldCharType="begin"/>
      </w:r>
      <w:r w:rsidRPr="00DB7A4D">
        <w:rPr>
          <w:b/>
          <w:bCs/>
          <w:i w:val="0"/>
          <w:iCs w:val="0"/>
        </w:rPr>
        <w:instrText xml:space="preserve"> SEQ ( \* ARABIC </w:instrText>
      </w:r>
      <w:r w:rsidRPr="00DB7A4D">
        <w:rPr>
          <w:b/>
          <w:bCs/>
          <w:i w:val="0"/>
          <w:iCs w:val="0"/>
        </w:rPr>
        <w:fldChar w:fldCharType="separate"/>
      </w:r>
      <w:r w:rsidR="00843CB6">
        <w:rPr>
          <w:b/>
          <w:bCs/>
          <w:i w:val="0"/>
          <w:iCs w:val="0"/>
          <w:noProof/>
        </w:rPr>
        <w:t>23</w:t>
      </w:r>
      <w:r w:rsidRPr="00DB7A4D">
        <w:rPr>
          <w:b/>
          <w:bCs/>
          <w:i w:val="0"/>
          <w:iCs w:val="0"/>
        </w:rPr>
        <w:fldChar w:fldCharType="end"/>
      </w:r>
      <w:r w:rsidRPr="00DB7A4D">
        <w:rPr>
          <w:b/>
          <w:bCs/>
          <w:i w:val="0"/>
          <w:iCs w:val="0"/>
        </w:rPr>
        <w:t>)</w:t>
      </w:r>
      <w:bookmarkEnd w:id="101"/>
    </w:p>
    <w:p w14:paraId="5A09E7B8" w14:textId="473553C8" w:rsidR="00DB7A4D" w:rsidRDefault="00D13F82" w:rsidP="00DB7A4D">
      <m:oMathPara>
        <m:oMath>
          <m:r>
            <w:rPr>
              <w:rFonts w:ascii="Cambria Math" w:hAnsi="Cambria Math"/>
            </w:rPr>
            <m:t>EBCT=</m:t>
          </m:r>
          <m:f>
            <m:fPr>
              <m:ctrlPr>
                <w:rPr>
                  <w:rFonts w:ascii="Cambria Math" w:hAnsi="Cambria Math"/>
                  <w:i/>
                </w:rPr>
              </m:ctrlPr>
            </m:fPr>
            <m:num>
              <m:r>
                <w:rPr>
                  <w:rFonts w:ascii="Cambria Math" w:hAnsi="Cambria Math"/>
                </w:rPr>
                <m:t>Area*L (=volume column)</m:t>
              </m:r>
            </m:num>
            <m:den>
              <m:r>
                <w:rPr>
                  <w:rFonts w:ascii="Cambria Math" w:hAnsi="Cambria Math"/>
                </w:rPr>
                <m:t>Flow rate (flrt)</m:t>
              </m:r>
            </m:den>
          </m:f>
        </m:oMath>
      </m:oMathPara>
    </w:p>
    <w:p w14:paraId="533565FD" w14:textId="06671469" w:rsidR="00DB7A4D" w:rsidRPr="00293B4E" w:rsidRDefault="00293B4E" w:rsidP="00293B4E">
      <w:pPr>
        <w:pStyle w:val="Caption"/>
        <w:jc w:val="right"/>
        <w:rPr>
          <w:b/>
          <w:bCs/>
          <w:i w:val="0"/>
          <w:iCs w:val="0"/>
        </w:rPr>
      </w:pPr>
      <w:bookmarkStart w:id="102" w:name="_Ref164613279"/>
      <w:r w:rsidRPr="00293B4E">
        <w:rPr>
          <w:b/>
          <w:bCs/>
          <w:i w:val="0"/>
          <w:iCs w:val="0"/>
        </w:rPr>
        <w:t>(</w:t>
      </w:r>
      <w:r w:rsidRPr="00293B4E">
        <w:rPr>
          <w:b/>
          <w:bCs/>
          <w:i w:val="0"/>
          <w:iCs w:val="0"/>
        </w:rPr>
        <w:fldChar w:fldCharType="begin"/>
      </w:r>
      <w:r w:rsidRPr="00293B4E">
        <w:rPr>
          <w:b/>
          <w:bCs/>
          <w:i w:val="0"/>
          <w:iCs w:val="0"/>
        </w:rPr>
        <w:instrText xml:space="preserve"> SEQ ( \* ARABIC </w:instrText>
      </w:r>
      <w:r w:rsidRPr="00293B4E">
        <w:rPr>
          <w:b/>
          <w:bCs/>
          <w:i w:val="0"/>
          <w:iCs w:val="0"/>
        </w:rPr>
        <w:fldChar w:fldCharType="separate"/>
      </w:r>
      <w:r w:rsidR="00843CB6">
        <w:rPr>
          <w:b/>
          <w:bCs/>
          <w:i w:val="0"/>
          <w:iCs w:val="0"/>
          <w:noProof/>
        </w:rPr>
        <w:t>24</w:t>
      </w:r>
      <w:r w:rsidRPr="00293B4E">
        <w:rPr>
          <w:b/>
          <w:bCs/>
          <w:i w:val="0"/>
          <w:iCs w:val="0"/>
        </w:rPr>
        <w:fldChar w:fldCharType="end"/>
      </w:r>
      <w:r w:rsidRPr="00293B4E">
        <w:rPr>
          <w:b/>
          <w:bCs/>
          <w:i w:val="0"/>
          <w:iCs w:val="0"/>
        </w:rPr>
        <w:t>)</w:t>
      </w:r>
      <w:bookmarkEnd w:id="102"/>
    </w:p>
    <w:p w14:paraId="14AC1D59" w14:textId="0E808AE3" w:rsidR="003F0F18" w:rsidRPr="00720D93" w:rsidRDefault="003F0F18" w:rsidP="00720D93">
      <w:pPr>
        <w:pStyle w:val="Caption"/>
        <w:keepNext/>
        <w:jc w:val="center"/>
        <w:rPr>
          <w:b/>
          <w:bCs/>
          <w:i w:val="0"/>
          <w:iCs w:val="0"/>
        </w:rPr>
      </w:pPr>
      <w:bookmarkStart w:id="103" w:name="_Ref164501635"/>
      <w:r w:rsidRPr="00720D93">
        <w:rPr>
          <w:b/>
          <w:bCs/>
          <w:i w:val="0"/>
          <w:iCs w:val="0"/>
        </w:rPr>
        <w:t xml:space="preserve">Table </w:t>
      </w:r>
      <w:r w:rsidRPr="00720D93">
        <w:rPr>
          <w:b/>
          <w:bCs/>
          <w:i w:val="0"/>
          <w:iCs w:val="0"/>
        </w:rPr>
        <w:fldChar w:fldCharType="begin"/>
      </w:r>
      <w:r w:rsidRPr="00720D93">
        <w:rPr>
          <w:b/>
          <w:bCs/>
          <w:i w:val="0"/>
          <w:iCs w:val="0"/>
        </w:rPr>
        <w:instrText xml:space="preserve"> SEQ Table \* ARABIC </w:instrText>
      </w:r>
      <w:r w:rsidRPr="00720D93">
        <w:rPr>
          <w:b/>
          <w:bCs/>
          <w:i w:val="0"/>
          <w:iCs w:val="0"/>
        </w:rPr>
        <w:fldChar w:fldCharType="separate"/>
      </w:r>
      <w:r w:rsidR="00843CB6">
        <w:rPr>
          <w:b/>
          <w:bCs/>
          <w:i w:val="0"/>
          <w:iCs w:val="0"/>
          <w:noProof/>
        </w:rPr>
        <w:t>6</w:t>
      </w:r>
      <w:r w:rsidRPr="00720D93">
        <w:rPr>
          <w:b/>
          <w:bCs/>
          <w:i w:val="0"/>
          <w:iCs w:val="0"/>
        </w:rPr>
        <w:fldChar w:fldCharType="end"/>
      </w:r>
      <w:bookmarkEnd w:id="103"/>
      <w:r w:rsidR="00DB6392" w:rsidRPr="00720D93">
        <w:rPr>
          <w:b/>
          <w:bCs/>
          <w:i w:val="0"/>
          <w:iCs w:val="0"/>
        </w:rPr>
        <w:t xml:space="preserve"> M</w:t>
      </w:r>
      <w:r w:rsidR="00B8277B" w:rsidRPr="00720D93">
        <w:rPr>
          <w:b/>
          <w:bCs/>
          <w:i w:val="0"/>
          <w:iCs w:val="0"/>
        </w:rPr>
        <w:t>odel equations of the PSDM model by USEPA in Python language</w:t>
      </w:r>
    </w:p>
    <w:tbl>
      <w:tblPr>
        <w:tblStyle w:val="TableGrid"/>
        <w:tblW w:w="9515" w:type="dxa"/>
        <w:tblLook w:val="04A0" w:firstRow="1" w:lastRow="0" w:firstColumn="1" w:lastColumn="0" w:noHBand="0" w:noVBand="1"/>
      </w:tblPr>
      <w:tblGrid>
        <w:gridCol w:w="3906"/>
        <w:gridCol w:w="5665"/>
      </w:tblGrid>
      <w:tr w:rsidR="00426CE2" w:rsidRPr="009C6E1A" w14:paraId="66277353" w14:textId="77777777" w:rsidTr="00071418">
        <w:tc>
          <w:tcPr>
            <w:tcW w:w="3850" w:type="dxa"/>
            <w:tcBorders>
              <w:top w:val="single" w:sz="4" w:space="0" w:color="auto"/>
              <w:left w:val="nil"/>
              <w:bottom w:val="single" w:sz="4" w:space="0" w:color="auto"/>
              <w:right w:val="nil"/>
            </w:tcBorders>
            <w:shd w:val="clear" w:color="auto" w:fill="B4C6E7" w:themeFill="accent5" w:themeFillTint="66"/>
            <w:vAlign w:val="center"/>
          </w:tcPr>
          <w:p w14:paraId="7B240EED" w14:textId="2DC6E5DB" w:rsidR="008E48F7" w:rsidRPr="00915F62" w:rsidRDefault="00780141" w:rsidP="00B04304">
            <w:pPr>
              <w:rPr>
                <w:szCs w:val="20"/>
              </w:rPr>
            </w:pPr>
            <w:r w:rsidRPr="00915F62">
              <w:rPr>
                <w:szCs w:val="20"/>
              </w:rPr>
              <w:t>Mathematical equations</w:t>
            </w:r>
            <w:r w:rsidR="00EF481A">
              <w:rPr>
                <w:szCs w:val="20"/>
              </w:rPr>
              <w:br/>
            </w:r>
            <w:r w:rsidR="00720D93" w:rsidRPr="00915F62">
              <w:rPr>
                <w:szCs w:val="20"/>
              </w:rPr>
              <w:fldChar w:fldCharType="begin"/>
            </w:r>
            <w:r w:rsidR="00720D93" w:rsidRPr="00915F62">
              <w:rPr>
                <w:szCs w:val="20"/>
              </w:rPr>
              <w:instrText xml:space="preserve"> ADDIN ZOTERO_ITEM CSL_CITATION {"citationID":"d9qK2Obe","properties":{"formattedCitation":"(Jarvie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720D93" w:rsidRPr="00915F62">
              <w:rPr>
                <w:szCs w:val="20"/>
              </w:rPr>
              <w:fldChar w:fldCharType="separate"/>
            </w:r>
            <w:r w:rsidR="00720D93" w:rsidRPr="00915F62">
              <w:rPr>
                <w:rFonts w:cs="Arial"/>
                <w:szCs w:val="20"/>
              </w:rPr>
              <w:t>(Jarvie et al., 2005)</w:t>
            </w:r>
            <w:r w:rsidR="00720D93" w:rsidRPr="00915F62">
              <w:rPr>
                <w:szCs w:val="20"/>
              </w:rPr>
              <w:fldChar w:fldCharType="end"/>
            </w:r>
          </w:p>
        </w:tc>
        <w:tc>
          <w:tcPr>
            <w:tcW w:w="5665" w:type="dxa"/>
            <w:tcBorders>
              <w:top w:val="single" w:sz="4" w:space="0" w:color="auto"/>
              <w:left w:val="nil"/>
              <w:bottom w:val="single" w:sz="4" w:space="0" w:color="auto"/>
              <w:right w:val="nil"/>
            </w:tcBorders>
            <w:shd w:val="clear" w:color="auto" w:fill="B4C6E7" w:themeFill="accent5" w:themeFillTint="66"/>
            <w:vAlign w:val="center"/>
          </w:tcPr>
          <w:p w14:paraId="6B3258F7" w14:textId="280568D5" w:rsidR="008E48F7" w:rsidRPr="00915F62" w:rsidRDefault="004F5EF8" w:rsidP="00EF481A">
            <w:pPr>
              <w:jc w:val="right"/>
              <w:rPr>
                <w:szCs w:val="20"/>
              </w:rPr>
            </w:pPr>
            <w:r w:rsidRPr="00915F62">
              <w:rPr>
                <w:szCs w:val="20"/>
              </w:rPr>
              <w:t>Equations USEPA code</w:t>
            </w:r>
            <w:r w:rsidR="00EF481A">
              <w:rPr>
                <w:szCs w:val="20"/>
              </w:rPr>
              <w:br/>
            </w:r>
            <w:r w:rsidRPr="00915F62">
              <w:rPr>
                <w:szCs w:val="20"/>
              </w:rPr>
              <w:fldChar w:fldCharType="begin"/>
            </w:r>
            <w:r w:rsidR="00494768">
              <w:rPr>
                <w:szCs w:val="20"/>
              </w:rPr>
              <w:instrText xml:space="preserve"> ADDIN ZOTERO_ITEM CSL_CITATION {"citationID":"jDlmIllO","properties":{"formattedCitation":"(J.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Pr="00915F62">
              <w:rPr>
                <w:szCs w:val="20"/>
              </w:rPr>
              <w:fldChar w:fldCharType="separate"/>
            </w:r>
            <w:r w:rsidR="00494768" w:rsidRPr="00494768">
              <w:rPr>
                <w:rFonts w:cs="Arial"/>
              </w:rPr>
              <w:t>(J. Burkhardt, 2020)</w:t>
            </w:r>
            <w:r w:rsidRPr="00915F62">
              <w:rPr>
                <w:szCs w:val="20"/>
              </w:rPr>
              <w:fldChar w:fldCharType="end"/>
            </w:r>
          </w:p>
        </w:tc>
      </w:tr>
      <w:tr w:rsidR="00F36526" w:rsidRPr="00962B63" w14:paraId="04EA1029" w14:textId="77777777" w:rsidTr="00071418">
        <w:tc>
          <w:tcPr>
            <w:tcW w:w="9515" w:type="dxa"/>
            <w:gridSpan w:val="2"/>
            <w:tcBorders>
              <w:top w:val="single" w:sz="4" w:space="0" w:color="auto"/>
              <w:left w:val="nil"/>
              <w:right w:val="nil"/>
            </w:tcBorders>
            <w:shd w:val="clear" w:color="auto" w:fill="EDEDED" w:themeFill="accent3" w:themeFillTint="33"/>
          </w:tcPr>
          <w:p w14:paraId="4CC7EA8F" w14:textId="720D92F4" w:rsidR="00F36526" w:rsidRPr="00843D46" w:rsidRDefault="00F36526" w:rsidP="00F36526">
            <w:pPr>
              <w:jc w:val="center"/>
              <w:rPr>
                <w:sz w:val="16"/>
                <w:szCs w:val="18"/>
              </w:rPr>
            </w:pPr>
            <w:r>
              <w:rPr>
                <w:b/>
                <w:bCs/>
                <w:sz w:val="16"/>
                <w:szCs w:val="18"/>
              </w:rPr>
              <w:t>Mass balance differential equation</w:t>
            </w:r>
          </w:p>
        </w:tc>
      </w:tr>
      <w:tr w:rsidR="00426CE2" w:rsidRPr="00962B63" w14:paraId="36ADEC96" w14:textId="77777777" w:rsidTr="00071418">
        <w:tc>
          <w:tcPr>
            <w:tcW w:w="3850" w:type="dxa"/>
            <w:tcBorders>
              <w:top w:val="single" w:sz="4" w:space="0" w:color="auto"/>
              <w:left w:val="nil"/>
              <w:bottom w:val="single" w:sz="4" w:space="0" w:color="auto"/>
              <w:right w:val="nil"/>
            </w:tcBorders>
          </w:tcPr>
          <w:p w14:paraId="68248C35" w14:textId="697E9C3B" w:rsidR="008E48F7" w:rsidRPr="00276FAE" w:rsidRDefault="00367F1A" w:rsidP="00367B4E">
            <w:pPr>
              <w:rPr>
                <w:sz w:val="16"/>
                <w:szCs w:val="18"/>
              </w:rPr>
            </w:pPr>
            <w:r w:rsidRPr="00367F1A">
              <w:rPr>
                <w:noProof/>
                <w:sz w:val="16"/>
                <w:szCs w:val="18"/>
              </w:rPr>
              <w:drawing>
                <wp:inline distT="0" distB="0" distL="0" distR="0" wp14:anchorId="393C7327" wp14:editId="7E73412E">
                  <wp:extent cx="1985645" cy="390046"/>
                  <wp:effectExtent l="19050" t="19050" r="14605" b="10160"/>
                  <wp:docPr id="6" name="Picture 5">
                    <a:extLst xmlns:a="http://schemas.openxmlformats.org/drawingml/2006/main">
                      <a:ext uri="{FF2B5EF4-FFF2-40B4-BE49-F238E27FC236}">
                        <a16:creationId xmlns:a16="http://schemas.microsoft.com/office/drawing/2014/main" id="{CD451E03-7DB5-6CDD-FDE1-A28A93949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451E03-7DB5-6CDD-FDE1-A28A93949D1A}"/>
                              </a:ext>
                            </a:extLst>
                          </pic:cNvPr>
                          <pic:cNvPicPr>
                            <a:picLocks noChangeAspect="1"/>
                          </pic:cNvPicPr>
                        </pic:nvPicPr>
                        <pic:blipFill rotWithShape="1">
                          <a:blip r:embed="rId31"/>
                          <a:srcRect l="2902" t="8574" r="1"/>
                          <a:stretch/>
                        </pic:blipFill>
                        <pic:spPr bwMode="auto">
                          <a:xfrm>
                            <a:off x="0" y="0"/>
                            <a:ext cx="1986099" cy="390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single" w:sz="4" w:space="0" w:color="auto"/>
              <w:left w:val="nil"/>
              <w:bottom w:val="single" w:sz="4" w:space="0" w:color="auto"/>
              <w:right w:val="nil"/>
            </w:tcBorders>
          </w:tcPr>
          <w:p w14:paraId="70A19B9B" w14:textId="0664B066" w:rsidR="008E48F7" w:rsidRPr="007C69CE" w:rsidRDefault="00EF481A" w:rsidP="00A13E81">
            <w:pPr>
              <w:jc w:val="right"/>
              <w:rPr>
                <w:sz w:val="16"/>
                <w:szCs w:val="18"/>
              </w:rPr>
            </w:pPr>
            <w:r>
              <w:rPr>
                <w:b/>
                <w:bCs/>
                <w:sz w:val="16"/>
                <w:szCs w:val="18"/>
              </w:rPr>
              <w:t>Mass balance</w:t>
            </w:r>
          </w:p>
        </w:tc>
      </w:tr>
      <w:tr w:rsidR="00F36526" w:rsidRPr="00962B63" w14:paraId="327F58BF"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21E6E8D8" w14:textId="0270D364" w:rsidR="00F36526" w:rsidRPr="007C69CE" w:rsidRDefault="00F36526" w:rsidP="00F36526">
            <w:pPr>
              <w:jc w:val="center"/>
              <w:rPr>
                <w:sz w:val="16"/>
                <w:szCs w:val="18"/>
              </w:rPr>
            </w:pPr>
            <w:r>
              <w:rPr>
                <w:b/>
                <w:bCs/>
                <w:sz w:val="16"/>
                <w:szCs w:val="18"/>
              </w:rPr>
              <w:t>Uptake rate differential equations</w:t>
            </w:r>
          </w:p>
        </w:tc>
      </w:tr>
      <w:tr w:rsidR="00426CE2" w:rsidRPr="00962B63" w14:paraId="1EA1362A" w14:textId="77777777" w:rsidTr="00071418">
        <w:tc>
          <w:tcPr>
            <w:tcW w:w="3850" w:type="dxa"/>
            <w:tcBorders>
              <w:top w:val="single" w:sz="4" w:space="0" w:color="auto"/>
              <w:left w:val="nil"/>
              <w:bottom w:val="nil"/>
              <w:right w:val="nil"/>
            </w:tcBorders>
          </w:tcPr>
          <w:p w14:paraId="095E6AFC" w14:textId="52BC01BF" w:rsidR="00BB0C51" w:rsidRDefault="006323F6" w:rsidP="008E48F7">
            <w:pPr>
              <w:rPr>
                <w:b/>
                <w:bCs/>
                <w:sz w:val="16"/>
                <w:szCs w:val="18"/>
              </w:rPr>
            </w:pPr>
            <w:r w:rsidRPr="000371B9">
              <w:rPr>
                <w:b/>
                <w:bCs/>
                <w:noProof/>
                <w:sz w:val="16"/>
                <w:szCs w:val="18"/>
              </w:rPr>
              <w:drawing>
                <wp:inline distT="0" distB="0" distL="0" distR="0" wp14:anchorId="31997EB8" wp14:editId="44049C72">
                  <wp:extent cx="1009402" cy="351708"/>
                  <wp:effectExtent l="19050" t="19050" r="19685" b="10795"/>
                  <wp:docPr id="1760716269" name="Picture 9">
                    <a:extLst xmlns:a="http://schemas.openxmlformats.org/drawingml/2006/main">
                      <a:ext uri="{FF2B5EF4-FFF2-40B4-BE49-F238E27FC236}">
                        <a16:creationId xmlns:a16="http://schemas.microsoft.com/office/drawing/2014/main" id="{90CBBFB3-4048-7A43-F6D8-0AD41D77A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CBBFB3-4048-7A43-F6D8-0AD41D77AC8D}"/>
                              </a:ext>
                            </a:extLst>
                          </pic:cNvPr>
                          <pic:cNvPicPr>
                            <a:picLocks noChangeAspect="1"/>
                          </pic:cNvPicPr>
                        </pic:nvPicPr>
                        <pic:blipFill>
                          <a:blip r:embed="rId32"/>
                          <a:stretch>
                            <a:fillRect/>
                          </a:stretch>
                        </pic:blipFill>
                        <pic:spPr>
                          <a:xfrm>
                            <a:off x="0" y="0"/>
                            <a:ext cx="1049944" cy="365834"/>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tcPr>
          <w:p w14:paraId="063AF3A2" w14:textId="567A929F" w:rsidR="00BB0C51" w:rsidRPr="007C69CE" w:rsidRDefault="00D45448" w:rsidP="00A13E81">
            <w:pPr>
              <w:jc w:val="right"/>
              <w:rPr>
                <w:sz w:val="16"/>
                <w:szCs w:val="18"/>
              </w:rPr>
            </w:pPr>
            <w:r>
              <w:rPr>
                <w:b/>
                <w:bCs/>
                <w:sz w:val="16"/>
                <w:szCs w:val="18"/>
              </w:rPr>
              <w:t>External film</w:t>
            </w:r>
          </w:p>
        </w:tc>
      </w:tr>
      <w:tr w:rsidR="00426CE2" w:rsidRPr="00962B63" w14:paraId="200EB2B6" w14:textId="77777777" w:rsidTr="00071418">
        <w:tc>
          <w:tcPr>
            <w:tcW w:w="3850" w:type="dxa"/>
            <w:tcBorders>
              <w:top w:val="nil"/>
              <w:left w:val="nil"/>
              <w:bottom w:val="single" w:sz="4" w:space="0" w:color="auto"/>
              <w:right w:val="nil"/>
            </w:tcBorders>
          </w:tcPr>
          <w:p w14:paraId="240B5AF3" w14:textId="6CC8F5E2" w:rsidR="00761994" w:rsidRDefault="006323F6" w:rsidP="008E48F7">
            <w:pPr>
              <w:rPr>
                <w:b/>
                <w:bCs/>
                <w:sz w:val="16"/>
                <w:szCs w:val="18"/>
              </w:rPr>
            </w:pPr>
            <w:r w:rsidRPr="00367B4E">
              <w:rPr>
                <w:b/>
                <w:bCs/>
                <w:noProof/>
                <w:sz w:val="16"/>
                <w:szCs w:val="18"/>
              </w:rPr>
              <w:drawing>
                <wp:inline distT="0" distB="0" distL="0" distR="0" wp14:anchorId="748DCF57" wp14:editId="2DAF06E9">
                  <wp:extent cx="2191687" cy="419862"/>
                  <wp:effectExtent l="19050" t="19050" r="18415" b="18415"/>
                  <wp:docPr id="13" name="Picture 12">
                    <a:extLst xmlns:a="http://schemas.openxmlformats.org/drawingml/2006/main">
                      <a:ext uri="{FF2B5EF4-FFF2-40B4-BE49-F238E27FC236}">
                        <a16:creationId xmlns:a16="http://schemas.microsoft.com/office/drawing/2014/main" id="{48816C1C-B5E0-203F-6CD0-C25314C5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8816C1C-B5E0-203F-6CD0-C25314C55A12}"/>
                              </a:ext>
                            </a:extLst>
                          </pic:cNvPr>
                          <pic:cNvPicPr>
                            <a:picLocks noChangeAspect="1"/>
                          </pic:cNvPicPr>
                        </pic:nvPicPr>
                        <pic:blipFill rotWithShape="1">
                          <a:blip r:embed="rId33"/>
                          <a:srcRect l="1070" t="-1" b="9806"/>
                          <a:stretch/>
                        </pic:blipFill>
                        <pic:spPr bwMode="auto">
                          <a:xfrm>
                            <a:off x="0" y="0"/>
                            <a:ext cx="2193925" cy="42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single" w:sz="4" w:space="0" w:color="auto"/>
              <w:right w:val="nil"/>
            </w:tcBorders>
          </w:tcPr>
          <w:p w14:paraId="62ACF3B8" w14:textId="3757C2EA" w:rsidR="00761994" w:rsidRPr="007C69CE" w:rsidRDefault="00D45448" w:rsidP="00A13E81">
            <w:pPr>
              <w:jc w:val="right"/>
              <w:rPr>
                <w:sz w:val="16"/>
                <w:szCs w:val="18"/>
              </w:rPr>
            </w:pPr>
            <w:r>
              <w:rPr>
                <w:b/>
                <w:bCs/>
                <w:sz w:val="16"/>
                <w:szCs w:val="18"/>
              </w:rPr>
              <w:t>Granule</w:t>
            </w:r>
          </w:p>
        </w:tc>
      </w:tr>
      <w:tr w:rsidR="00F36526" w:rsidRPr="00962B63" w14:paraId="500FCDF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68EFBC18" w14:textId="6A0E6EEA" w:rsidR="00F36526" w:rsidRPr="007C69CE" w:rsidRDefault="00F36526" w:rsidP="00F36526">
            <w:pPr>
              <w:jc w:val="center"/>
              <w:rPr>
                <w:sz w:val="16"/>
                <w:szCs w:val="18"/>
              </w:rPr>
            </w:pPr>
            <w:r>
              <w:rPr>
                <w:b/>
                <w:bCs/>
                <w:sz w:val="16"/>
                <w:szCs w:val="18"/>
              </w:rPr>
              <w:t>Isotherm equation</w:t>
            </w:r>
            <w:r w:rsidR="00EC38AF">
              <w:rPr>
                <w:b/>
                <w:bCs/>
                <w:sz w:val="16"/>
                <w:szCs w:val="18"/>
              </w:rPr>
              <w:t xml:space="preserve"> (Freundlich)</w:t>
            </w:r>
          </w:p>
        </w:tc>
      </w:tr>
      <w:tr w:rsidR="00426CE2" w:rsidRPr="00962B63" w14:paraId="4FCB6C40" w14:textId="77777777" w:rsidTr="00071418">
        <w:tc>
          <w:tcPr>
            <w:tcW w:w="3850" w:type="dxa"/>
            <w:tcBorders>
              <w:top w:val="single" w:sz="4" w:space="0" w:color="auto"/>
              <w:left w:val="nil"/>
              <w:bottom w:val="single" w:sz="4" w:space="0" w:color="auto"/>
              <w:right w:val="nil"/>
            </w:tcBorders>
          </w:tcPr>
          <w:p w14:paraId="6F1565A0" w14:textId="2156AFEE" w:rsidR="004D2CB5" w:rsidRDefault="004E7469" w:rsidP="008E48F7">
            <w:pPr>
              <w:rPr>
                <w:b/>
                <w:bCs/>
                <w:sz w:val="16"/>
                <w:szCs w:val="18"/>
              </w:rPr>
            </w:pPr>
            <w:r w:rsidRPr="004E7469">
              <w:rPr>
                <w:b/>
                <w:bCs/>
                <w:noProof/>
                <w:sz w:val="16"/>
                <w:szCs w:val="18"/>
              </w:rPr>
              <w:drawing>
                <wp:inline distT="0" distB="0" distL="0" distR="0" wp14:anchorId="15A7EF24" wp14:editId="2BAE778F">
                  <wp:extent cx="837210" cy="299552"/>
                  <wp:effectExtent l="19050" t="19050" r="20320" b="24765"/>
                  <wp:docPr id="22" name="Picture 21">
                    <a:extLst xmlns:a="http://schemas.openxmlformats.org/drawingml/2006/main">
                      <a:ext uri="{FF2B5EF4-FFF2-40B4-BE49-F238E27FC236}">
                        <a16:creationId xmlns:a16="http://schemas.microsoft.com/office/drawing/2014/main" id="{A5C91127-DCB3-91E5-8A83-F868AFF46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5C91127-DCB3-91E5-8A83-F868AFF46A3B}"/>
                              </a:ext>
                            </a:extLst>
                          </pic:cNvPr>
                          <pic:cNvPicPr>
                            <a:picLocks noChangeAspect="1"/>
                          </pic:cNvPicPr>
                        </pic:nvPicPr>
                        <pic:blipFill>
                          <a:blip r:embed="rId34"/>
                          <a:stretch>
                            <a:fillRect/>
                          </a:stretch>
                        </pic:blipFill>
                        <pic:spPr>
                          <a:xfrm>
                            <a:off x="0" y="0"/>
                            <a:ext cx="870168" cy="311344"/>
                          </a:xfrm>
                          <a:prstGeom prst="rect">
                            <a:avLst/>
                          </a:prstGeom>
                          <a:ln>
                            <a:solidFill>
                              <a:schemeClr val="tx1"/>
                            </a:solidFill>
                          </a:ln>
                        </pic:spPr>
                      </pic:pic>
                    </a:graphicData>
                  </a:graphic>
                </wp:inline>
              </w:drawing>
            </w:r>
          </w:p>
        </w:tc>
        <w:tc>
          <w:tcPr>
            <w:tcW w:w="5665" w:type="dxa"/>
            <w:tcBorders>
              <w:top w:val="single" w:sz="4" w:space="0" w:color="auto"/>
              <w:left w:val="nil"/>
              <w:bottom w:val="single" w:sz="4" w:space="0" w:color="auto"/>
              <w:right w:val="nil"/>
            </w:tcBorders>
            <w:vAlign w:val="center"/>
          </w:tcPr>
          <w:p w14:paraId="22E895E6" w14:textId="28DFACF3" w:rsidR="004D2CB5" w:rsidRPr="007C69CE" w:rsidRDefault="00BD39AE" w:rsidP="001B69CE">
            <w:pPr>
              <w:jc w:val="right"/>
              <w:rPr>
                <w:sz w:val="16"/>
                <w:szCs w:val="18"/>
              </w:rPr>
            </w:pPr>
            <w:r w:rsidRPr="00BD39AE">
              <w:rPr>
                <w:noProof/>
                <w:sz w:val="16"/>
                <w:szCs w:val="18"/>
              </w:rPr>
              <w:drawing>
                <wp:inline distT="0" distB="0" distL="0" distR="0" wp14:anchorId="27FA9E8D" wp14:editId="1B23ED2D">
                  <wp:extent cx="1377538" cy="221534"/>
                  <wp:effectExtent l="0" t="0" r="0" b="7620"/>
                  <wp:docPr id="1046530628" name="Picture 7">
                    <a:extLst xmlns:a="http://schemas.openxmlformats.org/drawingml/2006/main">
                      <a:ext uri="{FF2B5EF4-FFF2-40B4-BE49-F238E27FC236}">
                        <a16:creationId xmlns:a16="http://schemas.microsoft.com/office/drawing/2014/main" id="{839BA5D8-CCDD-53E4-99A4-446B6E225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9BA5D8-CCDD-53E4-99A4-446B6E225178}"/>
                              </a:ext>
                            </a:extLst>
                          </pic:cNvPr>
                          <pic:cNvPicPr>
                            <a:picLocks noChangeAspect="1"/>
                          </pic:cNvPicPr>
                        </pic:nvPicPr>
                        <pic:blipFill>
                          <a:blip r:embed="rId35"/>
                          <a:stretch>
                            <a:fillRect/>
                          </a:stretch>
                        </pic:blipFill>
                        <pic:spPr>
                          <a:xfrm>
                            <a:off x="0" y="0"/>
                            <a:ext cx="1428200" cy="229681"/>
                          </a:xfrm>
                          <a:prstGeom prst="rect">
                            <a:avLst/>
                          </a:prstGeom>
                        </pic:spPr>
                      </pic:pic>
                    </a:graphicData>
                  </a:graphic>
                </wp:inline>
              </w:drawing>
            </w:r>
          </w:p>
        </w:tc>
      </w:tr>
      <w:tr w:rsidR="00F36526" w:rsidRPr="00962B63" w14:paraId="599B9A2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780E59E5" w14:textId="6C903904" w:rsidR="00F36526" w:rsidRPr="007C69CE" w:rsidRDefault="00F36526" w:rsidP="00F36526">
            <w:pPr>
              <w:jc w:val="center"/>
              <w:rPr>
                <w:sz w:val="16"/>
                <w:szCs w:val="18"/>
              </w:rPr>
            </w:pPr>
            <w:r>
              <w:rPr>
                <w:b/>
                <w:bCs/>
                <w:sz w:val="16"/>
                <w:szCs w:val="18"/>
              </w:rPr>
              <w:t>Parameter estimation equations</w:t>
            </w:r>
          </w:p>
        </w:tc>
      </w:tr>
      <w:tr w:rsidR="00426CE2" w:rsidRPr="00962B63" w14:paraId="68C375EC" w14:textId="77777777" w:rsidTr="00071418">
        <w:tc>
          <w:tcPr>
            <w:tcW w:w="3850" w:type="dxa"/>
            <w:tcBorders>
              <w:top w:val="single" w:sz="4" w:space="0" w:color="auto"/>
              <w:left w:val="nil"/>
              <w:bottom w:val="nil"/>
              <w:right w:val="nil"/>
            </w:tcBorders>
          </w:tcPr>
          <w:p w14:paraId="117950CE" w14:textId="6D22C48F" w:rsidR="00780141" w:rsidRDefault="00BD3CC7" w:rsidP="008E48F7">
            <w:pPr>
              <w:rPr>
                <w:b/>
                <w:bCs/>
                <w:sz w:val="16"/>
                <w:szCs w:val="18"/>
              </w:rPr>
            </w:pPr>
            <w:r w:rsidRPr="00BD3CC7">
              <w:rPr>
                <w:b/>
                <w:bCs/>
                <w:noProof/>
                <w:sz w:val="16"/>
                <w:szCs w:val="18"/>
              </w:rPr>
              <w:drawing>
                <wp:inline distT="0" distB="0" distL="0" distR="0" wp14:anchorId="69DB8AB2" wp14:editId="6F5E584B">
                  <wp:extent cx="944088" cy="360589"/>
                  <wp:effectExtent l="19050" t="19050" r="8890" b="20955"/>
                  <wp:docPr id="1669143575" name="Picture 7">
                    <a:extLst xmlns:a="http://schemas.openxmlformats.org/drawingml/2006/main">
                      <a:ext uri="{FF2B5EF4-FFF2-40B4-BE49-F238E27FC236}">
                        <a16:creationId xmlns:a16="http://schemas.microsoft.com/office/drawing/2014/main" id="{943E4340-B059-DD7B-C2C1-F52E9DFDC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43E4340-B059-DD7B-C2C1-F52E9DFDC87E}"/>
                              </a:ext>
                            </a:extLst>
                          </pic:cNvPr>
                          <pic:cNvPicPr>
                            <a:picLocks noChangeAspect="1"/>
                          </pic:cNvPicPr>
                        </pic:nvPicPr>
                        <pic:blipFill>
                          <a:blip r:embed="rId36"/>
                          <a:stretch>
                            <a:fillRect/>
                          </a:stretch>
                        </pic:blipFill>
                        <pic:spPr>
                          <a:xfrm>
                            <a:off x="0" y="0"/>
                            <a:ext cx="967184" cy="369410"/>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vAlign w:val="center"/>
          </w:tcPr>
          <w:p w14:paraId="761D9AAB" w14:textId="1474CE85" w:rsidR="00780141" w:rsidRPr="007C69CE" w:rsidRDefault="00A13E81" w:rsidP="001B69CE">
            <w:pPr>
              <w:jc w:val="right"/>
              <w:rPr>
                <w:sz w:val="16"/>
                <w:szCs w:val="18"/>
              </w:rPr>
            </w:pPr>
            <w:r w:rsidRPr="00A13E81">
              <w:rPr>
                <w:noProof/>
                <w:sz w:val="16"/>
                <w:szCs w:val="18"/>
              </w:rPr>
              <w:drawing>
                <wp:inline distT="0" distB="0" distL="0" distR="0" wp14:anchorId="602383A1" wp14:editId="250CA867">
                  <wp:extent cx="2838899" cy="156845"/>
                  <wp:effectExtent l="0" t="0" r="0" b="0"/>
                  <wp:docPr id="2040176771" name="Picture 9">
                    <a:extLst xmlns:a="http://schemas.openxmlformats.org/drawingml/2006/main">
                      <a:ext uri="{FF2B5EF4-FFF2-40B4-BE49-F238E27FC236}">
                        <a16:creationId xmlns:a16="http://schemas.microsoft.com/office/drawing/2014/main" id="{8286DD29-A221-917A-28A6-C1118A346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6DD29-A221-917A-28A6-C1118A3466B5}"/>
                              </a:ext>
                            </a:extLst>
                          </pic:cNvPr>
                          <pic:cNvPicPr>
                            <a:picLocks noChangeAspect="1"/>
                          </pic:cNvPicPr>
                        </pic:nvPicPr>
                        <pic:blipFill>
                          <a:blip r:embed="rId37"/>
                          <a:stretch>
                            <a:fillRect/>
                          </a:stretch>
                        </pic:blipFill>
                        <pic:spPr>
                          <a:xfrm>
                            <a:off x="0" y="0"/>
                            <a:ext cx="3098797" cy="171204"/>
                          </a:xfrm>
                          <a:prstGeom prst="rect">
                            <a:avLst/>
                          </a:prstGeom>
                        </pic:spPr>
                      </pic:pic>
                    </a:graphicData>
                  </a:graphic>
                </wp:inline>
              </w:drawing>
            </w:r>
          </w:p>
        </w:tc>
      </w:tr>
      <w:tr w:rsidR="00426CE2" w:rsidRPr="00962B63" w14:paraId="48BE325F" w14:textId="77777777" w:rsidTr="00071418">
        <w:tc>
          <w:tcPr>
            <w:tcW w:w="3850" w:type="dxa"/>
            <w:tcBorders>
              <w:top w:val="nil"/>
              <w:left w:val="nil"/>
              <w:bottom w:val="nil"/>
              <w:right w:val="nil"/>
            </w:tcBorders>
          </w:tcPr>
          <w:p w14:paraId="2D8FDCD7" w14:textId="736C46E1" w:rsidR="00780141" w:rsidRDefault="00BD3CC7" w:rsidP="008E48F7">
            <w:pPr>
              <w:rPr>
                <w:b/>
                <w:bCs/>
                <w:sz w:val="16"/>
                <w:szCs w:val="18"/>
              </w:rPr>
            </w:pPr>
            <w:r w:rsidRPr="00BD3CC7">
              <w:rPr>
                <w:b/>
                <w:bCs/>
                <w:noProof/>
                <w:sz w:val="16"/>
                <w:szCs w:val="18"/>
              </w:rPr>
              <w:drawing>
                <wp:inline distT="0" distB="0" distL="0" distR="0" wp14:anchorId="1BE82173" wp14:editId="4C0B0E44">
                  <wp:extent cx="2307890" cy="374072"/>
                  <wp:effectExtent l="19050" t="19050" r="16510" b="26035"/>
                  <wp:docPr id="14" name="Picture 13">
                    <a:extLst xmlns:a="http://schemas.openxmlformats.org/drawingml/2006/main">
                      <a:ext uri="{FF2B5EF4-FFF2-40B4-BE49-F238E27FC236}">
                        <a16:creationId xmlns:a16="http://schemas.microsoft.com/office/drawing/2014/main" id="{E5F91FAB-3215-609E-0B3D-45412065D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5F91FAB-3215-609E-0B3D-45412065D421}"/>
                              </a:ext>
                            </a:extLst>
                          </pic:cNvPr>
                          <pic:cNvPicPr>
                            <a:picLocks noChangeAspect="1"/>
                          </pic:cNvPicPr>
                        </pic:nvPicPr>
                        <pic:blipFill>
                          <a:blip r:embed="rId38"/>
                          <a:stretch>
                            <a:fillRect/>
                          </a:stretch>
                        </pic:blipFill>
                        <pic:spPr>
                          <a:xfrm>
                            <a:off x="0" y="0"/>
                            <a:ext cx="2434276" cy="394557"/>
                          </a:xfrm>
                          <a:prstGeom prst="rect">
                            <a:avLst/>
                          </a:prstGeom>
                          <a:ln>
                            <a:solidFill>
                              <a:schemeClr val="tx1"/>
                            </a:solidFill>
                          </a:ln>
                        </pic:spPr>
                      </pic:pic>
                    </a:graphicData>
                  </a:graphic>
                </wp:inline>
              </w:drawing>
            </w:r>
          </w:p>
        </w:tc>
        <w:tc>
          <w:tcPr>
            <w:tcW w:w="5665" w:type="dxa"/>
            <w:tcBorders>
              <w:top w:val="nil"/>
              <w:left w:val="nil"/>
              <w:bottom w:val="nil"/>
              <w:right w:val="nil"/>
            </w:tcBorders>
            <w:vAlign w:val="center"/>
          </w:tcPr>
          <w:p w14:paraId="0317F27C" w14:textId="1DA258C5" w:rsidR="00780141" w:rsidRPr="007C69CE" w:rsidRDefault="00426CE2" w:rsidP="001B69CE">
            <w:pPr>
              <w:jc w:val="right"/>
              <w:rPr>
                <w:sz w:val="16"/>
                <w:szCs w:val="18"/>
              </w:rPr>
            </w:pPr>
            <w:r w:rsidRPr="00426CE2">
              <w:rPr>
                <w:noProof/>
                <w:sz w:val="16"/>
                <w:szCs w:val="18"/>
              </w:rPr>
              <w:drawing>
                <wp:inline distT="0" distB="0" distL="0" distR="0" wp14:anchorId="29EFA9C4" wp14:editId="7A3A64A1">
                  <wp:extent cx="3460338" cy="132319"/>
                  <wp:effectExtent l="0" t="0" r="0" b="1270"/>
                  <wp:docPr id="2050613687" name="Picture 14">
                    <a:extLst xmlns:a="http://schemas.openxmlformats.org/drawingml/2006/main">
                      <a:ext uri="{FF2B5EF4-FFF2-40B4-BE49-F238E27FC236}">
                        <a16:creationId xmlns:a16="http://schemas.microsoft.com/office/drawing/2014/main" id="{4A846BB2-0B56-F9BA-F95E-758BCD42E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A846BB2-0B56-F9BA-F95E-758BCD42E9E0}"/>
                              </a:ext>
                            </a:extLst>
                          </pic:cNvPr>
                          <pic:cNvPicPr>
                            <a:picLocks noChangeAspect="1"/>
                          </pic:cNvPicPr>
                        </pic:nvPicPr>
                        <pic:blipFill>
                          <a:blip r:embed="rId39"/>
                          <a:stretch>
                            <a:fillRect/>
                          </a:stretch>
                        </pic:blipFill>
                        <pic:spPr>
                          <a:xfrm>
                            <a:off x="0" y="0"/>
                            <a:ext cx="3846823" cy="147098"/>
                          </a:xfrm>
                          <a:prstGeom prst="rect">
                            <a:avLst/>
                          </a:prstGeom>
                        </pic:spPr>
                      </pic:pic>
                    </a:graphicData>
                  </a:graphic>
                </wp:inline>
              </w:drawing>
            </w:r>
          </w:p>
        </w:tc>
      </w:tr>
      <w:tr w:rsidR="00426CE2" w:rsidRPr="00962B63" w14:paraId="42A8C01C" w14:textId="77777777" w:rsidTr="00071418">
        <w:tc>
          <w:tcPr>
            <w:tcW w:w="3850" w:type="dxa"/>
            <w:tcBorders>
              <w:top w:val="nil"/>
              <w:left w:val="nil"/>
              <w:bottom w:val="nil"/>
              <w:right w:val="nil"/>
            </w:tcBorders>
          </w:tcPr>
          <w:p w14:paraId="439F509D" w14:textId="2E901D40" w:rsidR="00780141" w:rsidRDefault="00290E6D" w:rsidP="008E48F7">
            <w:pPr>
              <w:rPr>
                <w:b/>
                <w:bCs/>
                <w:sz w:val="16"/>
                <w:szCs w:val="18"/>
              </w:rPr>
            </w:pPr>
            <w:r w:rsidRPr="00290E6D">
              <w:rPr>
                <w:b/>
                <w:bCs/>
                <w:noProof/>
                <w:sz w:val="16"/>
                <w:szCs w:val="18"/>
              </w:rPr>
              <w:drawing>
                <wp:inline distT="0" distB="0" distL="0" distR="0" wp14:anchorId="69BEF212" wp14:editId="1B558B1A">
                  <wp:extent cx="1413649" cy="387553"/>
                  <wp:effectExtent l="19050" t="19050" r="15240" b="12700"/>
                  <wp:docPr id="5" name="Picture 4">
                    <a:extLst xmlns:a="http://schemas.openxmlformats.org/drawingml/2006/main">
                      <a:ext uri="{FF2B5EF4-FFF2-40B4-BE49-F238E27FC236}">
                        <a16:creationId xmlns:a16="http://schemas.microsoft.com/office/drawing/2014/main" id="{D1A90B99-A1F9-452E-67B1-91D90C568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A90B99-A1F9-452E-67B1-91D90C568086}"/>
                              </a:ext>
                            </a:extLst>
                          </pic:cNvPr>
                          <pic:cNvPicPr>
                            <a:picLocks noChangeAspect="1"/>
                          </pic:cNvPicPr>
                        </pic:nvPicPr>
                        <pic:blipFill rotWithShape="1">
                          <a:blip r:embed="rId40"/>
                          <a:srcRect t="9854" b="8523"/>
                          <a:stretch/>
                        </pic:blipFill>
                        <pic:spPr bwMode="auto">
                          <a:xfrm>
                            <a:off x="0" y="0"/>
                            <a:ext cx="1435049" cy="393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nil"/>
              <w:right w:val="nil"/>
            </w:tcBorders>
            <w:vAlign w:val="center"/>
          </w:tcPr>
          <w:p w14:paraId="51E4694E" w14:textId="2B571B17" w:rsidR="00780141" w:rsidRPr="007C69CE" w:rsidRDefault="009E32C7" w:rsidP="001B69CE">
            <w:pPr>
              <w:jc w:val="right"/>
              <w:rPr>
                <w:sz w:val="16"/>
                <w:szCs w:val="18"/>
              </w:rPr>
            </w:pPr>
            <w:r w:rsidRPr="009E32C7">
              <w:rPr>
                <w:noProof/>
                <w:sz w:val="16"/>
                <w:szCs w:val="18"/>
              </w:rPr>
              <w:drawing>
                <wp:inline distT="0" distB="0" distL="0" distR="0" wp14:anchorId="47B70F6E" wp14:editId="01B97F00">
                  <wp:extent cx="2979615" cy="192578"/>
                  <wp:effectExtent l="0" t="0" r="0" b="0"/>
                  <wp:docPr id="17" name="Picture 16">
                    <a:extLst xmlns:a="http://schemas.openxmlformats.org/drawingml/2006/main">
                      <a:ext uri="{FF2B5EF4-FFF2-40B4-BE49-F238E27FC236}">
                        <a16:creationId xmlns:a16="http://schemas.microsoft.com/office/drawing/2014/main" id="{E5969245-2D71-4153-7F82-79D7B95D5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5969245-2D71-4153-7F82-79D7B95D5482}"/>
                              </a:ext>
                            </a:extLst>
                          </pic:cNvPr>
                          <pic:cNvPicPr>
                            <a:picLocks noChangeAspect="1"/>
                          </pic:cNvPicPr>
                        </pic:nvPicPr>
                        <pic:blipFill>
                          <a:blip r:embed="rId41"/>
                          <a:stretch>
                            <a:fillRect/>
                          </a:stretch>
                        </pic:blipFill>
                        <pic:spPr>
                          <a:xfrm>
                            <a:off x="0" y="0"/>
                            <a:ext cx="3037177" cy="196298"/>
                          </a:xfrm>
                          <a:prstGeom prst="rect">
                            <a:avLst/>
                          </a:prstGeom>
                        </pic:spPr>
                      </pic:pic>
                    </a:graphicData>
                  </a:graphic>
                </wp:inline>
              </w:drawing>
            </w:r>
          </w:p>
        </w:tc>
      </w:tr>
      <w:tr w:rsidR="00426CE2" w:rsidRPr="00962B63" w14:paraId="3EDBCDF7" w14:textId="77777777" w:rsidTr="00071418">
        <w:tc>
          <w:tcPr>
            <w:tcW w:w="3850" w:type="dxa"/>
            <w:tcBorders>
              <w:top w:val="nil"/>
              <w:left w:val="nil"/>
              <w:right w:val="nil"/>
            </w:tcBorders>
          </w:tcPr>
          <w:p w14:paraId="401A11E5" w14:textId="631BDF5B" w:rsidR="00780141" w:rsidRDefault="00290E6D" w:rsidP="008E48F7">
            <w:pPr>
              <w:rPr>
                <w:b/>
                <w:bCs/>
                <w:sz w:val="16"/>
                <w:szCs w:val="18"/>
              </w:rPr>
            </w:pPr>
            <w:r w:rsidRPr="00290E6D">
              <w:rPr>
                <w:b/>
                <w:bCs/>
                <w:noProof/>
                <w:sz w:val="16"/>
                <w:szCs w:val="18"/>
              </w:rPr>
              <w:drawing>
                <wp:inline distT="0" distB="0" distL="0" distR="0" wp14:anchorId="3F549195" wp14:editId="0E3B41A8">
                  <wp:extent cx="542617" cy="343815"/>
                  <wp:effectExtent l="19050" t="19050" r="10160" b="18415"/>
                  <wp:docPr id="9" name="Picture 8">
                    <a:extLst xmlns:a="http://schemas.openxmlformats.org/drawingml/2006/main">
                      <a:ext uri="{FF2B5EF4-FFF2-40B4-BE49-F238E27FC236}">
                        <a16:creationId xmlns:a16="http://schemas.microsoft.com/office/drawing/2014/main" id="{1C5DFF3F-1440-95D9-0245-EE0930342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5DFF3F-1440-95D9-0245-EE093034203A}"/>
                              </a:ext>
                            </a:extLst>
                          </pic:cNvPr>
                          <pic:cNvPicPr>
                            <a:picLocks noChangeAspect="1"/>
                          </pic:cNvPicPr>
                        </pic:nvPicPr>
                        <pic:blipFill rotWithShape="1">
                          <a:blip r:embed="rId42"/>
                          <a:srcRect b="10800"/>
                          <a:stretch/>
                        </pic:blipFill>
                        <pic:spPr bwMode="auto">
                          <a:xfrm>
                            <a:off x="0" y="0"/>
                            <a:ext cx="549515" cy="348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nil"/>
              <w:left w:val="nil"/>
              <w:right w:val="nil"/>
            </w:tcBorders>
            <w:vAlign w:val="center"/>
          </w:tcPr>
          <w:p w14:paraId="432D607F" w14:textId="037F941A" w:rsidR="00780141" w:rsidRPr="007C69CE" w:rsidRDefault="00C7069E" w:rsidP="001B69CE">
            <w:pPr>
              <w:jc w:val="right"/>
              <w:rPr>
                <w:sz w:val="16"/>
                <w:szCs w:val="18"/>
              </w:rPr>
            </w:pPr>
            <w:r w:rsidRPr="00C7069E">
              <w:rPr>
                <w:noProof/>
                <w:sz w:val="16"/>
                <w:szCs w:val="18"/>
              </w:rPr>
              <w:drawing>
                <wp:inline distT="0" distB="0" distL="0" distR="0" wp14:anchorId="50616A42" wp14:editId="08C59DB5">
                  <wp:extent cx="1243606" cy="176843"/>
                  <wp:effectExtent l="0" t="0" r="0" b="0"/>
                  <wp:docPr id="19" name="Picture 18">
                    <a:extLst xmlns:a="http://schemas.openxmlformats.org/drawingml/2006/main">
                      <a:ext uri="{FF2B5EF4-FFF2-40B4-BE49-F238E27FC236}">
                        <a16:creationId xmlns:a16="http://schemas.microsoft.com/office/drawing/2014/main" id="{0947B88E-9C5C-8D96-4572-5C9A28233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947B88E-9C5C-8D96-4572-5C9A28233FB7}"/>
                              </a:ext>
                            </a:extLst>
                          </pic:cNvPr>
                          <pic:cNvPicPr>
                            <a:picLocks noChangeAspect="1"/>
                          </pic:cNvPicPr>
                        </pic:nvPicPr>
                        <pic:blipFill>
                          <a:blip r:embed="rId43"/>
                          <a:stretch>
                            <a:fillRect/>
                          </a:stretch>
                        </pic:blipFill>
                        <pic:spPr>
                          <a:xfrm>
                            <a:off x="0" y="0"/>
                            <a:ext cx="1262493" cy="179529"/>
                          </a:xfrm>
                          <a:prstGeom prst="rect">
                            <a:avLst/>
                          </a:prstGeom>
                        </pic:spPr>
                      </pic:pic>
                    </a:graphicData>
                  </a:graphic>
                </wp:inline>
              </w:drawing>
            </w:r>
          </w:p>
        </w:tc>
      </w:tr>
    </w:tbl>
    <w:p w14:paraId="18A7C779" w14:textId="1327B9BF" w:rsidR="001E0231" w:rsidRDefault="001E0231" w:rsidP="000B3FB2">
      <w:pPr>
        <w:jc w:val="both"/>
      </w:pPr>
    </w:p>
    <w:p w14:paraId="760D9100" w14:textId="77777777" w:rsidR="001E0231" w:rsidRDefault="001E0231">
      <w:pPr>
        <w:spacing w:after="160" w:line="2" w:lineRule="auto"/>
      </w:pPr>
      <w:r>
        <w:br w:type="page"/>
      </w:r>
    </w:p>
    <w:p w14:paraId="4AC3B7B4" w14:textId="423A49C4" w:rsidR="00160F0C" w:rsidRPr="005D4E62" w:rsidRDefault="00160F0C" w:rsidP="00E04E7E">
      <w:pPr>
        <w:pStyle w:val="Caption"/>
        <w:keepNext/>
        <w:jc w:val="center"/>
        <w:rPr>
          <w:b/>
          <w:bCs/>
          <w:i w:val="0"/>
          <w:iCs w:val="0"/>
        </w:rPr>
      </w:pPr>
      <w:bookmarkStart w:id="104" w:name="_Ref164602918"/>
      <w:r w:rsidRPr="00E04E7E">
        <w:rPr>
          <w:b/>
          <w:bCs/>
          <w:i w:val="0"/>
          <w:iCs w:val="0"/>
        </w:rPr>
        <w:lastRenderedPageBreak/>
        <w:t xml:space="preserve">Table </w:t>
      </w:r>
      <w:r w:rsidRPr="00E04E7E">
        <w:rPr>
          <w:b/>
          <w:bCs/>
          <w:i w:val="0"/>
          <w:iCs w:val="0"/>
        </w:rPr>
        <w:fldChar w:fldCharType="begin"/>
      </w:r>
      <w:r w:rsidRPr="00E04E7E">
        <w:rPr>
          <w:b/>
          <w:bCs/>
          <w:i w:val="0"/>
          <w:iCs w:val="0"/>
        </w:rPr>
        <w:instrText xml:space="preserve"> SEQ Table \* ARABIC </w:instrText>
      </w:r>
      <w:r w:rsidRPr="00E04E7E">
        <w:rPr>
          <w:b/>
          <w:bCs/>
          <w:i w:val="0"/>
          <w:iCs w:val="0"/>
        </w:rPr>
        <w:fldChar w:fldCharType="separate"/>
      </w:r>
      <w:r w:rsidR="00843CB6">
        <w:rPr>
          <w:b/>
          <w:bCs/>
          <w:i w:val="0"/>
          <w:iCs w:val="0"/>
          <w:noProof/>
        </w:rPr>
        <w:t>7</w:t>
      </w:r>
      <w:r w:rsidRPr="00E04E7E">
        <w:rPr>
          <w:b/>
          <w:bCs/>
          <w:i w:val="0"/>
          <w:iCs w:val="0"/>
        </w:rPr>
        <w:fldChar w:fldCharType="end"/>
      </w:r>
      <w:bookmarkEnd w:id="104"/>
      <w:r w:rsidRPr="00E04E7E">
        <w:rPr>
          <w:b/>
          <w:bCs/>
          <w:i w:val="0"/>
          <w:iCs w:val="0"/>
        </w:rPr>
        <w:t xml:space="preserve"> Model parameters </w:t>
      </w:r>
      <w:r w:rsidR="00941990">
        <w:rPr>
          <w:b/>
          <w:bCs/>
          <w:i w:val="0"/>
          <w:iCs w:val="0"/>
        </w:rPr>
        <w:t>of</w:t>
      </w:r>
      <w:r w:rsidRPr="00E04E7E">
        <w:rPr>
          <w:b/>
          <w:bCs/>
          <w:i w:val="0"/>
          <w:iCs w:val="0"/>
        </w:rPr>
        <w:t xml:space="preserve"> the PSDM model by USEPA</w:t>
      </w:r>
      <w:r w:rsidR="004D6B79" w:rsidRPr="00E04E7E">
        <w:rPr>
          <w:b/>
          <w:bCs/>
          <w:i w:val="0"/>
          <w:iCs w:val="0"/>
        </w:rPr>
        <w:t xml:space="preserve">: input, state and output </w:t>
      </w:r>
      <w:r w:rsidR="00D65383" w:rsidRPr="00E04E7E">
        <w:rPr>
          <w:b/>
          <w:bCs/>
          <w:i w:val="0"/>
          <w:iCs w:val="0"/>
        </w:rPr>
        <w:t>parameters</w:t>
      </w:r>
      <w:r w:rsidR="00E04E7E">
        <w:rPr>
          <w:b/>
          <w:bCs/>
          <w:i w:val="0"/>
          <w:iCs w:val="0"/>
        </w:rPr>
        <w:t xml:space="preserve"> </w:t>
      </w:r>
      <w:r w:rsidR="00AF16F5">
        <w:rPr>
          <w:b/>
          <w:bCs/>
          <w:i w:val="0"/>
          <w:iCs w:val="0"/>
        </w:rPr>
        <w:br/>
      </w:r>
      <w:r w:rsidR="00AF16F5" w:rsidRPr="005D4E62">
        <w:rPr>
          <w:b/>
          <w:bCs/>
          <w:i w:val="0"/>
          <w:iCs w:val="0"/>
        </w:rPr>
        <w:fldChar w:fldCharType="begin"/>
      </w:r>
      <w:r w:rsidR="00494768" w:rsidRPr="005D4E62">
        <w:rPr>
          <w:b/>
          <w:bCs/>
          <w:i w:val="0"/>
          <w:iCs w:val="0"/>
        </w:rPr>
        <w:instrText xml:space="preserve"> ADDIN ZOTERO_ITEM CSL_CITATION {"citationID":"4fPRaxPR","properties":{"formattedCitation":"(J.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AF16F5" w:rsidRPr="005D4E62">
        <w:rPr>
          <w:b/>
          <w:bCs/>
          <w:i w:val="0"/>
          <w:iCs w:val="0"/>
        </w:rPr>
        <w:fldChar w:fldCharType="separate"/>
      </w:r>
      <w:r w:rsidR="00494768" w:rsidRPr="005D4E62">
        <w:rPr>
          <w:rFonts w:cs="Arial"/>
          <w:b/>
          <w:bCs/>
          <w:i w:val="0"/>
          <w:iCs w:val="0"/>
        </w:rPr>
        <w:t>(J. Burkhardt, 2020)</w:t>
      </w:r>
      <w:r w:rsidR="00AF16F5" w:rsidRPr="005D4E62">
        <w:rPr>
          <w:b/>
          <w:bCs/>
          <w:i w:val="0"/>
          <w:iCs w:val="0"/>
        </w:rPr>
        <w:fldChar w:fldCharType="end"/>
      </w:r>
    </w:p>
    <w:tbl>
      <w:tblPr>
        <w:tblStyle w:val="TableGrid"/>
        <w:tblW w:w="9072" w:type="dxa"/>
        <w:tblLayout w:type="fixed"/>
        <w:tblLook w:val="04A0" w:firstRow="1" w:lastRow="0" w:firstColumn="1" w:lastColumn="0" w:noHBand="0" w:noVBand="1"/>
      </w:tblPr>
      <w:tblGrid>
        <w:gridCol w:w="1417"/>
        <w:gridCol w:w="3538"/>
        <w:gridCol w:w="283"/>
        <w:gridCol w:w="1425"/>
        <w:gridCol w:w="1275"/>
        <w:gridCol w:w="1134"/>
      </w:tblGrid>
      <w:tr w:rsidR="00E477AC" w14:paraId="62173EE8" w14:textId="77777777" w:rsidTr="001576A3">
        <w:tc>
          <w:tcPr>
            <w:tcW w:w="1417" w:type="dxa"/>
            <w:tcBorders>
              <w:top w:val="single" w:sz="4" w:space="0" w:color="auto"/>
              <w:left w:val="nil"/>
              <w:bottom w:val="single" w:sz="4" w:space="0" w:color="auto"/>
              <w:right w:val="nil"/>
            </w:tcBorders>
            <w:shd w:val="clear" w:color="auto" w:fill="B4C6E7" w:themeFill="accent5" w:themeFillTint="66"/>
          </w:tcPr>
          <w:p w14:paraId="1F2EA019" w14:textId="77777777" w:rsidR="00400224" w:rsidRPr="00620539" w:rsidRDefault="00400224" w:rsidP="00BF296A">
            <w:pPr>
              <w:rPr>
                <w:szCs w:val="20"/>
              </w:rPr>
            </w:pPr>
          </w:p>
        </w:tc>
        <w:tc>
          <w:tcPr>
            <w:tcW w:w="3538" w:type="dxa"/>
            <w:tcBorders>
              <w:top w:val="single" w:sz="4" w:space="0" w:color="auto"/>
              <w:left w:val="nil"/>
              <w:bottom w:val="single" w:sz="4" w:space="0" w:color="auto"/>
              <w:right w:val="nil"/>
            </w:tcBorders>
            <w:shd w:val="clear" w:color="auto" w:fill="B4C6E7" w:themeFill="accent5" w:themeFillTint="66"/>
            <w:vAlign w:val="center"/>
          </w:tcPr>
          <w:p w14:paraId="513C1BA3" w14:textId="3364055D" w:rsidR="00400224" w:rsidRPr="00620539" w:rsidRDefault="00400224" w:rsidP="00BF296A">
            <w:pPr>
              <w:rPr>
                <w:szCs w:val="20"/>
              </w:rPr>
            </w:pPr>
            <w:r w:rsidRPr="00620539">
              <w:rPr>
                <w:szCs w:val="20"/>
              </w:rPr>
              <w:t>Parameter</w:t>
            </w:r>
          </w:p>
        </w:tc>
        <w:tc>
          <w:tcPr>
            <w:tcW w:w="283" w:type="dxa"/>
            <w:tcBorders>
              <w:top w:val="single" w:sz="4" w:space="0" w:color="auto"/>
              <w:left w:val="nil"/>
              <w:bottom w:val="single" w:sz="4" w:space="0" w:color="auto"/>
              <w:right w:val="nil"/>
            </w:tcBorders>
            <w:shd w:val="clear" w:color="auto" w:fill="B4C6E7" w:themeFill="accent5" w:themeFillTint="66"/>
          </w:tcPr>
          <w:p w14:paraId="7E3DD310" w14:textId="77777777" w:rsidR="00400224" w:rsidRDefault="00400224" w:rsidP="00BF296A"/>
        </w:tc>
        <w:tc>
          <w:tcPr>
            <w:tcW w:w="1425" w:type="dxa"/>
            <w:tcBorders>
              <w:top w:val="single" w:sz="4" w:space="0" w:color="auto"/>
              <w:left w:val="nil"/>
              <w:bottom w:val="single" w:sz="4" w:space="0" w:color="auto"/>
              <w:right w:val="nil"/>
            </w:tcBorders>
            <w:shd w:val="clear" w:color="auto" w:fill="B4C6E7" w:themeFill="accent5" w:themeFillTint="66"/>
            <w:vAlign w:val="center"/>
          </w:tcPr>
          <w:p w14:paraId="09FD0DE4" w14:textId="1E2EA35C" w:rsidR="00400224" w:rsidRPr="009C6E1A" w:rsidRDefault="00400224" w:rsidP="00BF296A">
            <w:pPr>
              <w:rPr>
                <w:sz w:val="18"/>
                <w:szCs w:val="20"/>
              </w:rPr>
            </w:pPr>
            <w:r>
              <w:t>Model name</w:t>
            </w:r>
          </w:p>
        </w:tc>
        <w:tc>
          <w:tcPr>
            <w:tcW w:w="1275" w:type="dxa"/>
            <w:tcBorders>
              <w:top w:val="single" w:sz="4" w:space="0" w:color="auto"/>
              <w:left w:val="nil"/>
              <w:bottom w:val="single" w:sz="4" w:space="0" w:color="auto"/>
              <w:right w:val="nil"/>
            </w:tcBorders>
            <w:shd w:val="clear" w:color="auto" w:fill="B4C6E7" w:themeFill="accent5" w:themeFillTint="66"/>
            <w:vAlign w:val="center"/>
          </w:tcPr>
          <w:p w14:paraId="4C0A96DB" w14:textId="1EC7C0B4" w:rsidR="00400224" w:rsidRPr="009C6E1A" w:rsidRDefault="00400224" w:rsidP="00BF296A">
            <w:pPr>
              <w:rPr>
                <w:sz w:val="18"/>
                <w:szCs w:val="20"/>
              </w:rPr>
            </w:pPr>
            <w:r>
              <w:t>Unit</w:t>
            </w:r>
          </w:p>
        </w:tc>
        <w:tc>
          <w:tcPr>
            <w:tcW w:w="1134" w:type="dxa"/>
            <w:tcBorders>
              <w:top w:val="single" w:sz="4" w:space="0" w:color="auto"/>
              <w:left w:val="nil"/>
              <w:bottom w:val="single" w:sz="4" w:space="0" w:color="auto"/>
              <w:right w:val="nil"/>
            </w:tcBorders>
            <w:shd w:val="clear" w:color="auto" w:fill="B4C6E7" w:themeFill="accent5" w:themeFillTint="66"/>
          </w:tcPr>
          <w:p w14:paraId="4D4A1DC9" w14:textId="04222CE5" w:rsidR="00400224" w:rsidRDefault="00400224" w:rsidP="00BF296A">
            <w:r>
              <w:t>Type</w:t>
            </w:r>
          </w:p>
        </w:tc>
      </w:tr>
      <w:tr w:rsidR="00C7650F" w:rsidRPr="00A808EE" w14:paraId="36FBAA74"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450234A8" w14:textId="6C68EE1F" w:rsidR="00C7650F" w:rsidRPr="00C7650F" w:rsidRDefault="00C7650F" w:rsidP="00C7650F">
            <w:pPr>
              <w:jc w:val="center"/>
              <w:rPr>
                <w:b/>
                <w:bCs/>
                <w:sz w:val="16"/>
                <w:szCs w:val="18"/>
              </w:rPr>
            </w:pPr>
            <w:r w:rsidRPr="00C7650F">
              <w:rPr>
                <w:b/>
                <w:bCs/>
                <w:sz w:val="16"/>
                <w:szCs w:val="18"/>
              </w:rPr>
              <w:t>Input parameters</w:t>
            </w:r>
          </w:p>
        </w:tc>
      </w:tr>
      <w:tr w:rsidR="0098598C" w:rsidRPr="00A808EE" w14:paraId="1B1722A3"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70EE8A4A" w14:textId="0E64855E" w:rsidR="0098598C" w:rsidRPr="00E321DB" w:rsidRDefault="0098598C" w:rsidP="00E321DB">
            <w:pPr>
              <w:rPr>
                <w:i/>
                <w:iCs/>
                <w:sz w:val="16"/>
                <w:szCs w:val="18"/>
              </w:rPr>
            </w:pPr>
            <w:r w:rsidRPr="00E321DB">
              <w:rPr>
                <w:i/>
                <w:iCs/>
                <w:sz w:val="16"/>
                <w:szCs w:val="18"/>
              </w:rPr>
              <w:t>Compound properties</w:t>
            </w:r>
          </w:p>
        </w:tc>
        <w:tc>
          <w:tcPr>
            <w:tcW w:w="3538" w:type="dxa"/>
            <w:tcBorders>
              <w:top w:val="single" w:sz="4" w:space="0" w:color="auto"/>
              <w:left w:val="single" w:sz="4" w:space="0" w:color="auto"/>
              <w:bottom w:val="nil"/>
              <w:right w:val="nil"/>
            </w:tcBorders>
          </w:tcPr>
          <w:p w14:paraId="6FC6F4E9" w14:textId="7704EA72" w:rsidR="0098598C" w:rsidRPr="00EE0F40" w:rsidRDefault="00170485" w:rsidP="00BF296A">
            <w:pPr>
              <w:rPr>
                <w:sz w:val="16"/>
                <w:szCs w:val="18"/>
              </w:rPr>
            </w:pPr>
            <w:r>
              <w:rPr>
                <w:sz w:val="16"/>
                <w:szCs w:val="18"/>
              </w:rPr>
              <w:t>Molecular weight</w:t>
            </w:r>
            <w:r w:rsidR="00974A59">
              <w:rPr>
                <w:sz w:val="16"/>
                <w:szCs w:val="18"/>
              </w:rPr>
              <w:t xml:space="preserve"> </w:t>
            </w:r>
            <w:r w:rsidR="008563B1">
              <w:rPr>
                <w:sz w:val="16"/>
                <w:szCs w:val="18"/>
              </w:rPr>
              <w:t>(</w:t>
            </w:r>
            <w:r w:rsidR="00974A59">
              <w:rPr>
                <w:sz w:val="16"/>
                <w:szCs w:val="18"/>
              </w:rPr>
              <w:t>MW</w:t>
            </w:r>
            <w:r w:rsidR="008563B1">
              <w:rPr>
                <w:sz w:val="16"/>
                <w:szCs w:val="18"/>
              </w:rPr>
              <w:t>)</w:t>
            </w:r>
          </w:p>
        </w:tc>
        <w:tc>
          <w:tcPr>
            <w:tcW w:w="283" w:type="dxa"/>
            <w:tcBorders>
              <w:top w:val="single" w:sz="4" w:space="0" w:color="auto"/>
              <w:left w:val="nil"/>
              <w:bottom w:val="nil"/>
              <w:right w:val="nil"/>
            </w:tcBorders>
          </w:tcPr>
          <w:p w14:paraId="6545E338" w14:textId="03E16BB0" w:rsidR="0098598C" w:rsidRPr="00EE0F40" w:rsidRDefault="0098598C" w:rsidP="00BF296A">
            <w:pPr>
              <w:rPr>
                <w:sz w:val="16"/>
                <w:szCs w:val="18"/>
              </w:rPr>
            </w:pPr>
          </w:p>
        </w:tc>
        <w:tc>
          <w:tcPr>
            <w:tcW w:w="1425" w:type="dxa"/>
            <w:tcBorders>
              <w:top w:val="single" w:sz="4" w:space="0" w:color="auto"/>
              <w:left w:val="nil"/>
              <w:bottom w:val="nil"/>
              <w:right w:val="nil"/>
            </w:tcBorders>
          </w:tcPr>
          <w:p w14:paraId="3EAE92F8" w14:textId="386BB208" w:rsidR="0098598C" w:rsidRPr="00EE0F40" w:rsidRDefault="008563B1" w:rsidP="00BF296A">
            <w:pPr>
              <w:rPr>
                <w:sz w:val="16"/>
                <w:szCs w:val="18"/>
              </w:rPr>
            </w:pPr>
            <w:r>
              <w:rPr>
                <w:sz w:val="16"/>
                <w:szCs w:val="18"/>
              </w:rPr>
              <w:t>mw</w:t>
            </w:r>
          </w:p>
        </w:tc>
        <w:tc>
          <w:tcPr>
            <w:tcW w:w="1275" w:type="dxa"/>
            <w:tcBorders>
              <w:top w:val="single" w:sz="4" w:space="0" w:color="auto"/>
              <w:left w:val="nil"/>
              <w:bottom w:val="nil"/>
              <w:right w:val="nil"/>
            </w:tcBorders>
          </w:tcPr>
          <w:p w14:paraId="4A49058A" w14:textId="318ADCD8" w:rsidR="0098598C" w:rsidRPr="00EE0F40" w:rsidRDefault="00BD5610" w:rsidP="00BF296A">
            <w:pPr>
              <w:rPr>
                <w:sz w:val="16"/>
                <w:szCs w:val="18"/>
              </w:rPr>
            </w:pPr>
            <w:r>
              <w:rPr>
                <w:sz w:val="16"/>
                <w:szCs w:val="18"/>
              </w:rPr>
              <w:t>g/mol</w:t>
            </w:r>
          </w:p>
        </w:tc>
        <w:tc>
          <w:tcPr>
            <w:tcW w:w="1134" w:type="dxa"/>
            <w:tcBorders>
              <w:top w:val="single" w:sz="4" w:space="0" w:color="auto"/>
              <w:left w:val="nil"/>
              <w:bottom w:val="nil"/>
              <w:right w:val="nil"/>
            </w:tcBorders>
          </w:tcPr>
          <w:p w14:paraId="6E6669FA" w14:textId="347B67B2" w:rsidR="0098598C" w:rsidRPr="00EE0F40" w:rsidRDefault="00BD5610" w:rsidP="00BF296A">
            <w:pPr>
              <w:rPr>
                <w:sz w:val="16"/>
                <w:szCs w:val="18"/>
              </w:rPr>
            </w:pPr>
            <w:r>
              <w:rPr>
                <w:sz w:val="16"/>
                <w:szCs w:val="18"/>
              </w:rPr>
              <w:t>fixed</w:t>
            </w:r>
          </w:p>
        </w:tc>
      </w:tr>
      <w:tr w:rsidR="0098598C" w:rsidRPr="00A808EE" w14:paraId="62805548" w14:textId="77777777" w:rsidTr="001576A3">
        <w:tc>
          <w:tcPr>
            <w:tcW w:w="1417" w:type="dxa"/>
            <w:vMerge/>
            <w:tcBorders>
              <w:left w:val="nil"/>
              <w:right w:val="single" w:sz="4" w:space="0" w:color="auto"/>
            </w:tcBorders>
            <w:shd w:val="clear" w:color="auto" w:fill="B4C6E7" w:themeFill="accent5" w:themeFillTint="66"/>
          </w:tcPr>
          <w:p w14:paraId="464C50AA" w14:textId="77777777" w:rsidR="0098598C" w:rsidRPr="00EE0F40" w:rsidRDefault="0098598C" w:rsidP="00BF296A">
            <w:pPr>
              <w:rPr>
                <w:sz w:val="16"/>
                <w:szCs w:val="18"/>
              </w:rPr>
            </w:pPr>
          </w:p>
        </w:tc>
        <w:tc>
          <w:tcPr>
            <w:tcW w:w="3538" w:type="dxa"/>
            <w:tcBorders>
              <w:top w:val="nil"/>
              <w:left w:val="single" w:sz="4" w:space="0" w:color="auto"/>
              <w:bottom w:val="nil"/>
              <w:right w:val="nil"/>
            </w:tcBorders>
          </w:tcPr>
          <w:p w14:paraId="61987E5C" w14:textId="6BAAFEB0" w:rsidR="0098598C" w:rsidRPr="00EE0F40" w:rsidRDefault="00BD5610" w:rsidP="00BF296A">
            <w:pPr>
              <w:rPr>
                <w:sz w:val="16"/>
                <w:szCs w:val="18"/>
              </w:rPr>
            </w:pPr>
            <w:r>
              <w:rPr>
                <w:sz w:val="16"/>
                <w:szCs w:val="18"/>
              </w:rPr>
              <w:t>Molar volum</w:t>
            </w:r>
            <w:r w:rsidR="008563B1">
              <w:rPr>
                <w:sz w:val="16"/>
                <w:szCs w:val="18"/>
              </w:rPr>
              <w:t>e</w:t>
            </w:r>
            <w:r w:rsidR="0080467A">
              <w:rPr>
                <w:sz w:val="16"/>
                <w:szCs w:val="18"/>
              </w:rPr>
              <w:t xml:space="preserv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sidR="0080467A">
              <w:rPr>
                <w:sz w:val="16"/>
                <w:szCs w:val="18"/>
              </w:rPr>
              <w:t>)</w:t>
            </w:r>
          </w:p>
        </w:tc>
        <w:tc>
          <w:tcPr>
            <w:tcW w:w="283" w:type="dxa"/>
            <w:tcBorders>
              <w:top w:val="nil"/>
              <w:left w:val="nil"/>
              <w:bottom w:val="nil"/>
              <w:right w:val="nil"/>
            </w:tcBorders>
          </w:tcPr>
          <w:p w14:paraId="359B8740" w14:textId="77777777" w:rsidR="0098598C" w:rsidRPr="00EE0F40" w:rsidRDefault="0098598C" w:rsidP="00BF296A">
            <w:pPr>
              <w:rPr>
                <w:sz w:val="16"/>
                <w:szCs w:val="18"/>
              </w:rPr>
            </w:pPr>
          </w:p>
        </w:tc>
        <w:tc>
          <w:tcPr>
            <w:tcW w:w="1425" w:type="dxa"/>
            <w:tcBorders>
              <w:top w:val="nil"/>
              <w:left w:val="nil"/>
              <w:bottom w:val="nil"/>
              <w:right w:val="nil"/>
            </w:tcBorders>
          </w:tcPr>
          <w:p w14:paraId="323483A3" w14:textId="7DA46ED0" w:rsidR="0098598C" w:rsidRPr="00EE0F40" w:rsidRDefault="00E373BC" w:rsidP="00BF296A">
            <w:pPr>
              <w:rPr>
                <w:sz w:val="16"/>
                <w:szCs w:val="18"/>
              </w:rPr>
            </w:pPr>
            <w:r>
              <w:rPr>
                <w:sz w:val="16"/>
                <w:szCs w:val="18"/>
              </w:rPr>
              <w:t>m</w:t>
            </w:r>
            <w:r w:rsidR="00B810D0">
              <w:rPr>
                <w:sz w:val="16"/>
                <w:szCs w:val="18"/>
              </w:rPr>
              <w:t>ol_vol</w:t>
            </w:r>
          </w:p>
        </w:tc>
        <w:tc>
          <w:tcPr>
            <w:tcW w:w="1275" w:type="dxa"/>
            <w:tcBorders>
              <w:top w:val="nil"/>
              <w:left w:val="nil"/>
              <w:bottom w:val="nil"/>
              <w:right w:val="nil"/>
            </w:tcBorders>
          </w:tcPr>
          <w:p w14:paraId="23AAD37E" w14:textId="061FE0EA" w:rsidR="0098598C" w:rsidRPr="00EE0F40" w:rsidRDefault="00462024" w:rsidP="00BF296A">
            <w:pPr>
              <w:rPr>
                <w:sz w:val="16"/>
                <w:szCs w:val="18"/>
              </w:rPr>
            </w:pPr>
            <w:r>
              <w:rPr>
                <w:sz w:val="16"/>
                <w:szCs w:val="18"/>
              </w:rPr>
              <w:t>m</w:t>
            </w:r>
            <w:r w:rsidR="00E373BC">
              <w:rPr>
                <w:sz w:val="16"/>
                <w:szCs w:val="18"/>
              </w:rPr>
              <w:t>l/mol</w:t>
            </w:r>
          </w:p>
        </w:tc>
        <w:tc>
          <w:tcPr>
            <w:tcW w:w="1134" w:type="dxa"/>
            <w:tcBorders>
              <w:top w:val="nil"/>
              <w:left w:val="nil"/>
              <w:bottom w:val="nil"/>
              <w:right w:val="nil"/>
            </w:tcBorders>
          </w:tcPr>
          <w:p w14:paraId="6B8042FE" w14:textId="6D18D965" w:rsidR="0098598C" w:rsidRPr="00EE0F40" w:rsidRDefault="00462024" w:rsidP="00BF296A">
            <w:pPr>
              <w:rPr>
                <w:sz w:val="16"/>
                <w:szCs w:val="18"/>
              </w:rPr>
            </w:pPr>
            <w:r>
              <w:rPr>
                <w:sz w:val="16"/>
                <w:szCs w:val="18"/>
              </w:rPr>
              <w:t>fixed</w:t>
            </w:r>
          </w:p>
        </w:tc>
      </w:tr>
      <w:tr w:rsidR="0098598C" w:rsidRPr="00A808EE" w14:paraId="71022C92" w14:textId="77777777" w:rsidTr="001576A3">
        <w:tc>
          <w:tcPr>
            <w:tcW w:w="1417" w:type="dxa"/>
            <w:vMerge/>
            <w:tcBorders>
              <w:left w:val="nil"/>
              <w:right w:val="single" w:sz="4" w:space="0" w:color="auto"/>
            </w:tcBorders>
            <w:shd w:val="clear" w:color="auto" w:fill="B4C6E7" w:themeFill="accent5" w:themeFillTint="66"/>
          </w:tcPr>
          <w:p w14:paraId="5FD4DBED" w14:textId="77777777" w:rsidR="0098598C" w:rsidRPr="00EE0F40" w:rsidRDefault="0098598C" w:rsidP="00BF296A">
            <w:pPr>
              <w:rPr>
                <w:sz w:val="16"/>
                <w:szCs w:val="18"/>
              </w:rPr>
            </w:pPr>
          </w:p>
        </w:tc>
        <w:tc>
          <w:tcPr>
            <w:tcW w:w="3538" w:type="dxa"/>
            <w:tcBorders>
              <w:top w:val="nil"/>
              <w:left w:val="single" w:sz="4" w:space="0" w:color="auto"/>
              <w:bottom w:val="nil"/>
              <w:right w:val="nil"/>
            </w:tcBorders>
          </w:tcPr>
          <w:p w14:paraId="70549B19" w14:textId="18EB3466" w:rsidR="0098598C" w:rsidRPr="00EE0F40" w:rsidRDefault="005A1AA6" w:rsidP="00BF296A">
            <w:pPr>
              <w:rPr>
                <w:sz w:val="16"/>
                <w:szCs w:val="18"/>
              </w:rPr>
            </w:pPr>
            <w:r>
              <w:rPr>
                <w:sz w:val="16"/>
                <w:szCs w:val="18"/>
              </w:rPr>
              <w:t>Boiling point (BP)</w:t>
            </w:r>
          </w:p>
        </w:tc>
        <w:tc>
          <w:tcPr>
            <w:tcW w:w="283" w:type="dxa"/>
            <w:tcBorders>
              <w:top w:val="nil"/>
              <w:left w:val="nil"/>
              <w:bottom w:val="nil"/>
              <w:right w:val="nil"/>
            </w:tcBorders>
          </w:tcPr>
          <w:p w14:paraId="65CAF7A5" w14:textId="77777777" w:rsidR="0098598C" w:rsidRPr="00EE0F40" w:rsidRDefault="0098598C" w:rsidP="00BF296A">
            <w:pPr>
              <w:rPr>
                <w:sz w:val="16"/>
                <w:szCs w:val="18"/>
              </w:rPr>
            </w:pPr>
          </w:p>
        </w:tc>
        <w:tc>
          <w:tcPr>
            <w:tcW w:w="1425" w:type="dxa"/>
            <w:tcBorders>
              <w:top w:val="nil"/>
              <w:left w:val="nil"/>
              <w:bottom w:val="nil"/>
              <w:right w:val="nil"/>
            </w:tcBorders>
          </w:tcPr>
          <w:p w14:paraId="78CEF627" w14:textId="39562B2A" w:rsidR="0098598C" w:rsidRPr="00EE0F40" w:rsidRDefault="00E013F0" w:rsidP="00BF296A">
            <w:pPr>
              <w:rPr>
                <w:sz w:val="16"/>
                <w:szCs w:val="18"/>
              </w:rPr>
            </w:pPr>
            <w:r>
              <w:rPr>
                <w:sz w:val="16"/>
                <w:szCs w:val="18"/>
              </w:rPr>
              <w:t>temp</w:t>
            </w:r>
          </w:p>
        </w:tc>
        <w:tc>
          <w:tcPr>
            <w:tcW w:w="1275" w:type="dxa"/>
            <w:tcBorders>
              <w:top w:val="nil"/>
              <w:left w:val="nil"/>
              <w:bottom w:val="nil"/>
              <w:right w:val="nil"/>
            </w:tcBorders>
          </w:tcPr>
          <w:p w14:paraId="36C641E9" w14:textId="6246E101" w:rsidR="0098598C" w:rsidRPr="00EE0F40" w:rsidRDefault="00462024" w:rsidP="00BF296A">
            <w:pPr>
              <w:rPr>
                <w:sz w:val="16"/>
                <w:szCs w:val="18"/>
              </w:rPr>
            </w:pPr>
            <w:r>
              <w:rPr>
                <w:sz w:val="16"/>
                <w:szCs w:val="18"/>
              </w:rPr>
              <w:t>°C</w:t>
            </w:r>
          </w:p>
        </w:tc>
        <w:tc>
          <w:tcPr>
            <w:tcW w:w="1134" w:type="dxa"/>
            <w:tcBorders>
              <w:top w:val="nil"/>
              <w:left w:val="nil"/>
              <w:bottom w:val="nil"/>
              <w:right w:val="nil"/>
            </w:tcBorders>
          </w:tcPr>
          <w:p w14:paraId="6EDB5857" w14:textId="4BF145B5" w:rsidR="0098598C" w:rsidRPr="00EE0F40" w:rsidRDefault="00462024" w:rsidP="00BF296A">
            <w:pPr>
              <w:rPr>
                <w:sz w:val="16"/>
                <w:szCs w:val="18"/>
              </w:rPr>
            </w:pPr>
            <w:r>
              <w:rPr>
                <w:sz w:val="16"/>
                <w:szCs w:val="18"/>
              </w:rPr>
              <w:t>fixed</w:t>
            </w:r>
          </w:p>
        </w:tc>
      </w:tr>
      <w:tr w:rsidR="0098598C" w:rsidRPr="00A808EE" w14:paraId="5E6D9AA0"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25FDB3F6" w14:textId="77777777" w:rsidR="0098598C" w:rsidRPr="00EE0F40" w:rsidRDefault="0098598C" w:rsidP="00BF296A">
            <w:pPr>
              <w:rPr>
                <w:sz w:val="16"/>
                <w:szCs w:val="18"/>
              </w:rPr>
            </w:pPr>
          </w:p>
        </w:tc>
        <w:tc>
          <w:tcPr>
            <w:tcW w:w="3538" w:type="dxa"/>
            <w:tcBorders>
              <w:top w:val="nil"/>
              <w:left w:val="single" w:sz="4" w:space="0" w:color="auto"/>
              <w:bottom w:val="single" w:sz="4" w:space="0" w:color="auto"/>
              <w:right w:val="nil"/>
            </w:tcBorders>
          </w:tcPr>
          <w:p w14:paraId="7B74CA5B" w14:textId="76FAFAEE" w:rsidR="0098598C" w:rsidRPr="00EE0F40" w:rsidRDefault="00E013F0" w:rsidP="00BF296A">
            <w:pPr>
              <w:rPr>
                <w:sz w:val="16"/>
                <w:szCs w:val="18"/>
              </w:rPr>
            </w:pPr>
            <w:r>
              <w:rPr>
                <w:sz w:val="16"/>
                <w:szCs w:val="18"/>
              </w:rPr>
              <w:t>Density</w:t>
            </w:r>
            <w:r w:rsidR="00B33331">
              <w:rPr>
                <w:sz w:val="16"/>
                <w:szCs w:val="18"/>
              </w:rPr>
              <w:t xml:space="preserve"> compound</w:t>
            </w:r>
          </w:p>
        </w:tc>
        <w:tc>
          <w:tcPr>
            <w:tcW w:w="283" w:type="dxa"/>
            <w:tcBorders>
              <w:top w:val="nil"/>
              <w:left w:val="nil"/>
              <w:bottom w:val="single" w:sz="4" w:space="0" w:color="auto"/>
              <w:right w:val="nil"/>
            </w:tcBorders>
          </w:tcPr>
          <w:p w14:paraId="23A0A6BE" w14:textId="77777777" w:rsidR="0098598C" w:rsidRPr="00EE0F40" w:rsidRDefault="0098598C" w:rsidP="00BF296A">
            <w:pPr>
              <w:rPr>
                <w:sz w:val="16"/>
                <w:szCs w:val="18"/>
              </w:rPr>
            </w:pPr>
          </w:p>
        </w:tc>
        <w:tc>
          <w:tcPr>
            <w:tcW w:w="1425" w:type="dxa"/>
            <w:tcBorders>
              <w:top w:val="nil"/>
              <w:left w:val="nil"/>
              <w:bottom w:val="single" w:sz="4" w:space="0" w:color="auto"/>
              <w:right w:val="nil"/>
            </w:tcBorders>
          </w:tcPr>
          <w:p w14:paraId="4A8405DC" w14:textId="0C35073E" w:rsidR="0098598C" w:rsidRPr="00EE0F40" w:rsidRDefault="00871AE7" w:rsidP="00BF296A">
            <w:pPr>
              <w:rPr>
                <w:sz w:val="16"/>
                <w:szCs w:val="18"/>
              </w:rPr>
            </w:pPr>
            <w:r>
              <w:rPr>
                <w:sz w:val="16"/>
                <w:szCs w:val="18"/>
              </w:rPr>
              <w:t>/</w:t>
            </w:r>
          </w:p>
        </w:tc>
        <w:tc>
          <w:tcPr>
            <w:tcW w:w="1275" w:type="dxa"/>
            <w:tcBorders>
              <w:top w:val="nil"/>
              <w:left w:val="nil"/>
              <w:bottom w:val="single" w:sz="4" w:space="0" w:color="auto"/>
              <w:right w:val="nil"/>
            </w:tcBorders>
          </w:tcPr>
          <w:p w14:paraId="45E1AC0D" w14:textId="0E1C6862" w:rsidR="0098598C" w:rsidRPr="00EE0F40" w:rsidRDefault="00404327" w:rsidP="00BF296A">
            <w:pPr>
              <w:rPr>
                <w:sz w:val="16"/>
                <w:szCs w:val="18"/>
              </w:rPr>
            </w:pPr>
            <w:r>
              <w:rPr>
                <w:sz w:val="16"/>
                <w:szCs w:val="18"/>
              </w:rPr>
              <w:t>g/ml</w:t>
            </w:r>
          </w:p>
        </w:tc>
        <w:tc>
          <w:tcPr>
            <w:tcW w:w="1134" w:type="dxa"/>
            <w:tcBorders>
              <w:top w:val="nil"/>
              <w:left w:val="nil"/>
              <w:bottom w:val="single" w:sz="4" w:space="0" w:color="auto"/>
              <w:right w:val="nil"/>
            </w:tcBorders>
          </w:tcPr>
          <w:p w14:paraId="7D925479" w14:textId="13E3C659" w:rsidR="0098598C" w:rsidRPr="00EE0F40" w:rsidRDefault="00404327" w:rsidP="00BF296A">
            <w:pPr>
              <w:rPr>
                <w:sz w:val="16"/>
                <w:szCs w:val="18"/>
              </w:rPr>
            </w:pPr>
            <w:r>
              <w:rPr>
                <w:sz w:val="16"/>
                <w:szCs w:val="18"/>
              </w:rPr>
              <w:t>fixed</w:t>
            </w:r>
          </w:p>
        </w:tc>
      </w:tr>
      <w:tr w:rsidR="005042AD" w:rsidRPr="00A808EE" w14:paraId="6381A3E7"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1EEBA373" w14:textId="2741F8B7" w:rsidR="005042AD" w:rsidRPr="005042AD" w:rsidRDefault="005042AD" w:rsidP="005042AD">
            <w:pPr>
              <w:rPr>
                <w:i/>
                <w:iCs/>
                <w:sz w:val="16"/>
                <w:szCs w:val="18"/>
              </w:rPr>
            </w:pPr>
            <w:r w:rsidRPr="005042AD">
              <w:rPr>
                <w:i/>
                <w:iCs/>
                <w:sz w:val="16"/>
                <w:szCs w:val="18"/>
              </w:rPr>
              <w:t>Isotherm parameters</w:t>
            </w:r>
          </w:p>
        </w:tc>
        <w:tc>
          <w:tcPr>
            <w:tcW w:w="3538" w:type="dxa"/>
            <w:tcBorders>
              <w:top w:val="single" w:sz="4" w:space="0" w:color="auto"/>
              <w:left w:val="single" w:sz="4" w:space="0" w:color="auto"/>
              <w:bottom w:val="nil"/>
              <w:right w:val="nil"/>
            </w:tcBorders>
          </w:tcPr>
          <w:p w14:paraId="2DD1D699" w14:textId="5283609A" w:rsidR="005042AD" w:rsidRPr="00EE0F40" w:rsidRDefault="009D27CC" w:rsidP="00BF296A">
            <w:pPr>
              <w:rPr>
                <w:sz w:val="16"/>
                <w:szCs w:val="18"/>
              </w:rPr>
            </w:pPr>
            <w:r>
              <w:rPr>
                <w:sz w:val="16"/>
                <w:szCs w:val="18"/>
              </w:rPr>
              <w:t>Freundlich parameter (</w:t>
            </w:r>
            <m:oMath>
              <m:r>
                <w:rPr>
                  <w:rFonts w:ascii="Cambria Math" w:hAnsi="Cambria Math"/>
                  <w:szCs w:val="20"/>
                </w:rPr>
                <m:t>K</m:t>
              </m:r>
            </m:oMath>
            <w:r>
              <w:rPr>
                <w:sz w:val="16"/>
                <w:szCs w:val="18"/>
              </w:rPr>
              <w:t>)</w:t>
            </w:r>
          </w:p>
        </w:tc>
        <w:tc>
          <w:tcPr>
            <w:tcW w:w="283" w:type="dxa"/>
            <w:tcBorders>
              <w:top w:val="single" w:sz="4" w:space="0" w:color="auto"/>
              <w:left w:val="nil"/>
              <w:bottom w:val="nil"/>
              <w:right w:val="nil"/>
            </w:tcBorders>
          </w:tcPr>
          <w:p w14:paraId="28E1C647" w14:textId="77777777" w:rsidR="005042AD" w:rsidRPr="00EE0F40" w:rsidRDefault="005042AD" w:rsidP="00BF296A">
            <w:pPr>
              <w:rPr>
                <w:sz w:val="16"/>
                <w:szCs w:val="18"/>
              </w:rPr>
            </w:pPr>
          </w:p>
        </w:tc>
        <w:tc>
          <w:tcPr>
            <w:tcW w:w="1425" w:type="dxa"/>
            <w:tcBorders>
              <w:top w:val="single" w:sz="4" w:space="0" w:color="auto"/>
              <w:left w:val="nil"/>
              <w:bottom w:val="nil"/>
              <w:right w:val="nil"/>
            </w:tcBorders>
          </w:tcPr>
          <w:p w14:paraId="662289B1" w14:textId="7CBC9DFB" w:rsidR="005042AD" w:rsidRPr="00EE0F40" w:rsidRDefault="00EB7551" w:rsidP="00BF296A">
            <w:pPr>
              <w:rPr>
                <w:sz w:val="16"/>
                <w:szCs w:val="18"/>
              </w:rPr>
            </w:pPr>
            <w:r>
              <w:rPr>
                <w:sz w:val="16"/>
                <w:szCs w:val="18"/>
              </w:rPr>
              <w:t>k</w:t>
            </w:r>
          </w:p>
        </w:tc>
        <w:tc>
          <w:tcPr>
            <w:tcW w:w="1275" w:type="dxa"/>
            <w:tcBorders>
              <w:top w:val="single" w:sz="4" w:space="0" w:color="auto"/>
              <w:left w:val="nil"/>
              <w:bottom w:val="nil"/>
              <w:right w:val="nil"/>
            </w:tcBorders>
          </w:tcPr>
          <w:p w14:paraId="56092A89" w14:textId="1F52EEF3" w:rsidR="005042AD" w:rsidRPr="001576A3" w:rsidRDefault="00976A79" w:rsidP="00BF296A">
            <w:pPr>
              <w:rPr>
                <w:sz w:val="14"/>
                <w:szCs w:val="14"/>
              </w:rPr>
            </w:pPr>
            <w:r w:rsidRPr="001576A3">
              <w:rPr>
                <w:sz w:val="14"/>
                <w:szCs w:val="14"/>
              </w:rPr>
              <w:t>[(µg/g)</w:t>
            </w:r>
            <w:r w:rsidR="00B07A71" w:rsidRPr="001576A3">
              <w:rPr>
                <w:sz w:val="14"/>
                <w:szCs w:val="14"/>
              </w:rPr>
              <w:t>(L/µg)</w:t>
            </w:r>
            <w:r w:rsidR="00B07A71" w:rsidRPr="001576A3">
              <w:rPr>
                <w:sz w:val="14"/>
                <w:szCs w:val="14"/>
                <w:vertAlign w:val="superscript"/>
              </w:rPr>
              <w:t>1/n</w:t>
            </w:r>
            <w:r w:rsidRPr="001576A3">
              <w:rPr>
                <w:sz w:val="14"/>
                <w:szCs w:val="14"/>
              </w:rPr>
              <w:t>]</w:t>
            </w:r>
          </w:p>
        </w:tc>
        <w:tc>
          <w:tcPr>
            <w:tcW w:w="1134" w:type="dxa"/>
            <w:tcBorders>
              <w:top w:val="single" w:sz="4" w:space="0" w:color="auto"/>
              <w:left w:val="nil"/>
              <w:bottom w:val="nil"/>
              <w:right w:val="nil"/>
            </w:tcBorders>
          </w:tcPr>
          <w:p w14:paraId="38B19E70" w14:textId="3E5B84B7" w:rsidR="005042AD" w:rsidRPr="00EE0F40" w:rsidRDefault="00D726BD" w:rsidP="00BF296A">
            <w:pPr>
              <w:rPr>
                <w:sz w:val="16"/>
                <w:szCs w:val="18"/>
              </w:rPr>
            </w:pPr>
            <w:r>
              <w:rPr>
                <w:sz w:val="16"/>
                <w:szCs w:val="18"/>
              </w:rPr>
              <w:t>f</w:t>
            </w:r>
            <w:r w:rsidR="00B07A71">
              <w:rPr>
                <w:sz w:val="16"/>
                <w:szCs w:val="18"/>
              </w:rPr>
              <w:t xml:space="preserve">ix </w:t>
            </w:r>
            <w:r w:rsidR="00B07A71" w:rsidRPr="001576A3">
              <w:rPr>
                <w:sz w:val="14"/>
                <w:szCs w:val="16"/>
              </w:rPr>
              <w:t>(</w:t>
            </w:r>
            <w:r w:rsidRPr="001576A3">
              <w:rPr>
                <w:sz w:val="14"/>
                <w:szCs w:val="16"/>
              </w:rPr>
              <w:t>no foul</w:t>
            </w:r>
            <w:r w:rsidR="001576A3">
              <w:rPr>
                <w:sz w:val="14"/>
                <w:szCs w:val="16"/>
              </w:rPr>
              <w:t>ing</w:t>
            </w:r>
            <w:r w:rsidRPr="001576A3">
              <w:rPr>
                <w:sz w:val="14"/>
                <w:szCs w:val="16"/>
              </w:rPr>
              <w:t>)</w:t>
            </w:r>
          </w:p>
        </w:tc>
      </w:tr>
      <w:tr w:rsidR="005042AD" w:rsidRPr="00A808EE" w14:paraId="31F3792D"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397C27C5" w14:textId="77777777" w:rsidR="005042AD" w:rsidRPr="00EE0F40" w:rsidRDefault="005042AD" w:rsidP="00BF296A">
            <w:pPr>
              <w:rPr>
                <w:sz w:val="16"/>
                <w:szCs w:val="18"/>
              </w:rPr>
            </w:pPr>
          </w:p>
        </w:tc>
        <w:tc>
          <w:tcPr>
            <w:tcW w:w="3538" w:type="dxa"/>
            <w:tcBorders>
              <w:top w:val="nil"/>
              <w:left w:val="single" w:sz="4" w:space="0" w:color="auto"/>
              <w:bottom w:val="single" w:sz="4" w:space="0" w:color="auto"/>
              <w:right w:val="nil"/>
            </w:tcBorders>
          </w:tcPr>
          <w:p w14:paraId="6B0E7C3E" w14:textId="5DACFBBF" w:rsidR="005042AD" w:rsidRPr="00EE0F40" w:rsidRDefault="009D27CC" w:rsidP="00BF296A">
            <w:pPr>
              <w:rPr>
                <w:sz w:val="16"/>
                <w:szCs w:val="18"/>
              </w:rPr>
            </w:pPr>
            <w:r>
              <w:rPr>
                <w:sz w:val="16"/>
                <w:szCs w:val="18"/>
              </w:rPr>
              <w:t>Freundlich exponent (</w:t>
            </w:r>
            <m:oMath>
              <m:r>
                <w:rPr>
                  <w:rFonts w:ascii="Cambria Math" w:hAnsi="Cambria Math"/>
                  <w:szCs w:val="20"/>
                </w:rPr>
                <m:t>1/n</m:t>
              </m:r>
            </m:oMath>
            <w:r>
              <w:rPr>
                <w:sz w:val="16"/>
                <w:szCs w:val="18"/>
              </w:rPr>
              <w:t>)</w:t>
            </w:r>
          </w:p>
        </w:tc>
        <w:tc>
          <w:tcPr>
            <w:tcW w:w="283" w:type="dxa"/>
            <w:tcBorders>
              <w:top w:val="nil"/>
              <w:left w:val="nil"/>
              <w:bottom w:val="single" w:sz="4" w:space="0" w:color="auto"/>
              <w:right w:val="nil"/>
            </w:tcBorders>
          </w:tcPr>
          <w:p w14:paraId="25C141E6" w14:textId="77777777" w:rsidR="005042AD" w:rsidRPr="00EE0F40" w:rsidRDefault="005042AD" w:rsidP="00BF296A">
            <w:pPr>
              <w:rPr>
                <w:sz w:val="16"/>
                <w:szCs w:val="18"/>
              </w:rPr>
            </w:pPr>
          </w:p>
        </w:tc>
        <w:tc>
          <w:tcPr>
            <w:tcW w:w="1425" w:type="dxa"/>
            <w:tcBorders>
              <w:top w:val="nil"/>
              <w:left w:val="nil"/>
              <w:bottom w:val="single" w:sz="4" w:space="0" w:color="auto"/>
              <w:right w:val="nil"/>
            </w:tcBorders>
          </w:tcPr>
          <w:p w14:paraId="0209D346" w14:textId="0D227E3E" w:rsidR="005042AD" w:rsidRPr="00EE0F40" w:rsidRDefault="00EB7551" w:rsidP="00BF296A">
            <w:pPr>
              <w:rPr>
                <w:sz w:val="16"/>
                <w:szCs w:val="18"/>
              </w:rPr>
            </w:pPr>
            <w:r>
              <w:rPr>
                <w:sz w:val="16"/>
                <w:szCs w:val="18"/>
              </w:rPr>
              <w:t>xn</w:t>
            </w:r>
          </w:p>
        </w:tc>
        <w:tc>
          <w:tcPr>
            <w:tcW w:w="1275" w:type="dxa"/>
            <w:tcBorders>
              <w:top w:val="nil"/>
              <w:left w:val="nil"/>
              <w:bottom w:val="single" w:sz="4" w:space="0" w:color="auto"/>
              <w:right w:val="nil"/>
            </w:tcBorders>
          </w:tcPr>
          <w:p w14:paraId="4DFAD92E" w14:textId="5052A305" w:rsidR="005042AD" w:rsidRPr="00EE0F40" w:rsidRDefault="00D726BD" w:rsidP="00BF296A">
            <w:pPr>
              <w:rPr>
                <w:sz w:val="16"/>
                <w:szCs w:val="18"/>
              </w:rPr>
            </w:pPr>
            <w:r>
              <w:rPr>
                <w:sz w:val="16"/>
                <w:szCs w:val="18"/>
              </w:rPr>
              <w:t>(-)</w:t>
            </w:r>
          </w:p>
        </w:tc>
        <w:tc>
          <w:tcPr>
            <w:tcW w:w="1134" w:type="dxa"/>
            <w:tcBorders>
              <w:top w:val="nil"/>
              <w:left w:val="nil"/>
              <w:bottom w:val="single" w:sz="4" w:space="0" w:color="auto"/>
              <w:right w:val="nil"/>
            </w:tcBorders>
          </w:tcPr>
          <w:p w14:paraId="2B6A8EC2" w14:textId="3D0EF151" w:rsidR="005042AD" w:rsidRPr="00EE0F40" w:rsidRDefault="00D726BD" w:rsidP="00BF296A">
            <w:pPr>
              <w:rPr>
                <w:sz w:val="16"/>
                <w:szCs w:val="18"/>
              </w:rPr>
            </w:pPr>
            <w:r>
              <w:rPr>
                <w:sz w:val="16"/>
                <w:szCs w:val="18"/>
              </w:rPr>
              <w:t>fixed</w:t>
            </w:r>
          </w:p>
        </w:tc>
      </w:tr>
      <w:tr w:rsidR="005A3341" w:rsidRPr="00A808EE" w14:paraId="7428746E"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647C7EE0" w14:textId="08F0F435" w:rsidR="005A3341" w:rsidRPr="00474FF0" w:rsidRDefault="00474FF0" w:rsidP="00474FF0">
            <w:pPr>
              <w:rPr>
                <w:i/>
                <w:iCs/>
                <w:sz w:val="16"/>
                <w:szCs w:val="18"/>
              </w:rPr>
            </w:pPr>
            <w:r>
              <w:rPr>
                <w:i/>
                <w:iCs/>
                <w:sz w:val="16"/>
                <w:szCs w:val="18"/>
              </w:rPr>
              <w:t>Bed properties</w:t>
            </w:r>
          </w:p>
        </w:tc>
        <w:tc>
          <w:tcPr>
            <w:tcW w:w="3538" w:type="dxa"/>
            <w:tcBorders>
              <w:top w:val="single" w:sz="4" w:space="0" w:color="auto"/>
              <w:left w:val="single" w:sz="4" w:space="0" w:color="auto"/>
              <w:bottom w:val="nil"/>
              <w:right w:val="nil"/>
            </w:tcBorders>
          </w:tcPr>
          <w:p w14:paraId="171C34D0" w14:textId="7C2E4265" w:rsidR="005A3341" w:rsidRPr="00EE0F40" w:rsidRDefault="002D5B1C" w:rsidP="00BF296A">
            <w:pPr>
              <w:rPr>
                <w:sz w:val="16"/>
                <w:szCs w:val="18"/>
              </w:rPr>
            </w:pPr>
            <w:r>
              <w:rPr>
                <w:sz w:val="16"/>
                <w:szCs w:val="18"/>
              </w:rPr>
              <w:t xml:space="preserve">Radius </w:t>
            </w:r>
            <w:r w:rsidR="00573F77">
              <w:rPr>
                <w:sz w:val="16"/>
                <w:szCs w:val="18"/>
              </w:rPr>
              <w:t>particle</w:t>
            </w:r>
            <w:r w:rsidR="00764018">
              <w:rPr>
                <w:sz w:val="16"/>
                <w:szCs w:val="18"/>
              </w:rP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764018">
              <w:rPr>
                <w:sz w:val="16"/>
                <w:szCs w:val="18"/>
              </w:rPr>
              <w:t>)</w:t>
            </w:r>
          </w:p>
        </w:tc>
        <w:tc>
          <w:tcPr>
            <w:tcW w:w="283" w:type="dxa"/>
            <w:tcBorders>
              <w:top w:val="single" w:sz="4" w:space="0" w:color="auto"/>
              <w:left w:val="nil"/>
              <w:bottom w:val="nil"/>
              <w:right w:val="nil"/>
            </w:tcBorders>
          </w:tcPr>
          <w:p w14:paraId="3022D672" w14:textId="77777777" w:rsidR="005A3341" w:rsidRPr="00EE0F40" w:rsidRDefault="005A3341" w:rsidP="00BF296A">
            <w:pPr>
              <w:rPr>
                <w:sz w:val="16"/>
                <w:szCs w:val="18"/>
              </w:rPr>
            </w:pPr>
          </w:p>
        </w:tc>
        <w:tc>
          <w:tcPr>
            <w:tcW w:w="1425" w:type="dxa"/>
            <w:tcBorders>
              <w:top w:val="single" w:sz="4" w:space="0" w:color="auto"/>
              <w:left w:val="nil"/>
              <w:bottom w:val="nil"/>
              <w:right w:val="nil"/>
            </w:tcBorders>
          </w:tcPr>
          <w:p w14:paraId="4389A6CF" w14:textId="06850CB8" w:rsidR="005A3341" w:rsidRPr="00EE0F40" w:rsidRDefault="00DA6042" w:rsidP="00BF296A">
            <w:pPr>
              <w:rPr>
                <w:sz w:val="16"/>
                <w:szCs w:val="18"/>
              </w:rPr>
            </w:pPr>
            <w:r>
              <w:rPr>
                <w:sz w:val="16"/>
                <w:szCs w:val="18"/>
              </w:rPr>
              <w:t>rad</w:t>
            </w:r>
          </w:p>
        </w:tc>
        <w:tc>
          <w:tcPr>
            <w:tcW w:w="1275" w:type="dxa"/>
            <w:tcBorders>
              <w:top w:val="single" w:sz="4" w:space="0" w:color="auto"/>
              <w:left w:val="nil"/>
              <w:bottom w:val="nil"/>
              <w:right w:val="nil"/>
            </w:tcBorders>
          </w:tcPr>
          <w:p w14:paraId="12D13369" w14:textId="78C782C8" w:rsidR="005A3341" w:rsidRPr="00EE0F40" w:rsidRDefault="009F0608" w:rsidP="00BF296A">
            <w:pPr>
              <w:rPr>
                <w:sz w:val="16"/>
                <w:szCs w:val="18"/>
              </w:rPr>
            </w:pPr>
            <w:r>
              <w:rPr>
                <w:sz w:val="16"/>
                <w:szCs w:val="18"/>
              </w:rPr>
              <w:t>c</w:t>
            </w:r>
            <w:r w:rsidR="00200409">
              <w:rPr>
                <w:sz w:val="16"/>
                <w:szCs w:val="18"/>
              </w:rPr>
              <w:t>m</w:t>
            </w:r>
          </w:p>
        </w:tc>
        <w:tc>
          <w:tcPr>
            <w:tcW w:w="1134" w:type="dxa"/>
            <w:tcBorders>
              <w:top w:val="single" w:sz="4" w:space="0" w:color="auto"/>
              <w:left w:val="nil"/>
              <w:bottom w:val="nil"/>
              <w:right w:val="nil"/>
            </w:tcBorders>
          </w:tcPr>
          <w:p w14:paraId="7EADFF4F" w14:textId="0B5C0A3C" w:rsidR="005A3341" w:rsidRPr="00EE0F40" w:rsidRDefault="00DA6042" w:rsidP="00BF296A">
            <w:pPr>
              <w:rPr>
                <w:sz w:val="16"/>
                <w:szCs w:val="18"/>
              </w:rPr>
            </w:pPr>
            <w:r>
              <w:rPr>
                <w:sz w:val="16"/>
                <w:szCs w:val="18"/>
              </w:rPr>
              <w:t>fixed</w:t>
            </w:r>
          </w:p>
        </w:tc>
      </w:tr>
      <w:tr w:rsidR="00E477AC" w:rsidRPr="00A808EE" w14:paraId="1D56F47C" w14:textId="77777777" w:rsidTr="001576A3">
        <w:tc>
          <w:tcPr>
            <w:tcW w:w="1417" w:type="dxa"/>
            <w:vMerge/>
            <w:tcBorders>
              <w:left w:val="nil"/>
              <w:right w:val="single" w:sz="4" w:space="0" w:color="auto"/>
            </w:tcBorders>
            <w:shd w:val="clear" w:color="auto" w:fill="B4C6E7" w:themeFill="accent5" w:themeFillTint="66"/>
          </w:tcPr>
          <w:p w14:paraId="4F078E2E"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6FE65C0A" w14:textId="3E0C3AC3" w:rsidR="00E477AC" w:rsidRPr="00EE0F40" w:rsidRDefault="00387A08" w:rsidP="00E477AC">
            <w:pPr>
              <w:rPr>
                <w:sz w:val="16"/>
                <w:szCs w:val="18"/>
              </w:rPr>
            </w:pPr>
            <w:r>
              <w:rPr>
                <w:sz w:val="16"/>
                <w:szCs w:val="18"/>
              </w:rPr>
              <w:t>P</w:t>
            </w:r>
            <w:r w:rsidR="00E477AC">
              <w:rPr>
                <w:sz w:val="16"/>
                <w:szCs w:val="18"/>
              </w:rPr>
              <w:t>orosity</w:t>
            </w:r>
            <w:r>
              <w:rPr>
                <w:sz w:val="16"/>
                <w:szCs w:val="18"/>
              </w:rPr>
              <w:t xml:space="preserve"> particle</w:t>
            </w:r>
            <w:r w:rsidR="00D34D51">
              <w:rPr>
                <w:sz w:val="16"/>
                <w:szCs w:val="18"/>
              </w:rPr>
              <w:t xml:space="preserv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sidR="00D34D51">
              <w:rPr>
                <w:sz w:val="16"/>
                <w:szCs w:val="18"/>
              </w:rPr>
              <w:t>)</w:t>
            </w:r>
          </w:p>
        </w:tc>
        <w:tc>
          <w:tcPr>
            <w:tcW w:w="283" w:type="dxa"/>
            <w:tcBorders>
              <w:top w:val="nil"/>
              <w:left w:val="nil"/>
              <w:bottom w:val="nil"/>
              <w:right w:val="nil"/>
            </w:tcBorders>
          </w:tcPr>
          <w:p w14:paraId="7365E9F6" w14:textId="77777777" w:rsidR="00E477AC" w:rsidRPr="00EE0F40" w:rsidRDefault="00E477AC" w:rsidP="00E477AC">
            <w:pPr>
              <w:rPr>
                <w:sz w:val="16"/>
                <w:szCs w:val="18"/>
              </w:rPr>
            </w:pPr>
          </w:p>
        </w:tc>
        <w:tc>
          <w:tcPr>
            <w:tcW w:w="1425" w:type="dxa"/>
            <w:tcBorders>
              <w:top w:val="nil"/>
              <w:left w:val="nil"/>
              <w:bottom w:val="nil"/>
              <w:right w:val="nil"/>
            </w:tcBorders>
          </w:tcPr>
          <w:p w14:paraId="27CD65CD" w14:textId="22B2A399" w:rsidR="00E477AC" w:rsidRPr="00EE0F40" w:rsidRDefault="00E477AC" w:rsidP="00E477AC">
            <w:pPr>
              <w:rPr>
                <w:sz w:val="16"/>
                <w:szCs w:val="18"/>
              </w:rPr>
            </w:pPr>
            <w:r>
              <w:rPr>
                <w:sz w:val="16"/>
                <w:szCs w:val="18"/>
              </w:rPr>
              <w:t>epor</w:t>
            </w:r>
          </w:p>
        </w:tc>
        <w:tc>
          <w:tcPr>
            <w:tcW w:w="1275" w:type="dxa"/>
            <w:tcBorders>
              <w:top w:val="nil"/>
              <w:left w:val="nil"/>
              <w:bottom w:val="nil"/>
              <w:right w:val="nil"/>
            </w:tcBorders>
          </w:tcPr>
          <w:p w14:paraId="0DC71E73" w14:textId="70EC0DBD" w:rsidR="00E477AC" w:rsidRPr="00EE0F40" w:rsidRDefault="00E477AC" w:rsidP="00E477AC">
            <w:pPr>
              <w:rPr>
                <w:sz w:val="16"/>
                <w:szCs w:val="18"/>
              </w:rPr>
            </w:pPr>
            <w:r>
              <w:rPr>
                <w:sz w:val="16"/>
                <w:szCs w:val="18"/>
              </w:rPr>
              <w:t>(-)</w:t>
            </w:r>
          </w:p>
        </w:tc>
        <w:tc>
          <w:tcPr>
            <w:tcW w:w="1134" w:type="dxa"/>
            <w:tcBorders>
              <w:top w:val="nil"/>
              <w:left w:val="nil"/>
              <w:bottom w:val="nil"/>
              <w:right w:val="nil"/>
            </w:tcBorders>
          </w:tcPr>
          <w:p w14:paraId="2AE7E55D" w14:textId="6E916D45" w:rsidR="00E477AC" w:rsidRPr="00EE0F40" w:rsidRDefault="00E477AC" w:rsidP="00E477AC">
            <w:pPr>
              <w:rPr>
                <w:sz w:val="16"/>
                <w:szCs w:val="18"/>
              </w:rPr>
            </w:pPr>
            <w:r>
              <w:rPr>
                <w:sz w:val="16"/>
                <w:szCs w:val="18"/>
              </w:rPr>
              <w:t>fixed</w:t>
            </w:r>
          </w:p>
        </w:tc>
      </w:tr>
      <w:tr w:rsidR="00E477AC" w:rsidRPr="00A808EE" w14:paraId="7E64B8D5" w14:textId="77777777" w:rsidTr="001576A3">
        <w:tc>
          <w:tcPr>
            <w:tcW w:w="1417" w:type="dxa"/>
            <w:vMerge/>
            <w:tcBorders>
              <w:left w:val="nil"/>
              <w:right w:val="single" w:sz="4" w:space="0" w:color="auto"/>
            </w:tcBorders>
            <w:shd w:val="clear" w:color="auto" w:fill="B4C6E7" w:themeFill="accent5" w:themeFillTint="66"/>
          </w:tcPr>
          <w:p w14:paraId="2BEDE867"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60F98976" w14:textId="680CE9A9" w:rsidR="00E477AC" w:rsidRPr="00EE0F40" w:rsidRDefault="00E477AC" w:rsidP="00E477AC">
            <w:pPr>
              <w:rPr>
                <w:sz w:val="16"/>
                <w:szCs w:val="18"/>
              </w:rPr>
            </w:pPr>
            <w:r w:rsidRPr="00871122">
              <w:rPr>
                <w:sz w:val="16"/>
                <w:szCs w:val="18"/>
              </w:rPr>
              <w:t>Pore to surface diffusion ratio</w:t>
            </w:r>
            <w:r w:rsidR="00871122" w:rsidRPr="00871122">
              <w:rPr>
                <w:sz w:val="16"/>
                <w:szCs w:val="18"/>
              </w:rPr>
              <w:t xml:space="preserve"> (</w:t>
            </w:r>
            <m:oMath>
              <m:r>
                <w:rPr>
                  <w:rFonts w:ascii="Cambria Math" w:hAnsi="Cambria Math"/>
                  <w:noProof/>
                </w:rPr>
                <m:t>SPDFR</m:t>
              </m:r>
            </m:oMath>
            <w:r w:rsidR="00871122" w:rsidRPr="00871122">
              <w:rPr>
                <w:sz w:val="16"/>
                <w:szCs w:val="18"/>
              </w:rPr>
              <w:t>)</w:t>
            </w:r>
          </w:p>
        </w:tc>
        <w:tc>
          <w:tcPr>
            <w:tcW w:w="283" w:type="dxa"/>
            <w:tcBorders>
              <w:top w:val="nil"/>
              <w:left w:val="nil"/>
              <w:bottom w:val="nil"/>
              <w:right w:val="nil"/>
            </w:tcBorders>
          </w:tcPr>
          <w:p w14:paraId="601B7019" w14:textId="77777777" w:rsidR="00E477AC" w:rsidRPr="00EE0F40" w:rsidRDefault="00E477AC" w:rsidP="00E477AC">
            <w:pPr>
              <w:rPr>
                <w:sz w:val="16"/>
                <w:szCs w:val="18"/>
              </w:rPr>
            </w:pPr>
          </w:p>
        </w:tc>
        <w:tc>
          <w:tcPr>
            <w:tcW w:w="1425" w:type="dxa"/>
            <w:tcBorders>
              <w:top w:val="nil"/>
              <w:left w:val="nil"/>
              <w:bottom w:val="nil"/>
              <w:right w:val="nil"/>
            </w:tcBorders>
          </w:tcPr>
          <w:p w14:paraId="17A84F11" w14:textId="34EE41DC" w:rsidR="00E477AC" w:rsidRPr="00EE0F40" w:rsidRDefault="00E477AC" w:rsidP="00E477AC">
            <w:pPr>
              <w:rPr>
                <w:sz w:val="16"/>
                <w:szCs w:val="18"/>
              </w:rPr>
            </w:pPr>
            <w:r>
              <w:rPr>
                <w:sz w:val="16"/>
                <w:szCs w:val="18"/>
              </w:rPr>
              <w:t>psdfr</w:t>
            </w:r>
          </w:p>
        </w:tc>
        <w:tc>
          <w:tcPr>
            <w:tcW w:w="1275" w:type="dxa"/>
            <w:tcBorders>
              <w:top w:val="nil"/>
              <w:left w:val="nil"/>
              <w:bottom w:val="nil"/>
              <w:right w:val="nil"/>
            </w:tcBorders>
          </w:tcPr>
          <w:p w14:paraId="2EEE0CCE" w14:textId="2AD80951" w:rsidR="00E477AC" w:rsidRPr="00EE0F40" w:rsidRDefault="00E477AC" w:rsidP="00E477AC">
            <w:pPr>
              <w:rPr>
                <w:sz w:val="16"/>
                <w:szCs w:val="18"/>
              </w:rPr>
            </w:pPr>
            <w:r>
              <w:rPr>
                <w:sz w:val="16"/>
                <w:szCs w:val="18"/>
              </w:rPr>
              <w:t>(-)</w:t>
            </w:r>
          </w:p>
        </w:tc>
        <w:tc>
          <w:tcPr>
            <w:tcW w:w="1134" w:type="dxa"/>
            <w:tcBorders>
              <w:top w:val="nil"/>
              <w:left w:val="nil"/>
              <w:bottom w:val="nil"/>
              <w:right w:val="nil"/>
            </w:tcBorders>
          </w:tcPr>
          <w:p w14:paraId="7D6DF534" w14:textId="0DE420DB" w:rsidR="00E477AC" w:rsidRPr="00EE0F40" w:rsidRDefault="00E477AC" w:rsidP="00E477AC">
            <w:pPr>
              <w:rPr>
                <w:sz w:val="16"/>
                <w:szCs w:val="18"/>
              </w:rPr>
            </w:pPr>
            <w:r>
              <w:rPr>
                <w:sz w:val="16"/>
                <w:szCs w:val="18"/>
              </w:rPr>
              <w:t>fixed</w:t>
            </w:r>
          </w:p>
        </w:tc>
      </w:tr>
      <w:tr w:rsidR="00E477AC" w:rsidRPr="00A808EE" w14:paraId="7E34085F" w14:textId="77777777" w:rsidTr="001576A3">
        <w:tc>
          <w:tcPr>
            <w:tcW w:w="1417" w:type="dxa"/>
            <w:vMerge/>
            <w:tcBorders>
              <w:left w:val="nil"/>
              <w:right w:val="single" w:sz="4" w:space="0" w:color="auto"/>
            </w:tcBorders>
            <w:shd w:val="clear" w:color="auto" w:fill="B4C6E7" w:themeFill="accent5" w:themeFillTint="66"/>
          </w:tcPr>
          <w:p w14:paraId="7913C7C6"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06E3F5A3" w14:textId="66BA7860" w:rsidR="00E477AC" w:rsidRPr="004F07A4" w:rsidRDefault="00E477AC" w:rsidP="00E477AC">
            <w:pPr>
              <w:rPr>
                <w:sz w:val="16"/>
                <w:szCs w:val="18"/>
              </w:rPr>
            </w:pPr>
            <w:r w:rsidRPr="004F07A4">
              <w:rPr>
                <w:sz w:val="16"/>
                <w:szCs w:val="18"/>
              </w:rPr>
              <w:t>Particle density</w:t>
            </w:r>
            <w:r w:rsidR="004F07A4" w:rsidRPr="004F07A4">
              <w:rPr>
                <w:sz w:val="16"/>
                <w:szCs w:val="18"/>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4F07A4" w:rsidRPr="004F07A4">
              <w:rPr>
                <w:sz w:val="16"/>
                <w:szCs w:val="18"/>
              </w:rPr>
              <w:t>)</w:t>
            </w:r>
          </w:p>
        </w:tc>
        <w:tc>
          <w:tcPr>
            <w:tcW w:w="283" w:type="dxa"/>
            <w:tcBorders>
              <w:top w:val="nil"/>
              <w:left w:val="nil"/>
              <w:bottom w:val="nil"/>
              <w:right w:val="nil"/>
            </w:tcBorders>
          </w:tcPr>
          <w:p w14:paraId="725327AF" w14:textId="77777777" w:rsidR="00E477AC" w:rsidRPr="00EE0F40" w:rsidRDefault="00E477AC" w:rsidP="00E477AC">
            <w:pPr>
              <w:rPr>
                <w:sz w:val="16"/>
                <w:szCs w:val="18"/>
              </w:rPr>
            </w:pPr>
          </w:p>
        </w:tc>
        <w:tc>
          <w:tcPr>
            <w:tcW w:w="1425" w:type="dxa"/>
            <w:tcBorders>
              <w:top w:val="nil"/>
              <w:left w:val="nil"/>
              <w:bottom w:val="nil"/>
              <w:right w:val="nil"/>
            </w:tcBorders>
          </w:tcPr>
          <w:p w14:paraId="7B264AA0" w14:textId="1F83D00B" w:rsidR="00E477AC" w:rsidRPr="00EE0F40" w:rsidRDefault="00E477AC" w:rsidP="00E477AC">
            <w:pPr>
              <w:rPr>
                <w:sz w:val="16"/>
                <w:szCs w:val="18"/>
              </w:rPr>
            </w:pPr>
            <w:r>
              <w:rPr>
                <w:sz w:val="16"/>
                <w:szCs w:val="18"/>
              </w:rPr>
              <w:t>rhop</w:t>
            </w:r>
          </w:p>
        </w:tc>
        <w:tc>
          <w:tcPr>
            <w:tcW w:w="1275" w:type="dxa"/>
            <w:tcBorders>
              <w:top w:val="nil"/>
              <w:left w:val="nil"/>
              <w:bottom w:val="nil"/>
              <w:right w:val="nil"/>
            </w:tcBorders>
          </w:tcPr>
          <w:p w14:paraId="0709C541" w14:textId="3CEA336E" w:rsidR="00E477AC" w:rsidRPr="00EE0F40" w:rsidRDefault="00E477AC" w:rsidP="00E477AC">
            <w:pPr>
              <w:rPr>
                <w:sz w:val="16"/>
                <w:szCs w:val="18"/>
              </w:rPr>
            </w:pPr>
            <w:r>
              <w:rPr>
                <w:sz w:val="16"/>
                <w:szCs w:val="18"/>
              </w:rPr>
              <w:t>g/ml</w:t>
            </w:r>
          </w:p>
        </w:tc>
        <w:tc>
          <w:tcPr>
            <w:tcW w:w="1134" w:type="dxa"/>
            <w:tcBorders>
              <w:top w:val="nil"/>
              <w:left w:val="nil"/>
              <w:bottom w:val="nil"/>
              <w:right w:val="nil"/>
            </w:tcBorders>
          </w:tcPr>
          <w:p w14:paraId="1CE0FC19" w14:textId="669701AE" w:rsidR="00E477AC" w:rsidRPr="00EE0F40" w:rsidRDefault="00E477AC" w:rsidP="00E477AC">
            <w:pPr>
              <w:rPr>
                <w:sz w:val="16"/>
                <w:szCs w:val="18"/>
              </w:rPr>
            </w:pPr>
            <w:r>
              <w:rPr>
                <w:sz w:val="16"/>
                <w:szCs w:val="18"/>
              </w:rPr>
              <w:t>fixed</w:t>
            </w:r>
          </w:p>
        </w:tc>
      </w:tr>
      <w:tr w:rsidR="00E477AC" w:rsidRPr="00A808EE" w14:paraId="1FADEFF9" w14:textId="77777777" w:rsidTr="001576A3">
        <w:tc>
          <w:tcPr>
            <w:tcW w:w="1417" w:type="dxa"/>
            <w:vMerge/>
            <w:tcBorders>
              <w:left w:val="nil"/>
              <w:right w:val="single" w:sz="4" w:space="0" w:color="auto"/>
            </w:tcBorders>
            <w:shd w:val="clear" w:color="auto" w:fill="B4C6E7" w:themeFill="accent5" w:themeFillTint="66"/>
          </w:tcPr>
          <w:p w14:paraId="2D3214AE"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75502DE6" w14:textId="4B15CDDF" w:rsidR="00E477AC" w:rsidRPr="00EE0F40" w:rsidRDefault="00E477AC" w:rsidP="00E477AC">
            <w:pPr>
              <w:rPr>
                <w:sz w:val="16"/>
                <w:szCs w:val="18"/>
              </w:rPr>
            </w:pPr>
            <w:r w:rsidRPr="00D2206A">
              <w:rPr>
                <w:sz w:val="16"/>
                <w:szCs w:val="18"/>
              </w:rPr>
              <w:t>Apparent</w:t>
            </w:r>
            <w:r w:rsidR="00D2206A">
              <w:rPr>
                <w:sz w:val="16"/>
                <w:szCs w:val="18"/>
              </w:rPr>
              <w:t xml:space="preserve"> particle</w:t>
            </w:r>
            <w:r w:rsidRPr="00D2206A">
              <w:rPr>
                <w:sz w:val="16"/>
                <w:szCs w:val="18"/>
              </w:rPr>
              <w:t xml:space="preserve"> density</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D2206A" w:rsidRPr="00D2206A">
              <w:rPr>
                <w:sz w:val="16"/>
                <w:szCs w:val="18"/>
              </w:rPr>
              <w:t>)</w:t>
            </w:r>
          </w:p>
        </w:tc>
        <w:tc>
          <w:tcPr>
            <w:tcW w:w="283" w:type="dxa"/>
            <w:tcBorders>
              <w:top w:val="nil"/>
              <w:left w:val="nil"/>
              <w:bottom w:val="nil"/>
              <w:right w:val="nil"/>
            </w:tcBorders>
          </w:tcPr>
          <w:p w14:paraId="1FFDD6D4" w14:textId="77777777" w:rsidR="00E477AC" w:rsidRPr="00EE0F40" w:rsidRDefault="00E477AC" w:rsidP="00E477AC">
            <w:pPr>
              <w:rPr>
                <w:sz w:val="16"/>
                <w:szCs w:val="18"/>
              </w:rPr>
            </w:pPr>
          </w:p>
        </w:tc>
        <w:tc>
          <w:tcPr>
            <w:tcW w:w="1425" w:type="dxa"/>
            <w:tcBorders>
              <w:top w:val="nil"/>
              <w:left w:val="nil"/>
              <w:bottom w:val="nil"/>
              <w:right w:val="nil"/>
            </w:tcBorders>
          </w:tcPr>
          <w:p w14:paraId="682749AC" w14:textId="3EF73632" w:rsidR="00E477AC" w:rsidRPr="00EE0F40" w:rsidRDefault="00E477AC" w:rsidP="00E477AC">
            <w:pPr>
              <w:rPr>
                <w:sz w:val="16"/>
                <w:szCs w:val="18"/>
              </w:rPr>
            </w:pPr>
            <w:r>
              <w:rPr>
                <w:sz w:val="16"/>
                <w:szCs w:val="18"/>
              </w:rPr>
              <w:t>rhof</w:t>
            </w:r>
          </w:p>
        </w:tc>
        <w:tc>
          <w:tcPr>
            <w:tcW w:w="1275" w:type="dxa"/>
            <w:tcBorders>
              <w:top w:val="nil"/>
              <w:left w:val="nil"/>
              <w:bottom w:val="nil"/>
              <w:right w:val="nil"/>
            </w:tcBorders>
          </w:tcPr>
          <w:p w14:paraId="46423056" w14:textId="7FC3D5FA" w:rsidR="00E477AC" w:rsidRPr="00BE798E" w:rsidRDefault="00E477AC" w:rsidP="00E477AC">
            <w:pPr>
              <w:rPr>
                <w:b/>
                <w:bCs/>
                <w:sz w:val="16"/>
                <w:szCs w:val="18"/>
              </w:rPr>
            </w:pPr>
            <w:r w:rsidRPr="002427F3">
              <w:rPr>
                <w:sz w:val="16"/>
                <w:szCs w:val="18"/>
              </w:rPr>
              <w:t>g/ml</w:t>
            </w:r>
          </w:p>
        </w:tc>
        <w:tc>
          <w:tcPr>
            <w:tcW w:w="1134" w:type="dxa"/>
            <w:tcBorders>
              <w:top w:val="nil"/>
              <w:left w:val="nil"/>
              <w:bottom w:val="nil"/>
              <w:right w:val="nil"/>
            </w:tcBorders>
          </w:tcPr>
          <w:p w14:paraId="74453FCF" w14:textId="58761CA0" w:rsidR="00E477AC" w:rsidRPr="00EE0F40" w:rsidRDefault="00E477AC" w:rsidP="00E477AC">
            <w:pPr>
              <w:rPr>
                <w:sz w:val="16"/>
                <w:szCs w:val="18"/>
              </w:rPr>
            </w:pPr>
            <w:r>
              <w:rPr>
                <w:sz w:val="16"/>
                <w:szCs w:val="18"/>
              </w:rPr>
              <w:t>fixed</w:t>
            </w:r>
          </w:p>
        </w:tc>
      </w:tr>
      <w:tr w:rsidR="00E477AC" w:rsidRPr="00A808EE" w14:paraId="075F99A5" w14:textId="77777777" w:rsidTr="001576A3">
        <w:tc>
          <w:tcPr>
            <w:tcW w:w="1417" w:type="dxa"/>
            <w:vMerge/>
            <w:tcBorders>
              <w:left w:val="nil"/>
              <w:right w:val="single" w:sz="4" w:space="0" w:color="auto"/>
            </w:tcBorders>
            <w:shd w:val="clear" w:color="auto" w:fill="B4C6E7" w:themeFill="accent5" w:themeFillTint="66"/>
          </w:tcPr>
          <w:p w14:paraId="7D07B5F0"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2BDBB971" w14:textId="0A2983DB" w:rsidR="00E477AC" w:rsidRPr="00EE0F40" w:rsidRDefault="00E477AC" w:rsidP="00E477AC">
            <w:pPr>
              <w:rPr>
                <w:sz w:val="16"/>
                <w:szCs w:val="18"/>
              </w:rPr>
            </w:pPr>
            <w:r>
              <w:rPr>
                <w:sz w:val="16"/>
                <w:szCs w:val="18"/>
              </w:rPr>
              <w:t>Length bed</w:t>
            </w:r>
          </w:p>
        </w:tc>
        <w:tc>
          <w:tcPr>
            <w:tcW w:w="283" w:type="dxa"/>
            <w:tcBorders>
              <w:top w:val="nil"/>
              <w:left w:val="nil"/>
              <w:bottom w:val="nil"/>
              <w:right w:val="nil"/>
            </w:tcBorders>
          </w:tcPr>
          <w:p w14:paraId="2765E444" w14:textId="77777777" w:rsidR="00E477AC" w:rsidRPr="00EE0F40" w:rsidRDefault="00E477AC" w:rsidP="00E477AC">
            <w:pPr>
              <w:rPr>
                <w:sz w:val="16"/>
                <w:szCs w:val="18"/>
              </w:rPr>
            </w:pPr>
          </w:p>
        </w:tc>
        <w:tc>
          <w:tcPr>
            <w:tcW w:w="1425" w:type="dxa"/>
            <w:tcBorders>
              <w:top w:val="nil"/>
              <w:left w:val="nil"/>
              <w:bottom w:val="nil"/>
              <w:right w:val="nil"/>
            </w:tcBorders>
          </w:tcPr>
          <w:p w14:paraId="0AF2D1BC" w14:textId="78CE0ED0" w:rsidR="00E477AC" w:rsidRPr="00EE0F40" w:rsidRDefault="00403D36" w:rsidP="00E477AC">
            <w:pPr>
              <w:rPr>
                <w:sz w:val="16"/>
                <w:szCs w:val="18"/>
              </w:rPr>
            </w:pPr>
            <w:r>
              <w:rPr>
                <w:sz w:val="16"/>
                <w:szCs w:val="18"/>
              </w:rPr>
              <w:t>L</w:t>
            </w:r>
          </w:p>
        </w:tc>
        <w:tc>
          <w:tcPr>
            <w:tcW w:w="1275" w:type="dxa"/>
            <w:tcBorders>
              <w:top w:val="nil"/>
              <w:left w:val="nil"/>
              <w:bottom w:val="nil"/>
              <w:right w:val="nil"/>
            </w:tcBorders>
          </w:tcPr>
          <w:p w14:paraId="2064C249" w14:textId="16F4E1EA" w:rsidR="00E477AC" w:rsidRPr="00EE0F40" w:rsidRDefault="00E477AC" w:rsidP="00E477AC">
            <w:pPr>
              <w:rPr>
                <w:sz w:val="16"/>
                <w:szCs w:val="18"/>
              </w:rPr>
            </w:pPr>
            <w:r>
              <w:rPr>
                <w:sz w:val="16"/>
                <w:szCs w:val="18"/>
              </w:rPr>
              <w:t>cm</w:t>
            </w:r>
          </w:p>
        </w:tc>
        <w:tc>
          <w:tcPr>
            <w:tcW w:w="1134" w:type="dxa"/>
            <w:tcBorders>
              <w:top w:val="nil"/>
              <w:left w:val="nil"/>
              <w:bottom w:val="nil"/>
              <w:right w:val="nil"/>
            </w:tcBorders>
          </w:tcPr>
          <w:p w14:paraId="547E2BB5" w14:textId="50E56E47" w:rsidR="00E477AC" w:rsidRPr="00EE0F40" w:rsidRDefault="00E477AC" w:rsidP="00E477AC">
            <w:pPr>
              <w:rPr>
                <w:sz w:val="16"/>
                <w:szCs w:val="18"/>
              </w:rPr>
            </w:pPr>
            <w:r>
              <w:rPr>
                <w:sz w:val="16"/>
                <w:szCs w:val="18"/>
              </w:rPr>
              <w:t>fixed</w:t>
            </w:r>
          </w:p>
        </w:tc>
      </w:tr>
      <w:tr w:rsidR="00E477AC" w:rsidRPr="00A808EE" w14:paraId="3A5AE62B" w14:textId="77777777" w:rsidTr="001576A3">
        <w:tc>
          <w:tcPr>
            <w:tcW w:w="1417" w:type="dxa"/>
            <w:vMerge/>
            <w:tcBorders>
              <w:left w:val="nil"/>
              <w:right w:val="single" w:sz="4" w:space="0" w:color="auto"/>
            </w:tcBorders>
            <w:shd w:val="clear" w:color="auto" w:fill="B4C6E7" w:themeFill="accent5" w:themeFillTint="66"/>
          </w:tcPr>
          <w:p w14:paraId="79960F14"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0CCD5EB1" w14:textId="087B6278" w:rsidR="00E477AC" w:rsidRPr="00EE0F40" w:rsidRDefault="00E477AC" w:rsidP="00E477AC">
            <w:pPr>
              <w:rPr>
                <w:sz w:val="16"/>
                <w:szCs w:val="18"/>
              </w:rPr>
            </w:pPr>
            <w:r>
              <w:rPr>
                <w:sz w:val="16"/>
                <w:szCs w:val="18"/>
              </w:rPr>
              <w:t>Diameter bed</w:t>
            </w:r>
          </w:p>
        </w:tc>
        <w:tc>
          <w:tcPr>
            <w:tcW w:w="283" w:type="dxa"/>
            <w:tcBorders>
              <w:top w:val="nil"/>
              <w:left w:val="nil"/>
              <w:bottom w:val="nil"/>
              <w:right w:val="nil"/>
            </w:tcBorders>
          </w:tcPr>
          <w:p w14:paraId="3DB6597C" w14:textId="77777777" w:rsidR="00E477AC" w:rsidRPr="00EE0F40" w:rsidRDefault="00E477AC" w:rsidP="00E477AC">
            <w:pPr>
              <w:rPr>
                <w:sz w:val="16"/>
                <w:szCs w:val="18"/>
              </w:rPr>
            </w:pPr>
          </w:p>
        </w:tc>
        <w:tc>
          <w:tcPr>
            <w:tcW w:w="1425" w:type="dxa"/>
            <w:tcBorders>
              <w:top w:val="nil"/>
              <w:left w:val="nil"/>
              <w:bottom w:val="nil"/>
              <w:right w:val="nil"/>
            </w:tcBorders>
          </w:tcPr>
          <w:p w14:paraId="1793B1D5" w14:textId="5BC05F6D" w:rsidR="00E477AC" w:rsidRPr="00EE0F40" w:rsidRDefault="00403D36" w:rsidP="00E477AC">
            <w:pPr>
              <w:rPr>
                <w:sz w:val="16"/>
                <w:szCs w:val="18"/>
              </w:rPr>
            </w:pPr>
            <w:r>
              <w:rPr>
                <w:sz w:val="16"/>
                <w:szCs w:val="18"/>
              </w:rPr>
              <w:t>diam</w:t>
            </w:r>
          </w:p>
        </w:tc>
        <w:tc>
          <w:tcPr>
            <w:tcW w:w="1275" w:type="dxa"/>
            <w:tcBorders>
              <w:top w:val="nil"/>
              <w:left w:val="nil"/>
              <w:bottom w:val="nil"/>
              <w:right w:val="nil"/>
            </w:tcBorders>
          </w:tcPr>
          <w:p w14:paraId="1819EC4F" w14:textId="4B8B9EDB" w:rsidR="00E477AC" w:rsidRPr="00EE0F40" w:rsidRDefault="00E477AC" w:rsidP="00E477AC">
            <w:pPr>
              <w:rPr>
                <w:sz w:val="16"/>
                <w:szCs w:val="18"/>
              </w:rPr>
            </w:pPr>
            <w:r>
              <w:rPr>
                <w:sz w:val="16"/>
                <w:szCs w:val="18"/>
              </w:rPr>
              <w:t>cm</w:t>
            </w:r>
          </w:p>
        </w:tc>
        <w:tc>
          <w:tcPr>
            <w:tcW w:w="1134" w:type="dxa"/>
            <w:tcBorders>
              <w:top w:val="nil"/>
              <w:left w:val="nil"/>
              <w:bottom w:val="nil"/>
              <w:right w:val="nil"/>
            </w:tcBorders>
          </w:tcPr>
          <w:p w14:paraId="358B4175" w14:textId="3A04455A" w:rsidR="00E477AC" w:rsidRPr="00EE0F40" w:rsidRDefault="00E477AC" w:rsidP="00E477AC">
            <w:pPr>
              <w:rPr>
                <w:sz w:val="16"/>
                <w:szCs w:val="18"/>
              </w:rPr>
            </w:pPr>
            <w:r>
              <w:rPr>
                <w:sz w:val="16"/>
                <w:szCs w:val="18"/>
              </w:rPr>
              <w:t>fixed</w:t>
            </w:r>
          </w:p>
        </w:tc>
      </w:tr>
      <w:tr w:rsidR="00E477AC" w:rsidRPr="00A808EE" w14:paraId="77A05175" w14:textId="77777777" w:rsidTr="001576A3">
        <w:tc>
          <w:tcPr>
            <w:tcW w:w="1417" w:type="dxa"/>
            <w:vMerge/>
            <w:tcBorders>
              <w:left w:val="nil"/>
              <w:right w:val="single" w:sz="4" w:space="0" w:color="auto"/>
            </w:tcBorders>
            <w:shd w:val="clear" w:color="auto" w:fill="B4C6E7" w:themeFill="accent5" w:themeFillTint="66"/>
          </w:tcPr>
          <w:p w14:paraId="4C3CD018"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540805B4" w14:textId="1F1615E6" w:rsidR="00E477AC" w:rsidRPr="00EE0F40" w:rsidRDefault="00E477AC" w:rsidP="00E477AC">
            <w:pPr>
              <w:rPr>
                <w:sz w:val="16"/>
                <w:szCs w:val="18"/>
              </w:rPr>
            </w:pPr>
            <w:r>
              <w:rPr>
                <w:sz w:val="16"/>
                <w:szCs w:val="18"/>
              </w:rPr>
              <w:t>Weight bed</w:t>
            </w:r>
          </w:p>
        </w:tc>
        <w:tc>
          <w:tcPr>
            <w:tcW w:w="283" w:type="dxa"/>
            <w:tcBorders>
              <w:top w:val="nil"/>
              <w:left w:val="nil"/>
              <w:bottom w:val="nil"/>
              <w:right w:val="nil"/>
            </w:tcBorders>
          </w:tcPr>
          <w:p w14:paraId="52CFB430" w14:textId="77777777" w:rsidR="00E477AC" w:rsidRPr="00EE0F40" w:rsidRDefault="00E477AC" w:rsidP="00E477AC">
            <w:pPr>
              <w:rPr>
                <w:sz w:val="16"/>
                <w:szCs w:val="18"/>
              </w:rPr>
            </w:pPr>
          </w:p>
        </w:tc>
        <w:tc>
          <w:tcPr>
            <w:tcW w:w="1425" w:type="dxa"/>
            <w:tcBorders>
              <w:top w:val="nil"/>
              <w:left w:val="nil"/>
              <w:bottom w:val="nil"/>
              <w:right w:val="nil"/>
            </w:tcBorders>
          </w:tcPr>
          <w:p w14:paraId="05408190" w14:textId="60B7BDB9" w:rsidR="00E477AC" w:rsidRPr="00EE0F40" w:rsidRDefault="00E477AC" w:rsidP="00E477AC">
            <w:pPr>
              <w:rPr>
                <w:sz w:val="16"/>
                <w:szCs w:val="18"/>
              </w:rPr>
            </w:pPr>
            <w:r>
              <w:rPr>
                <w:sz w:val="16"/>
                <w:szCs w:val="18"/>
              </w:rPr>
              <w:t>wt</w:t>
            </w:r>
          </w:p>
        </w:tc>
        <w:tc>
          <w:tcPr>
            <w:tcW w:w="1275" w:type="dxa"/>
            <w:tcBorders>
              <w:top w:val="nil"/>
              <w:left w:val="nil"/>
              <w:bottom w:val="nil"/>
              <w:right w:val="nil"/>
            </w:tcBorders>
          </w:tcPr>
          <w:p w14:paraId="16B728EA" w14:textId="1F969ACF" w:rsidR="00E477AC" w:rsidRPr="00EE0F40" w:rsidRDefault="00E477AC" w:rsidP="00E477AC">
            <w:pPr>
              <w:rPr>
                <w:sz w:val="16"/>
                <w:szCs w:val="18"/>
              </w:rPr>
            </w:pPr>
            <w:r>
              <w:rPr>
                <w:sz w:val="16"/>
                <w:szCs w:val="18"/>
              </w:rPr>
              <w:t>g</w:t>
            </w:r>
          </w:p>
        </w:tc>
        <w:tc>
          <w:tcPr>
            <w:tcW w:w="1134" w:type="dxa"/>
            <w:tcBorders>
              <w:top w:val="nil"/>
              <w:left w:val="nil"/>
              <w:bottom w:val="nil"/>
              <w:right w:val="nil"/>
            </w:tcBorders>
          </w:tcPr>
          <w:p w14:paraId="0BA943F2" w14:textId="0CC478CE" w:rsidR="00E477AC" w:rsidRPr="00EE0F40" w:rsidRDefault="00E477AC" w:rsidP="00E477AC">
            <w:pPr>
              <w:rPr>
                <w:sz w:val="16"/>
                <w:szCs w:val="18"/>
              </w:rPr>
            </w:pPr>
            <w:r>
              <w:rPr>
                <w:sz w:val="16"/>
                <w:szCs w:val="18"/>
              </w:rPr>
              <w:t>fixed</w:t>
            </w:r>
          </w:p>
        </w:tc>
      </w:tr>
      <w:tr w:rsidR="00E477AC" w:rsidRPr="00A808EE" w14:paraId="6271AFA5" w14:textId="77777777" w:rsidTr="001576A3">
        <w:tc>
          <w:tcPr>
            <w:tcW w:w="1417" w:type="dxa"/>
            <w:vMerge/>
            <w:tcBorders>
              <w:left w:val="nil"/>
              <w:right w:val="single" w:sz="4" w:space="0" w:color="auto"/>
            </w:tcBorders>
            <w:shd w:val="clear" w:color="auto" w:fill="B4C6E7" w:themeFill="accent5" w:themeFillTint="66"/>
          </w:tcPr>
          <w:p w14:paraId="6C74AD62"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532C71A6" w14:textId="0A000186" w:rsidR="00E477AC" w:rsidRPr="00EE0F40" w:rsidRDefault="00E477AC" w:rsidP="00E477AC">
            <w:pPr>
              <w:rPr>
                <w:sz w:val="16"/>
                <w:szCs w:val="18"/>
              </w:rPr>
            </w:pPr>
            <w:r>
              <w:rPr>
                <w:sz w:val="16"/>
                <w:szCs w:val="18"/>
              </w:rPr>
              <w:t>Flow rate</w:t>
            </w:r>
          </w:p>
        </w:tc>
        <w:tc>
          <w:tcPr>
            <w:tcW w:w="283" w:type="dxa"/>
            <w:tcBorders>
              <w:top w:val="nil"/>
              <w:left w:val="nil"/>
              <w:bottom w:val="nil"/>
              <w:right w:val="nil"/>
            </w:tcBorders>
          </w:tcPr>
          <w:p w14:paraId="6B10E09E" w14:textId="77777777" w:rsidR="00E477AC" w:rsidRPr="00EE0F40" w:rsidRDefault="00E477AC" w:rsidP="00E477AC">
            <w:pPr>
              <w:rPr>
                <w:sz w:val="16"/>
                <w:szCs w:val="18"/>
              </w:rPr>
            </w:pPr>
          </w:p>
        </w:tc>
        <w:tc>
          <w:tcPr>
            <w:tcW w:w="1425" w:type="dxa"/>
            <w:tcBorders>
              <w:top w:val="nil"/>
              <w:left w:val="nil"/>
              <w:bottom w:val="nil"/>
              <w:right w:val="nil"/>
            </w:tcBorders>
          </w:tcPr>
          <w:p w14:paraId="0185FC26" w14:textId="7DC9313A" w:rsidR="00E477AC" w:rsidRPr="00EE0F40" w:rsidRDefault="009C3062" w:rsidP="00E477AC">
            <w:pPr>
              <w:rPr>
                <w:sz w:val="16"/>
                <w:szCs w:val="18"/>
              </w:rPr>
            </w:pPr>
            <w:r>
              <w:rPr>
                <w:sz w:val="16"/>
                <w:szCs w:val="18"/>
              </w:rPr>
              <w:t>flrt</w:t>
            </w:r>
          </w:p>
        </w:tc>
        <w:tc>
          <w:tcPr>
            <w:tcW w:w="1275" w:type="dxa"/>
            <w:tcBorders>
              <w:top w:val="nil"/>
              <w:left w:val="nil"/>
              <w:bottom w:val="nil"/>
              <w:right w:val="nil"/>
            </w:tcBorders>
          </w:tcPr>
          <w:p w14:paraId="0C26DCE7" w14:textId="5586E6FA" w:rsidR="00E477AC" w:rsidRPr="00EE0F40" w:rsidRDefault="009C3062" w:rsidP="00E477AC">
            <w:pPr>
              <w:rPr>
                <w:sz w:val="16"/>
                <w:szCs w:val="18"/>
              </w:rPr>
            </w:pPr>
            <w:r>
              <w:rPr>
                <w:sz w:val="16"/>
                <w:szCs w:val="18"/>
              </w:rPr>
              <w:t>µg/min</w:t>
            </w:r>
          </w:p>
        </w:tc>
        <w:tc>
          <w:tcPr>
            <w:tcW w:w="1134" w:type="dxa"/>
            <w:tcBorders>
              <w:top w:val="nil"/>
              <w:left w:val="nil"/>
              <w:bottom w:val="nil"/>
              <w:right w:val="nil"/>
            </w:tcBorders>
          </w:tcPr>
          <w:p w14:paraId="49F54C01" w14:textId="685B3699" w:rsidR="00E477AC" w:rsidRPr="00EE0F40" w:rsidRDefault="00E477AC" w:rsidP="00E477AC">
            <w:pPr>
              <w:rPr>
                <w:sz w:val="16"/>
                <w:szCs w:val="18"/>
              </w:rPr>
            </w:pPr>
            <w:r>
              <w:rPr>
                <w:sz w:val="16"/>
                <w:szCs w:val="18"/>
              </w:rPr>
              <w:t>fixed</w:t>
            </w:r>
          </w:p>
        </w:tc>
      </w:tr>
      <w:tr w:rsidR="00E477AC" w:rsidRPr="00A808EE" w14:paraId="01D6AB98"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3E6C370A" w14:textId="77777777" w:rsidR="00E477AC" w:rsidRPr="00EE0F40" w:rsidRDefault="00E477AC" w:rsidP="00E477AC">
            <w:pPr>
              <w:rPr>
                <w:sz w:val="16"/>
                <w:szCs w:val="18"/>
              </w:rPr>
            </w:pPr>
          </w:p>
        </w:tc>
        <w:tc>
          <w:tcPr>
            <w:tcW w:w="3538" w:type="dxa"/>
            <w:tcBorders>
              <w:top w:val="nil"/>
              <w:left w:val="single" w:sz="4" w:space="0" w:color="auto"/>
              <w:bottom w:val="single" w:sz="4" w:space="0" w:color="auto"/>
              <w:right w:val="nil"/>
            </w:tcBorders>
          </w:tcPr>
          <w:p w14:paraId="58885C43" w14:textId="7B7D4018" w:rsidR="00E477AC" w:rsidRPr="00EE0F40" w:rsidRDefault="00E477AC" w:rsidP="00E477AC">
            <w:pPr>
              <w:rPr>
                <w:sz w:val="16"/>
                <w:szCs w:val="18"/>
              </w:rPr>
            </w:pPr>
            <w:r w:rsidRPr="00D2206A">
              <w:rPr>
                <w:sz w:val="16"/>
                <w:szCs w:val="18"/>
              </w:rPr>
              <w:t>Tortuosity</w:t>
            </w:r>
            <w:r w:rsidR="00D2206A">
              <w:rPr>
                <w:sz w:val="16"/>
                <w:szCs w:val="18"/>
              </w:rPr>
              <w:t xml:space="preserve"> particle</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D2206A" w:rsidRPr="00D2206A">
              <w:rPr>
                <w:sz w:val="16"/>
                <w:szCs w:val="18"/>
              </w:rPr>
              <w:t>)</w:t>
            </w:r>
          </w:p>
        </w:tc>
        <w:tc>
          <w:tcPr>
            <w:tcW w:w="283" w:type="dxa"/>
            <w:tcBorders>
              <w:top w:val="nil"/>
              <w:left w:val="nil"/>
              <w:bottom w:val="single" w:sz="4" w:space="0" w:color="auto"/>
              <w:right w:val="nil"/>
            </w:tcBorders>
          </w:tcPr>
          <w:p w14:paraId="02486A2F" w14:textId="77777777" w:rsidR="00E477AC" w:rsidRPr="00EE0F40" w:rsidRDefault="00E477AC" w:rsidP="00E477AC">
            <w:pPr>
              <w:rPr>
                <w:sz w:val="16"/>
                <w:szCs w:val="18"/>
              </w:rPr>
            </w:pPr>
          </w:p>
        </w:tc>
        <w:tc>
          <w:tcPr>
            <w:tcW w:w="1425" w:type="dxa"/>
            <w:tcBorders>
              <w:top w:val="nil"/>
              <w:left w:val="nil"/>
              <w:bottom w:val="single" w:sz="4" w:space="0" w:color="auto"/>
              <w:right w:val="nil"/>
            </w:tcBorders>
          </w:tcPr>
          <w:p w14:paraId="2F1E3982" w14:textId="61C2DC38" w:rsidR="00E477AC" w:rsidRPr="00EE0F40" w:rsidRDefault="00403D36" w:rsidP="00E477AC">
            <w:pPr>
              <w:rPr>
                <w:sz w:val="16"/>
                <w:szCs w:val="18"/>
              </w:rPr>
            </w:pPr>
            <w:r>
              <w:rPr>
                <w:sz w:val="16"/>
                <w:szCs w:val="18"/>
              </w:rPr>
              <w:t>tortu</w:t>
            </w:r>
          </w:p>
        </w:tc>
        <w:tc>
          <w:tcPr>
            <w:tcW w:w="1275" w:type="dxa"/>
            <w:tcBorders>
              <w:top w:val="nil"/>
              <w:left w:val="nil"/>
              <w:bottom w:val="single" w:sz="4" w:space="0" w:color="auto"/>
              <w:right w:val="nil"/>
            </w:tcBorders>
          </w:tcPr>
          <w:p w14:paraId="3590FF0E" w14:textId="2F4E9085" w:rsidR="00E477AC" w:rsidRPr="00EE0F40" w:rsidRDefault="002F5680" w:rsidP="00E477AC">
            <w:pPr>
              <w:rPr>
                <w:sz w:val="16"/>
                <w:szCs w:val="18"/>
              </w:rPr>
            </w:pPr>
            <w:r>
              <w:rPr>
                <w:sz w:val="16"/>
                <w:szCs w:val="18"/>
              </w:rPr>
              <w:t>(-)</w:t>
            </w:r>
          </w:p>
        </w:tc>
        <w:tc>
          <w:tcPr>
            <w:tcW w:w="1134" w:type="dxa"/>
            <w:tcBorders>
              <w:top w:val="nil"/>
              <w:left w:val="nil"/>
              <w:bottom w:val="single" w:sz="4" w:space="0" w:color="auto"/>
              <w:right w:val="nil"/>
            </w:tcBorders>
          </w:tcPr>
          <w:p w14:paraId="169589DD" w14:textId="0E4A7B87" w:rsidR="00E477AC" w:rsidRPr="00EE0F40" w:rsidRDefault="00E477AC" w:rsidP="00E477AC">
            <w:pPr>
              <w:rPr>
                <w:sz w:val="16"/>
                <w:szCs w:val="18"/>
              </w:rPr>
            </w:pPr>
            <w:r>
              <w:rPr>
                <w:sz w:val="16"/>
                <w:szCs w:val="18"/>
              </w:rPr>
              <w:t>fixed</w:t>
            </w:r>
          </w:p>
        </w:tc>
      </w:tr>
      <w:tr w:rsidR="001C3147" w:rsidRPr="00A808EE" w14:paraId="4D320375"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2381A490" w14:textId="6F883A6A" w:rsidR="001C3147" w:rsidRPr="003512B4" w:rsidRDefault="001C3147" w:rsidP="00E477AC">
            <w:pPr>
              <w:rPr>
                <w:i/>
                <w:iCs/>
                <w:sz w:val="16"/>
                <w:szCs w:val="18"/>
              </w:rPr>
            </w:pPr>
            <w:r w:rsidRPr="003512B4">
              <w:rPr>
                <w:i/>
                <w:iCs/>
                <w:sz w:val="16"/>
                <w:szCs w:val="18"/>
              </w:rPr>
              <w:t>Raw data</w:t>
            </w:r>
          </w:p>
        </w:tc>
        <w:tc>
          <w:tcPr>
            <w:tcW w:w="3538" w:type="dxa"/>
            <w:tcBorders>
              <w:top w:val="single" w:sz="4" w:space="0" w:color="auto"/>
              <w:left w:val="single" w:sz="4" w:space="0" w:color="auto"/>
              <w:bottom w:val="nil"/>
              <w:right w:val="nil"/>
            </w:tcBorders>
          </w:tcPr>
          <w:p w14:paraId="3F92E096" w14:textId="553A95C1" w:rsidR="001C3147" w:rsidRPr="00EE0F40" w:rsidRDefault="001C3147" w:rsidP="00E477AC">
            <w:pPr>
              <w:rPr>
                <w:sz w:val="16"/>
                <w:szCs w:val="18"/>
              </w:rPr>
            </w:pPr>
            <w:r>
              <w:rPr>
                <w:sz w:val="16"/>
                <w:szCs w:val="18"/>
              </w:rPr>
              <w:t>Influent concentration c(t)</w:t>
            </w:r>
          </w:p>
        </w:tc>
        <w:tc>
          <w:tcPr>
            <w:tcW w:w="283" w:type="dxa"/>
            <w:tcBorders>
              <w:top w:val="single" w:sz="4" w:space="0" w:color="auto"/>
              <w:left w:val="nil"/>
              <w:bottom w:val="nil"/>
              <w:right w:val="nil"/>
            </w:tcBorders>
          </w:tcPr>
          <w:p w14:paraId="00BEB4C9" w14:textId="77777777" w:rsidR="001C3147" w:rsidRPr="00EE0F40" w:rsidRDefault="001C3147" w:rsidP="00E477AC">
            <w:pPr>
              <w:rPr>
                <w:sz w:val="16"/>
                <w:szCs w:val="18"/>
              </w:rPr>
            </w:pPr>
          </w:p>
        </w:tc>
        <w:tc>
          <w:tcPr>
            <w:tcW w:w="1425" w:type="dxa"/>
            <w:tcBorders>
              <w:top w:val="single" w:sz="4" w:space="0" w:color="auto"/>
              <w:left w:val="nil"/>
              <w:bottom w:val="nil"/>
              <w:right w:val="nil"/>
            </w:tcBorders>
          </w:tcPr>
          <w:p w14:paraId="2F2A31C7" w14:textId="5446F6A2" w:rsidR="001C3147" w:rsidRPr="00EE0F40" w:rsidRDefault="001C3147" w:rsidP="00E477AC">
            <w:pPr>
              <w:rPr>
                <w:sz w:val="16"/>
                <w:szCs w:val="18"/>
              </w:rPr>
            </w:pPr>
            <w:r>
              <w:rPr>
                <w:sz w:val="16"/>
                <w:szCs w:val="18"/>
              </w:rPr>
              <w:t>infl</w:t>
            </w:r>
          </w:p>
        </w:tc>
        <w:tc>
          <w:tcPr>
            <w:tcW w:w="1275" w:type="dxa"/>
            <w:tcBorders>
              <w:top w:val="single" w:sz="4" w:space="0" w:color="auto"/>
              <w:left w:val="nil"/>
              <w:bottom w:val="nil"/>
              <w:right w:val="nil"/>
            </w:tcBorders>
          </w:tcPr>
          <w:p w14:paraId="00C45FF6" w14:textId="216F3C78" w:rsidR="001C3147" w:rsidRPr="00EE0F40" w:rsidRDefault="00426E0D" w:rsidP="00E477AC">
            <w:pPr>
              <w:rPr>
                <w:sz w:val="16"/>
                <w:szCs w:val="18"/>
              </w:rPr>
            </w:pPr>
            <w:r>
              <w:rPr>
                <w:sz w:val="16"/>
                <w:szCs w:val="18"/>
              </w:rPr>
              <w:t>µg/L</w:t>
            </w:r>
          </w:p>
        </w:tc>
        <w:tc>
          <w:tcPr>
            <w:tcW w:w="1134" w:type="dxa"/>
            <w:tcBorders>
              <w:top w:val="single" w:sz="4" w:space="0" w:color="auto"/>
              <w:left w:val="nil"/>
              <w:bottom w:val="nil"/>
              <w:right w:val="nil"/>
            </w:tcBorders>
          </w:tcPr>
          <w:p w14:paraId="08A215FB" w14:textId="33590FF3" w:rsidR="001C3147" w:rsidRPr="00EE0F40" w:rsidRDefault="00426E0D" w:rsidP="00E477AC">
            <w:pPr>
              <w:rPr>
                <w:sz w:val="16"/>
                <w:szCs w:val="18"/>
              </w:rPr>
            </w:pPr>
            <w:r>
              <w:rPr>
                <w:sz w:val="16"/>
                <w:szCs w:val="18"/>
              </w:rPr>
              <w:t>fixed/var</w:t>
            </w:r>
          </w:p>
        </w:tc>
      </w:tr>
      <w:tr w:rsidR="001C3147" w:rsidRPr="00A808EE" w14:paraId="0EB33A99" w14:textId="77777777" w:rsidTr="001576A3">
        <w:tc>
          <w:tcPr>
            <w:tcW w:w="1417" w:type="dxa"/>
            <w:vMerge/>
            <w:tcBorders>
              <w:left w:val="nil"/>
              <w:bottom w:val="single" w:sz="4" w:space="0" w:color="auto"/>
              <w:right w:val="single" w:sz="4" w:space="0" w:color="auto"/>
            </w:tcBorders>
            <w:shd w:val="clear" w:color="auto" w:fill="B4C6E7" w:themeFill="accent5" w:themeFillTint="66"/>
            <w:vAlign w:val="center"/>
          </w:tcPr>
          <w:p w14:paraId="6D4C76D5" w14:textId="77777777" w:rsidR="001C3147" w:rsidRPr="003512B4" w:rsidRDefault="001C3147" w:rsidP="00E477AC">
            <w:pPr>
              <w:rPr>
                <w:i/>
                <w:iCs/>
                <w:sz w:val="16"/>
                <w:szCs w:val="18"/>
              </w:rPr>
            </w:pPr>
          </w:p>
        </w:tc>
        <w:tc>
          <w:tcPr>
            <w:tcW w:w="3538" w:type="dxa"/>
            <w:tcBorders>
              <w:top w:val="nil"/>
              <w:left w:val="single" w:sz="4" w:space="0" w:color="auto"/>
              <w:bottom w:val="single" w:sz="4" w:space="0" w:color="auto"/>
              <w:right w:val="nil"/>
            </w:tcBorders>
          </w:tcPr>
          <w:p w14:paraId="2977B02F" w14:textId="0C4DBD2D" w:rsidR="001C3147" w:rsidRDefault="001C3147" w:rsidP="00E477AC">
            <w:pPr>
              <w:rPr>
                <w:sz w:val="16"/>
                <w:szCs w:val="18"/>
              </w:rPr>
            </w:pPr>
            <w:r>
              <w:rPr>
                <w:sz w:val="16"/>
                <w:szCs w:val="18"/>
              </w:rPr>
              <w:t>Effluent concentration c(t)</w:t>
            </w:r>
          </w:p>
        </w:tc>
        <w:tc>
          <w:tcPr>
            <w:tcW w:w="283" w:type="dxa"/>
            <w:tcBorders>
              <w:top w:val="nil"/>
              <w:left w:val="nil"/>
              <w:bottom w:val="single" w:sz="4" w:space="0" w:color="auto"/>
              <w:right w:val="nil"/>
            </w:tcBorders>
          </w:tcPr>
          <w:p w14:paraId="6FAEB6A4" w14:textId="77777777" w:rsidR="001C3147" w:rsidRPr="00EE0F40" w:rsidRDefault="001C3147" w:rsidP="00E477AC">
            <w:pPr>
              <w:rPr>
                <w:sz w:val="16"/>
                <w:szCs w:val="18"/>
              </w:rPr>
            </w:pPr>
          </w:p>
        </w:tc>
        <w:tc>
          <w:tcPr>
            <w:tcW w:w="1425" w:type="dxa"/>
            <w:tcBorders>
              <w:top w:val="nil"/>
              <w:left w:val="nil"/>
              <w:bottom w:val="single" w:sz="4" w:space="0" w:color="auto"/>
              <w:right w:val="nil"/>
            </w:tcBorders>
          </w:tcPr>
          <w:p w14:paraId="1CA19AEE" w14:textId="176C5754" w:rsidR="001C3147" w:rsidRDefault="001C3147" w:rsidP="00E477AC">
            <w:pPr>
              <w:rPr>
                <w:sz w:val="16"/>
                <w:szCs w:val="18"/>
              </w:rPr>
            </w:pPr>
            <w:r>
              <w:rPr>
                <w:sz w:val="16"/>
                <w:szCs w:val="18"/>
              </w:rPr>
              <w:t>effl</w:t>
            </w:r>
          </w:p>
        </w:tc>
        <w:tc>
          <w:tcPr>
            <w:tcW w:w="1275" w:type="dxa"/>
            <w:tcBorders>
              <w:top w:val="nil"/>
              <w:left w:val="nil"/>
              <w:bottom w:val="single" w:sz="4" w:space="0" w:color="auto"/>
              <w:right w:val="nil"/>
            </w:tcBorders>
          </w:tcPr>
          <w:p w14:paraId="7EC15EEB" w14:textId="36639831" w:rsidR="001C3147" w:rsidRPr="00EE0F40" w:rsidRDefault="00426E0D" w:rsidP="00E477AC">
            <w:pPr>
              <w:rPr>
                <w:sz w:val="16"/>
                <w:szCs w:val="18"/>
              </w:rPr>
            </w:pPr>
            <w:r>
              <w:rPr>
                <w:sz w:val="16"/>
                <w:szCs w:val="18"/>
              </w:rPr>
              <w:t>µg/L</w:t>
            </w:r>
          </w:p>
        </w:tc>
        <w:tc>
          <w:tcPr>
            <w:tcW w:w="1134" w:type="dxa"/>
            <w:tcBorders>
              <w:top w:val="nil"/>
              <w:left w:val="nil"/>
              <w:bottom w:val="single" w:sz="4" w:space="0" w:color="auto"/>
              <w:right w:val="nil"/>
            </w:tcBorders>
          </w:tcPr>
          <w:p w14:paraId="5B6361FE" w14:textId="6BE03264" w:rsidR="001C3147" w:rsidRPr="00EE0F40" w:rsidRDefault="009035E0" w:rsidP="00E477AC">
            <w:pPr>
              <w:rPr>
                <w:sz w:val="16"/>
                <w:szCs w:val="18"/>
              </w:rPr>
            </w:pPr>
            <w:r>
              <w:rPr>
                <w:sz w:val="16"/>
                <w:szCs w:val="18"/>
              </w:rPr>
              <w:t>fixed/va</w:t>
            </w:r>
            <w:r w:rsidR="001576A3">
              <w:rPr>
                <w:sz w:val="16"/>
                <w:szCs w:val="18"/>
              </w:rPr>
              <w:t>r</w:t>
            </w:r>
          </w:p>
        </w:tc>
      </w:tr>
      <w:tr w:rsidR="00E477AC" w:rsidRPr="00A808EE" w14:paraId="2E1857AE"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12BB6EDB" w14:textId="79875F51" w:rsidR="00E477AC" w:rsidRPr="003512B4" w:rsidRDefault="00E477AC" w:rsidP="00E477AC">
            <w:pPr>
              <w:rPr>
                <w:i/>
                <w:iCs/>
                <w:sz w:val="16"/>
                <w:szCs w:val="18"/>
              </w:rPr>
            </w:pPr>
            <w:r>
              <w:rPr>
                <w:i/>
                <w:iCs/>
                <w:sz w:val="16"/>
                <w:szCs w:val="18"/>
              </w:rPr>
              <w:t>Numerical solver</w:t>
            </w:r>
          </w:p>
        </w:tc>
        <w:tc>
          <w:tcPr>
            <w:tcW w:w="3538" w:type="dxa"/>
            <w:tcBorders>
              <w:top w:val="single" w:sz="4" w:space="0" w:color="auto"/>
              <w:left w:val="single" w:sz="4" w:space="0" w:color="auto"/>
              <w:bottom w:val="nil"/>
              <w:right w:val="nil"/>
            </w:tcBorders>
          </w:tcPr>
          <w:p w14:paraId="3B9888BF" w14:textId="2E6FDD49" w:rsidR="00E477AC" w:rsidRPr="00EE0F40" w:rsidRDefault="00BE7239" w:rsidP="00E477AC">
            <w:pPr>
              <w:rPr>
                <w:sz w:val="16"/>
                <w:szCs w:val="18"/>
              </w:rPr>
            </w:pPr>
            <w:r>
              <w:rPr>
                <w:sz w:val="16"/>
                <w:szCs w:val="18"/>
              </w:rPr>
              <w:t>Radial collocation points</w:t>
            </w:r>
          </w:p>
        </w:tc>
        <w:tc>
          <w:tcPr>
            <w:tcW w:w="283" w:type="dxa"/>
            <w:tcBorders>
              <w:top w:val="single" w:sz="4" w:space="0" w:color="auto"/>
              <w:left w:val="nil"/>
              <w:bottom w:val="nil"/>
              <w:right w:val="nil"/>
            </w:tcBorders>
          </w:tcPr>
          <w:p w14:paraId="65C2E246" w14:textId="77777777" w:rsidR="00E477AC" w:rsidRPr="00EE0F40" w:rsidRDefault="00E477AC" w:rsidP="00E477AC">
            <w:pPr>
              <w:rPr>
                <w:sz w:val="16"/>
                <w:szCs w:val="18"/>
              </w:rPr>
            </w:pPr>
          </w:p>
        </w:tc>
        <w:tc>
          <w:tcPr>
            <w:tcW w:w="1425" w:type="dxa"/>
            <w:tcBorders>
              <w:top w:val="single" w:sz="4" w:space="0" w:color="auto"/>
              <w:left w:val="nil"/>
              <w:bottom w:val="nil"/>
              <w:right w:val="nil"/>
            </w:tcBorders>
          </w:tcPr>
          <w:p w14:paraId="006F7DF0" w14:textId="36EE1485" w:rsidR="00E477AC" w:rsidRPr="00EE0F40" w:rsidRDefault="00BE7239" w:rsidP="00E477AC">
            <w:pPr>
              <w:rPr>
                <w:sz w:val="16"/>
                <w:szCs w:val="18"/>
              </w:rPr>
            </w:pPr>
            <w:r>
              <w:rPr>
                <w:sz w:val="16"/>
                <w:szCs w:val="18"/>
              </w:rPr>
              <w:t>nr</w:t>
            </w:r>
          </w:p>
        </w:tc>
        <w:tc>
          <w:tcPr>
            <w:tcW w:w="1275" w:type="dxa"/>
            <w:tcBorders>
              <w:top w:val="single" w:sz="4" w:space="0" w:color="auto"/>
              <w:left w:val="nil"/>
              <w:bottom w:val="nil"/>
              <w:right w:val="nil"/>
            </w:tcBorders>
          </w:tcPr>
          <w:p w14:paraId="503EFFE2" w14:textId="7ED8BF9E" w:rsidR="00E477AC" w:rsidRPr="00EE0F40" w:rsidRDefault="00BE7239" w:rsidP="00E477AC">
            <w:pPr>
              <w:rPr>
                <w:sz w:val="16"/>
                <w:szCs w:val="18"/>
              </w:rPr>
            </w:pPr>
            <w:r>
              <w:rPr>
                <w:sz w:val="16"/>
                <w:szCs w:val="18"/>
              </w:rPr>
              <w:t>amount</w:t>
            </w:r>
          </w:p>
        </w:tc>
        <w:tc>
          <w:tcPr>
            <w:tcW w:w="1134" w:type="dxa"/>
            <w:tcBorders>
              <w:top w:val="single" w:sz="4" w:space="0" w:color="auto"/>
              <w:left w:val="nil"/>
              <w:bottom w:val="nil"/>
              <w:right w:val="nil"/>
            </w:tcBorders>
          </w:tcPr>
          <w:p w14:paraId="1BEB5493" w14:textId="559A27DD" w:rsidR="00E477AC" w:rsidRPr="00EE0F40" w:rsidRDefault="00921F9C" w:rsidP="00E477AC">
            <w:pPr>
              <w:rPr>
                <w:sz w:val="16"/>
                <w:szCs w:val="18"/>
              </w:rPr>
            </w:pPr>
            <w:r>
              <w:rPr>
                <w:sz w:val="16"/>
                <w:szCs w:val="18"/>
              </w:rPr>
              <w:t>fixed</w:t>
            </w:r>
          </w:p>
        </w:tc>
      </w:tr>
      <w:tr w:rsidR="00E477AC" w:rsidRPr="00A808EE" w14:paraId="241C3A48"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76E8849A" w14:textId="77777777" w:rsidR="00E477AC" w:rsidRPr="00EE0F40" w:rsidRDefault="00E477AC" w:rsidP="00E477AC">
            <w:pPr>
              <w:rPr>
                <w:sz w:val="16"/>
                <w:szCs w:val="18"/>
              </w:rPr>
            </w:pPr>
          </w:p>
        </w:tc>
        <w:tc>
          <w:tcPr>
            <w:tcW w:w="3538" w:type="dxa"/>
            <w:tcBorders>
              <w:top w:val="nil"/>
              <w:left w:val="single" w:sz="4" w:space="0" w:color="auto"/>
              <w:bottom w:val="single" w:sz="4" w:space="0" w:color="auto"/>
              <w:right w:val="nil"/>
            </w:tcBorders>
          </w:tcPr>
          <w:p w14:paraId="5133F258" w14:textId="1042C674" w:rsidR="00E477AC" w:rsidRPr="00EE0F40" w:rsidRDefault="00BE7239" w:rsidP="00E477AC">
            <w:pPr>
              <w:rPr>
                <w:sz w:val="16"/>
                <w:szCs w:val="18"/>
              </w:rPr>
            </w:pPr>
            <w:r>
              <w:rPr>
                <w:sz w:val="16"/>
                <w:szCs w:val="18"/>
              </w:rPr>
              <w:t>Axial collocation points</w:t>
            </w:r>
          </w:p>
        </w:tc>
        <w:tc>
          <w:tcPr>
            <w:tcW w:w="283" w:type="dxa"/>
            <w:tcBorders>
              <w:top w:val="nil"/>
              <w:left w:val="nil"/>
              <w:bottom w:val="single" w:sz="4" w:space="0" w:color="auto"/>
              <w:right w:val="nil"/>
            </w:tcBorders>
          </w:tcPr>
          <w:p w14:paraId="50E4F11C" w14:textId="77777777" w:rsidR="00E477AC" w:rsidRPr="00EE0F40" w:rsidRDefault="00E477AC" w:rsidP="00E477AC">
            <w:pPr>
              <w:rPr>
                <w:sz w:val="16"/>
                <w:szCs w:val="18"/>
              </w:rPr>
            </w:pPr>
          </w:p>
        </w:tc>
        <w:tc>
          <w:tcPr>
            <w:tcW w:w="1425" w:type="dxa"/>
            <w:tcBorders>
              <w:top w:val="nil"/>
              <w:left w:val="nil"/>
              <w:bottom w:val="single" w:sz="4" w:space="0" w:color="auto"/>
              <w:right w:val="nil"/>
            </w:tcBorders>
          </w:tcPr>
          <w:p w14:paraId="7A02A286" w14:textId="23A83FDD" w:rsidR="00E477AC" w:rsidRPr="00EE0F40" w:rsidRDefault="00BE7239" w:rsidP="00E477AC">
            <w:pPr>
              <w:rPr>
                <w:sz w:val="16"/>
                <w:szCs w:val="18"/>
              </w:rPr>
            </w:pPr>
            <w:r>
              <w:rPr>
                <w:sz w:val="16"/>
                <w:szCs w:val="18"/>
              </w:rPr>
              <w:t>nz</w:t>
            </w:r>
          </w:p>
        </w:tc>
        <w:tc>
          <w:tcPr>
            <w:tcW w:w="1275" w:type="dxa"/>
            <w:tcBorders>
              <w:top w:val="nil"/>
              <w:left w:val="nil"/>
              <w:bottom w:val="single" w:sz="4" w:space="0" w:color="auto"/>
              <w:right w:val="nil"/>
            </w:tcBorders>
          </w:tcPr>
          <w:p w14:paraId="5221E956" w14:textId="2053A353" w:rsidR="00E477AC" w:rsidRPr="00EE0F40" w:rsidRDefault="00BE7239" w:rsidP="00E477AC">
            <w:pPr>
              <w:rPr>
                <w:sz w:val="16"/>
                <w:szCs w:val="18"/>
              </w:rPr>
            </w:pPr>
            <w:r>
              <w:rPr>
                <w:sz w:val="16"/>
                <w:szCs w:val="18"/>
              </w:rPr>
              <w:t>amount</w:t>
            </w:r>
          </w:p>
        </w:tc>
        <w:tc>
          <w:tcPr>
            <w:tcW w:w="1134" w:type="dxa"/>
            <w:tcBorders>
              <w:top w:val="nil"/>
              <w:left w:val="nil"/>
              <w:bottom w:val="single" w:sz="4" w:space="0" w:color="auto"/>
              <w:right w:val="nil"/>
            </w:tcBorders>
          </w:tcPr>
          <w:p w14:paraId="7A016F6A" w14:textId="162339A0" w:rsidR="00E477AC" w:rsidRPr="00EE0F40" w:rsidRDefault="00921F9C" w:rsidP="00E477AC">
            <w:pPr>
              <w:rPr>
                <w:sz w:val="16"/>
                <w:szCs w:val="18"/>
              </w:rPr>
            </w:pPr>
            <w:r>
              <w:rPr>
                <w:sz w:val="16"/>
                <w:szCs w:val="18"/>
              </w:rPr>
              <w:t>fixed</w:t>
            </w:r>
          </w:p>
        </w:tc>
      </w:tr>
      <w:tr w:rsidR="00E477AC" w:rsidRPr="00A808EE" w14:paraId="26306C5D"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41138DB7" w14:textId="1BFC46B9" w:rsidR="00E477AC" w:rsidRPr="009E4101" w:rsidRDefault="00E477AC" w:rsidP="00E477AC">
            <w:pPr>
              <w:jc w:val="center"/>
              <w:rPr>
                <w:b/>
                <w:bCs/>
                <w:sz w:val="16"/>
                <w:szCs w:val="18"/>
              </w:rPr>
            </w:pPr>
            <w:r w:rsidRPr="009E4101">
              <w:rPr>
                <w:b/>
                <w:bCs/>
                <w:sz w:val="16"/>
                <w:szCs w:val="18"/>
              </w:rPr>
              <w:t>State variables</w:t>
            </w:r>
          </w:p>
        </w:tc>
      </w:tr>
      <w:tr w:rsidR="00E477AC" w:rsidRPr="00A808EE" w14:paraId="6C43DB5E" w14:textId="77777777" w:rsidTr="001576A3">
        <w:tc>
          <w:tcPr>
            <w:tcW w:w="1417" w:type="dxa"/>
            <w:tcBorders>
              <w:top w:val="single" w:sz="4" w:space="0" w:color="auto"/>
              <w:left w:val="nil"/>
              <w:bottom w:val="single" w:sz="4" w:space="0" w:color="auto"/>
              <w:right w:val="single" w:sz="4" w:space="0" w:color="auto"/>
            </w:tcBorders>
            <w:shd w:val="clear" w:color="auto" w:fill="B4C6E7" w:themeFill="accent5" w:themeFillTint="66"/>
            <w:vAlign w:val="center"/>
          </w:tcPr>
          <w:p w14:paraId="2AB9FF2F" w14:textId="3A9AC6F9" w:rsidR="00E477AC" w:rsidRPr="00921F9C" w:rsidRDefault="00921F9C" w:rsidP="00921F9C">
            <w:pPr>
              <w:rPr>
                <w:i/>
                <w:iCs/>
                <w:sz w:val="16"/>
                <w:szCs w:val="18"/>
              </w:rPr>
            </w:pPr>
            <w:r>
              <w:rPr>
                <w:i/>
                <w:iCs/>
                <w:sz w:val="16"/>
                <w:szCs w:val="18"/>
              </w:rPr>
              <w:t>State variables</w:t>
            </w:r>
          </w:p>
        </w:tc>
        <w:tc>
          <w:tcPr>
            <w:tcW w:w="3538" w:type="dxa"/>
            <w:tcBorders>
              <w:top w:val="single" w:sz="4" w:space="0" w:color="auto"/>
              <w:left w:val="single" w:sz="4" w:space="0" w:color="auto"/>
              <w:bottom w:val="single" w:sz="4" w:space="0" w:color="auto"/>
              <w:right w:val="nil"/>
            </w:tcBorders>
          </w:tcPr>
          <w:p w14:paraId="3C7F67EB" w14:textId="1DF108A1" w:rsidR="00E477AC" w:rsidRPr="00EE0F40" w:rsidRDefault="00921F9C" w:rsidP="00E477AC">
            <w:pPr>
              <w:rPr>
                <w:sz w:val="16"/>
                <w:szCs w:val="18"/>
              </w:rPr>
            </w:pPr>
            <w:r>
              <w:rPr>
                <w:sz w:val="16"/>
                <w:szCs w:val="18"/>
              </w:rPr>
              <w:t>Concentration (t,x)</w:t>
            </w:r>
          </w:p>
        </w:tc>
        <w:tc>
          <w:tcPr>
            <w:tcW w:w="283" w:type="dxa"/>
            <w:tcBorders>
              <w:top w:val="single" w:sz="4" w:space="0" w:color="auto"/>
              <w:left w:val="nil"/>
              <w:bottom w:val="single" w:sz="4" w:space="0" w:color="auto"/>
              <w:right w:val="nil"/>
            </w:tcBorders>
          </w:tcPr>
          <w:p w14:paraId="7EC284E6" w14:textId="77777777" w:rsidR="00E477AC" w:rsidRPr="00EE0F40" w:rsidRDefault="00E477AC" w:rsidP="00E477AC">
            <w:pPr>
              <w:rPr>
                <w:sz w:val="16"/>
                <w:szCs w:val="18"/>
              </w:rPr>
            </w:pPr>
          </w:p>
        </w:tc>
        <w:tc>
          <w:tcPr>
            <w:tcW w:w="1425" w:type="dxa"/>
            <w:tcBorders>
              <w:top w:val="single" w:sz="4" w:space="0" w:color="auto"/>
              <w:left w:val="nil"/>
              <w:bottom w:val="single" w:sz="4" w:space="0" w:color="auto"/>
              <w:right w:val="nil"/>
            </w:tcBorders>
          </w:tcPr>
          <w:p w14:paraId="0771664B" w14:textId="42E4D30B" w:rsidR="00E477AC" w:rsidRPr="00EE0F40" w:rsidRDefault="00921F9C" w:rsidP="00E477AC">
            <w:pPr>
              <w:rPr>
                <w:sz w:val="16"/>
                <w:szCs w:val="18"/>
              </w:rPr>
            </w:pPr>
            <w:r>
              <w:rPr>
                <w:sz w:val="16"/>
                <w:szCs w:val="18"/>
              </w:rPr>
              <w:t>c</w:t>
            </w:r>
          </w:p>
        </w:tc>
        <w:tc>
          <w:tcPr>
            <w:tcW w:w="1275" w:type="dxa"/>
            <w:tcBorders>
              <w:top w:val="single" w:sz="4" w:space="0" w:color="auto"/>
              <w:left w:val="nil"/>
              <w:bottom w:val="single" w:sz="4" w:space="0" w:color="auto"/>
              <w:right w:val="nil"/>
            </w:tcBorders>
          </w:tcPr>
          <w:p w14:paraId="246DECBE" w14:textId="4FE55CE6" w:rsidR="00E477AC" w:rsidRPr="00EE0F40" w:rsidRDefault="00CD5A2D" w:rsidP="00E477AC">
            <w:pPr>
              <w:rPr>
                <w:sz w:val="16"/>
                <w:szCs w:val="18"/>
              </w:rPr>
            </w:pPr>
            <w:r>
              <w:rPr>
                <w:sz w:val="16"/>
                <w:szCs w:val="18"/>
              </w:rPr>
              <w:t>µg/L</w:t>
            </w:r>
          </w:p>
        </w:tc>
        <w:tc>
          <w:tcPr>
            <w:tcW w:w="1134" w:type="dxa"/>
            <w:tcBorders>
              <w:top w:val="single" w:sz="4" w:space="0" w:color="auto"/>
              <w:left w:val="nil"/>
              <w:bottom w:val="single" w:sz="4" w:space="0" w:color="auto"/>
              <w:right w:val="nil"/>
            </w:tcBorders>
          </w:tcPr>
          <w:p w14:paraId="281FEFEB" w14:textId="22E6D8C6" w:rsidR="00E477AC" w:rsidRPr="00EE0F40" w:rsidRDefault="00CD5A2D" w:rsidP="00E477AC">
            <w:pPr>
              <w:rPr>
                <w:sz w:val="16"/>
                <w:szCs w:val="18"/>
              </w:rPr>
            </w:pPr>
            <w:r>
              <w:rPr>
                <w:sz w:val="16"/>
                <w:szCs w:val="18"/>
              </w:rPr>
              <w:t>variable</w:t>
            </w:r>
          </w:p>
        </w:tc>
      </w:tr>
      <w:tr w:rsidR="00E477AC" w:rsidRPr="00A808EE" w14:paraId="4E855970"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7115059D" w14:textId="2DCA0215" w:rsidR="00E477AC" w:rsidRPr="00787138" w:rsidRDefault="00E477AC" w:rsidP="00E477AC">
            <w:pPr>
              <w:jc w:val="center"/>
              <w:rPr>
                <w:b/>
                <w:bCs/>
                <w:sz w:val="16"/>
                <w:szCs w:val="18"/>
              </w:rPr>
            </w:pPr>
            <w:r w:rsidRPr="00787138">
              <w:rPr>
                <w:b/>
                <w:bCs/>
                <w:sz w:val="16"/>
                <w:szCs w:val="18"/>
              </w:rPr>
              <w:t>Output parameters</w:t>
            </w:r>
          </w:p>
        </w:tc>
      </w:tr>
      <w:tr w:rsidR="00CF6091" w:rsidRPr="00A808EE" w14:paraId="0DEC7B13"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6CC4EBD6" w14:textId="78403DA1" w:rsidR="00CF6091" w:rsidRPr="00817E7A" w:rsidRDefault="00CF6091" w:rsidP="00817E7A">
            <w:pPr>
              <w:rPr>
                <w:i/>
                <w:iCs/>
                <w:sz w:val="16"/>
                <w:szCs w:val="18"/>
              </w:rPr>
            </w:pPr>
            <w:r>
              <w:rPr>
                <w:i/>
                <w:iCs/>
                <w:sz w:val="16"/>
                <w:szCs w:val="18"/>
              </w:rPr>
              <w:t>Calculated output</w:t>
            </w:r>
          </w:p>
        </w:tc>
        <w:tc>
          <w:tcPr>
            <w:tcW w:w="3538" w:type="dxa"/>
            <w:tcBorders>
              <w:top w:val="single" w:sz="4" w:space="0" w:color="auto"/>
              <w:left w:val="single" w:sz="4" w:space="0" w:color="auto"/>
              <w:bottom w:val="nil"/>
              <w:right w:val="nil"/>
            </w:tcBorders>
          </w:tcPr>
          <w:p w14:paraId="59985BE3" w14:textId="04EF1CA6" w:rsidR="00CF6091" w:rsidRPr="00EE0F40" w:rsidRDefault="00CF6091" w:rsidP="00E477AC">
            <w:pPr>
              <w:rPr>
                <w:sz w:val="16"/>
                <w:szCs w:val="18"/>
              </w:rPr>
            </w:pPr>
            <w:r>
              <w:rPr>
                <w:sz w:val="16"/>
                <w:szCs w:val="18"/>
              </w:rPr>
              <w:t>Effluent concentration c(t)</w:t>
            </w:r>
          </w:p>
        </w:tc>
        <w:tc>
          <w:tcPr>
            <w:tcW w:w="283" w:type="dxa"/>
            <w:tcBorders>
              <w:top w:val="single" w:sz="4" w:space="0" w:color="auto"/>
              <w:left w:val="nil"/>
              <w:bottom w:val="nil"/>
              <w:right w:val="nil"/>
            </w:tcBorders>
          </w:tcPr>
          <w:p w14:paraId="450A0A14" w14:textId="77777777" w:rsidR="00CF6091" w:rsidRPr="00EE0F40" w:rsidRDefault="00CF6091" w:rsidP="00E477AC">
            <w:pPr>
              <w:rPr>
                <w:sz w:val="16"/>
                <w:szCs w:val="18"/>
              </w:rPr>
            </w:pPr>
          </w:p>
        </w:tc>
        <w:tc>
          <w:tcPr>
            <w:tcW w:w="1425" w:type="dxa"/>
            <w:tcBorders>
              <w:top w:val="single" w:sz="4" w:space="0" w:color="auto"/>
              <w:left w:val="nil"/>
              <w:bottom w:val="nil"/>
              <w:right w:val="nil"/>
            </w:tcBorders>
          </w:tcPr>
          <w:p w14:paraId="2D316959" w14:textId="642AB956" w:rsidR="00CF6091" w:rsidRPr="00EE0F40" w:rsidRDefault="00CF6091" w:rsidP="00E477AC">
            <w:pPr>
              <w:rPr>
                <w:sz w:val="16"/>
                <w:szCs w:val="18"/>
              </w:rPr>
            </w:pPr>
            <w:r>
              <w:rPr>
                <w:sz w:val="16"/>
                <w:szCs w:val="18"/>
              </w:rPr>
              <w:t>c</w:t>
            </w:r>
          </w:p>
        </w:tc>
        <w:tc>
          <w:tcPr>
            <w:tcW w:w="1275" w:type="dxa"/>
            <w:tcBorders>
              <w:top w:val="single" w:sz="4" w:space="0" w:color="auto"/>
              <w:left w:val="nil"/>
              <w:bottom w:val="nil"/>
              <w:right w:val="nil"/>
            </w:tcBorders>
          </w:tcPr>
          <w:p w14:paraId="5BA34B21" w14:textId="7D5BFF64" w:rsidR="00CF6091" w:rsidRPr="00EE0F40" w:rsidRDefault="00CF6091" w:rsidP="00E477AC">
            <w:pPr>
              <w:rPr>
                <w:sz w:val="16"/>
                <w:szCs w:val="18"/>
              </w:rPr>
            </w:pPr>
            <w:r>
              <w:rPr>
                <w:sz w:val="16"/>
                <w:szCs w:val="18"/>
              </w:rPr>
              <w:t>µg/L</w:t>
            </w:r>
          </w:p>
        </w:tc>
        <w:tc>
          <w:tcPr>
            <w:tcW w:w="1134" w:type="dxa"/>
            <w:tcBorders>
              <w:top w:val="single" w:sz="4" w:space="0" w:color="auto"/>
              <w:left w:val="nil"/>
              <w:bottom w:val="nil"/>
              <w:right w:val="nil"/>
            </w:tcBorders>
          </w:tcPr>
          <w:p w14:paraId="22861BFD" w14:textId="4DE9F14F" w:rsidR="00CF6091" w:rsidRPr="00EE0F40" w:rsidRDefault="00CF6091" w:rsidP="00E477AC">
            <w:pPr>
              <w:rPr>
                <w:sz w:val="16"/>
                <w:szCs w:val="18"/>
              </w:rPr>
            </w:pPr>
            <w:r>
              <w:rPr>
                <w:sz w:val="16"/>
                <w:szCs w:val="18"/>
              </w:rPr>
              <w:t>variable</w:t>
            </w:r>
          </w:p>
        </w:tc>
      </w:tr>
      <w:tr w:rsidR="00CF6091" w:rsidRPr="00A808EE" w14:paraId="2F86C8BD" w14:textId="77777777" w:rsidTr="001576A3">
        <w:tc>
          <w:tcPr>
            <w:tcW w:w="1417" w:type="dxa"/>
            <w:vMerge/>
            <w:tcBorders>
              <w:left w:val="nil"/>
              <w:right w:val="single" w:sz="4" w:space="0" w:color="auto"/>
            </w:tcBorders>
            <w:shd w:val="clear" w:color="auto" w:fill="B4C6E7" w:themeFill="accent5" w:themeFillTint="66"/>
          </w:tcPr>
          <w:p w14:paraId="07FFD639"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7CCA0253" w14:textId="4055E712" w:rsidR="00CF6091" w:rsidRPr="0071247F" w:rsidRDefault="00CF6091" w:rsidP="00650F3A">
            <w:pPr>
              <w:rPr>
                <w:sz w:val="16"/>
                <w:szCs w:val="18"/>
              </w:rPr>
            </w:pPr>
            <w:r w:rsidRPr="0071247F">
              <w:rPr>
                <w:sz w:val="16"/>
                <w:szCs w:val="18"/>
              </w:rPr>
              <w:t>Liquid diffusion coefficient</w:t>
            </w:r>
            <w:r w:rsidR="0071247F" w:rsidRPr="0071247F">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0071247F" w:rsidRPr="0071247F">
              <w:rPr>
                <w:sz w:val="16"/>
                <w:szCs w:val="18"/>
              </w:rPr>
              <w:t>)</w:t>
            </w:r>
          </w:p>
        </w:tc>
        <w:tc>
          <w:tcPr>
            <w:tcW w:w="283" w:type="dxa"/>
            <w:tcBorders>
              <w:top w:val="nil"/>
              <w:left w:val="nil"/>
              <w:bottom w:val="nil"/>
              <w:right w:val="nil"/>
            </w:tcBorders>
          </w:tcPr>
          <w:p w14:paraId="6CC81E24" w14:textId="77777777" w:rsidR="00CF6091" w:rsidRPr="00EE0F40" w:rsidRDefault="00CF6091" w:rsidP="00650F3A">
            <w:pPr>
              <w:rPr>
                <w:sz w:val="16"/>
                <w:szCs w:val="18"/>
              </w:rPr>
            </w:pPr>
          </w:p>
        </w:tc>
        <w:tc>
          <w:tcPr>
            <w:tcW w:w="1425" w:type="dxa"/>
            <w:tcBorders>
              <w:top w:val="nil"/>
              <w:left w:val="nil"/>
              <w:bottom w:val="nil"/>
              <w:right w:val="nil"/>
            </w:tcBorders>
          </w:tcPr>
          <w:p w14:paraId="54392BCF" w14:textId="6306A2CF" w:rsidR="00CF6091" w:rsidRDefault="00CF6091" w:rsidP="00650F3A">
            <w:pPr>
              <w:rPr>
                <w:sz w:val="16"/>
                <w:szCs w:val="18"/>
              </w:rPr>
            </w:pPr>
            <w:r>
              <w:rPr>
                <w:sz w:val="16"/>
                <w:szCs w:val="18"/>
              </w:rPr>
              <w:t>difl</w:t>
            </w:r>
          </w:p>
        </w:tc>
        <w:tc>
          <w:tcPr>
            <w:tcW w:w="1275" w:type="dxa"/>
            <w:tcBorders>
              <w:top w:val="nil"/>
              <w:left w:val="nil"/>
              <w:bottom w:val="nil"/>
              <w:right w:val="nil"/>
            </w:tcBorders>
          </w:tcPr>
          <w:p w14:paraId="30529139" w14:textId="10A0CFBF" w:rsidR="00CF6091" w:rsidRPr="00BD72A8"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6A99F632" w14:textId="044E7F1F" w:rsidR="00CF6091" w:rsidRDefault="00CF6091" w:rsidP="00650F3A">
            <w:pPr>
              <w:rPr>
                <w:sz w:val="16"/>
                <w:szCs w:val="18"/>
              </w:rPr>
            </w:pPr>
            <w:r>
              <w:rPr>
                <w:sz w:val="16"/>
                <w:szCs w:val="18"/>
              </w:rPr>
              <w:t>fixed</w:t>
            </w:r>
          </w:p>
        </w:tc>
      </w:tr>
      <w:tr w:rsidR="00CF6091" w:rsidRPr="00A808EE" w14:paraId="4F7F566D" w14:textId="77777777" w:rsidTr="001576A3">
        <w:tc>
          <w:tcPr>
            <w:tcW w:w="1417" w:type="dxa"/>
            <w:vMerge/>
            <w:tcBorders>
              <w:left w:val="nil"/>
              <w:right w:val="single" w:sz="4" w:space="0" w:color="auto"/>
            </w:tcBorders>
            <w:shd w:val="clear" w:color="auto" w:fill="B4C6E7" w:themeFill="accent5" w:themeFillTint="66"/>
          </w:tcPr>
          <w:p w14:paraId="7DB9670F"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4CB39645" w14:textId="3F2FAEB2" w:rsidR="00CF6091" w:rsidRPr="0070485F" w:rsidRDefault="00CF6091" w:rsidP="00650F3A">
            <w:pPr>
              <w:rPr>
                <w:sz w:val="16"/>
                <w:szCs w:val="18"/>
              </w:rPr>
            </w:pPr>
            <w:r w:rsidRPr="0070485F">
              <w:rPr>
                <w:sz w:val="16"/>
                <w:szCs w:val="18"/>
              </w:rPr>
              <w:t>Film mass transfer parameter</w:t>
            </w:r>
            <w:r w:rsidR="0070485F" w:rsidRPr="0070485F">
              <w:rPr>
                <w:sz w:val="16"/>
                <w:szCs w:val="18"/>
              </w:rPr>
              <w:t xml:space="preserv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70485F" w:rsidRPr="0070485F">
              <w:rPr>
                <w:sz w:val="16"/>
                <w:szCs w:val="18"/>
              </w:rPr>
              <w:t>)</w:t>
            </w:r>
          </w:p>
        </w:tc>
        <w:tc>
          <w:tcPr>
            <w:tcW w:w="283" w:type="dxa"/>
            <w:tcBorders>
              <w:top w:val="nil"/>
              <w:left w:val="nil"/>
              <w:bottom w:val="nil"/>
              <w:right w:val="nil"/>
            </w:tcBorders>
          </w:tcPr>
          <w:p w14:paraId="2098BD98" w14:textId="77777777" w:rsidR="00CF6091" w:rsidRPr="00EE0F40" w:rsidRDefault="00CF6091" w:rsidP="00650F3A">
            <w:pPr>
              <w:rPr>
                <w:sz w:val="16"/>
                <w:szCs w:val="18"/>
              </w:rPr>
            </w:pPr>
          </w:p>
        </w:tc>
        <w:tc>
          <w:tcPr>
            <w:tcW w:w="1425" w:type="dxa"/>
            <w:tcBorders>
              <w:top w:val="nil"/>
              <w:left w:val="nil"/>
              <w:bottom w:val="nil"/>
              <w:right w:val="nil"/>
            </w:tcBorders>
          </w:tcPr>
          <w:p w14:paraId="1EAE329C" w14:textId="4D9E1477" w:rsidR="00CF6091" w:rsidRPr="00EE0F40" w:rsidRDefault="00CF6091" w:rsidP="00650F3A">
            <w:pPr>
              <w:rPr>
                <w:sz w:val="16"/>
                <w:szCs w:val="18"/>
              </w:rPr>
            </w:pPr>
            <w:r>
              <w:rPr>
                <w:sz w:val="16"/>
                <w:szCs w:val="18"/>
              </w:rPr>
              <w:t>kf_v</w:t>
            </w:r>
          </w:p>
        </w:tc>
        <w:tc>
          <w:tcPr>
            <w:tcW w:w="1275" w:type="dxa"/>
            <w:tcBorders>
              <w:top w:val="nil"/>
              <w:left w:val="nil"/>
              <w:bottom w:val="nil"/>
              <w:right w:val="nil"/>
            </w:tcBorders>
          </w:tcPr>
          <w:p w14:paraId="1BD83B9A" w14:textId="4483FF22" w:rsidR="00CF6091" w:rsidRPr="00EE0F40" w:rsidRDefault="00CF6091" w:rsidP="00650F3A">
            <w:pPr>
              <w:rPr>
                <w:sz w:val="16"/>
                <w:szCs w:val="18"/>
              </w:rPr>
            </w:pPr>
            <w:r>
              <w:rPr>
                <w:sz w:val="16"/>
                <w:szCs w:val="18"/>
              </w:rPr>
              <w:t>cm/s</w:t>
            </w:r>
          </w:p>
        </w:tc>
        <w:tc>
          <w:tcPr>
            <w:tcW w:w="1134" w:type="dxa"/>
            <w:tcBorders>
              <w:top w:val="nil"/>
              <w:left w:val="nil"/>
              <w:bottom w:val="nil"/>
              <w:right w:val="nil"/>
            </w:tcBorders>
          </w:tcPr>
          <w:p w14:paraId="51734DDF" w14:textId="16DF9664" w:rsidR="00CF6091" w:rsidRPr="00EE0F40" w:rsidRDefault="00CF6091" w:rsidP="00650F3A">
            <w:pPr>
              <w:rPr>
                <w:sz w:val="16"/>
                <w:szCs w:val="18"/>
              </w:rPr>
            </w:pPr>
            <w:r>
              <w:rPr>
                <w:sz w:val="16"/>
                <w:szCs w:val="18"/>
              </w:rPr>
              <w:t>fixed</w:t>
            </w:r>
          </w:p>
        </w:tc>
      </w:tr>
      <w:tr w:rsidR="00CF6091" w:rsidRPr="00A808EE" w14:paraId="20DF63C8" w14:textId="77777777" w:rsidTr="001576A3">
        <w:tc>
          <w:tcPr>
            <w:tcW w:w="1417" w:type="dxa"/>
            <w:vMerge/>
            <w:tcBorders>
              <w:left w:val="nil"/>
              <w:right w:val="single" w:sz="4" w:space="0" w:color="auto"/>
            </w:tcBorders>
            <w:shd w:val="clear" w:color="auto" w:fill="B4C6E7" w:themeFill="accent5" w:themeFillTint="66"/>
          </w:tcPr>
          <w:p w14:paraId="1E4EADD2"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7F79AFA7" w14:textId="690DC2D0" w:rsidR="00CF6091" w:rsidRPr="00871122" w:rsidRDefault="00CF6091" w:rsidP="00650F3A">
            <w:pPr>
              <w:rPr>
                <w:sz w:val="16"/>
                <w:szCs w:val="18"/>
              </w:rPr>
            </w:pPr>
            <w:r w:rsidRPr="00871122">
              <w:rPr>
                <w:sz w:val="16"/>
                <w:szCs w:val="18"/>
              </w:rPr>
              <w:t>Surface diffusion coefficient</w:t>
            </w:r>
            <w:r w:rsidR="00871122" w:rsidRPr="00871122">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871122" w:rsidRPr="00871122">
              <w:rPr>
                <w:sz w:val="16"/>
                <w:szCs w:val="18"/>
              </w:rPr>
              <w:t>)</w:t>
            </w:r>
          </w:p>
        </w:tc>
        <w:tc>
          <w:tcPr>
            <w:tcW w:w="283" w:type="dxa"/>
            <w:tcBorders>
              <w:top w:val="nil"/>
              <w:left w:val="nil"/>
              <w:bottom w:val="nil"/>
              <w:right w:val="nil"/>
            </w:tcBorders>
          </w:tcPr>
          <w:p w14:paraId="502DAE2B" w14:textId="77777777" w:rsidR="00CF6091" w:rsidRPr="00EE0F40" w:rsidRDefault="00CF6091" w:rsidP="00650F3A">
            <w:pPr>
              <w:rPr>
                <w:sz w:val="16"/>
                <w:szCs w:val="18"/>
              </w:rPr>
            </w:pPr>
          </w:p>
        </w:tc>
        <w:tc>
          <w:tcPr>
            <w:tcW w:w="1425" w:type="dxa"/>
            <w:tcBorders>
              <w:top w:val="nil"/>
              <w:left w:val="nil"/>
              <w:bottom w:val="nil"/>
              <w:right w:val="nil"/>
            </w:tcBorders>
          </w:tcPr>
          <w:p w14:paraId="7A549898" w14:textId="466AE84F" w:rsidR="00CF6091" w:rsidRPr="00EE0F40" w:rsidRDefault="00CF6091" w:rsidP="00650F3A">
            <w:pPr>
              <w:rPr>
                <w:sz w:val="16"/>
                <w:szCs w:val="18"/>
              </w:rPr>
            </w:pPr>
            <w:r>
              <w:rPr>
                <w:sz w:val="16"/>
                <w:szCs w:val="18"/>
              </w:rPr>
              <w:t>ds_v</w:t>
            </w:r>
          </w:p>
        </w:tc>
        <w:tc>
          <w:tcPr>
            <w:tcW w:w="1275" w:type="dxa"/>
            <w:tcBorders>
              <w:top w:val="nil"/>
              <w:left w:val="nil"/>
              <w:bottom w:val="nil"/>
              <w:right w:val="nil"/>
            </w:tcBorders>
          </w:tcPr>
          <w:p w14:paraId="1A6EF409" w14:textId="0E5F0282" w:rsidR="00CF6091" w:rsidRPr="00EE0F40"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2D94B7A4" w14:textId="6DEFE69A" w:rsidR="00CF6091" w:rsidRPr="00EE0F40" w:rsidRDefault="00CF6091" w:rsidP="00650F3A">
            <w:pPr>
              <w:rPr>
                <w:sz w:val="16"/>
                <w:szCs w:val="18"/>
              </w:rPr>
            </w:pPr>
            <w:r>
              <w:rPr>
                <w:sz w:val="16"/>
                <w:szCs w:val="18"/>
              </w:rPr>
              <w:t>fixed</w:t>
            </w:r>
          </w:p>
        </w:tc>
      </w:tr>
      <w:tr w:rsidR="00CF6091" w:rsidRPr="00A808EE" w14:paraId="3F057DBA" w14:textId="77777777" w:rsidTr="001576A3">
        <w:tc>
          <w:tcPr>
            <w:tcW w:w="1417" w:type="dxa"/>
            <w:vMerge/>
            <w:tcBorders>
              <w:left w:val="nil"/>
              <w:right w:val="single" w:sz="4" w:space="0" w:color="auto"/>
            </w:tcBorders>
            <w:shd w:val="clear" w:color="auto" w:fill="B4C6E7" w:themeFill="accent5" w:themeFillTint="66"/>
          </w:tcPr>
          <w:p w14:paraId="1DC1D997"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3503B9FC" w14:textId="7715047D" w:rsidR="00CF6091" w:rsidRPr="00D2206A" w:rsidRDefault="00CF6091" w:rsidP="00650F3A">
            <w:pPr>
              <w:rPr>
                <w:sz w:val="16"/>
                <w:szCs w:val="18"/>
              </w:rPr>
            </w:pPr>
            <w:r w:rsidRPr="00D2206A">
              <w:rPr>
                <w:sz w:val="16"/>
                <w:szCs w:val="18"/>
              </w:rPr>
              <w:t>Pore diffusion coefficient</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D2206A" w:rsidRPr="00D2206A">
              <w:rPr>
                <w:sz w:val="16"/>
                <w:szCs w:val="18"/>
              </w:rPr>
              <w:t>)</w:t>
            </w:r>
          </w:p>
        </w:tc>
        <w:tc>
          <w:tcPr>
            <w:tcW w:w="283" w:type="dxa"/>
            <w:tcBorders>
              <w:top w:val="nil"/>
              <w:left w:val="nil"/>
              <w:bottom w:val="nil"/>
              <w:right w:val="nil"/>
            </w:tcBorders>
          </w:tcPr>
          <w:p w14:paraId="42C661F7" w14:textId="77777777" w:rsidR="00CF6091" w:rsidRPr="00EE0F40" w:rsidRDefault="00CF6091" w:rsidP="00650F3A">
            <w:pPr>
              <w:rPr>
                <w:sz w:val="16"/>
                <w:szCs w:val="18"/>
              </w:rPr>
            </w:pPr>
          </w:p>
        </w:tc>
        <w:tc>
          <w:tcPr>
            <w:tcW w:w="1425" w:type="dxa"/>
            <w:tcBorders>
              <w:top w:val="nil"/>
              <w:left w:val="nil"/>
              <w:bottom w:val="nil"/>
              <w:right w:val="nil"/>
            </w:tcBorders>
          </w:tcPr>
          <w:p w14:paraId="6B02D994" w14:textId="1205BDEF" w:rsidR="00CF6091" w:rsidRPr="00EE0F40" w:rsidRDefault="00CF6091" w:rsidP="00650F3A">
            <w:pPr>
              <w:rPr>
                <w:sz w:val="16"/>
                <w:szCs w:val="18"/>
              </w:rPr>
            </w:pPr>
            <w:r>
              <w:rPr>
                <w:sz w:val="16"/>
                <w:szCs w:val="18"/>
              </w:rPr>
              <w:t>dp_v</w:t>
            </w:r>
          </w:p>
        </w:tc>
        <w:tc>
          <w:tcPr>
            <w:tcW w:w="1275" w:type="dxa"/>
            <w:tcBorders>
              <w:top w:val="nil"/>
              <w:left w:val="nil"/>
              <w:bottom w:val="nil"/>
              <w:right w:val="nil"/>
            </w:tcBorders>
          </w:tcPr>
          <w:p w14:paraId="6761E538" w14:textId="01542955" w:rsidR="00CF6091" w:rsidRPr="00EE0F40"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31A38942" w14:textId="14C25B80" w:rsidR="00CF6091" w:rsidRPr="00EE0F40" w:rsidRDefault="00CF6091" w:rsidP="00650F3A">
            <w:pPr>
              <w:rPr>
                <w:sz w:val="16"/>
                <w:szCs w:val="18"/>
              </w:rPr>
            </w:pPr>
            <w:r>
              <w:rPr>
                <w:sz w:val="16"/>
                <w:szCs w:val="18"/>
              </w:rPr>
              <w:t>fixed</w:t>
            </w:r>
          </w:p>
        </w:tc>
      </w:tr>
      <w:tr w:rsidR="00CF6091" w:rsidRPr="00A808EE" w14:paraId="074CC5DC" w14:textId="77777777" w:rsidTr="001576A3">
        <w:tc>
          <w:tcPr>
            <w:tcW w:w="1417" w:type="dxa"/>
            <w:vMerge/>
            <w:tcBorders>
              <w:left w:val="nil"/>
              <w:right w:val="single" w:sz="4" w:space="0" w:color="auto"/>
            </w:tcBorders>
            <w:shd w:val="clear" w:color="auto" w:fill="B4C6E7" w:themeFill="accent5" w:themeFillTint="66"/>
          </w:tcPr>
          <w:p w14:paraId="35A63C8C"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456DA498" w14:textId="3C50F1B4" w:rsidR="00CF6091" w:rsidRPr="00871122" w:rsidRDefault="00CF6091" w:rsidP="00650F3A">
            <w:pPr>
              <w:rPr>
                <w:sz w:val="16"/>
                <w:szCs w:val="18"/>
              </w:rPr>
            </w:pPr>
            <w:r w:rsidRPr="00142C90">
              <w:rPr>
                <w:sz w:val="16"/>
                <w:szCs w:val="18"/>
              </w:rPr>
              <w:t>Viscosity of water</w:t>
            </w:r>
            <w:r w:rsidR="00142C90" w:rsidRPr="00142C90">
              <w:rPr>
                <w:sz w:val="16"/>
                <w:szCs w:val="18"/>
              </w:rPr>
              <w:t xml:space="preserve"> (</w:t>
            </w:r>
            <m:oMath>
              <m:sSub>
                <m:sSubPr>
                  <m:ctrlPr>
                    <w:rPr>
                      <w:rFonts w:ascii="Cambria Math" w:hAnsi="Cambria Math"/>
                      <w:i/>
                      <w:szCs w:val="20"/>
                    </w:rPr>
                  </m:ctrlPr>
                </m:sSubPr>
                <m:e>
                  <m:r>
                    <w:rPr>
                      <w:rFonts w:ascii="Cambria Math" w:hAnsi="Cambria Math"/>
                      <w:szCs w:val="20"/>
                    </w:rPr>
                    <m:t>μ</m:t>
                  </m:r>
                </m:e>
                <m:sub>
                  <m:r>
                    <w:rPr>
                      <w:rFonts w:ascii="Cambria Math" w:hAnsi="Cambria Math"/>
                      <w:szCs w:val="20"/>
                    </w:rPr>
                    <m:t>l</m:t>
                  </m:r>
                </m:sub>
              </m:sSub>
            </m:oMath>
            <w:r w:rsidR="00142C90" w:rsidRPr="00142C90">
              <w:rPr>
                <w:sz w:val="16"/>
                <w:szCs w:val="18"/>
              </w:rPr>
              <w:t>)</w:t>
            </w:r>
          </w:p>
        </w:tc>
        <w:tc>
          <w:tcPr>
            <w:tcW w:w="283" w:type="dxa"/>
            <w:tcBorders>
              <w:top w:val="nil"/>
              <w:left w:val="nil"/>
              <w:bottom w:val="nil"/>
              <w:right w:val="nil"/>
            </w:tcBorders>
          </w:tcPr>
          <w:p w14:paraId="1A503DFA" w14:textId="77777777" w:rsidR="00CF6091" w:rsidRPr="00EE0F40" w:rsidRDefault="00CF6091" w:rsidP="00650F3A">
            <w:pPr>
              <w:rPr>
                <w:sz w:val="16"/>
                <w:szCs w:val="18"/>
              </w:rPr>
            </w:pPr>
          </w:p>
        </w:tc>
        <w:tc>
          <w:tcPr>
            <w:tcW w:w="1425" w:type="dxa"/>
            <w:tcBorders>
              <w:top w:val="nil"/>
              <w:left w:val="nil"/>
              <w:bottom w:val="nil"/>
              <w:right w:val="nil"/>
            </w:tcBorders>
          </w:tcPr>
          <w:p w14:paraId="136662BC" w14:textId="76D65E95" w:rsidR="00CF6091" w:rsidRDefault="00CF6091" w:rsidP="00650F3A">
            <w:pPr>
              <w:rPr>
                <w:sz w:val="16"/>
                <w:szCs w:val="18"/>
              </w:rPr>
            </w:pPr>
            <w:r>
              <w:rPr>
                <w:sz w:val="16"/>
                <w:szCs w:val="18"/>
              </w:rPr>
              <w:t>vw</w:t>
            </w:r>
          </w:p>
        </w:tc>
        <w:tc>
          <w:tcPr>
            <w:tcW w:w="1275" w:type="dxa"/>
            <w:tcBorders>
              <w:top w:val="nil"/>
              <w:left w:val="nil"/>
              <w:bottom w:val="nil"/>
              <w:right w:val="nil"/>
            </w:tcBorders>
          </w:tcPr>
          <w:p w14:paraId="59E681A4" w14:textId="5E5B68F9" w:rsidR="00CF6091" w:rsidRPr="00EE0F40" w:rsidRDefault="00CF6091" w:rsidP="00650F3A">
            <w:pPr>
              <w:rPr>
                <w:sz w:val="16"/>
                <w:szCs w:val="18"/>
              </w:rPr>
            </w:pPr>
            <w:r>
              <w:rPr>
                <w:sz w:val="16"/>
                <w:szCs w:val="18"/>
              </w:rPr>
              <w:t>g/(cm*s)</w:t>
            </w:r>
          </w:p>
        </w:tc>
        <w:tc>
          <w:tcPr>
            <w:tcW w:w="1134" w:type="dxa"/>
            <w:tcBorders>
              <w:top w:val="nil"/>
              <w:left w:val="nil"/>
              <w:bottom w:val="nil"/>
              <w:right w:val="nil"/>
            </w:tcBorders>
          </w:tcPr>
          <w:p w14:paraId="7B084505" w14:textId="2A031A71" w:rsidR="00CF6091" w:rsidRDefault="00CF6091" w:rsidP="00650F3A">
            <w:pPr>
              <w:rPr>
                <w:sz w:val="16"/>
                <w:szCs w:val="18"/>
              </w:rPr>
            </w:pPr>
            <w:r>
              <w:rPr>
                <w:sz w:val="16"/>
                <w:szCs w:val="18"/>
              </w:rPr>
              <w:t>fixed</w:t>
            </w:r>
          </w:p>
        </w:tc>
      </w:tr>
      <w:tr w:rsidR="00CF6091" w:rsidRPr="00A808EE" w14:paraId="320C8F34" w14:textId="77777777" w:rsidTr="001576A3">
        <w:tc>
          <w:tcPr>
            <w:tcW w:w="1417" w:type="dxa"/>
            <w:vMerge/>
            <w:tcBorders>
              <w:left w:val="nil"/>
              <w:right w:val="single" w:sz="4" w:space="0" w:color="auto"/>
            </w:tcBorders>
            <w:shd w:val="clear" w:color="auto" w:fill="B4C6E7" w:themeFill="accent5" w:themeFillTint="66"/>
          </w:tcPr>
          <w:p w14:paraId="2DBBB9FE"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15DB153A" w14:textId="1119EF37" w:rsidR="00CF6091" w:rsidRPr="00871122" w:rsidRDefault="00CF6091" w:rsidP="00650F3A">
            <w:pPr>
              <w:rPr>
                <w:sz w:val="16"/>
                <w:szCs w:val="18"/>
              </w:rPr>
            </w:pPr>
            <w:r w:rsidRPr="00871122">
              <w:rPr>
                <w:sz w:val="16"/>
                <w:szCs w:val="18"/>
              </w:rPr>
              <w:t>Density of water</w:t>
            </w:r>
            <w:r w:rsidR="00871122" w:rsidRPr="00871122">
              <w:rPr>
                <w:sz w:val="16"/>
                <w:szCs w:val="18"/>
              </w:rPr>
              <w:t xml:space="preserve"> (</w:t>
            </w: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00871122" w:rsidRPr="00871122">
              <w:rPr>
                <w:sz w:val="16"/>
                <w:szCs w:val="18"/>
              </w:rPr>
              <w:t>)</w:t>
            </w:r>
          </w:p>
        </w:tc>
        <w:tc>
          <w:tcPr>
            <w:tcW w:w="283" w:type="dxa"/>
            <w:tcBorders>
              <w:top w:val="nil"/>
              <w:left w:val="nil"/>
              <w:bottom w:val="nil"/>
              <w:right w:val="nil"/>
            </w:tcBorders>
          </w:tcPr>
          <w:p w14:paraId="10C9FE48" w14:textId="77777777" w:rsidR="00CF6091" w:rsidRPr="00EE0F40" w:rsidRDefault="00CF6091" w:rsidP="00650F3A">
            <w:pPr>
              <w:rPr>
                <w:sz w:val="16"/>
                <w:szCs w:val="18"/>
              </w:rPr>
            </w:pPr>
          </w:p>
        </w:tc>
        <w:tc>
          <w:tcPr>
            <w:tcW w:w="1425" w:type="dxa"/>
            <w:tcBorders>
              <w:top w:val="nil"/>
              <w:left w:val="nil"/>
              <w:bottom w:val="nil"/>
              <w:right w:val="nil"/>
            </w:tcBorders>
          </w:tcPr>
          <w:p w14:paraId="302CCA14" w14:textId="1A2E76CD" w:rsidR="00CF6091" w:rsidRDefault="00CF6091" w:rsidP="00650F3A">
            <w:pPr>
              <w:rPr>
                <w:sz w:val="16"/>
                <w:szCs w:val="18"/>
              </w:rPr>
            </w:pPr>
            <w:r>
              <w:rPr>
                <w:sz w:val="16"/>
                <w:szCs w:val="18"/>
              </w:rPr>
              <w:t>dw</w:t>
            </w:r>
          </w:p>
        </w:tc>
        <w:tc>
          <w:tcPr>
            <w:tcW w:w="1275" w:type="dxa"/>
            <w:tcBorders>
              <w:top w:val="nil"/>
              <w:left w:val="nil"/>
              <w:bottom w:val="nil"/>
              <w:right w:val="nil"/>
            </w:tcBorders>
          </w:tcPr>
          <w:p w14:paraId="41512467" w14:textId="41480519" w:rsidR="00CF6091" w:rsidRPr="00EE0F40" w:rsidRDefault="00CF6091" w:rsidP="00650F3A">
            <w:pPr>
              <w:rPr>
                <w:sz w:val="16"/>
                <w:szCs w:val="18"/>
              </w:rPr>
            </w:pPr>
            <w:r>
              <w:rPr>
                <w:sz w:val="16"/>
                <w:szCs w:val="18"/>
              </w:rPr>
              <w:t>g/cm</w:t>
            </w:r>
            <w:r w:rsidRPr="00E27A4B">
              <w:rPr>
                <w:sz w:val="16"/>
                <w:szCs w:val="18"/>
                <w:vertAlign w:val="superscript"/>
              </w:rPr>
              <w:t>3</w:t>
            </w:r>
          </w:p>
        </w:tc>
        <w:tc>
          <w:tcPr>
            <w:tcW w:w="1134" w:type="dxa"/>
            <w:tcBorders>
              <w:top w:val="nil"/>
              <w:left w:val="nil"/>
              <w:bottom w:val="nil"/>
              <w:right w:val="nil"/>
            </w:tcBorders>
          </w:tcPr>
          <w:p w14:paraId="60EE53AA" w14:textId="5078987C" w:rsidR="00CF6091" w:rsidRDefault="00CF6091" w:rsidP="00650F3A">
            <w:pPr>
              <w:rPr>
                <w:sz w:val="16"/>
                <w:szCs w:val="18"/>
              </w:rPr>
            </w:pPr>
            <w:r>
              <w:rPr>
                <w:sz w:val="16"/>
                <w:szCs w:val="18"/>
              </w:rPr>
              <w:t>fixed</w:t>
            </w:r>
          </w:p>
        </w:tc>
      </w:tr>
      <w:tr w:rsidR="00CF6091" w:rsidRPr="00A808EE" w14:paraId="2E6E779E" w14:textId="77777777" w:rsidTr="001576A3">
        <w:tc>
          <w:tcPr>
            <w:tcW w:w="1417" w:type="dxa"/>
            <w:vMerge/>
            <w:tcBorders>
              <w:left w:val="nil"/>
              <w:right w:val="single" w:sz="4" w:space="0" w:color="auto"/>
            </w:tcBorders>
            <w:shd w:val="clear" w:color="auto" w:fill="B4C6E7" w:themeFill="accent5" w:themeFillTint="66"/>
          </w:tcPr>
          <w:p w14:paraId="11364792"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6A646F53" w14:textId="035CC234" w:rsidR="00CF6091" w:rsidRPr="00091E3B" w:rsidRDefault="00CF6091" w:rsidP="00650F3A">
            <w:pPr>
              <w:rPr>
                <w:sz w:val="16"/>
                <w:szCs w:val="18"/>
              </w:rPr>
            </w:pPr>
            <w:r w:rsidRPr="003343DD">
              <w:rPr>
                <w:sz w:val="16"/>
                <w:szCs w:val="18"/>
              </w:rPr>
              <w:t>Bed porosity (</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Pr="003343DD">
              <w:rPr>
                <w:sz w:val="16"/>
                <w:szCs w:val="18"/>
              </w:rPr>
              <w:t>)</w:t>
            </w:r>
          </w:p>
        </w:tc>
        <w:tc>
          <w:tcPr>
            <w:tcW w:w="283" w:type="dxa"/>
            <w:tcBorders>
              <w:top w:val="nil"/>
              <w:left w:val="nil"/>
              <w:bottom w:val="nil"/>
              <w:right w:val="nil"/>
            </w:tcBorders>
          </w:tcPr>
          <w:p w14:paraId="2A0FA157" w14:textId="77777777" w:rsidR="00CF6091" w:rsidRPr="00EE0F40" w:rsidRDefault="00CF6091" w:rsidP="00650F3A">
            <w:pPr>
              <w:rPr>
                <w:sz w:val="16"/>
                <w:szCs w:val="18"/>
              </w:rPr>
            </w:pPr>
          </w:p>
        </w:tc>
        <w:tc>
          <w:tcPr>
            <w:tcW w:w="1425" w:type="dxa"/>
            <w:tcBorders>
              <w:top w:val="nil"/>
              <w:left w:val="nil"/>
              <w:bottom w:val="nil"/>
              <w:right w:val="nil"/>
            </w:tcBorders>
          </w:tcPr>
          <w:p w14:paraId="34AD4672" w14:textId="38EF2683" w:rsidR="00CF6091" w:rsidRDefault="00CF6091" w:rsidP="00650F3A">
            <w:pPr>
              <w:rPr>
                <w:sz w:val="16"/>
                <w:szCs w:val="18"/>
              </w:rPr>
            </w:pPr>
            <w:r>
              <w:rPr>
                <w:sz w:val="16"/>
                <w:szCs w:val="18"/>
              </w:rPr>
              <w:t>ebed</w:t>
            </w:r>
          </w:p>
        </w:tc>
        <w:tc>
          <w:tcPr>
            <w:tcW w:w="1275" w:type="dxa"/>
            <w:tcBorders>
              <w:top w:val="nil"/>
              <w:left w:val="nil"/>
              <w:bottom w:val="nil"/>
              <w:right w:val="nil"/>
            </w:tcBorders>
          </w:tcPr>
          <w:p w14:paraId="767453F5" w14:textId="460EEA92" w:rsidR="00CF6091" w:rsidRDefault="00CF6091" w:rsidP="00650F3A">
            <w:pPr>
              <w:rPr>
                <w:sz w:val="16"/>
                <w:szCs w:val="18"/>
              </w:rPr>
            </w:pPr>
            <w:r>
              <w:rPr>
                <w:sz w:val="16"/>
                <w:szCs w:val="18"/>
              </w:rPr>
              <w:t>(-)</w:t>
            </w:r>
          </w:p>
        </w:tc>
        <w:tc>
          <w:tcPr>
            <w:tcW w:w="1134" w:type="dxa"/>
            <w:tcBorders>
              <w:top w:val="nil"/>
              <w:left w:val="nil"/>
              <w:bottom w:val="nil"/>
              <w:right w:val="nil"/>
            </w:tcBorders>
          </w:tcPr>
          <w:p w14:paraId="67C5E852" w14:textId="24CB0DA1" w:rsidR="00CF6091" w:rsidRDefault="00CF6091" w:rsidP="00650F3A">
            <w:pPr>
              <w:rPr>
                <w:sz w:val="16"/>
                <w:szCs w:val="18"/>
              </w:rPr>
            </w:pPr>
            <w:r>
              <w:rPr>
                <w:sz w:val="16"/>
                <w:szCs w:val="18"/>
              </w:rPr>
              <w:t>fixed</w:t>
            </w:r>
          </w:p>
        </w:tc>
      </w:tr>
      <w:tr w:rsidR="00CF6091" w:rsidRPr="00A808EE" w14:paraId="79A667E0"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5C1A6ED2" w14:textId="77777777" w:rsidR="00CF6091" w:rsidRPr="00EE0F40" w:rsidRDefault="00CF6091" w:rsidP="00650F3A">
            <w:pPr>
              <w:rPr>
                <w:sz w:val="16"/>
                <w:szCs w:val="18"/>
              </w:rPr>
            </w:pPr>
          </w:p>
        </w:tc>
        <w:tc>
          <w:tcPr>
            <w:tcW w:w="3538" w:type="dxa"/>
            <w:tcBorders>
              <w:top w:val="nil"/>
              <w:left w:val="single" w:sz="4" w:space="0" w:color="auto"/>
              <w:bottom w:val="single" w:sz="4" w:space="0" w:color="auto"/>
              <w:right w:val="nil"/>
            </w:tcBorders>
          </w:tcPr>
          <w:p w14:paraId="7D1A6592" w14:textId="051BFFF6" w:rsidR="00CF6091" w:rsidRPr="003343DD" w:rsidRDefault="00CF6091" w:rsidP="00650F3A">
            <w:pPr>
              <w:rPr>
                <w:sz w:val="16"/>
                <w:szCs w:val="18"/>
              </w:rPr>
            </w:pPr>
            <w:r>
              <w:rPr>
                <w:sz w:val="16"/>
                <w:szCs w:val="18"/>
              </w:rPr>
              <w:t>Empty bed contact time (EBCT</w:t>
            </w:r>
            <w:r w:rsidR="00F11CF2">
              <w:rPr>
                <w:sz w:val="16"/>
                <w:szCs w:val="18"/>
              </w:rPr>
              <w:t>)</w:t>
            </w:r>
          </w:p>
        </w:tc>
        <w:tc>
          <w:tcPr>
            <w:tcW w:w="283" w:type="dxa"/>
            <w:tcBorders>
              <w:top w:val="nil"/>
              <w:left w:val="nil"/>
              <w:bottom w:val="single" w:sz="4" w:space="0" w:color="auto"/>
              <w:right w:val="nil"/>
            </w:tcBorders>
          </w:tcPr>
          <w:p w14:paraId="78B798D5" w14:textId="77777777" w:rsidR="00CF6091" w:rsidRPr="00EE0F40" w:rsidRDefault="00CF6091" w:rsidP="00650F3A">
            <w:pPr>
              <w:rPr>
                <w:sz w:val="16"/>
                <w:szCs w:val="18"/>
              </w:rPr>
            </w:pPr>
          </w:p>
        </w:tc>
        <w:tc>
          <w:tcPr>
            <w:tcW w:w="1425" w:type="dxa"/>
            <w:tcBorders>
              <w:top w:val="nil"/>
              <w:left w:val="nil"/>
              <w:bottom w:val="single" w:sz="4" w:space="0" w:color="auto"/>
              <w:right w:val="nil"/>
            </w:tcBorders>
          </w:tcPr>
          <w:p w14:paraId="366F1AE4" w14:textId="344798B6" w:rsidR="00CF6091" w:rsidRDefault="00CF6091" w:rsidP="00650F3A">
            <w:pPr>
              <w:rPr>
                <w:sz w:val="16"/>
                <w:szCs w:val="18"/>
              </w:rPr>
            </w:pPr>
            <w:r>
              <w:rPr>
                <w:sz w:val="16"/>
                <w:szCs w:val="18"/>
              </w:rPr>
              <w:t>ebct</w:t>
            </w:r>
          </w:p>
        </w:tc>
        <w:tc>
          <w:tcPr>
            <w:tcW w:w="1275" w:type="dxa"/>
            <w:tcBorders>
              <w:top w:val="nil"/>
              <w:left w:val="nil"/>
              <w:bottom w:val="single" w:sz="4" w:space="0" w:color="auto"/>
              <w:right w:val="nil"/>
            </w:tcBorders>
          </w:tcPr>
          <w:p w14:paraId="5F676BE0" w14:textId="15883F9F" w:rsidR="00CF6091" w:rsidRDefault="00CF6091" w:rsidP="00650F3A">
            <w:pPr>
              <w:rPr>
                <w:sz w:val="16"/>
                <w:szCs w:val="18"/>
              </w:rPr>
            </w:pPr>
            <w:r>
              <w:rPr>
                <w:sz w:val="16"/>
                <w:szCs w:val="18"/>
              </w:rPr>
              <w:t>(s)</w:t>
            </w:r>
          </w:p>
        </w:tc>
        <w:tc>
          <w:tcPr>
            <w:tcW w:w="1134" w:type="dxa"/>
            <w:tcBorders>
              <w:top w:val="nil"/>
              <w:left w:val="nil"/>
              <w:bottom w:val="single" w:sz="4" w:space="0" w:color="auto"/>
              <w:right w:val="nil"/>
            </w:tcBorders>
          </w:tcPr>
          <w:p w14:paraId="1DA2626B" w14:textId="6C365DA6" w:rsidR="00CF6091" w:rsidRDefault="00CF6091" w:rsidP="00650F3A">
            <w:pPr>
              <w:rPr>
                <w:sz w:val="16"/>
                <w:szCs w:val="18"/>
              </w:rPr>
            </w:pPr>
            <w:r>
              <w:rPr>
                <w:sz w:val="16"/>
                <w:szCs w:val="18"/>
              </w:rPr>
              <w:t>fixed</w:t>
            </w:r>
          </w:p>
        </w:tc>
      </w:tr>
    </w:tbl>
    <w:p w14:paraId="2DA08E74" w14:textId="5596EFEF" w:rsidR="003C0E41" w:rsidRDefault="003C0E41" w:rsidP="003C0E41">
      <w:pPr>
        <w:pStyle w:val="Heading1"/>
      </w:pPr>
      <w:bookmarkStart w:id="105" w:name="_Ref164937444"/>
      <w:bookmarkStart w:id="106" w:name="_Ref164949598"/>
      <w:bookmarkStart w:id="107" w:name="_Toc165464877"/>
      <w:r>
        <w:t>Article Mode</w:t>
      </w:r>
      <w:r w:rsidR="00373715">
        <w:t>l</w:t>
      </w:r>
      <w:r>
        <w:t>ling PFAS Removal using GAC</w:t>
      </w:r>
      <w:bookmarkEnd w:id="105"/>
      <w:bookmarkEnd w:id="106"/>
      <w:bookmarkEnd w:id="107"/>
    </w:p>
    <w:p w14:paraId="38594D84" w14:textId="3CFF73D8" w:rsidR="00F82599" w:rsidRDefault="00EF6EA1" w:rsidP="00F500EC">
      <w:pPr>
        <w:jc w:val="both"/>
        <w:rPr>
          <w:rFonts w:eastAsiaTheme="minorEastAsia"/>
          <w:szCs w:val="20"/>
        </w:rPr>
      </w:pPr>
      <w:r w:rsidRPr="00EF6EA1">
        <w:t>The performance of</w:t>
      </w:r>
      <w:r>
        <w:t xml:space="preserve"> </w:t>
      </w:r>
      <w:r w:rsidR="00377013">
        <w:t>GAC</w:t>
      </w:r>
      <w:r>
        <w:t xml:space="preserve"> can be evaluated using model</w:t>
      </w:r>
      <w:r w:rsidR="000C4CCE">
        <w:t>ling tools and the results support local decision</w:t>
      </w:r>
      <w:r w:rsidR="00377013">
        <w:t xml:space="preserve"> makings</w:t>
      </w:r>
      <w:r w:rsidR="000C4CCE">
        <w:t xml:space="preserve"> to choose</w:t>
      </w:r>
      <w:r w:rsidR="00377013">
        <w:t xml:space="preserve"> for</w:t>
      </w:r>
      <w:r w:rsidR="000C4CCE">
        <w:t xml:space="preserve"> </w:t>
      </w:r>
      <w:r w:rsidR="00377013">
        <w:t>it</w:t>
      </w:r>
      <w:r w:rsidR="00356ED7">
        <w:t>,</w:t>
      </w:r>
      <w:r w:rsidR="000C4CCE">
        <w:t xml:space="preserve"> if favourable.</w:t>
      </w:r>
      <w:r w:rsidR="00CA4183">
        <w:t xml:space="preserve"> </w:t>
      </w:r>
      <w:r w:rsidR="00181374">
        <w:fldChar w:fldCharType="begin"/>
      </w:r>
      <w:r w:rsidR="00630C4F">
        <w:instrText xml:space="preserve"> ADDIN ZOTERO_ITEM CSL_CITATION {"citationID":"muTTxMmD","properties":{"formattedCitation":"(Burkhardt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181374">
        <w:fldChar w:fldCharType="separate"/>
      </w:r>
      <w:r w:rsidR="00181374" w:rsidRPr="00181374">
        <w:rPr>
          <w:rFonts w:cs="Arial"/>
        </w:rPr>
        <w:t>Burkhardt et al., 2022</w:t>
      </w:r>
      <w:r w:rsidR="00181374">
        <w:fldChar w:fldCharType="end"/>
      </w:r>
      <w:r w:rsidR="00816249">
        <w:t>,</w:t>
      </w:r>
      <w:r w:rsidR="00F500EC">
        <w:t xml:space="preserve"> evaluated the adsorption of 16 PFAS compounds</w:t>
      </w:r>
      <w:r w:rsidR="00AD5AE5">
        <w:t xml:space="preserve"> </w:t>
      </w:r>
      <w:r w:rsidR="00532CE4">
        <w:t>under different scenarios</w:t>
      </w:r>
      <w:r w:rsidR="00954074">
        <w:t xml:space="preserve"> through modelling. The pore and surface diffusion model from USEPA</w:t>
      </w:r>
      <w:r w:rsidR="004713C7">
        <w:t xml:space="preserve"> (</w:t>
      </w:r>
      <w:r w:rsidR="00F16E5C">
        <w:t xml:space="preserve">chapter </w:t>
      </w:r>
      <w:r w:rsidR="0070207B" w:rsidRPr="0070207B">
        <w:rPr>
          <w:b/>
          <w:bCs/>
        </w:rPr>
        <w:fldChar w:fldCharType="begin"/>
      </w:r>
      <w:r w:rsidR="0070207B" w:rsidRPr="0070207B">
        <w:rPr>
          <w:b/>
          <w:bCs/>
        </w:rPr>
        <w:instrText xml:space="preserve"> REF _Ref164845219 \r \h </w:instrText>
      </w:r>
      <w:r w:rsidR="0070207B">
        <w:rPr>
          <w:b/>
          <w:bCs/>
        </w:rPr>
        <w:instrText xml:space="preserve"> \* MERGEFORMAT </w:instrText>
      </w:r>
      <w:r w:rsidR="0070207B" w:rsidRPr="0070207B">
        <w:rPr>
          <w:b/>
          <w:bCs/>
        </w:rPr>
      </w:r>
      <w:r w:rsidR="0070207B" w:rsidRPr="0070207B">
        <w:rPr>
          <w:b/>
          <w:bCs/>
        </w:rPr>
        <w:fldChar w:fldCharType="separate"/>
      </w:r>
      <w:r w:rsidR="00843CB6">
        <w:rPr>
          <w:b/>
          <w:bCs/>
        </w:rPr>
        <w:t>3</w:t>
      </w:r>
      <w:r w:rsidR="0070207B" w:rsidRPr="0070207B">
        <w:rPr>
          <w:b/>
          <w:bCs/>
        </w:rPr>
        <w:fldChar w:fldCharType="end"/>
      </w:r>
      <w:r w:rsidR="0070207B">
        <w:t>)</w:t>
      </w:r>
      <w:r w:rsidR="00954074">
        <w:t xml:space="preserve"> was therefore utilized</w:t>
      </w:r>
      <w:r w:rsidR="00522DBA">
        <w:t xml:space="preserve">. PFAS removal was applied at pilot scale so </w:t>
      </w:r>
      <w:r w:rsidR="0064584D">
        <w:t>model parameters could be calibrated</w:t>
      </w:r>
      <w:r w:rsidR="00F750BD">
        <w:t xml:space="preserve"> </w:t>
      </w:r>
      <w:r w:rsidR="00881799">
        <w:t>based on</w:t>
      </w:r>
      <w:r w:rsidR="00F750BD">
        <w:t xml:space="preserve"> experiment</w:t>
      </w:r>
      <w:r w:rsidR="002226F6">
        <w:t>al data</w:t>
      </w:r>
      <w:r w:rsidR="0064584D">
        <w:t xml:space="preserve">. </w:t>
      </w:r>
      <w:r w:rsidR="001F1794">
        <w:t>A</w:t>
      </w:r>
      <w:r w:rsidR="008E3DE1">
        <w:t xml:space="preserve"> dataset </w:t>
      </w:r>
      <w:r w:rsidR="00155B04">
        <w:t>with</w:t>
      </w:r>
      <w:r w:rsidR="008E3DE1">
        <w:t xml:space="preserve"> other conditions, i.e. winter </w:t>
      </w:r>
      <w:r w:rsidR="008E3DE1">
        <w:lastRenderedPageBreak/>
        <w:t xml:space="preserve">instead of summer, was </w:t>
      </w:r>
      <w:r w:rsidR="00155B04">
        <w:t>created and used</w:t>
      </w:r>
      <w:r w:rsidR="008E3DE1">
        <w:t xml:space="preserve"> to validate</w:t>
      </w:r>
      <w:r w:rsidR="00155B04">
        <w:t xml:space="preserve"> the model as good as possible.</w:t>
      </w:r>
      <w:r w:rsidR="00C25570">
        <w:t xml:space="preserve"> </w:t>
      </w:r>
      <w:r w:rsidR="00755CEB">
        <w:t xml:space="preserve">The Freundlich isotherm </w:t>
      </w:r>
      <w:r w:rsidR="008B261F">
        <w:t>was</w:t>
      </w:r>
      <w:r w:rsidR="00755CEB">
        <w:t xml:space="preserve"> applied with </w:t>
      </w:r>
      <w:r w:rsidR="006055FD">
        <w:t xml:space="preserve">Freundlich parameters </w:t>
      </w:r>
      <m:oMath>
        <m:r>
          <w:rPr>
            <w:rFonts w:ascii="Cambria Math" w:hAnsi="Cambria Math"/>
            <w:szCs w:val="20"/>
          </w:rPr>
          <m:t>K</m:t>
        </m:r>
      </m:oMath>
      <w:r w:rsidR="006055FD">
        <w:rPr>
          <w:rFonts w:eastAsiaTheme="minorEastAsia"/>
          <w:szCs w:val="20"/>
        </w:rPr>
        <w:t xml:space="preserve"> and </w:t>
      </w:r>
      <m:oMath>
        <m:r>
          <w:rPr>
            <w:rFonts w:ascii="Cambria Math" w:hAnsi="Cambria Math"/>
            <w:szCs w:val="20"/>
          </w:rPr>
          <m:t>1/n</m:t>
        </m:r>
      </m:oMath>
      <w:r w:rsidR="006055FD">
        <w:rPr>
          <w:rFonts w:eastAsiaTheme="minorEastAsia"/>
          <w:szCs w:val="20"/>
        </w:rPr>
        <w:t xml:space="preserve"> </w:t>
      </w:r>
      <w:r w:rsidR="006055FD">
        <w:rPr>
          <w:rFonts w:eastAsiaTheme="minorEastAsia"/>
          <w:szCs w:val="20"/>
        </w:rPr>
        <w:fldChar w:fldCharType="begin"/>
      </w:r>
      <w:r w:rsidR="00494768">
        <w:rPr>
          <w:rFonts w:eastAsiaTheme="minorEastAsia"/>
          <w:szCs w:val="20"/>
        </w:rPr>
        <w:instrText xml:space="preserve"> ADDIN ZOTERO_ITEM CSL_CITATION {"citationID":"DHI1lkP6","properties":{"formattedCitation":"(J.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6055FD">
        <w:rPr>
          <w:rFonts w:eastAsiaTheme="minorEastAsia"/>
          <w:szCs w:val="20"/>
        </w:rPr>
        <w:fldChar w:fldCharType="separate"/>
      </w:r>
      <w:r w:rsidR="00494768" w:rsidRPr="00494768">
        <w:rPr>
          <w:rFonts w:cs="Arial"/>
        </w:rPr>
        <w:t>(J. Burkhardt et al., 2022)</w:t>
      </w:r>
      <w:r w:rsidR="006055FD">
        <w:rPr>
          <w:rFonts w:eastAsiaTheme="minorEastAsia"/>
          <w:szCs w:val="20"/>
        </w:rPr>
        <w:fldChar w:fldCharType="end"/>
      </w:r>
      <w:r w:rsidR="008312BB">
        <w:rPr>
          <w:rFonts w:eastAsiaTheme="minorEastAsia"/>
          <w:szCs w:val="20"/>
        </w:rPr>
        <w:t>.</w:t>
      </w:r>
    </w:p>
    <w:p w14:paraId="5E5D7DDB" w14:textId="2B0F091F" w:rsidR="008312BB" w:rsidRDefault="008312BB" w:rsidP="00F500EC">
      <w:pPr>
        <w:jc w:val="both"/>
      </w:pPr>
    </w:p>
    <w:p w14:paraId="78A60595" w14:textId="45D3412D" w:rsidR="00134B70" w:rsidRPr="00C5366A" w:rsidRDefault="00134B70" w:rsidP="00C5366A">
      <w:pPr>
        <w:pStyle w:val="Caption"/>
        <w:keepNext/>
        <w:jc w:val="center"/>
        <w:rPr>
          <w:b/>
          <w:bCs/>
          <w:i w:val="0"/>
          <w:iCs w:val="0"/>
        </w:rPr>
      </w:pPr>
      <w:bookmarkStart w:id="108" w:name="_Ref164679057"/>
      <w:r w:rsidRPr="00C5366A">
        <w:rPr>
          <w:b/>
          <w:bCs/>
          <w:i w:val="0"/>
          <w:iCs w:val="0"/>
        </w:rPr>
        <w:t xml:space="preserve">Table </w:t>
      </w:r>
      <w:r w:rsidRPr="00C5366A">
        <w:rPr>
          <w:b/>
          <w:bCs/>
          <w:i w:val="0"/>
          <w:iCs w:val="0"/>
        </w:rPr>
        <w:fldChar w:fldCharType="begin"/>
      </w:r>
      <w:r w:rsidRPr="00C5366A">
        <w:rPr>
          <w:b/>
          <w:bCs/>
          <w:i w:val="0"/>
          <w:iCs w:val="0"/>
        </w:rPr>
        <w:instrText xml:space="preserve"> SEQ Table \* ARABIC </w:instrText>
      </w:r>
      <w:r w:rsidRPr="00C5366A">
        <w:rPr>
          <w:b/>
          <w:bCs/>
          <w:i w:val="0"/>
          <w:iCs w:val="0"/>
        </w:rPr>
        <w:fldChar w:fldCharType="separate"/>
      </w:r>
      <w:r w:rsidR="00843CB6">
        <w:rPr>
          <w:b/>
          <w:bCs/>
          <w:i w:val="0"/>
          <w:iCs w:val="0"/>
          <w:noProof/>
        </w:rPr>
        <w:t>8</w:t>
      </w:r>
      <w:r w:rsidRPr="00C5366A">
        <w:rPr>
          <w:b/>
          <w:bCs/>
          <w:i w:val="0"/>
          <w:iCs w:val="0"/>
        </w:rPr>
        <w:fldChar w:fldCharType="end"/>
      </w:r>
      <w:bookmarkEnd w:id="108"/>
      <w:r w:rsidRPr="00C5366A">
        <w:rPr>
          <w:b/>
          <w:bCs/>
          <w:i w:val="0"/>
          <w:iCs w:val="0"/>
        </w:rPr>
        <w:t xml:space="preserve"> </w:t>
      </w:r>
      <w:r w:rsidR="005C54D0">
        <w:rPr>
          <w:b/>
          <w:bCs/>
          <w:i w:val="0"/>
          <w:iCs w:val="0"/>
        </w:rPr>
        <w:t>I</w:t>
      </w:r>
      <w:r w:rsidRPr="00C5366A">
        <w:rPr>
          <w:b/>
          <w:bCs/>
          <w:i w:val="0"/>
          <w:iCs w:val="0"/>
        </w:rPr>
        <w:t>nput parameters for</w:t>
      </w:r>
      <w:r w:rsidR="005C54D0">
        <w:rPr>
          <w:b/>
          <w:bCs/>
          <w:i w:val="0"/>
          <w:iCs w:val="0"/>
        </w:rPr>
        <w:t xml:space="preserve"> modelling the</w:t>
      </w:r>
      <w:r w:rsidR="00A7062E" w:rsidRPr="00C5366A">
        <w:rPr>
          <w:b/>
          <w:bCs/>
          <w:i w:val="0"/>
          <w:iCs w:val="0"/>
        </w:rPr>
        <w:t xml:space="preserve"> adsorption of PFHpA</w:t>
      </w:r>
      <w:r w:rsidR="00C5366A">
        <w:rPr>
          <w:b/>
          <w:bCs/>
          <w:i w:val="0"/>
          <w:iCs w:val="0"/>
        </w:rPr>
        <w:t xml:space="preserve"> and TCE</w:t>
      </w:r>
      <w:r w:rsidR="00C5366A" w:rsidRPr="003141DB">
        <w:rPr>
          <w:b/>
          <w:bCs/>
          <w:i w:val="0"/>
          <w:iCs w:val="0"/>
        </w:rPr>
        <w:t xml:space="preserve"> </w:t>
      </w:r>
      <w:r w:rsidR="00901758" w:rsidRPr="00181374">
        <w:rPr>
          <w:b/>
          <w:bCs/>
          <w:i w:val="0"/>
          <w:iCs w:val="0"/>
        </w:rPr>
        <w:fldChar w:fldCharType="begin"/>
      </w:r>
      <w:r w:rsidR="00494768">
        <w:rPr>
          <w:b/>
          <w:bCs/>
          <w:i w:val="0"/>
          <w:iCs w:val="0"/>
        </w:rPr>
        <w:instrText xml:space="preserve"> ADDIN ZOTERO_ITEM CSL_CITATION {"citationID":"mMuVcYF0","properties":{"formattedCitation":"(J.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901758" w:rsidRPr="00181374">
        <w:rPr>
          <w:b/>
          <w:bCs/>
          <w:i w:val="0"/>
          <w:iCs w:val="0"/>
        </w:rPr>
        <w:fldChar w:fldCharType="separate"/>
      </w:r>
      <w:r w:rsidR="00494768" w:rsidRPr="00494768">
        <w:rPr>
          <w:rFonts w:cs="Arial"/>
        </w:rPr>
        <w:t>(J. Burkhardt et al., 2022)</w:t>
      </w:r>
      <w:r w:rsidR="00901758" w:rsidRPr="00181374">
        <w:rPr>
          <w:b/>
          <w:bCs/>
          <w:i w:val="0"/>
          <w:iCs w:val="0"/>
        </w:rPr>
        <w:fldChar w:fldCharType="end"/>
      </w:r>
    </w:p>
    <w:tbl>
      <w:tblPr>
        <w:tblStyle w:val="TableGrid"/>
        <w:tblW w:w="9072" w:type="dxa"/>
        <w:tblLook w:val="04A0" w:firstRow="1" w:lastRow="0" w:firstColumn="1" w:lastColumn="0" w:noHBand="0" w:noVBand="1"/>
      </w:tblPr>
      <w:tblGrid>
        <w:gridCol w:w="1394"/>
        <w:gridCol w:w="3003"/>
        <w:gridCol w:w="597"/>
        <w:gridCol w:w="1527"/>
        <w:gridCol w:w="1254"/>
        <w:gridCol w:w="1297"/>
      </w:tblGrid>
      <w:tr w:rsidR="001A2062" w14:paraId="5DA4887D" w14:textId="77777777" w:rsidTr="00306E5D">
        <w:tc>
          <w:tcPr>
            <w:tcW w:w="1394" w:type="dxa"/>
            <w:tcBorders>
              <w:top w:val="single" w:sz="4" w:space="0" w:color="auto"/>
              <w:left w:val="nil"/>
              <w:bottom w:val="single" w:sz="4" w:space="0" w:color="auto"/>
              <w:right w:val="nil"/>
            </w:tcBorders>
            <w:shd w:val="clear" w:color="auto" w:fill="B4C6E7" w:themeFill="accent5" w:themeFillTint="66"/>
          </w:tcPr>
          <w:p w14:paraId="4A9E5710" w14:textId="77777777" w:rsidR="005A1F8F" w:rsidRPr="00620539" w:rsidRDefault="005A1F8F" w:rsidP="00571D71">
            <w:pPr>
              <w:rPr>
                <w:szCs w:val="20"/>
              </w:rPr>
            </w:pPr>
          </w:p>
        </w:tc>
        <w:tc>
          <w:tcPr>
            <w:tcW w:w="3003" w:type="dxa"/>
            <w:tcBorders>
              <w:top w:val="single" w:sz="4" w:space="0" w:color="auto"/>
              <w:left w:val="nil"/>
              <w:bottom w:val="single" w:sz="4" w:space="0" w:color="auto"/>
              <w:right w:val="nil"/>
            </w:tcBorders>
            <w:shd w:val="clear" w:color="auto" w:fill="B4C6E7" w:themeFill="accent5" w:themeFillTint="66"/>
            <w:vAlign w:val="center"/>
          </w:tcPr>
          <w:p w14:paraId="377EDFAC" w14:textId="5037459A" w:rsidR="005A1F8F" w:rsidRPr="00620539" w:rsidRDefault="005A1F8F" w:rsidP="00571D71">
            <w:pPr>
              <w:rPr>
                <w:szCs w:val="20"/>
              </w:rPr>
            </w:pPr>
            <w:r w:rsidRPr="00620539">
              <w:rPr>
                <w:szCs w:val="20"/>
              </w:rPr>
              <w:t>Parameter</w:t>
            </w:r>
            <w:r w:rsidR="00DD6A35">
              <w:rPr>
                <w:szCs w:val="20"/>
              </w:rPr>
              <w:t xml:space="preserve"> </w:t>
            </w:r>
            <w:r w:rsidR="00CF2628">
              <w:rPr>
                <w:szCs w:val="20"/>
              </w:rPr>
              <w:fldChar w:fldCharType="begin"/>
            </w:r>
            <w:r w:rsidR="00494768">
              <w:rPr>
                <w:szCs w:val="20"/>
              </w:rPr>
              <w:instrText xml:space="preserve"> ADDIN ZOTERO_ITEM CSL_CITATION {"citationID":"8pqWHze5","properties":{"formattedCitation":"(J.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CF2628">
              <w:rPr>
                <w:szCs w:val="20"/>
              </w:rPr>
              <w:fldChar w:fldCharType="separate"/>
            </w:r>
            <w:r w:rsidR="00494768" w:rsidRPr="00494768">
              <w:rPr>
                <w:rFonts w:cs="Arial"/>
              </w:rPr>
              <w:t>(J. Burkhardt, 2020)</w:t>
            </w:r>
            <w:r w:rsidR="00CF2628">
              <w:rPr>
                <w:szCs w:val="20"/>
              </w:rPr>
              <w:fldChar w:fldCharType="end"/>
            </w:r>
          </w:p>
        </w:tc>
        <w:tc>
          <w:tcPr>
            <w:tcW w:w="597" w:type="dxa"/>
            <w:tcBorders>
              <w:top w:val="single" w:sz="4" w:space="0" w:color="auto"/>
              <w:left w:val="nil"/>
              <w:bottom w:val="single" w:sz="4" w:space="0" w:color="auto"/>
              <w:right w:val="nil"/>
            </w:tcBorders>
            <w:shd w:val="clear" w:color="auto" w:fill="B4C6E7" w:themeFill="accent5" w:themeFillTint="66"/>
          </w:tcPr>
          <w:p w14:paraId="1957A1AD" w14:textId="77777777" w:rsidR="005A1F8F" w:rsidRDefault="005A1F8F" w:rsidP="00571D71"/>
        </w:tc>
        <w:tc>
          <w:tcPr>
            <w:tcW w:w="1527" w:type="dxa"/>
            <w:tcBorders>
              <w:top w:val="single" w:sz="4" w:space="0" w:color="auto"/>
              <w:left w:val="nil"/>
              <w:bottom w:val="single" w:sz="4" w:space="0" w:color="auto"/>
              <w:right w:val="nil"/>
            </w:tcBorders>
            <w:shd w:val="clear" w:color="auto" w:fill="B4C6E7" w:themeFill="accent5" w:themeFillTint="66"/>
            <w:vAlign w:val="center"/>
          </w:tcPr>
          <w:p w14:paraId="51E23BAB" w14:textId="09480847" w:rsidR="005A1F8F" w:rsidRPr="009C6E1A" w:rsidRDefault="005A1F8F" w:rsidP="00571D71">
            <w:pPr>
              <w:rPr>
                <w:sz w:val="18"/>
                <w:szCs w:val="20"/>
              </w:rPr>
            </w:pPr>
            <w:r>
              <w:t>PFHpA</w:t>
            </w:r>
          </w:p>
        </w:tc>
        <w:tc>
          <w:tcPr>
            <w:tcW w:w="1254" w:type="dxa"/>
            <w:tcBorders>
              <w:top w:val="single" w:sz="4" w:space="0" w:color="auto"/>
              <w:left w:val="nil"/>
              <w:bottom w:val="single" w:sz="4" w:space="0" w:color="auto"/>
              <w:right w:val="nil"/>
            </w:tcBorders>
            <w:shd w:val="clear" w:color="auto" w:fill="B4C6E7" w:themeFill="accent5" w:themeFillTint="66"/>
            <w:vAlign w:val="center"/>
          </w:tcPr>
          <w:p w14:paraId="6F17F672" w14:textId="1E90949D" w:rsidR="005A1F8F" w:rsidRPr="009C6E1A" w:rsidRDefault="005A1F8F" w:rsidP="00571D71">
            <w:pPr>
              <w:rPr>
                <w:sz w:val="18"/>
                <w:szCs w:val="20"/>
              </w:rPr>
            </w:pPr>
            <w:r>
              <w:t>TCE</w:t>
            </w:r>
          </w:p>
        </w:tc>
        <w:tc>
          <w:tcPr>
            <w:tcW w:w="1297" w:type="dxa"/>
            <w:tcBorders>
              <w:top w:val="single" w:sz="4" w:space="0" w:color="auto"/>
              <w:left w:val="nil"/>
              <w:bottom w:val="single" w:sz="4" w:space="0" w:color="auto"/>
              <w:right w:val="nil"/>
            </w:tcBorders>
            <w:shd w:val="clear" w:color="auto" w:fill="B4C6E7" w:themeFill="accent5" w:themeFillTint="66"/>
          </w:tcPr>
          <w:p w14:paraId="05565FC4" w14:textId="25804ADB" w:rsidR="005A1F8F" w:rsidRDefault="005A1F8F" w:rsidP="00571D71">
            <w:r>
              <w:t>Unit</w:t>
            </w:r>
          </w:p>
        </w:tc>
      </w:tr>
      <w:tr w:rsidR="001A2062" w:rsidRPr="00A808EE" w14:paraId="2278CE28"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146F451" w14:textId="77777777" w:rsidR="005A1F8F" w:rsidRPr="00E321DB" w:rsidRDefault="005A1F8F" w:rsidP="005A1F8F">
            <w:pPr>
              <w:rPr>
                <w:i/>
                <w:iCs/>
                <w:sz w:val="16"/>
                <w:szCs w:val="18"/>
              </w:rPr>
            </w:pPr>
            <w:r w:rsidRPr="00E321DB">
              <w:rPr>
                <w:i/>
                <w:iCs/>
                <w:sz w:val="16"/>
                <w:szCs w:val="18"/>
              </w:rPr>
              <w:t>Compound properties</w:t>
            </w:r>
          </w:p>
        </w:tc>
        <w:tc>
          <w:tcPr>
            <w:tcW w:w="3003" w:type="dxa"/>
            <w:tcBorders>
              <w:top w:val="single" w:sz="4" w:space="0" w:color="auto"/>
              <w:left w:val="single" w:sz="4" w:space="0" w:color="auto"/>
              <w:bottom w:val="nil"/>
              <w:right w:val="nil"/>
            </w:tcBorders>
          </w:tcPr>
          <w:p w14:paraId="1A1772D0" w14:textId="77777777" w:rsidR="005A1F8F" w:rsidRPr="00EE0F40" w:rsidRDefault="005A1F8F" w:rsidP="005A1F8F">
            <w:pPr>
              <w:rPr>
                <w:sz w:val="16"/>
                <w:szCs w:val="18"/>
              </w:rPr>
            </w:pPr>
            <w:r>
              <w:rPr>
                <w:sz w:val="16"/>
                <w:szCs w:val="18"/>
              </w:rPr>
              <w:t>Molecular weight (MW)</w:t>
            </w:r>
          </w:p>
        </w:tc>
        <w:tc>
          <w:tcPr>
            <w:tcW w:w="597" w:type="dxa"/>
            <w:tcBorders>
              <w:top w:val="single" w:sz="4" w:space="0" w:color="auto"/>
              <w:left w:val="nil"/>
              <w:bottom w:val="nil"/>
              <w:right w:val="nil"/>
            </w:tcBorders>
          </w:tcPr>
          <w:p w14:paraId="109C4F90"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57A4F68E" w14:textId="2CAD331F" w:rsidR="005A1F8F" w:rsidRPr="00EE0F40" w:rsidRDefault="002A020E" w:rsidP="005A1F8F">
            <w:pPr>
              <w:rPr>
                <w:sz w:val="16"/>
                <w:szCs w:val="18"/>
              </w:rPr>
            </w:pPr>
            <w:r>
              <w:rPr>
                <w:sz w:val="16"/>
                <w:szCs w:val="18"/>
              </w:rPr>
              <w:t>364.06</w:t>
            </w:r>
          </w:p>
        </w:tc>
        <w:tc>
          <w:tcPr>
            <w:tcW w:w="1254" w:type="dxa"/>
            <w:tcBorders>
              <w:top w:val="single" w:sz="4" w:space="0" w:color="auto"/>
              <w:left w:val="nil"/>
              <w:bottom w:val="nil"/>
              <w:right w:val="nil"/>
            </w:tcBorders>
          </w:tcPr>
          <w:p w14:paraId="6E93805C" w14:textId="25850D11" w:rsidR="005A1F8F" w:rsidRPr="00EE0F40" w:rsidRDefault="00EE31F5" w:rsidP="005A1F8F">
            <w:pPr>
              <w:rPr>
                <w:sz w:val="16"/>
                <w:szCs w:val="18"/>
              </w:rPr>
            </w:pPr>
            <w:r>
              <w:rPr>
                <w:sz w:val="16"/>
                <w:szCs w:val="18"/>
              </w:rPr>
              <w:t>131.39</w:t>
            </w:r>
          </w:p>
        </w:tc>
        <w:tc>
          <w:tcPr>
            <w:tcW w:w="1297" w:type="dxa"/>
            <w:tcBorders>
              <w:top w:val="single" w:sz="4" w:space="0" w:color="auto"/>
              <w:left w:val="nil"/>
              <w:bottom w:val="nil"/>
              <w:right w:val="nil"/>
            </w:tcBorders>
          </w:tcPr>
          <w:p w14:paraId="2BB0389E" w14:textId="54E64ADA" w:rsidR="005A1F8F" w:rsidRPr="00EE0F40" w:rsidRDefault="005A1F8F" w:rsidP="005A1F8F">
            <w:pPr>
              <w:rPr>
                <w:sz w:val="16"/>
                <w:szCs w:val="18"/>
              </w:rPr>
            </w:pPr>
            <w:r>
              <w:rPr>
                <w:sz w:val="16"/>
                <w:szCs w:val="18"/>
              </w:rPr>
              <w:t>g/mol</w:t>
            </w:r>
          </w:p>
        </w:tc>
      </w:tr>
      <w:tr w:rsidR="001A2062" w:rsidRPr="00A808EE" w14:paraId="04484DF2" w14:textId="77777777" w:rsidTr="00306E5D">
        <w:tc>
          <w:tcPr>
            <w:tcW w:w="1394" w:type="dxa"/>
            <w:vMerge/>
            <w:tcBorders>
              <w:left w:val="nil"/>
              <w:right w:val="single" w:sz="4" w:space="0" w:color="auto"/>
            </w:tcBorders>
            <w:shd w:val="clear" w:color="auto" w:fill="B4C6E7" w:themeFill="accent5" w:themeFillTint="66"/>
          </w:tcPr>
          <w:p w14:paraId="0F899652"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C588DB3" w14:textId="77777777" w:rsidR="005A1F8F" w:rsidRPr="00EE0F40" w:rsidRDefault="005A1F8F" w:rsidP="005A1F8F">
            <w:pPr>
              <w:rPr>
                <w:sz w:val="16"/>
                <w:szCs w:val="18"/>
              </w:rPr>
            </w:pPr>
            <w:r>
              <w:rPr>
                <w:sz w:val="16"/>
                <w:szCs w:val="18"/>
              </w:rPr>
              <w:t>Molar volume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Pr>
                <w:sz w:val="16"/>
                <w:szCs w:val="18"/>
              </w:rPr>
              <w:t>)</w:t>
            </w:r>
          </w:p>
        </w:tc>
        <w:tc>
          <w:tcPr>
            <w:tcW w:w="597" w:type="dxa"/>
            <w:tcBorders>
              <w:top w:val="nil"/>
              <w:left w:val="nil"/>
              <w:bottom w:val="nil"/>
              <w:right w:val="nil"/>
            </w:tcBorders>
          </w:tcPr>
          <w:p w14:paraId="5C40D18F" w14:textId="77777777" w:rsidR="005A1F8F" w:rsidRPr="00EE0F40" w:rsidRDefault="005A1F8F" w:rsidP="005A1F8F">
            <w:pPr>
              <w:rPr>
                <w:sz w:val="16"/>
                <w:szCs w:val="18"/>
              </w:rPr>
            </w:pPr>
          </w:p>
        </w:tc>
        <w:tc>
          <w:tcPr>
            <w:tcW w:w="1527" w:type="dxa"/>
            <w:tcBorders>
              <w:top w:val="nil"/>
              <w:left w:val="nil"/>
              <w:bottom w:val="nil"/>
              <w:right w:val="nil"/>
            </w:tcBorders>
          </w:tcPr>
          <w:p w14:paraId="3DB44A5E" w14:textId="3D2725E9" w:rsidR="005A1F8F" w:rsidRPr="00EE0F40" w:rsidRDefault="002A020E" w:rsidP="005A1F8F">
            <w:pPr>
              <w:rPr>
                <w:sz w:val="16"/>
                <w:szCs w:val="18"/>
              </w:rPr>
            </w:pPr>
            <w:r>
              <w:rPr>
                <w:sz w:val="16"/>
                <w:szCs w:val="18"/>
              </w:rPr>
              <w:t>203.158</w:t>
            </w:r>
          </w:p>
        </w:tc>
        <w:tc>
          <w:tcPr>
            <w:tcW w:w="1254" w:type="dxa"/>
            <w:tcBorders>
              <w:top w:val="nil"/>
              <w:left w:val="nil"/>
              <w:bottom w:val="nil"/>
              <w:right w:val="nil"/>
            </w:tcBorders>
          </w:tcPr>
          <w:p w14:paraId="4895D5CF" w14:textId="2161063F" w:rsidR="005A1F8F" w:rsidRPr="00EE0F40" w:rsidRDefault="00EE31F5" w:rsidP="005A1F8F">
            <w:pPr>
              <w:rPr>
                <w:sz w:val="16"/>
                <w:szCs w:val="18"/>
              </w:rPr>
            </w:pPr>
            <w:r>
              <w:rPr>
                <w:sz w:val="16"/>
                <w:szCs w:val="18"/>
              </w:rPr>
              <w:t>102</w:t>
            </w:r>
          </w:p>
        </w:tc>
        <w:tc>
          <w:tcPr>
            <w:tcW w:w="1297" w:type="dxa"/>
            <w:tcBorders>
              <w:top w:val="nil"/>
              <w:left w:val="nil"/>
              <w:bottom w:val="nil"/>
              <w:right w:val="nil"/>
            </w:tcBorders>
          </w:tcPr>
          <w:p w14:paraId="373841FD" w14:textId="21D266F6" w:rsidR="005A1F8F" w:rsidRPr="00EE0F40" w:rsidRDefault="005A1F8F" w:rsidP="005A1F8F">
            <w:pPr>
              <w:rPr>
                <w:sz w:val="16"/>
                <w:szCs w:val="18"/>
              </w:rPr>
            </w:pPr>
            <w:r>
              <w:rPr>
                <w:sz w:val="16"/>
                <w:szCs w:val="18"/>
              </w:rPr>
              <w:t>ml/mol</w:t>
            </w:r>
          </w:p>
        </w:tc>
      </w:tr>
      <w:tr w:rsidR="001A2062" w:rsidRPr="00A808EE" w14:paraId="02EF8B8E" w14:textId="77777777" w:rsidTr="00306E5D">
        <w:tc>
          <w:tcPr>
            <w:tcW w:w="1394" w:type="dxa"/>
            <w:vMerge/>
            <w:tcBorders>
              <w:left w:val="nil"/>
              <w:right w:val="single" w:sz="4" w:space="0" w:color="auto"/>
            </w:tcBorders>
            <w:shd w:val="clear" w:color="auto" w:fill="B4C6E7" w:themeFill="accent5" w:themeFillTint="66"/>
          </w:tcPr>
          <w:p w14:paraId="64E2F7E1"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724C7111" w14:textId="77777777" w:rsidR="005A1F8F" w:rsidRPr="00EE0F40" w:rsidRDefault="005A1F8F" w:rsidP="005A1F8F">
            <w:pPr>
              <w:rPr>
                <w:sz w:val="16"/>
                <w:szCs w:val="18"/>
              </w:rPr>
            </w:pPr>
            <w:r>
              <w:rPr>
                <w:sz w:val="16"/>
                <w:szCs w:val="18"/>
              </w:rPr>
              <w:t>Boiling point (BP)</w:t>
            </w:r>
          </w:p>
        </w:tc>
        <w:tc>
          <w:tcPr>
            <w:tcW w:w="597" w:type="dxa"/>
            <w:tcBorders>
              <w:top w:val="nil"/>
              <w:left w:val="nil"/>
              <w:bottom w:val="nil"/>
              <w:right w:val="nil"/>
            </w:tcBorders>
          </w:tcPr>
          <w:p w14:paraId="799A7C74" w14:textId="77777777" w:rsidR="005A1F8F" w:rsidRPr="00EE0F40" w:rsidRDefault="005A1F8F" w:rsidP="005A1F8F">
            <w:pPr>
              <w:rPr>
                <w:sz w:val="16"/>
                <w:szCs w:val="18"/>
              </w:rPr>
            </w:pPr>
          </w:p>
        </w:tc>
        <w:tc>
          <w:tcPr>
            <w:tcW w:w="1527" w:type="dxa"/>
            <w:tcBorders>
              <w:top w:val="nil"/>
              <w:left w:val="nil"/>
              <w:bottom w:val="nil"/>
              <w:right w:val="nil"/>
            </w:tcBorders>
          </w:tcPr>
          <w:p w14:paraId="36A561E8" w14:textId="44AFD28E" w:rsidR="005A1F8F" w:rsidRPr="00EE0F40" w:rsidRDefault="00E220F5" w:rsidP="005A1F8F">
            <w:pPr>
              <w:rPr>
                <w:sz w:val="16"/>
                <w:szCs w:val="18"/>
              </w:rPr>
            </w:pPr>
            <w:r>
              <w:rPr>
                <w:sz w:val="16"/>
                <w:szCs w:val="18"/>
              </w:rPr>
              <w:t>175</w:t>
            </w:r>
          </w:p>
        </w:tc>
        <w:tc>
          <w:tcPr>
            <w:tcW w:w="1254" w:type="dxa"/>
            <w:tcBorders>
              <w:top w:val="nil"/>
              <w:left w:val="nil"/>
              <w:bottom w:val="nil"/>
              <w:right w:val="nil"/>
            </w:tcBorders>
          </w:tcPr>
          <w:p w14:paraId="01A9CD30" w14:textId="10F63376" w:rsidR="005A1F8F" w:rsidRPr="00EE0F40" w:rsidRDefault="00EE31F5" w:rsidP="005A1F8F">
            <w:pPr>
              <w:rPr>
                <w:sz w:val="16"/>
                <w:szCs w:val="18"/>
              </w:rPr>
            </w:pPr>
            <w:r>
              <w:rPr>
                <w:sz w:val="16"/>
                <w:szCs w:val="18"/>
              </w:rPr>
              <w:t>87</w:t>
            </w:r>
          </w:p>
        </w:tc>
        <w:tc>
          <w:tcPr>
            <w:tcW w:w="1297" w:type="dxa"/>
            <w:tcBorders>
              <w:top w:val="nil"/>
              <w:left w:val="nil"/>
              <w:bottom w:val="nil"/>
              <w:right w:val="nil"/>
            </w:tcBorders>
          </w:tcPr>
          <w:p w14:paraId="6A315DFC" w14:textId="1FC4B613" w:rsidR="005A1F8F" w:rsidRPr="00EE0F40" w:rsidRDefault="005A1F8F" w:rsidP="005A1F8F">
            <w:pPr>
              <w:rPr>
                <w:sz w:val="16"/>
                <w:szCs w:val="18"/>
              </w:rPr>
            </w:pPr>
            <w:r>
              <w:rPr>
                <w:sz w:val="16"/>
                <w:szCs w:val="18"/>
              </w:rPr>
              <w:t>°C</w:t>
            </w:r>
          </w:p>
        </w:tc>
      </w:tr>
      <w:tr w:rsidR="001A2062" w:rsidRPr="00A808EE" w14:paraId="755A080A"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3AC980F5"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5F64FD96" w14:textId="77777777" w:rsidR="005A1F8F" w:rsidRPr="00EE0F40" w:rsidRDefault="005A1F8F" w:rsidP="005A1F8F">
            <w:pPr>
              <w:rPr>
                <w:sz w:val="16"/>
                <w:szCs w:val="18"/>
              </w:rPr>
            </w:pPr>
            <w:r>
              <w:rPr>
                <w:sz w:val="16"/>
                <w:szCs w:val="18"/>
              </w:rPr>
              <w:t>Density compound</w:t>
            </w:r>
          </w:p>
        </w:tc>
        <w:tc>
          <w:tcPr>
            <w:tcW w:w="597" w:type="dxa"/>
            <w:tcBorders>
              <w:top w:val="nil"/>
              <w:left w:val="nil"/>
              <w:bottom w:val="single" w:sz="4" w:space="0" w:color="auto"/>
              <w:right w:val="nil"/>
            </w:tcBorders>
          </w:tcPr>
          <w:p w14:paraId="40615861"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718868DD" w14:textId="5BEF4FA9" w:rsidR="005A1F8F" w:rsidRPr="00EE0F40" w:rsidRDefault="00E220F5" w:rsidP="005A1F8F">
            <w:pPr>
              <w:rPr>
                <w:sz w:val="16"/>
                <w:szCs w:val="18"/>
              </w:rPr>
            </w:pPr>
            <w:r>
              <w:rPr>
                <w:sz w:val="16"/>
                <w:szCs w:val="18"/>
              </w:rPr>
              <w:t>1.792</w:t>
            </w:r>
          </w:p>
        </w:tc>
        <w:tc>
          <w:tcPr>
            <w:tcW w:w="1254" w:type="dxa"/>
            <w:tcBorders>
              <w:top w:val="nil"/>
              <w:left w:val="nil"/>
              <w:bottom w:val="single" w:sz="4" w:space="0" w:color="auto"/>
              <w:right w:val="nil"/>
            </w:tcBorders>
          </w:tcPr>
          <w:p w14:paraId="192BC825" w14:textId="3216AB98" w:rsidR="005A1F8F" w:rsidRPr="00EE0F40" w:rsidRDefault="00EE31F5" w:rsidP="005A1F8F">
            <w:pPr>
              <w:rPr>
                <w:sz w:val="16"/>
                <w:szCs w:val="18"/>
              </w:rPr>
            </w:pPr>
            <w:r>
              <w:rPr>
                <w:sz w:val="16"/>
                <w:szCs w:val="18"/>
              </w:rPr>
              <w:t>1.53</w:t>
            </w:r>
          </w:p>
        </w:tc>
        <w:tc>
          <w:tcPr>
            <w:tcW w:w="1297" w:type="dxa"/>
            <w:tcBorders>
              <w:top w:val="nil"/>
              <w:left w:val="nil"/>
              <w:bottom w:val="single" w:sz="4" w:space="0" w:color="auto"/>
              <w:right w:val="nil"/>
            </w:tcBorders>
          </w:tcPr>
          <w:p w14:paraId="3FA9EF9C" w14:textId="5889AE0C" w:rsidR="005A1F8F" w:rsidRPr="00EE0F40" w:rsidRDefault="005A1F8F" w:rsidP="005A1F8F">
            <w:pPr>
              <w:rPr>
                <w:sz w:val="16"/>
                <w:szCs w:val="18"/>
              </w:rPr>
            </w:pPr>
            <w:r>
              <w:rPr>
                <w:sz w:val="16"/>
                <w:szCs w:val="18"/>
              </w:rPr>
              <w:t>g/ml</w:t>
            </w:r>
          </w:p>
        </w:tc>
      </w:tr>
      <w:tr w:rsidR="001A2062" w:rsidRPr="00A808EE" w14:paraId="61F2697D"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19F355B5" w14:textId="77777777" w:rsidR="005A1F8F" w:rsidRPr="005042AD" w:rsidRDefault="005A1F8F" w:rsidP="005A1F8F">
            <w:pPr>
              <w:rPr>
                <w:i/>
                <w:iCs/>
                <w:sz w:val="16"/>
                <w:szCs w:val="18"/>
              </w:rPr>
            </w:pPr>
            <w:r w:rsidRPr="005042AD">
              <w:rPr>
                <w:i/>
                <w:iCs/>
                <w:sz w:val="16"/>
                <w:szCs w:val="18"/>
              </w:rPr>
              <w:t>Isotherm parameters</w:t>
            </w:r>
          </w:p>
        </w:tc>
        <w:tc>
          <w:tcPr>
            <w:tcW w:w="3003" w:type="dxa"/>
            <w:tcBorders>
              <w:top w:val="single" w:sz="4" w:space="0" w:color="auto"/>
              <w:left w:val="single" w:sz="4" w:space="0" w:color="auto"/>
              <w:bottom w:val="nil"/>
              <w:right w:val="nil"/>
            </w:tcBorders>
          </w:tcPr>
          <w:p w14:paraId="272BADCA" w14:textId="77777777" w:rsidR="005A1F8F" w:rsidRPr="00EE0F40" w:rsidRDefault="005A1F8F" w:rsidP="005A1F8F">
            <w:pPr>
              <w:rPr>
                <w:sz w:val="16"/>
                <w:szCs w:val="18"/>
              </w:rPr>
            </w:pPr>
            <w:r>
              <w:rPr>
                <w:sz w:val="16"/>
                <w:szCs w:val="18"/>
              </w:rPr>
              <w:t>Freundlich parameter (</w:t>
            </w:r>
            <m:oMath>
              <m:r>
                <w:rPr>
                  <w:rFonts w:ascii="Cambria Math" w:hAnsi="Cambria Math"/>
                  <w:szCs w:val="20"/>
                </w:rPr>
                <m:t>K</m:t>
              </m:r>
            </m:oMath>
            <w:r>
              <w:rPr>
                <w:sz w:val="16"/>
                <w:szCs w:val="18"/>
              </w:rPr>
              <w:t>)</w:t>
            </w:r>
          </w:p>
        </w:tc>
        <w:tc>
          <w:tcPr>
            <w:tcW w:w="597" w:type="dxa"/>
            <w:tcBorders>
              <w:top w:val="single" w:sz="4" w:space="0" w:color="auto"/>
              <w:left w:val="nil"/>
              <w:bottom w:val="nil"/>
              <w:right w:val="nil"/>
            </w:tcBorders>
          </w:tcPr>
          <w:p w14:paraId="51B6D83A"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6E920B99" w14:textId="26E8A92C" w:rsidR="005A1F8F" w:rsidRPr="00EE0F40" w:rsidRDefault="00E220F5" w:rsidP="005A1F8F">
            <w:pPr>
              <w:rPr>
                <w:sz w:val="16"/>
                <w:szCs w:val="18"/>
              </w:rPr>
            </w:pPr>
            <w:r>
              <w:rPr>
                <w:sz w:val="16"/>
                <w:szCs w:val="18"/>
              </w:rPr>
              <w:t>6.764</w:t>
            </w:r>
          </w:p>
        </w:tc>
        <w:tc>
          <w:tcPr>
            <w:tcW w:w="1254" w:type="dxa"/>
            <w:tcBorders>
              <w:top w:val="single" w:sz="4" w:space="0" w:color="auto"/>
              <w:left w:val="nil"/>
              <w:bottom w:val="nil"/>
              <w:right w:val="nil"/>
            </w:tcBorders>
          </w:tcPr>
          <w:p w14:paraId="73D3E750" w14:textId="1737DD15" w:rsidR="005A1F8F" w:rsidRPr="00EE0F40" w:rsidRDefault="006713BA" w:rsidP="005A1F8F">
            <w:pPr>
              <w:rPr>
                <w:sz w:val="16"/>
                <w:szCs w:val="18"/>
              </w:rPr>
            </w:pPr>
            <w:r>
              <w:rPr>
                <w:sz w:val="16"/>
                <w:szCs w:val="18"/>
              </w:rPr>
              <w:t>5026.04</w:t>
            </w:r>
          </w:p>
        </w:tc>
        <w:tc>
          <w:tcPr>
            <w:tcW w:w="1297" w:type="dxa"/>
            <w:tcBorders>
              <w:top w:val="single" w:sz="4" w:space="0" w:color="auto"/>
              <w:left w:val="nil"/>
              <w:bottom w:val="nil"/>
              <w:right w:val="nil"/>
            </w:tcBorders>
          </w:tcPr>
          <w:p w14:paraId="235DD649" w14:textId="34E6F693" w:rsidR="005A1F8F" w:rsidRPr="00306E5D" w:rsidRDefault="005A1F8F" w:rsidP="005A1F8F">
            <w:pPr>
              <w:rPr>
                <w:sz w:val="16"/>
                <w:szCs w:val="16"/>
              </w:rPr>
            </w:pPr>
            <w:r w:rsidRPr="00306E5D">
              <w:rPr>
                <w:sz w:val="16"/>
                <w:szCs w:val="16"/>
              </w:rPr>
              <w:t>[(µg/g)(L/µg)</w:t>
            </w:r>
            <w:r w:rsidRPr="00306E5D">
              <w:rPr>
                <w:sz w:val="16"/>
                <w:szCs w:val="16"/>
                <w:vertAlign w:val="superscript"/>
              </w:rPr>
              <w:t>1/n</w:t>
            </w:r>
            <w:r w:rsidRPr="00306E5D">
              <w:rPr>
                <w:sz w:val="16"/>
                <w:szCs w:val="16"/>
              </w:rPr>
              <w:t>]</w:t>
            </w:r>
          </w:p>
        </w:tc>
      </w:tr>
      <w:tr w:rsidR="001A2062" w:rsidRPr="00A808EE" w14:paraId="57AF74A2"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2BC5B861"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5B3F1E27" w14:textId="77777777" w:rsidR="005A1F8F" w:rsidRPr="00EE0F40" w:rsidRDefault="005A1F8F" w:rsidP="005A1F8F">
            <w:pPr>
              <w:rPr>
                <w:sz w:val="16"/>
                <w:szCs w:val="18"/>
              </w:rPr>
            </w:pPr>
            <w:r>
              <w:rPr>
                <w:sz w:val="16"/>
                <w:szCs w:val="18"/>
              </w:rPr>
              <w:t>Freundlich exponent (</w:t>
            </w:r>
            <m:oMath>
              <m:r>
                <w:rPr>
                  <w:rFonts w:ascii="Cambria Math" w:hAnsi="Cambria Math"/>
                  <w:szCs w:val="20"/>
                </w:rPr>
                <m:t>1/n</m:t>
              </m:r>
            </m:oMath>
            <w:r>
              <w:rPr>
                <w:sz w:val="16"/>
                <w:szCs w:val="18"/>
              </w:rPr>
              <w:t>)</w:t>
            </w:r>
          </w:p>
        </w:tc>
        <w:tc>
          <w:tcPr>
            <w:tcW w:w="597" w:type="dxa"/>
            <w:tcBorders>
              <w:top w:val="nil"/>
              <w:left w:val="nil"/>
              <w:bottom w:val="single" w:sz="4" w:space="0" w:color="auto"/>
              <w:right w:val="nil"/>
            </w:tcBorders>
          </w:tcPr>
          <w:p w14:paraId="1F74B1DC"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5AD809C8" w14:textId="6C56F2D3" w:rsidR="005A1F8F" w:rsidRPr="00EE0F40" w:rsidRDefault="00E220F5" w:rsidP="005A1F8F">
            <w:pPr>
              <w:rPr>
                <w:sz w:val="16"/>
                <w:szCs w:val="18"/>
              </w:rPr>
            </w:pPr>
            <w:r>
              <w:rPr>
                <w:sz w:val="16"/>
                <w:szCs w:val="18"/>
              </w:rPr>
              <w:t>0.6</w:t>
            </w:r>
          </w:p>
        </w:tc>
        <w:tc>
          <w:tcPr>
            <w:tcW w:w="1254" w:type="dxa"/>
            <w:tcBorders>
              <w:top w:val="nil"/>
              <w:left w:val="nil"/>
              <w:bottom w:val="single" w:sz="4" w:space="0" w:color="auto"/>
              <w:right w:val="nil"/>
            </w:tcBorders>
          </w:tcPr>
          <w:p w14:paraId="2CFC14B9" w14:textId="52A8BAE7" w:rsidR="005A1F8F" w:rsidRPr="00EE0F40" w:rsidRDefault="006713BA" w:rsidP="005A1F8F">
            <w:pPr>
              <w:rPr>
                <w:sz w:val="16"/>
                <w:szCs w:val="18"/>
              </w:rPr>
            </w:pPr>
            <w:r>
              <w:rPr>
                <w:sz w:val="16"/>
                <w:szCs w:val="18"/>
              </w:rPr>
              <w:t>0.43</w:t>
            </w:r>
          </w:p>
        </w:tc>
        <w:tc>
          <w:tcPr>
            <w:tcW w:w="1297" w:type="dxa"/>
            <w:tcBorders>
              <w:top w:val="nil"/>
              <w:left w:val="nil"/>
              <w:bottom w:val="single" w:sz="4" w:space="0" w:color="auto"/>
              <w:right w:val="nil"/>
            </w:tcBorders>
          </w:tcPr>
          <w:p w14:paraId="5DB3D998" w14:textId="1B8E34AE" w:rsidR="005A1F8F" w:rsidRPr="00EE0F40" w:rsidRDefault="005A1F8F" w:rsidP="005A1F8F">
            <w:pPr>
              <w:rPr>
                <w:sz w:val="16"/>
                <w:szCs w:val="18"/>
              </w:rPr>
            </w:pPr>
            <w:r>
              <w:rPr>
                <w:sz w:val="16"/>
                <w:szCs w:val="18"/>
              </w:rPr>
              <w:t>(-)</w:t>
            </w:r>
          </w:p>
        </w:tc>
      </w:tr>
      <w:tr w:rsidR="001A2062" w:rsidRPr="00A808EE" w14:paraId="05B5AE21"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11A5195" w14:textId="77777777" w:rsidR="005A1F8F" w:rsidRPr="00474FF0" w:rsidRDefault="005A1F8F" w:rsidP="005A1F8F">
            <w:pPr>
              <w:rPr>
                <w:i/>
                <w:iCs/>
                <w:sz w:val="16"/>
                <w:szCs w:val="18"/>
              </w:rPr>
            </w:pPr>
            <w:r>
              <w:rPr>
                <w:i/>
                <w:iCs/>
                <w:sz w:val="16"/>
                <w:szCs w:val="18"/>
              </w:rPr>
              <w:t>Bed properties</w:t>
            </w:r>
          </w:p>
        </w:tc>
        <w:tc>
          <w:tcPr>
            <w:tcW w:w="3003" w:type="dxa"/>
            <w:tcBorders>
              <w:top w:val="single" w:sz="4" w:space="0" w:color="auto"/>
              <w:left w:val="single" w:sz="4" w:space="0" w:color="auto"/>
              <w:bottom w:val="nil"/>
              <w:right w:val="nil"/>
            </w:tcBorders>
          </w:tcPr>
          <w:p w14:paraId="69B875BA" w14:textId="77777777" w:rsidR="005A1F8F" w:rsidRPr="00EE0F40" w:rsidRDefault="005A1F8F" w:rsidP="005A1F8F">
            <w:pPr>
              <w:rPr>
                <w:sz w:val="16"/>
                <w:szCs w:val="18"/>
              </w:rPr>
            </w:pPr>
            <w:r>
              <w:rPr>
                <w:sz w:val="16"/>
                <w:szCs w:val="18"/>
              </w:rPr>
              <w:t>Radius particle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sz w:val="16"/>
                <w:szCs w:val="18"/>
              </w:rPr>
              <w:t>)</w:t>
            </w:r>
          </w:p>
        </w:tc>
        <w:tc>
          <w:tcPr>
            <w:tcW w:w="597" w:type="dxa"/>
            <w:tcBorders>
              <w:top w:val="single" w:sz="4" w:space="0" w:color="auto"/>
              <w:left w:val="nil"/>
              <w:bottom w:val="nil"/>
              <w:right w:val="nil"/>
            </w:tcBorders>
          </w:tcPr>
          <w:p w14:paraId="64894E0A"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0283C967" w14:textId="3AB2A98C" w:rsidR="005A1F8F" w:rsidRPr="00EE0F40" w:rsidRDefault="00913822" w:rsidP="005A1F8F">
            <w:pPr>
              <w:rPr>
                <w:sz w:val="16"/>
                <w:szCs w:val="18"/>
              </w:rPr>
            </w:pPr>
            <w:r>
              <w:rPr>
                <w:sz w:val="16"/>
                <w:szCs w:val="18"/>
              </w:rPr>
              <w:t>0.0</w:t>
            </w:r>
            <w:r w:rsidR="00ED0C32">
              <w:rPr>
                <w:sz w:val="16"/>
                <w:szCs w:val="18"/>
              </w:rPr>
              <w:t>513</w:t>
            </w:r>
          </w:p>
        </w:tc>
        <w:tc>
          <w:tcPr>
            <w:tcW w:w="1254" w:type="dxa"/>
            <w:tcBorders>
              <w:top w:val="single" w:sz="4" w:space="0" w:color="auto"/>
              <w:left w:val="nil"/>
              <w:bottom w:val="nil"/>
              <w:right w:val="nil"/>
            </w:tcBorders>
          </w:tcPr>
          <w:p w14:paraId="14D219E3" w14:textId="10F735AF" w:rsidR="005A1F8F" w:rsidRPr="00EE0F40" w:rsidRDefault="006713BA" w:rsidP="005A1F8F">
            <w:pPr>
              <w:rPr>
                <w:sz w:val="16"/>
                <w:szCs w:val="18"/>
              </w:rPr>
            </w:pPr>
            <w:r>
              <w:rPr>
                <w:sz w:val="16"/>
                <w:szCs w:val="18"/>
              </w:rPr>
              <w:t>0.0513</w:t>
            </w:r>
          </w:p>
        </w:tc>
        <w:tc>
          <w:tcPr>
            <w:tcW w:w="1297" w:type="dxa"/>
            <w:tcBorders>
              <w:top w:val="single" w:sz="4" w:space="0" w:color="auto"/>
              <w:left w:val="nil"/>
              <w:bottom w:val="nil"/>
              <w:right w:val="nil"/>
            </w:tcBorders>
          </w:tcPr>
          <w:p w14:paraId="5B37C60C" w14:textId="3987B16E" w:rsidR="005A1F8F" w:rsidRPr="00EE0F40" w:rsidRDefault="005A1F8F" w:rsidP="005A1F8F">
            <w:pPr>
              <w:rPr>
                <w:sz w:val="16"/>
                <w:szCs w:val="18"/>
              </w:rPr>
            </w:pPr>
            <w:r>
              <w:rPr>
                <w:sz w:val="16"/>
                <w:szCs w:val="18"/>
              </w:rPr>
              <w:t>cm</w:t>
            </w:r>
          </w:p>
        </w:tc>
      </w:tr>
      <w:tr w:rsidR="001A2062" w:rsidRPr="00A808EE" w14:paraId="18D96A64" w14:textId="77777777" w:rsidTr="00306E5D">
        <w:tc>
          <w:tcPr>
            <w:tcW w:w="1394" w:type="dxa"/>
            <w:vMerge/>
            <w:tcBorders>
              <w:left w:val="nil"/>
              <w:right w:val="single" w:sz="4" w:space="0" w:color="auto"/>
            </w:tcBorders>
            <w:shd w:val="clear" w:color="auto" w:fill="B4C6E7" w:themeFill="accent5" w:themeFillTint="66"/>
          </w:tcPr>
          <w:p w14:paraId="25E5CD74"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7C07AE15" w14:textId="77777777" w:rsidR="005A1F8F" w:rsidRPr="00EE0F40" w:rsidRDefault="005A1F8F" w:rsidP="005A1F8F">
            <w:pPr>
              <w:rPr>
                <w:sz w:val="16"/>
                <w:szCs w:val="18"/>
              </w:rPr>
            </w:pPr>
            <w:r>
              <w:rPr>
                <w:sz w:val="16"/>
                <w:szCs w:val="18"/>
              </w:rPr>
              <w:t>Porosity particle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Pr>
                <w:sz w:val="16"/>
                <w:szCs w:val="18"/>
              </w:rPr>
              <w:t>)</w:t>
            </w:r>
          </w:p>
        </w:tc>
        <w:tc>
          <w:tcPr>
            <w:tcW w:w="597" w:type="dxa"/>
            <w:tcBorders>
              <w:top w:val="nil"/>
              <w:left w:val="nil"/>
              <w:bottom w:val="nil"/>
              <w:right w:val="nil"/>
            </w:tcBorders>
          </w:tcPr>
          <w:p w14:paraId="4DAE5EC1" w14:textId="77777777" w:rsidR="005A1F8F" w:rsidRPr="00EE0F40" w:rsidRDefault="005A1F8F" w:rsidP="005A1F8F">
            <w:pPr>
              <w:rPr>
                <w:sz w:val="16"/>
                <w:szCs w:val="18"/>
              </w:rPr>
            </w:pPr>
          </w:p>
        </w:tc>
        <w:tc>
          <w:tcPr>
            <w:tcW w:w="1527" w:type="dxa"/>
            <w:tcBorders>
              <w:top w:val="nil"/>
              <w:left w:val="nil"/>
              <w:bottom w:val="nil"/>
              <w:right w:val="nil"/>
            </w:tcBorders>
          </w:tcPr>
          <w:p w14:paraId="3575E728" w14:textId="5888863A" w:rsidR="005A1F8F" w:rsidRPr="00EE0F40" w:rsidRDefault="00ED0C32" w:rsidP="005A1F8F">
            <w:pPr>
              <w:rPr>
                <w:sz w:val="16"/>
                <w:szCs w:val="18"/>
              </w:rPr>
            </w:pPr>
            <w:r>
              <w:rPr>
                <w:sz w:val="16"/>
                <w:szCs w:val="18"/>
              </w:rPr>
              <w:t>0.641</w:t>
            </w:r>
          </w:p>
        </w:tc>
        <w:tc>
          <w:tcPr>
            <w:tcW w:w="1254" w:type="dxa"/>
            <w:tcBorders>
              <w:top w:val="nil"/>
              <w:left w:val="nil"/>
              <w:bottom w:val="nil"/>
              <w:right w:val="nil"/>
            </w:tcBorders>
          </w:tcPr>
          <w:p w14:paraId="0731C998" w14:textId="61B803A3" w:rsidR="005A1F8F" w:rsidRPr="00EE0F40" w:rsidRDefault="006713BA" w:rsidP="005A1F8F">
            <w:pPr>
              <w:rPr>
                <w:sz w:val="16"/>
                <w:szCs w:val="18"/>
              </w:rPr>
            </w:pPr>
            <w:r>
              <w:rPr>
                <w:sz w:val="16"/>
                <w:szCs w:val="18"/>
              </w:rPr>
              <w:t>0.641</w:t>
            </w:r>
          </w:p>
        </w:tc>
        <w:tc>
          <w:tcPr>
            <w:tcW w:w="1297" w:type="dxa"/>
            <w:tcBorders>
              <w:top w:val="nil"/>
              <w:left w:val="nil"/>
              <w:bottom w:val="nil"/>
              <w:right w:val="nil"/>
            </w:tcBorders>
          </w:tcPr>
          <w:p w14:paraId="1C0F7A74" w14:textId="25AEA7F9" w:rsidR="005A1F8F" w:rsidRPr="00EE0F40" w:rsidRDefault="005A1F8F" w:rsidP="005A1F8F">
            <w:pPr>
              <w:rPr>
                <w:sz w:val="16"/>
                <w:szCs w:val="18"/>
              </w:rPr>
            </w:pPr>
            <w:r>
              <w:rPr>
                <w:sz w:val="16"/>
                <w:szCs w:val="18"/>
              </w:rPr>
              <w:t>(-)</w:t>
            </w:r>
          </w:p>
        </w:tc>
      </w:tr>
      <w:tr w:rsidR="001A2062" w:rsidRPr="00A808EE" w14:paraId="71036D85" w14:textId="77777777" w:rsidTr="00306E5D">
        <w:tc>
          <w:tcPr>
            <w:tcW w:w="1394" w:type="dxa"/>
            <w:vMerge/>
            <w:tcBorders>
              <w:left w:val="nil"/>
              <w:right w:val="single" w:sz="4" w:space="0" w:color="auto"/>
            </w:tcBorders>
            <w:shd w:val="clear" w:color="auto" w:fill="B4C6E7" w:themeFill="accent5" w:themeFillTint="66"/>
          </w:tcPr>
          <w:p w14:paraId="67D34548"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F15DBE2" w14:textId="77777777" w:rsidR="005A1F8F" w:rsidRPr="00EE0F40" w:rsidRDefault="005A1F8F" w:rsidP="005A1F8F">
            <w:pPr>
              <w:rPr>
                <w:sz w:val="16"/>
                <w:szCs w:val="18"/>
              </w:rPr>
            </w:pPr>
            <w:r w:rsidRPr="00871122">
              <w:rPr>
                <w:sz w:val="16"/>
                <w:szCs w:val="18"/>
              </w:rPr>
              <w:t xml:space="preserve">Pore to surface diffusion ratio </w:t>
            </w:r>
            <w:r w:rsidRPr="00306E5D">
              <w:rPr>
                <w:sz w:val="14"/>
                <w:szCs w:val="16"/>
              </w:rPr>
              <w:t>(</w:t>
            </w:r>
            <m:oMath>
              <m:r>
                <w:rPr>
                  <w:rFonts w:ascii="Cambria Math" w:hAnsi="Cambria Math"/>
                  <w:noProof/>
                  <w:sz w:val="18"/>
                  <w:szCs w:val="20"/>
                </w:rPr>
                <m:t>SPDFR</m:t>
              </m:r>
            </m:oMath>
            <w:r w:rsidRPr="00306E5D">
              <w:rPr>
                <w:sz w:val="14"/>
                <w:szCs w:val="16"/>
              </w:rPr>
              <w:t>)</w:t>
            </w:r>
          </w:p>
        </w:tc>
        <w:tc>
          <w:tcPr>
            <w:tcW w:w="597" w:type="dxa"/>
            <w:tcBorders>
              <w:top w:val="nil"/>
              <w:left w:val="nil"/>
              <w:bottom w:val="nil"/>
              <w:right w:val="nil"/>
            </w:tcBorders>
          </w:tcPr>
          <w:p w14:paraId="74A1492F" w14:textId="77777777" w:rsidR="005A1F8F" w:rsidRPr="00EE0F40" w:rsidRDefault="005A1F8F" w:rsidP="005A1F8F">
            <w:pPr>
              <w:rPr>
                <w:sz w:val="16"/>
                <w:szCs w:val="18"/>
              </w:rPr>
            </w:pPr>
          </w:p>
        </w:tc>
        <w:tc>
          <w:tcPr>
            <w:tcW w:w="1527" w:type="dxa"/>
            <w:tcBorders>
              <w:top w:val="nil"/>
              <w:left w:val="nil"/>
              <w:bottom w:val="nil"/>
              <w:right w:val="nil"/>
            </w:tcBorders>
          </w:tcPr>
          <w:p w14:paraId="6A819957" w14:textId="08925636" w:rsidR="005A1F8F" w:rsidRPr="00EE0F40" w:rsidRDefault="00ED0C32" w:rsidP="005A1F8F">
            <w:pPr>
              <w:rPr>
                <w:sz w:val="16"/>
                <w:szCs w:val="18"/>
              </w:rPr>
            </w:pPr>
            <w:r>
              <w:rPr>
                <w:sz w:val="16"/>
                <w:szCs w:val="18"/>
              </w:rPr>
              <w:t>5</w:t>
            </w:r>
          </w:p>
        </w:tc>
        <w:tc>
          <w:tcPr>
            <w:tcW w:w="1254" w:type="dxa"/>
            <w:tcBorders>
              <w:top w:val="nil"/>
              <w:left w:val="nil"/>
              <w:bottom w:val="nil"/>
              <w:right w:val="nil"/>
            </w:tcBorders>
          </w:tcPr>
          <w:p w14:paraId="08E495D2" w14:textId="6B707009" w:rsidR="005A1F8F" w:rsidRPr="00EE0F40" w:rsidRDefault="00A06F08" w:rsidP="005A1F8F">
            <w:pPr>
              <w:rPr>
                <w:sz w:val="16"/>
                <w:szCs w:val="18"/>
              </w:rPr>
            </w:pPr>
            <w:r>
              <w:rPr>
                <w:sz w:val="16"/>
                <w:szCs w:val="18"/>
              </w:rPr>
              <w:t>5</w:t>
            </w:r>
          </w:p>
        </w:tc>
        <w:tc>
          <w:tcPr>
            <w:tcW w:w="1297" w:type="dxa"/>
            <w:tcBorders>
              <w:top w:val="nil"/>
              <w:left w:val="nil"/>
              <w:bottom w:val="nil"/>
              <w:right w:val="nil"/>
            </w:tcBorders>
          </w:tcPr>
          <w:p w14:paraId="44544C64" w14:textId="386EBB39" w:rsidR="005A1F8F" w:rsidRPr="00EE0F40" w:rsidRDefault="005A1F8F" w:rsidP="005A1F8F">
            <w:pPr>
              <w:rPr>
                <w:sz w:val="16"/>
                <w:szCs w:val="18"/>
              </w:rPr>
            </w:pPr>
            <w:r>
              <w:rPr>
                <w:sz w:val="16"/>
                <w:szCs w:val="18"/>
              </w:rPr>
              <w:t>(-)</w:t>
            </w:r>
          </w:p>
        </w:tc>
      </w:tr>
      <w:tr w:rsidR="001A2062" w:rsidRPr="00A808EE" w14:paraId="00C08F1D" w14:textId="77777777" w:rsidTr="00306E5D">
        <w:tc>
          <w:tcPr>
            <w:tcW w:w="1394" w:type="dxa"/>
            <w:vMerge/>
            <w:tcBorders>
              <w:left w:val="nil"/>
              <w:right w:val="single" w:sz="4" w:space="0" w:color="auto"/>
            </w:tcBorders>
            <w:shd w:val="clear" w:color="auto" w:fill="B4C6E7" w:themeFill="accent5" w:themeFillTint="66"/>
          </w:tcPr>
          <w:p w14:paraId="2B8D7550"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CDA4A69" w14:textId="77777777" w:rsidR="005A1F8F" w:rsidRPr="004F07A4" w:rsidRDefault="005A1F8F" w:rsidP="005A1F8F">
            <w:pPr>
              <w:rPr>
                <w:sz w:val="16"/>
                <w:szCs w:val="18"/>
              </w:rPr>
            </w:pPr>
            <w:r w:rsidRPr="004F07A4">
              <w:rPr>
                <w:sz w:val="16"/>
                <w:szCs w:val="18"/>
              </w:rPr>
              <w:t>Particle density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004F07A4">
              <w:rPr>
                <w:sz w:val="16"/>
                <w:szCs w:val="18"/>
              </w:rPr>
              <w:t>)</w:t>
            </w:r>
          </w:p>
        </w:tc>
        <w:tc>
          <w:tcPr>
            <w:tcW w:w="597" w:type="dxa"/>
            <w:tcBorders>
              <w:top w:val="nil"/>
              <w:left w:val="nil"/>
              <w:bottom w:val="nil"/>
              <w:right w:val="nil"/>
            </w:tcBorders>
          </w:tcPr>
          <w:p w14:paraId="0D65A1DF" w14:textId="77777777" w:rsidR="005A1F8F" w:rsidRPr="00EE0F40" w:rsidRDefault="005A1F8F" w:rsidP="005A1F8F">
            <w:pPr>
              <w:rPr>
                <w:sz w:val="16"/>
                <w:szCs w:val="18"/>
              </w:rPr>
            </w:pPr>
          </w:p>
        </w:tc>
        <w:tc>
          <w:tcPr>
            <w:tcW w:w="1527" w:type="dxa"/>
            <w:tcBorders>
              <w:top w:val="nil"/>
              <w:left w:val="nil"/>
              <w:bottom w:val="nil"/>
              <w:right w:val="nil"/>
            </w:tcBorders>
          </w:tcPr>
          <w:p w14:paraId="0EFFA814" w14:textId="1A16D101" w:rsidR="005A1F8F" w:rsidRPr="00EE0F40" w:rsidRDefault="00ED0C32" w:rsidP="005A1F8F">
            <w:pPr>
              <w:rPr>
                <w:sz w:val="16"/>
                <w:szCs w:val="18"/>
              </w:rPr>
            </w:pPr>
            <w:r>
              <w:rPr>
                <w:sz w:val="16"/>
                <w:szCs w:val="18"/>
              </w:rPr>
              <w:t>0.803</w:t>
            </w:r>
          </w:p>
        </w:tc>
        <w:tc>
          <w:tcPr>
            <w:tcW w:w="1254" w:type="dxa"/>
            <w:tcBorders>
              <w:top w:val="nil"/>
              <w:left w:val="nil"/>
              <w:bottom w:val="nil"/>
              <w:right w:val="nil"/>
            </w:tcBorders>
          </w:tcPr>
          <w:p w14:paraId="00DFC65C" w14:textId="34F6BBCB" w:rsidR="005A1F8F" w:rsidRPr="00EE0F40" w:rsidRDefault="006813B8" w:rsidP="005A1F8F">
            <w:pPr>
              <w:rPr>
                <w:sz w:val="16"/>
                <w:szCs w:val="18"/>
              </w:rPr>
            </w:pPr>
            <w:r>
              <w:rPr>
                <w:sz w:val="16"/>
                <w:szCs w:val="18"/>
              </w:rPr>
              <w:t>0.803</w:t>
            </w:r>
          </w:p>
        </w:tc>
        <w:tc>
          <w:tcPr>
            <w:tcW w:w="1297" w:type="dxa"/>
            <w:tcBorders>
              <w:top w:val="nil"/>
              <w:left w:val="nil"/>
              <w:bottom w:val="nil"/>
              <w:right w:val="nil"/>
            </w:tcBorders>
          </w:tcPr>
          <w:p w14:paraId="23C968A7" w14:textId="0B11434A" w:rsidR="005A1F8F" w:rsidRPr="00EE0F40" w:rsidRDefault="005A1F8F" w:rsidP="005A1F8F">
            <w:pPr>
              <w:rPr>
                <w:sz w:val="16"/>
                <w:szCs w:val="18"/>
              </w:rPr>
            </w:pPr>
            <w:r>
              <w:rPr>
                <w:sz w:val="16"/>
                <w:szCs w:val="18"/>
              </w:rPr>
              <w:t>g/ml</w:t>
            </w:r>
          </w:p>
        </w:tc>
      </w:tr>
      <w:tr w:rsidR="001A2062" w:rsidRPr="00A808EE" w14:paraId="57FF535B" w14:textId="77777777" w:rsidTr="00306E5D">
        <w:tc>
          <w:tcPr>
            <w:tcW w:w="1394" w:type="dxa"/>
            <w:vMerge/>
            <w:tcBorders>
              <w:left w:val="nil"/>
              <w:right w:val="single" w:sz="4" w:space="0" w:color="auto"/>
            </w:tcBorders>
            <w:shd w:val="clear" w:color="auto" w:fill="B4C6E7" w:themeFill="accent5" w:themeFillTint="66"/>
          </w:tcPr>
          <w:p w14:paraId="763EEC3D"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6F9D828" w14:textId="1173BA71" w:rsidR="005A1F8F" w:rsidRPr="00EE0F40" w:rsidRDefault="005A1F8F" w:rsidP="005A1F8F">
            <w:pPr>
              <w:rPr>
                <w:sz w:val="16"/>
                <w:szCs w:val="18"/>
              </w:rPr>
            </w:pPr>
            <w:r w:rsidRPr="00D2206A">
              <w:rPr>
                <w:sz w:val="16"/>
                <w:szCs w:val="18"/>
              </w:rPr>
              <w:t>Apparent</w:t>
            </w:r>
            <w:r>
              <w:rPr>
                <w:sz w:val="16"/>
                <w:szCs w:val="18"/>
              </w:rPr>
              <w:t xml:space="preserve"> particle</w:t>
            </w:r>
            <w:r w:rsidRPr="00D2206A">
              <w:rPr>
                <w:sz w:val="16"/>
                <w:szCs w:val="18"/>
              </w:rPr>
              <w:t xml:space="preserve"> density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Pr="00D2206A">
              <w:rPr>
                <w:sz w:val="16"/>
                <w:szCs w:val="18"/>
              </w:rPr>
              <w:t>)</w:t>
            </w:r>
          </w:p>
        </w:tc>
        <w:tc>
          <w:tcPr>
            <w:tcW w:w="597" w:type="dxa"/>
            <w:tcBorders>
              <w:top w:val="nil"/>
              <w:left w:val="nil"/>
              <w:bottom w:val="nil"/>
              <w:right w:val="nil"/>
            </w:tcBorders>
          </w:tcPr>
          <w:p w14:paraId="19E66B32" w14:textId="77777777" w:rsidR="005A1F8F" w:rsidRPr="00EE0F40" w:rsidRDefault="005A1F8F" w:rsidP="005A1F8F">
            <w:pPr>
              <w:rPr>
                <w:sz w:val="16"/>
                <w:szCs w:val="18"/>
              </w:rPr>
            </w:pPr>
          </w:p>
        </w:tc>
        <w:tc>
          <w:tcPr>
            <w:tcW w:w="1527" w:type="dxa"/>
            <w:tcBorders>
              <w:top w:val="nil"/>
              <w:left w:val="nil"/>
              <w:bottom w:val="nil"/>
              <w:right w:val="nil"/>
            </w:tcBorders>
          </w:tcPr>
          <w:p w14:paraId="37AB2FE3" w14:textId="44CB6762" w:rsidR="005A1F8F" w:rsidRPr="00EE0F40" w:rsidRDefault="00ED0C32" w:rsidP="005A1F8F">
            <w:pPr>
              <w:rPr>
                <w:sz w:val="16"/>
                <w:szCs w:val="18"/>
              </w:rPr>
            </w:pPr>
            <w:r>
              <w:rPr>
                <w:sz w:val="16"/>
                <w:szCs w:val="18"/>
              </w:rPr>
              <w:t>0.62</w:t>
            </w:r>
          </w:p>
        </w:tc>
        <w:tc>
          <w:tcPr>
            <w:tcW w:w="1254" w:type="dxa"/>
            <w:tcBorders>
              <w:top w:val="nil"/>
              <w:left w:val="nil"/>
              <w:bottom w:val="nil"/>
              <w:right w:val="nil"/>
            </w:tcBorders>
          </w:tcPr>
          <w:p w14:paraId="3D58DF52" w14:textId="2D3F0E96" w:rsidR="005A1F8F" w:rsidRPr="006813B8" w:rsidRDefault="006813B8" w:rsidP="005A1F8F">
            <w:pPr>
              <w:rPr>
                <w:sz w:val="16"/>
                <w:szCs w:val="18"/>
              </w:rPr>
            </w:pPr>
            <w:r w:rsidRPr="006813B8">
              <w:rPr>
                <w:sz w:val="16"/>
                <w:szCs w:val="18"/>
              </w:rPr>
              <w:t>0.62</w:t>
            </w:r>
          </w:p>
        </w:tc>
        <w:tc>
          <w:tcPr>
            <w:tcW w:w="1297" w:type="dxa"/>
            <w:tcBorders>
              <w:top w:val="nil"/>
              <w:left w:val="nil"/>
              <w:bottom w:val="nil"/>
              <w:right w:val="nil"/>
            </w:tcBorders>
          </w:tcPr>
          <w:p w14:paraId="157C2E0D" w14:textId="304F2F99" w:rsidR="005A1F8F" w:rsidRPr="00EE0F40" w:rsidRDefault="005A1F8F" w:rsidP="005A1F8F">
            <w:pPr>
              <w:rPr>
                <w:sz w:val="16"/>
                <w:szCs w:val="18"/>
              </w:rPr>
            </w:pPr>
            <w:r w:rsidRPr="002427F3">
              <w:rPr>
                <w:sz w:val="16"/>
                <w:szCs w:val="18"/>
              </w:rPr>
              <w:t>g/ml</w:t>
            </w:r>
          </w:p>
        </w:tc>
      </w:tr>
      <w:tr w:rsidR="001A2062" w:rsidRPr="00A808EE" w14:paraId="6DCA70D0" w14:textId="77777777" w:rsidTr="00306E5D">
        <w:tc>
          <w:tcPr>
            <w:tcW w:w="1394" w:type="dxa"/>
            <w:vMerge/>
            <w:tcBorders>
              <w:left w:val="nil"/>
              <w:right w:val="single" w:sz="4" w:space="0" w:color="auto"/>
            </w:tcBorders>
            <w:shd w:val="clear" w:color="auto" w:fill="B4C6E7" w:themeFill="accent5" w:themeFillTint="66"/>
          </w:tcPr>
          <w:p w14:paraId="792DB175"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8FDC8D1" w14:textId="77777777" w:rsidR="005A1F8F" w:rsidRPr="00EE0F40" w:rsidRDefault="005A1F8F" w:rsidP="005A1F8F">
            <w:pPr>
              <w:rPr>
                <w:sz w:val="16"/>
                <w:szCs w:val="18"/>
              </w:rPr>
            </w:pPr>
            <w:r>
              <w:rPr>
                <w:sz w:val="16"/>
                <w:szCs w:val="18"/>
              </w:rPr>
              <w:t>Length bed</w:t>
            </w:r>
          </w:p>
        </w:tc>
        <w:tc>
          <w:tcPr>
            <w:tcW w:w="597" w:type="dxa"/>
            <w:tcBorders>
              <w:top w:val="nil"/>
              <w:left w:val="nil"/>
              <w:bottom w:val="nil"/>
              <w:right w:val="nil"/>
            </w:tcBorders>
          </w:tcPr>
          <w:p w14:paraId="6B0DE8BE" w14:textId="77777777" w:rsidR="005A1F8F" w:rsidRPr="00EE0F40" w:rsidRDefault="005A1F8F" w:rsidP="005A1F8F">
            <w:pPr>
              <w:rPr>
                <w:sz w:val="16"/>
                <w:szCs w:val="18"/>
              </w:rPr>
            </w:pPr>
          </w:p>
        </w:tc>
        <w:tc>
          <w:tcPr>
            <w:tcW w:w="1527" w:type="dxa"/>
            <w:tcBorders>
              <w:top w:val="nil"/>
              <w:left w:val="nil"/>
              <w:bottom w:val="nil"/>
              <w:right w:val="nil"/>
            </w:tcBorders>
          </w:tcPr>
          <w:p w14:paraId="0FA6B3AB" w14:textId="6D49CFEA" w:rsidR="005A1F8F" w:rsidRPr="00EE0F40" w:rsidRDefault="00ED0C32" w:rsidP="005A1F8F">
            <w:pPr>
              <w:rPr>
                <w:sz w:val="16"/>
                <w:szCs w:val="18"/>
              </w:rPr>
            </w:pPr>
            <w:r>
              <w:rPr>
                <w:sz w:val="16"/>
                <w:szCs w:val="18"/>
              </w:rPr>
              <w:t>12</w:t>
            </w:r>
            <w:r w:rsidR="00440BAE">
              <w:rPr>
                <w:sz w:val="16"/>
                <w:szCs w:val="18"/>
              </w:rPr>
              <w:t>0</w:t>
            </w:r>
          </w:p>
        </w:tc>
        <w:tc>
          <w:tcPr>
            <w:tcW w:w="1254" w:type="dxa"/>
            <w:tcBorders>
              <w:top w:val="nil"/>
              <w:left w:val="nil"/>
              <w:bottom w:val="nil"/>
              <w:right w:val="nil"/>
            </w:tcBorders>
          </w:tcPr>
          <w:p w14:paraId="0947574E" w14:textId="68CD4678" w:rsidR="005A1F8F" w:rsidRPr="006813B8" w:rsidRDefault="008155BA" w:rsidP="005A1F8F">
            <w:pPr>
              <w:rPr>
                <w:sz w:val="16"/>
                <w:szCs w:val="18"/>
              </w:rPr>
            </w:pPr>
            <w:r>
              <w:rPr>
                <w:sz w:val="16"/>
                <w:szCs w:val="18"/>
              </w:rPr>
              <w:t>276.5</w:t>
            </w:r>
          </w:p>
        </w:tc>
        <w:tc>
          <w:tcPr>
            <w:tcW w:w="1297" w:type="dxa"/>
            <w:tcBorders>
              <w:top w:val="nil"/>
              <w:left w:val="nil"/>
              <w:bottom w:val="nil"/>
              <w:right w:val="nil"/>
            </w:tcBorders>
          </w:tcPr>
          <w:p w14:paraId="10ECF6F3" w14:textId="68E1BF85" w:rsidR="005A1F8F" w:rsidRPr="00EE0F40" w:rsidRDefault="005A1F8F" w:rsidP="005A1F8F">
            <w:pPr>
              <w:rPr>
                <w:sz w:val="16"/>
                <w:szCs w:val="18"/>
              </w:rPr>
            </w:pPr>
            <w:r>
              <w:rPr>
                <w:sz w:val="16"/>
                <w:szCs w:val="18"/>
              </w:rPr>
              <w:t>cm</w:t>
            </w:r>
          </w:p>
        </w:tc>
      </w:tr>
      <w:tr w:rsidR="001A2062" w:rsidRPr="00A808EE" w14:paraId="524C4477" w14:textId="77777777" w:rsidTr="00306E5D">
        <w:tc>
          <w:tcPr>
            <w:tcW w:w="1394" w:type="dxa"/>
            <w:vMerge/>
            <w:tcBorders>
              <w:left w:val="nil"/>
              <w:right w:val="single" w:sz="4" w:space="0" w:color="auto"/>
            </w:tcBorders>
            <w:shd w:val="clear" w:color="auto" w:fill="B4C6E7" w:themeFill="accent5" w:themeFillTint="66"/>
          </w:tcPr>
          <w:p w14:paraId="0A56BFAC"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3D03D05F" w14:textId="77777777" w:rsidR="005A1F8F" w:rsidRPr="00EE0F40" w:rsidRDefault="005A1F8F" w:rsidP="005A1F8F">
            <w:pPr>
              <w:rPr>
                <w:sz w:val="16"/>
                <w:szCs w:val="18"/>
              </w:rPr>
            </w:pPr>
            <w:r>
              <w:rPr>
                <w:sz w:val="16"/>
                <w:szCs w:val="18"/>
              </w:rPr>
              <w:t>Diameter bed</w:t>
            </w:r>
          </w:p>
        </w:tc>
        <w:tc>
          <w:tcPr>
            <w:tcW w:w="597" w:type="dxa"/>
            <w:tcBorders>
              <w:top w:val="nil"/>
              <w:left w:val="nil"/>
              <w:bottom w:val="nil"/>
              <w:right w:val="nil"/>
            </w:tcBorders>
          </w:tcPr>
          <w:p w14:paraId="565DB0C4" w14:textId="77777777" w:rsidR="005A1F8F" w:rsidRPr="00EE0F40" w:rsidRDefault="005A1F8F" w:rsidP="005A1F8F">
            <w:pPr>
              <w:rPr>
                <w:sz w:val="16"/>
                <w:szCs w:val="18"/>
              </w:rPr>
            </w:pPr>
          </w:p>
        </w:tc>
        <w:tc>
          <w:tcPr>
            <w:tcW w:w="1527" w:type="dxa"/>
            <w:tcBorders>
              <w:top w:val="nil"/>
              <w:left w:val="nil"/>
              <w:bottom w:val="nil"/>
              <w:right w:val="nil"/>
            </w:tcBorders>
          </w:tcPr>
          <w:p w14:paraId="63532A64" w14:textId="0BF8D505" w:rsidR="005A1F8F" w:rsidRPr="00EE0F40" w:rsidRDefault="00CE3214" w:rsidP="005A1F8F">
            <w:pPr>
              <w:rPr>
                <w:sz w:val="16"/>
                <w:szCs w:val="18"/>
              </w:rPr>
            </w:pPr>
            <w:r>
              <w:rPr>
                <w:sz w:val="16"/>
                <w:szCs w:val="18"/>
              </w:rPr>
              <w:t>10</w:t>
            </w:r>
          </w:p>
        </w:tc>
        <w:tc>
          <w:tcPr>
            <w:tcW w:w="1254" w:type="dxa"/>
            <w:tcBorders>
              <w:top w:val="nil"/>
              <w:left w:val="nil"/>
              <w:bottom w:val="nil"/>
              <w:right w:val="nil"/>
            </w:tcBorders>
          </w:tcPr>
          <w:p w14:paraId="088E1A58" w14:textId="0F86081B" w:rsidR="005A1F8F" w:rsidRPr="006813B8" w:rsidRDefault="00F31E2A" w:rsidP="005A1F8F">
            <w:pPr>
              <w:rPr>
                <w:sz w:val="16"/>
                <w:szCs w:val="18"/>
              </w:rPr>
            </w:pPr>
            <w:r w:rsidRPr="00306E5D">
              <w:rPr>
                <w:sz w:val="16"/>
                <w:szCs w:val="18"/>
              </w:rPr>
              <w:t>304.8</w:t>
            </w:r>
            <w:r>
              <w:rPr>
                <w:sz w:val="16"/>
                <w:szCs w:val="18"/>
              </w:rPr>
              <w:t xml:space="preserve"> (10 ft)</w:t>
            </w:r>
          </w:p>
        </w:tc>
        <w:tc>
          <w:tcPr>
            <w:tcW w:w="1297" w:type="dxa"/>
            <w:tcBorders>
              <w:top w:val="nil"/>
              <w:left w:val="nil"/>
              <w:bottom w:val="nil"/>
              <w:right w:val="nil"/>
            </w:tcBorders>
          </w:tcPr>
          <w:p w14:paraId="4E95578B" w14:textId="377D4156" w:rsidR="005A1F8F" w:rsidRPr="00EE0F40" w:rsidRDefault="005A1F8F" w:rsidP="005A1F8F">
            <w:pPr>
              <w:rPr>
                <w:sz w:val="16"/>
                <w:szCs w:val="18"/>
              </w:rPr>
            </w:pPr>
            <w:r>
              <w:rPr>
                <w:sz w:val="16"/>
                <w:szCs w:val="18"/>
              </w:rPr>
              <w:t>cm</w:t>
            </w:r>
          </w:p>
        </w:tc>
      </w:tr>
      <w:tr w:rsidR="001A2062" w:rsidRPr="00A808EE" w14:paraId="06D8D376" w14:textId="77777777" w:rsidTr="00306E5D">
        <w:tc>
          <w:tcPr>
            <w:tcW w:w="1394" w:type="dxa"/>
            <w:vMerge/>
            <w:tcBorders>
              <w:left w:val="nil"/>
              <w:right w:val="single" w:sz="4" w:space="0" w:color="auto"/>
            </w:tcBorders>
            <w:shd w:val="clear" w:color="auto" w:fill="B4C6E7" w:themeFill="accent5" w:themeFillTint="66"/>
          </w:tcPr>
          <w:p w14:paraId="52EB6252"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B27BC81" w14:textId="77777777" w:rsidR="005A1F8F" w:rsidRPr="00EE0F40" w:rsidRDefault="005A1F8F" w:rsidP="005A1F8F">
            <w:pPr>
              <w:rPr>
                <w:sz w:val="16"/>
                <w:szCs w:val="18"/>
              </w:rPr>
            </w:pPr>
            <w:r>
              <w:rPr>
                <w:sz w:val="16"/>
                <w:szCs w:val="18"/>
              </w:rPr>
              <w:t>Weight bed</w:t>
            </w:r>
          </w:p>
        </w:tc>
        <w:tc>
          <w:tcPr>
            <w:tcW w:w="597" w:type="dxa"/>
            <w:tcBorders>
              <w:top w:val="nil"/>
              <w:left w:val="nil"/>
              <w:bottom w:val="nil"/>
              <w:right w:val="nil"/>
            </w:tcBorders>
          </w:tcPr>
          <w:p w14:paraId="2E777D1A" w14:textId="77777777" w:rsidR="005A1F8F" w:rsidRPr="00EE0F40" w:rsidRDefault="005A1F8F" w:rsidP="005A1F8F">
            <w:pPr>
              <w:rPr>
                <w:sz w:val="16"/>
                <w:szCs w:val="18"/>
              </w:rPr>
            </w:pPr>
          </w:p>
        </w:tc>
        <w:tc>
          <w:tcPr>
            <w:tcW w:w="1527" w:type="dxa"/>
            <w:tcBorders>
              <w:top w:val="nil"/>
              <w:left w:val="nil"/>
              <w:bottom w:val="nil"/>
              <w:right w:val="nil"/>
            </w:tcBorders>
          </w:tcPr>
          <w:p w14:paraId="390718ED" w14:textId="656A4FE0" w:rsidR="005A1F8F" w:rsidRPr="00EE0F40" w:rsidRDefault="00A34A30" w:rsidP="005A1F8F">
            <w:pPr>
              <w:rPr>
                <w:sz w:val="16"/>
                <w:szCs w:val="18"/>
              </w:rPr>
            </w:pPr>
            <w:r>
              <w:rPr>
                <w:sz w:val="16"/>
                <w:szCs w:val="18"/>
              </w:rPr>
              <w:t>4349.95</w:t>
            </w:r>
            <w:r w:rsidR="00547CB8">
              <w:rPr>
                <w:sz w:val="16"/>
                <w:szCs w:val="18"/>
              </w:rPr>
              <w:t xml:space="preserve"> </w:t>
            </w:r>
            <w:r w:rsidR="00536AAC">
              <w:rPr>
                <w:sz w:val="16"/>
                <w:szCs w:val="18"/>
              </w:rPr>
              <w:t>(4.35 kg)</w:t>
            </w:r>
          </w:p>
        </w:tc>
        <w:tc>
          <w:tcPr>
            <w:tcW w:w="1254" w:type="dxa"/>
            <w:tcBorders>
              <w:top w:val="nil"/>
              <w:left w:val="nil"/>
              <w:bottom w:val="nil"/>
              <w:right w:val="nil"/>
            </w:tcBorders>
          </w:tcPr>
          <w:p w14:paraId="605404B4" w14:textId="399121C0" w:rsidR="005A1F8F" w:rsidRPr="006813B8" w:rsidRDefault="00A23861" w:rsidP="005A1F8F">
            <w:pPr>
              <w:rPr>
                <w:sz w:val="16"/>
                <w:szCs w:val="18"/>
              </w:rPr>
            </w:pPr>
            <w:r>
              <w:rPr>
                <w:sz w:val="16"/>
                <w:szCs w:val="18"/>
              </w:rPr>
              <w:t>9e6</w:t>
            </w:r>
            <w:r w:rsidR="00662B1A">
              <w:rPr>
                <w:sz w:val="16"/>
                <w:szCs w:val="18"/>
              </w:rPr>
              <w:t xml:space="preserve"> (20000 lb)</w:t>
            </w:r>
          </w:p>
        </w:tc>
        <w:tc>
          <w:tcPr>
            <w:tcW w:w="1297" w:type="dxa"/>
            <w:tcBorders>
              <w:top w:val="nil"/>
              <w:left w:val="nil"/>
              <w:bottom w:val="nil"/>
              <w:right w:val="nil"/>
            </w:tcBorders>
          </w:tcPr>
          <w:p w14:paraId="1245479B" w14:textId="5B4048EC" w:rsidR="005A1F8F" w:rsidRPr="00EE0F40" w:rsidRDefault="005A1F8F" w:rsidP="005A1F8F">
            <w:pPr>
              <w:rPr>
                <w:sz w:val="16"/>
                <w:szCs w:val="18"/>
              </w:rPr>
            </w:pPr>
            <w:r>
              <w:rPr>
                <w:sz w:val="16"/>
                <w:szCs w:val="18"/>
              </w:rPr>
              <w:t>g</w:t>
            </w:r>
          </w:p>
        </w:tc>
      </w:tr>
      <w:tr w:rsidR="001A2062" w:rsidRPr="00A808EE" w14:paraId="420F9543" w14:textId="77777777" w:rsidTr="00306E5D">
        <w:tc>
          <w:tcPr>
            <w:tcW w:w="1394" w:type="dxa"/>
            <w:vMerge/>
            <w:tcBorders>
              <w:left w:val="nil"/>
              <w:right w:val="single" w:sz="4" w:space="0" w:color="auto"/>
            </w:tcBorders>
            <w:shd w:val="clear" w:color="auto" w:fill="B4C6E7" w:themeFill="accent5" w:themeFillTint="66"/>
          </w:tcPr>
          <w:p w14:paraId="47351AA7"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5B4C48C4" w14:textId="77777777" w:rsidR="005A1F8F" w:rsidRPr="00EE0F40" w:rsidRDefault="005A1F8F" w:rsidP="005A1F8F">
            <w:pPr>
              <w:rPr>
                <w:sz w:val="16"/>
                <w:szCs w:val="18"/>
              </w:rPr>
            </w:pPr>
            <w:r>
              <w:rPr>
                <w:sz w:val="16"/>
                <w:szCs w:val="18"/>
              </w:rPr>
              <w:t>Flow rate</w:t>
            </w:r>
          </w:p>
        </w:tc>
        <w:tc>
          <w:tcPr>
            <w:tcW w:w="597" w:type="dxa"/>
            <w:tcBorders>
              <w:top w:val="nil"/>
              <w:left w:val="nil"/>
              <w:bottom w:val="nil"/>
              <w:right w:val="nil"/>
            </w:tcBorders>
          </w:tcPr>
          <w:p w14:paraId="189067B7" w14:textId="77777777" w:rsidR="005A1F8F" w:rsidRPr="00EE0F40" w:rsidRDefault="005A1F8F" w:rsidP="005A1F8F">
            <w:pPr>
              <w:rPr>
                <w:sz w:val="16"/>
                <w:szCs w:val="18"/>
              </w:rPr>
            </w:pPr>
          </w:p>
        </w:tc>
        <w:tc>
          <w:tcPr>
            <w:tcW w:w="1527" w:type="dxa"/>
            <w:tcBorders>
              <w:top w:val="nil"/>
              <w:left w:val="nil"/>
              <w:bottom w:val="nil"/>
              <w:right w:val="nil"/>
            </w:tcBorders>
          </w:tcPr>
          <w:p w14:paraId="76E78928" w14:textId="7D831FF7" w:rsidR="005A1F8F" w:rsidRPr="00EE0F40" w:rsidRDefault="002B53F6" w:rsidP="005A1F8F">
            <w:pPr>
              <w:rPr>
                <w:sz w:val="16"/>
                <w:szCs w:val="18"/>
              </w:rPr>
            </w:pPr>
            <w:r>
              <w:rPr>
                <w:sz w:val="16"/>
                <w:szCs w:val="18"/>
              </w:rPr>
              <w:t>984.21</w:t>
            </w:r>
          </w:p>
        </w:tc>
        <w:tc>
          <w:tcPr>
            <w:tcW w:w="1254" w:type="dxa"/>
            <w:tcBorders>
              <w:top w:val="nil"/>
              <w:left w:val="nil"/>
              <w:bottom w:val="nil"/>
              <w:right w:val="nil"/>
            </w:tcBorders>
          </w:tcPr>
          <w:p w14:paraId="2B85ADC8" w14:textId="73548896" w:rsidR="005A1F8F" w:rsidRPr="006813B8" w:rsidRDefault="00A62FFC" w:rsidP="005A1F8F">
            <w:pPr>
              <w:rPr>
                <w:sz w:val="16"/>
                <w:szCs w:val="18"/>
              </w:rPr>
            </w:pPr>
            <w:r>
              <w:rPr>
                <w:sz w:val="16"/>
                <w:szCs w:val="18"/>
              </w:rPr>
              <w:t>2146200</w:t>
            </w:r>
          </w:p>
        </w:tc>
        <w:tc>
          <w:tcPr>
            <w:tcW w:w="1297" w:type="dxa"/>
            <w:tcBorders>
              <w:top w:val="nil"/>
              <w:left w:val="nil"/>
              <w:bottom w:val="nil"/>
              <w:right w:val="nil"/>
            </w:tcBorders>
          </w:tcPr>
          <w:p w14:paraId="42689B03" w14:textId="70F1BE7A" w:rsidR="005A1F8F" w:rsidRPr="00EE0F40" w:rsidRDefault="005A1F8F" w:rsidP="005A1F8F">
            <w:pPr>
              <w:rPr>
                <w:sz w:val="16"/>
                <w:szCs w:val="18"/>
              </w:rPr>
            </w:pPr>
            <w:r>
              <w:rPr>
                <w:sz w:val="16"/>
                <w:szCs w:val="18"/>
              </w:rPr>
              <w:t>g/min</w:t>
            </w:r>
          </w:p>
        </w:tc>
      </w:tr>
      <w:tr w:rsidR="001A2062" w:rsidRPr="00A808EE" w14:paraId="12E34BC7"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6ADDF6A4"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604BE078" w14:textId="0C488DA6" w:rsidR="005A1F8F" w:rsidRPr="00EE0F40" w:rsidRDefault="005A1F8F" w:rsidP="005A1F8F">
            <w:pPr>
              <w:rPr>
                <w:sz w:val="16"/>
                <w:szCs w:val="18"/>
              </w:rPr>
            </w:pPr>
            <w:r w:rsidRPr="00D2206A">
              <w:rPr>
                <w:sz w:val="16"/>
                <w:szCs w:val="18"/>
              </w:rPr>
              <w:t>Tortuosity</w:t>
            </w:r>
            <w:r>
              <w:rPr>
                <w:sz w:val="16"/>
                <w:szCs w:val="18"/>
              </w:rPr>
              <w:t xml:space="preserve"> particle</w:t>
            </w:r>
            <w:r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Pr="00D2206A">
              <w:rPr>
                <w:sz w:val="16"/>
                <w:szCs w:val="18"/>
              </w:rPr>
              <w:t>)</w:t>
            </w:r>
          </w:p>
        </w:tc>
        <w:tc>
          <w:tcPr>
            <w:tcW w:w="597" w:type="dxa"/>
            <w:tcBorders>
              <w:top w:val="nil"/>
              <w:left w:val="nil"/>
              <w:bottom w:val="single" w:sz="4" w:space="0" w:color="auto"/>
              <w:right w:val="nil"/>
            </w:tcBorders>
          </w:tcPr>
          <w:p w14:paraId="59EF5533"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4DA47E29" w14:textId="54D93ABD" w:rsidR="005A1F8F" w:rsidRPr="00EE0F40" w:rsidRDefault="00C374E2" w:rsidP="005A1F8F">
            <w:pPr>
              <w:rPr>
                <w:sz w:val="16"/>
                <w:szCs w:val="18"/>
              </w:rPr>
            </w:pPr>
            <w:r>
              <w:rPr>
                <w:sz w:val="16"/>
                <w:szCs w:val="18"/>
              </w:rPr>
              <w:t>1</w:t>
            </w:r>
          </w:p>
        </w:tc>
        <w:tc>
          <w:tcPr>
            <w:tcW w:w="1254" w:type="dxa"/>
            <w:tcBorders>
              <w:top w:val="nil"/>
              <w:left w:val="nil"/>
              <w:bottom w:val="single" w:sz="4" w:space="0" w:color="auto"/>
              <w:right w:val="nil"/>
            </w:tcBorders>
          </w:tcPr>
          <w:p w14:paraId="3A88D5AB" w14:textId="2BC00725" w:rsidR="005A1F8F" w:rsidRPr="006813B8" w:rsidRDefault="00694EE7" w:rsidP="005A1F8F">
            <w:pPr>
              <w:rPr>
                <w:sz w:val="16"/>
                <w:szCs w:val="18"/>
              </w:rPr>
            </w:pPr>
            <w:r>
              <w:rPr>
                <w:sz w:val="16"/>
                <w:szCs w:val="18"/>
              </w:rPr>
              <w:t>1</w:t>
            </w:r>
          </w:p>
        </w:tc>
        <w:tc>
          <w:tcPr>
            <w:tcW w:w="1297" w:type="dxa"/>
            <w:tcBorders>
              <w:top w:val="nil"/>
              <w:left w:val="nil"/>
              <w:bottom w:val="single" w:sz="4" w:space="0" w:color="auto"/>
              <w:right w:val="nil"/>
            </w:tcBorders>
          </w:tcPr>
          <w:p w14:paraId="2E79D4BE" w14:textId="778B0F66" w:rsidR="005A1F8F" w:rsidRPr="00EE0F40" w:rsidRDefault="005A1F8F" w:rsidP="005A1F8F">
            <w:pPr>
              <w:rPr>
                <w:sz w:val="16"/>
                <w:szCs w:val="18"/>
              </w:rPr>
            </w:pPr>
            <w:r>
              <w:rPr>
                <w:sz w:val="16"/>
                <w:szCs w:val="18"/>
              </w:rPr>
              <w:t>(-)</w:t>
            </w:r>
          </w:p>
        </w:tc>
      </w:tr>
      <w:tr w:rsidR="001A2062" w:rsidRPr="00A808EE" w14:paraId="7CD487E9"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34DEC119" w14:textId="77777777" w:rsidR="005A1F8F" w:rsidRPr="003512B4" w:rsidRDefault="005A1F8F" w:rsidP="005A1F8F">
            <w:pPr>
              <w:rPr>
                <w:i/>
                <w:iCs/>
                <w:sz w:val="16"/>
                <w:szCs w:val="18"/>
              </w:rPr>
            </w:pPr>
            <w:r w:rsidRPr="003512B4">
              <w:rPr>
                <w:i/>
                <w:iCs/>
                <w:sz w:val="16"/>
                <w:szCs w:val="18"/>
              </w:rPr>
              <w:t>Raw data</w:t>
            </w:r>
          </w:p>
        </w:tc>
        <w:tc>
          <w:tcPr>
            <w:tcW w:w="3003" w:type="dxa"/>
            <w:tcBorders>
              <w:top w:val="single" w:sz="4" w:space="0" w:color="auto"/>
              <w:left w:val="single" w:sz="4" w:space="0" w:color="auto"/>
              <w:bottom w:val="nil"/>
              <w:right w:val="nil"/>
            </w:tcBorders>
          </w:tcPr>
          <w:p w14:paraId="60A2B193" w14:textId="77777777" w:rsidR="005A1F8F" w:rsidRPr="00EE0F40" w:rsidRDefault="005A1F8F" w:rsidP="005A1F8F">
            <w:pPr>
              <w:rPr>
                <w:sz w:val="16"/>
                <w:szCs w:val="18"/>
              </w:rPr>
            </w:pPr>
            <w:r>
              <w:rPr>
                <w:sz w:val="16"/>
                <w:szCs w:val="18"/>
              </w:rPr>
              <w:t>Influent concentration c(t)</w:t>
            </w:r>
          </w:p>
        </w:tc>
        <w:tc>
          <w:tcPr>
            <w:tcW w:w="597" w:type="dxa"/>
            <w:tcBorders>
              <w:top w:val="single" w:sz="4" w:space="0" w:color="auto"/>
              <w:left w:val="nil"/>
              <w:bottom w:val="nil"/>
              <w:right w:val="nil"/>
            </w:tcBorders>
          </w:tcPr>
          <w:p w14:paraId="5C8337E8" w14:textId="30776DA7" w:rsidR="005A1F8F" w:rsidRPr="00EE0F40" w:rsidRDefault="00306E5D" w:rsidP="00306E5D">
            <w:pPr>
              <w:jc w:val="right"/>
              <w:rPr>
                <w:sz w:val="16"/>
                <w:szCs w:val="18"/>
              </w:rPr>
            </w:pPr>
            <w:r>
              <w:rPr>
                <w:sz w:val="16"/>
                <w:szCs w:val="18"/>
              </w:rPr>
              <w:t>day0</w:t>
            </w:r>
          </w:p>
        </w:tc>
        <w:tc>
          <w:tcPr>
            <w:tcW w:w="1527" w:type="dxa"/>
            <w:tcBorders>
              <w:top w:val="single" w:sz="4" w:space="0" w:color="auto"/>
              <w:left w:val="nil"/>
              <w:bottom w:val="nil"/>
              <w:right w:val="nil"/>
            </w:tcBorders>
          </w:tcPr>
          <w:p w14:paraId="3104A183" w14:textId="7A5DE075" w:rsidR="005A1F8F" w:rsidRPr="00EE0F40" w:rsidRDefault="00F16B41" w:rsidP="005A1F8F">
            <w:pPr>
              <w:rPr>
                <w:sz w:val="16"/>
                <w:szCs w:val="18"/>
              </w:rPr>
            </w:pPr>
            <w:r>
              <w:rPr>
                <w:sz w:val="16"/>
                <w:szCs w:val="18"/>
              </w:rPr>
              <w:t>0.011</w:t>
            </w:r>
          </w:p>
        </w:tc>
        <w:tc>
          <w:tcPr>
            <w:tcW w:w="1254" w:type="dxa"/>
            <w:tcBorders>
              <w:top w:val="single" w:sz="4" w:space="0" w:color="auto"/>
              <w:left w:val="nil"/>
              <w:bottom w:val="nil"/>
              <w:right w:val="nil"/>
            </w:tcBorders>
          </w:tcPr>
          <w:p w14:paraId="19B4FD74" w14:textId="75382939" w:rsidR="005A1F8F" w:rsidRPr="006813B8" w:rsidRDefault="00537E86" w:rsidP="005A1F8F">
            <w:pPr>
              <w:rPr>
                <w:sz w:val="16"/>
                <w:szCs w:val="18"/>
              </w:rPr>
            </w:pPr>
            <w:r>
              <w:rPr>
                <w:sz w:val="16"/>
                <w:szCs w:val="18"/>
              </w:rPr>
              <w:t>50 000</w:t>
            </w:r>
          </w:p>
        </w:tc>
        <w:tc>
          <w:tcPr>
            <w:tcW w:w="1297" w:type="dxa"/>
            <w:tcBorders>
              <w:top w:val="single" w:sz="4" w:space="0" w:color="auto"/>
              <w:left w:val="nil"/>
              <w:bottom w:val="nil"/>
              <w:right w:val="nil"/>
            </w:tcBorders>
          </w:tcPr>
          <w:p w14:paraId="4F6BFCF8" w14:textId="2CDAA794" w:rsidR="005A1F8F" w:rsidRPr="00EE0F40" w:rsidRDefault="005A1F8F" w:rsidP="005A1F8F">
            <w:pPr>
              <w:rPr>
                <w:sz w:val="16"/>
                <w:szCs w:val="18"/>
              </w:rPr>
            </w:pPr>
            <w:r>
              <w:rPr>
                <w:sz w:val="16"/>
                <w:szCs w:val="18"/>
              </w:rPr>
              <w:t>µg/L</w:t>
            </w:r>
          </w:p>
        </w:tc>
      </w:tr>
      <w:tr w:rsidR="00B8086D" w:rsidRPr="00A808EE" w14:paraId="1A95A0CF"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0743B9BA"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4C38C918" w14:textId="77777777" w:rsidR="00B8086D" w:rsidRDefault="00B8086D" w:rsidP="005A1F8F">
            <w:pPr>
              <w:rPr>
                <w:sz w:val="16"/>
                <w:szCs w:val="18"/>
              </w:rPr>
            </w:pPr>
          </w:p>
        </w:tc>
        <w:tc>
          <w:tcPr>
            <w:tcW w:w="597" w:type="dxa"/>
            <w:tcBorders>
              <w:top w:val="nil"/>
              <w:left w:val="nil"/>
              <w:bottom w:val="nil"/>
              <w:right w:val="nil"/>
            </w:tcBorders>
          </w:tcPr>
          <w:p w14:paraId="39878439" w14:textId="263EFB83" w:rsidR="00B8086D" w:rsidRDefault="008B6042" w:rsidP="00306E5D">
            <w:pPr>
              <w:jc w:val="right"/>
              <w:rPr>
                <w:sz w:val="16"/>
                <w:szCs w:val="18"/>
              </w:rPr>
            </w:pPr>
            <w:r>
              <w:rPr>
                <w:sz w:val="16"/>
                <w:szCs w:val="18"/>
              </w:rPr>
              <w:t>13</w:t>
            </w:r>
          </w:p>
        </w:tc>
        <w:tc>
          <w:tcPr>
            <w:tcW w:w="1527" w:type="dxa"/>
            <w:tcBorders>
              <w:top w:val="nil"/>
              <w:left w:val="nil"/>
              <w:bottom w:val="nil"/>
              <w:right w:val="nil"/>
            </w:tcBorders>
          </w:tcPr>
          <w:p w14:paraId="1EE844C4" w14:textId="3AE79C85" w:rsidR="00B8086D" w:rsidRDefault="006B1450" w:rsidP="005A1F8F">
            <w:pPr>
              <w:rPr>
                <w:sz w:val="16"/>
                <w:szCs w:val="18"/>
              </w:rPr>
            </w:pPr>
            <w:r>
              <w:rPr>
                <w:sz w:val="16"/>
                <w:szCs w:val="18"/>
              </w:rPr>
              <w:t>0.015</w:t>
            </w:r>
          </w:p>
        </w:tc>
        <w:tc>
          <w:tcPr>
            <w:tcW w:w="1254" w:type="dxa"/>
            <w:tcBorders>
              <w:top w:val="nil"/>
              <w:left w:val="nil"/>
              <w:bottom w:val="nil"/>
              <w:right w:val="nil"/>
            </w:tcBorders>
          </w:tcPr>
          <w:p w14:paraId="4FA2E6AC" w14:textId="77777777" w:rsidR="00B8086D" w:rsidRPr="006813B8" w:rsidRDefault="00B8086D" w:rsidP="005A1F8F">
            <w:pPr>
              <w:rPr>
                <w:sz w:val="16"/>
                <w:szCs w:val="18"/>
              </w:rPr>
            </w:pPr>
          </w:p>
        </w:tc>
        <w:tc>
          <w:tcPr>
            <w:tcW w:w="1297" w:type="dxa"/>
            <w:tcBorders>
              <w:top w:val="nil"/>
              <w:left w:val="nil"/>
              <w:bottom w:val="nil"/>
              <w:right w:val="nil"/>
            </w:tcBorders>
          </w:tcPr>
          <w:p w14:paraId="37783BA9" w14:textId="14ADF750" w:rsidR="00B8086D" w:rsidRDefault="00B8086D" w:rsidP="005A1F8F">
            <w:pPr>
              <w:rPr>
                <w:sz w:val="16"/>
                <w:szCs w:val="18"/>
              </w:rPr>
            </w:pPr>
          </w:p>
        </w:tc>
      </w:tr>
      <w:tr w:rsidR="00B8086D" w:rsidRPr="00A808EE" w14:paraId="739928AA"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D6A6560"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55BFEDA3" w14:textId="77777777" w:rsidR="00B8086D" w:rsidRDefault="00B8086D" w:rsidP="005A1F8F">
            <w:pPr>
              <w:rPr>
                <w:sz w:val="16"/>
                <w:szCs w:val="18"/>
              </w:rPr>
            </w:pPr>
          </w:p>
        </w:tc>
        <w:tc>
          <w:tcPr>
            <w:tcW w:w="597" w:type="dxa"/>
            <w:tcBorders>
              <w:top w:val="nil"/>
              <w:left w:val="nil"/>
              <w:bottom w:val="nil"/>
              <w:right w:val="nil"/>
            </w:tcBorders>
          </w:tcPr>
          <w:p w14:paraId="3F0C7748" w14:textId="6A71F6BB" w:rsidR="00B8086D" w:rsidRDefault="008B6042" w:rsidP="00306E5D">
            <w:pPr>
              <w:jc w:val="right"/>
              <w:rPr>
                <w:sz w:val="16"/>
                <w:szCs w:val="18"/>
              </w:rPr>
            </w:pPr>
            <w:r>
              <w:rPr>
                <w:sz w:val="16"/>
                <w:szCs w:val="18"/>
              </w:rPr>
              <w:t>34</w:t>
            </w:r>
          </w:p>
        </w:tc>
        <w:tc>
          <w:tcPr>
            <w:tcW w:w="1527" w:type="dxa"/>
            <w:tcBorders>
              <w:top w:val="nil"/>
              <w:left w:val="nil"/>
              <w:bottom w:val="nil"/>
              <w:right w:val="nil"/>
            </w:tcBorders>
          </w:tcPr>
          <w:p w14:paraId="5C48E2AA" w14:textId="3D7EC21E" w:rsidR="00B8086D" w:rsidRDefault="006B1450" w:rsidP="005A1F8F">
            <w:pPr>
              <w:rPr>
                <w:sz w:val="16"/>
                <w:szCs w:val="18"/>
              </w:rPr>
            </w:pPr>
            <w:r>
              <w:rPr>
                <w:sz w:val="16"/>
                <w:szCs w:val="18"/>
              </w:rPr>
              <w:t>0.02</w:t>
            </w:r>
          </w:p>
        </w:tc>
        <w:tc>
          <w:tcPr>
            <w:tcW w:w="1254" w:type="dxa"/>
            <w:tcBorders>
              <w:top w:val="nil"/>
              <w:left w:val="nil"/>
              <w:bottom w:val="nil"/>
              <w:right w:val="nil"/>
            </w:tcBorders>
          </w:tcPr>
          <w:p w14:paraId="732C87F8" w14:textId="77777777" w:rsidR="00B8086D" w:rsidRPr="006813B8" w:rsidRDefault="00B8086D" w:rsidP="005A1F8F">
            <w:pPr>
              <w:rPr>
                <w:sz w:val="16"/>
                <w:szCs w:val="18"/>
              </w:rPr>
            </w:pPr>
          </w:p>
        </w:tc>
        <w:tc>
          <w:tcPr>
            <w:tcW w:w="1297" w:type="dxa"/>
            <w:tcBorders>
              <w:top w:val="nil"/>
              <w:left w:val="nil"/>
              <w:bottom w:val="nil"/>
              <w:right w:val="nil"/>
            </w:tcBorders>
          </w:tcPr>
          <w:p w14:paraId="0E692ABC" w14:textId="70F579D9" w:rsidR="00B8086D" w:rsidRDefault="00B8086D" w:rsidP="005A1F8F">
            <w:pPr>
              <w:rPr>
                <w:sz w:val="16"/>
                <w:szCs w:val="18"/>
              </w:rPr>
            </w:pPr>
          </w:p>
        </w:tc>
      </w:tr>
      <w:tr w:rsidR="00B8086D" w:rsidRPr="00A808EE" w14:paraId="3A5AB763"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5B9EEB4"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59074D6D" w14:textId="77777777" w:rsidR="00B8086D" w:rsidRDefault="00B8086D" w:rsidP="005A1F8F">
            <w:pPr>
              <w:rPr>
                <w:sz w:val="16"/>
                <w:szCs w:val="18"/>
              </w:rPr>
            </w:pPr>
          </w:p>
        </w:tc>
        <w:tc>
          <w:tcPr>
            <w:tcW w:w="597" w:type="dxa"/>
            <w:tcBorders>
              <w:top w:val="nil"/>
              <w:left w:val="nil"/>
              <w:bottom w:val="nil"/>
              <w:right w:val="nil"/>
            </w:tcBorders>
          </w:tcPr>
          <w:p w14:paraId="083226DE" w14:textId="65065AFD" w:rsidR="00B8086D" w:rsidRDefault="00C13D13" w:rsidP="00306E5D">
            <w:pPr>
              <w:jc w:val="right"/>
              <w:rPr>
                <w:sz w:val="16"/>
                <w:szCs w:val="18"/>
              </w:rPr>
            </w:pPr>
            <w:r>
              <w:rPr>
                <w:sz w:val="16"/>
                <w:szCs w:val="18"/>
              </w:rPr>
              <w:t>48</w:t>
            </w:r>
          </w:p>
        </w:tc>
        <w:tc>
          <w:tcPr>
            <w:tcW w:w="1527" w:type="dxa"/>
            <w:tcBorders>
              <w:top w:val="nil"/>
              <w:left w:val="nil"/>
              <w:bottom w:val="nil"/>
              <w:right w:val="nil"/>
            </w:tcBorders>
          </w:tcPr>
          <w:p w14:paraId="0709C514" w14:textId="24CCD701" w:rsidR="00B8086D" w:rsidRDefault="006B1450" w:rsidP="005A1F8F">
            <w:pPr>
              <w:rPr>
                <w:sz w:val="16"/>
                <w:szCs w:val="18"/>
              </w:rPr>
            </w:pPr>
            <w:r>
              <w:rPr>
                <w:sz w:val="16"/>
                <w:szCs w:val="18"/>
              </w:rPr>
              <w:t>0.015</w:t>
            </w:r>
          </w:p>
        </w:tc>
        <w:tc>
          <w:tcPr>
            <w:tcW w:w="1254" w:type="dxa"/>
            <w:tcBorders>
              <w:top w:val="nil"/>
              <w:left w:val="nil"/>
              <w:bottom w:val="nil"/>
              <w:right w:val="nil"/>
            </w:tcBorders>
          </w:tcPr>
          <w:p w14:paraId="1CDA4D1C" w14:textId="77777777" w:rsidR="00B8086D" w:rsidRPr="006813B8" w:rsidRDefault="00B8086D" w:rsidP="005A1F8F">
            <w:pPr>
              <w:rPr>
                <w:sz w:val="16"/>
                <w:szCs w:val="18"/>
              </w:rPr>
            </w:pPr>
          </w:p>
        </w:tc>
        <w:tc>
          <w:tcPr>
            <w:tcW w:w="1297" w:type="dxa"/>
            <w:tcBorders>
              <w:top w:val="nil"/>
              <w:left w:val="nil"/>
              <w:bottom w:val="nil"/>
              <w:right w:val="nil"/>
            </w:tcBorders>
          </w:tcPr>
          <w:p w14:paraId="7DCCF187" w14:textId="1450719C" w:rsidR="00B8086D" w:rsidRDefault="00B8086D" w:rsidP="005A1F8F">
            <w:pPr>
              <w:rPr>
                <w:sz w:val="16"/>
                <w:szCs w:val="18"/>
              </w:rPr>
            </w:pPr>
          </w:p>
        </w:tc>
      </w:tr>
      <w:tr w:rsidR="008B6042" w:rsidRPr="00A808EE" w14:paraId="743F66E5"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0CD3E9B"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7CE7968C" w14:textId="77777777" w:rsidR="008B6042" w:rsidRDefault="008B6042" w:rsidP="005A1F8F">
            <w:pPr>
              <w:rPr>
                <w:sz w:val="16"/>
                <w:szCs w:val="18"/>
              </w:rPr>
            </w:pPr>
          </w:p>
        </w:tc>
        <w:tc>
          <w:tcPr>
            <w:tcW w:w="597" w:type="dxa"/>
            <w:tcBorders>
              <w:top w:val="nil"/>
              <w:left w:val="nil"/>
              <w:bottom w:val="nil"/>
              <w:right w:val="nil"/>
            </w:tcBorders>
          </w:tcPr>
          <w:p w14:paraId="5B877BAF" w14:textId="6B0A735F" w:rsidR="008B6042" w:rsidRDefault="00C13D13" w:rsidP="00306E5D">
            <w:pPr>
              <w:jc w:val="right"/>
              <w:rPr>
                <w:sz w:val="16"/>
                <w:szCs w:val="18"/>
              </w:rPr>
            </w:pPr>
            <w:r>
              <w:rPr>
                <w:sz w:val="16"/>
                <w:szCs w:val="18"/>
              </w:rPr>
              <w:t>62</w:t>
            </w:r>
          </w:p>
        </w:tc>
        <w:tc>
          <w:tcPr>
            <w:tcW w:w="1527" w:type="dxa"/>
            <w:tcBorders>
              <w:top w:val="nil"/>
              <w:left w:val="nil"/>
              <w:bottom w:val="nil"/>
              <w:right w:val="nil"/>
            </w:tcBorders>
          </w:tcPr>
          <w:p w14:paraId="77A0C81B" w14:textId="6DF0A7F2" w:rsidR="008B6042" w:rsidRDefault="003E3D87" w:rsidP="005A1F8F">
            <w:pPr>
              <w:rPr>
                <w:sz w:val="16"/>
                <w:szCs w:val="18"/>
              </w:rPr>
            </w:pPr>
            <w:r>
              <w:rPr>
                <w:sz w:val="16"/>
                <w:szCs w:val="18"/>
              </w:rPr>
              <w:t>0.027</w:t>
            </w:r>
          </w:p>
        </w:tc>
        <w:tc>
          <w:tcPr>
            <w:tcW w:w="1254" w:type="dxa"/>
            <w:tcBorders>
              <w:top w:val="nil"/>
              <w:left w:val="nil"/>
              <w:bottom w:val="nil"/>
              <w:right w:val="nil"/>
            </w:tcBorders>
          </w:tcPr>
          <w:p w14:paraId="6E29A459" w14:textId="77777777" w:rsidR="008B6042" w:rsidRPr="006813B8" w:rsidRDefault="008B6042" w:rsidP="005A1F8F">
            <w:pPr>
              <w:rPr>
                <w:sz w:val="16"/>
                <w:szCs w:val="18"/>
              </w:rPr>
            </w:pPr>
          </w:p>
        </w:tc>
        <w:tc>
          <w:tcPr>
            <w:tcW w:w="1297" w:type="dxa"/>
            <w:tcBorders>
              <w:top w:val="nil"/>
              <w:left w:val="nil"/>
              <w:bottom w:val="nil"/>
              <w:right w:val="nil"/>
            </w:tcBorders>
          </w:tcPr>
          <w:p w14:paraId="4E92E3F1" w14:textId="6D231B9A" w:rsidR="008B6042" w:rsidRDefault="008B6042" w:rsidP="005A1F8F">
            <w:pPr>
              <w:rPr>
                <w:sz w:val="16"/>
                <w:szCs w:val="18"/>
              </w:rPr>
            </w:pPr>
          </w:p>
        </w:tc>
      </w:tr>
      <w:tr w:rsidR="008B6042" w:rsidRPr="00A808EE" w14:paraId="6AE2111C"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3F5B50EF"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2D3CB079" w14:textId="77777777" w:rsidR="008B6042" w:rsidRDefault="008B6042" w:rsidP="005A1F8F">
            <w:pPr>
              <w:rPr>
                <w:sz w:val="16"/>
                <w:szCs w:val="18"/>
              </w:rPr>
            </w:pPr>
          </w:p>
        </w:tc>
        <w:tc>
          <w:tcPr>
            <w:tcW w:w="597" w:type="dxa"/>
            <w:tcBorders>
              <w:top w:val="nil"/>
              <w:left w:val="nil"/>
              <w:bottom w:val="nil"/>
              <w:right w:val="nil"/>
            </w:tcBorders>
          </w:tcPr>
          <w:p w14:paraId="0C4AEF05" w14:textId="7FF80DFF" w:rsidR="008B6042" w:rsidRDefault="00C13D13" w:rsidP="00306E5D">
            <w:pPr>
              <w:jc w:val="right"/>
              <w:rPr>
                <w:sz w:val="16"/>
                <w:szCs w:val="18"/>
              </w:rPr>
            </w:pPr>
            <w:r>
              <w:rPr>
                <w:sz w:val="16"/>
                <w:szCs w:val="18"/>
              </w:rPr>
              <w:t>76</w:t>
            </w:r>
          </w:p>
        </w:tc>
        <w:tc>
          <w:tcPr>
            <w:tcW w:w="1527" w:type="dxa"/>
            <w:tcBorders>
              <w:top w:val="nil"/>
              <w:left w:val="nil"/>
              <w:bottom w:val="nil"/>
              <w:right w:val="nil"/>
            </w:tcBorders>
          </w:tcPr>
          <w:p w14:paraId="31C05D39" w14:textId="7024C125" w:rsidR="008B6042" w:rsidRDefault="00F66743" w:rsidP="005A1F8F">
            <w:pPr>
              <w:rPr>
                <w:sz w:val="16"/>
                <w:szCs w:val="18"/>
              </w:rPr>
            </w:pPr>
            <w:r>
              <w:rPr>
                <w:sz w:val="16"/>
                <w:szCs w:val="18"/>
              </w:rPr>
              <w:t>0.037</w:t>
            </w:r>
          </w:p>
        </w:tc>
        <w:tc>
          <w:tcPr>
            <w:tcW w:w="1254" w:type="dxa"/>
            <w:tcBorders>
              <w:top w:val="nil"/>
              <w:left w:val="nil"/>
              <w:bottom w:val="nil"/>
              <w:right w:val="nil"/>
            </w:tcBorders>
          </w:tcPr>
          <w:p w14:paraId="3BC51558" w14:textId="77777777" w:rsidR="008B6042" w:rsidRPr="006813B8" w:rsidRDefault="008B6042" w:rsidP="005A1F8F">
            <w:pPr>
              <w:rPr>
                <w:sz w:val="16"/>
                <w:szCs w:val="18"/>
              </w:rPr>
            </w:pPr>
          </w:p>
        </w:tc>
        <w:tc>
          <w:tcPr>
            <w:tcW w:w="1297" w:type="dxa"/>
            <w:tcBorders>
              <w:top w:val="nil"/>
              <w:left w:val="nil"/>
              <w:bottom w:val="nil"/>
              <w:right w:val="nil"/>
            </w:tcBorders>
          </w:tcPr>
          <w:p w14:paraId="12D0AF4E" w14:textId="76E6CA0B" w:rsidR="008B6042" w:rsidRDefault="008B6042" w:rsidP="005A1F8F">
            <w:pPr>
              <w:rPr>
                <w:sz w:val="16"/>
                <w:szCs w:val="18"/>
              </w:rPr>
            </w:pPr>
          </w:p>
        </w:tc>
      </w:tr>
      <w:tr w:rsidR="008B6042" w:rsidRPr="00A808EE" w14:paraId="4E751EF5"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7DB74DD6"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7C3215E1" w14:textId="77777777" w:rsidR="008B6042" w:rsidRDefault="008B6042" w:rsidP="005A1F8F">
            <w:pPr>
              <w:rPr>
                <w:sz w:val="16"/>
                <w:szCs w:val="18"/>
              </w:rPr>
            </w:pPr>
          </w:p>
        </w:tc>
        <w:tc>
          <w:tcPr>
            <w:tcW w:w="597" w:type="dxa"/>
            <w:tcBorders>
              <w:top w:val="nil"/>
              <w:left w:val="nil"/>
              <w:bottom w:val="nil"/>
              <w:right w:val="nil"/>
            </w:tcBorders>
          </w:tcPr>
          <w:p w14:paraId="287E64C8" w14:textId="7BCE397D" w:rsidR="008B6042" w:rsidRDefault="00C13D13" w:rsidP="00306E5D">
            <w:pPr>
              <w:jc w:val="right"/>
              <w:rPr>
                <w:sz w:val="16"/>
                <w:szCs w:val="18"/>
              </w:rPr>
            </w:pPr>
            <w:r>
              <w:rPr>
                <w:sz w:val="16"/>
                <w:szCs w:val="18"/>
              </w:rPr>
              <w:t>97</w:t>
            </w:r>
          </w:p>
        </w:tc>
        <w:tc>
          <w:tcPr>
            <w:tcW w:w="1527" w:type="dxa"/>
            <w:tcBorders>
              <w:top w:val="nil"/>
              <w:left w:val="nil"/>
              <w:bottom w:val="nil"/>
              <w:right w:val="nil"/>
            </w:tcBorders>
          </w:tcPr>
          <w:p w14:paraId="13ED12DE" w14:textId="3BE0DC18" w:rsidR="008B6042" w:rsidRDefault="00F66743" w:rsidP="005A1F8F">
            <w:pPr>
              <w:rPr>
                <w:sz w:val="16"/>
                <w:szCs w:val="18"/>
              </w:rPr>
            </w:pPr>
            <w:r>
              <w:rPr>
                <w:sz w:val="16"/>
                <w:szCs w:val="18"/>
              </w:rPr>
              <w:t>0.0426</w:t>
            </w:r>
          </w:p>
        </w:tc>
        <w:tc>
          <w:tcPr>
            <w:tcW w:w="1254" w:type="dxa"/>
            <w:tcBorders>
              <w:top w:val="nil"/>
              <w:left w:val="nil"/>
              <w:bottom w:val="nil"/>
              <w:right w:val="nil"/>
            </w:tcBorders>
          </w:tcPr>
          <w:p w14:paraId="08F989B2" w14:textId="77777777" w:rsidR="008B6042" w:rsidRPr="006813B8" w:rsidRDefault="008B6042" w:rsidP="005A1F8F">
            <w:pPr>
              <w:rPr>
                <w:sz w:val="16"/>
                <w:szCs w:val="18"/>
              </w:rPr>
            </w:pPr>
          </w:p>
        </w:tc>
        <w:tc>
          <w:tcPr>
            <w:tcW w:w="1297" w:type="dxa"/>
            <w:tcBorders>
              <w:top w:val="nil"/>
              <w:left w:val="nil"/>
              <w:bottom w:val="nil"/>
              <w:right w:val="nil"/>
            </w:tcBorders>
          </w:tcPr>
          <w:p w14:paraId="68242A3C" w14:textId="0EE205CE" w:rsidR="008B6042" w:rsidRDefault="008B6042" w:rsidP="005A1F8F">
            <w:pPr>
              <w:rPr>
                <w:sz w:val="16"/>
                <w:szCs w:val="18"/>
              </w:rPr>
            </w:pPr>
          </w:p>
        </w:tc>
      </w:tr>
      <w:tr w:rsidR="008B6042" w:rsidRPr="00A808EE" w14:paraId="2A506A3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7E316AB3"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48D76317" w14:textId="77777777" w:rsidR="008B6042" w:rsidRDefault="008B6042" w:rsidP="005A1F8F">
            <w:pPr>
              <w:rPr>
                <w:sz w:val="16"/>
                <w:szCs w:val="18"/>
              </w:rPr>
            </w:pPr>
          </w:p>
        </w:tc>
        <w:tc>
          <w:tcPr>
            <w:tcW w:w="597" w:type="dxa"/>
            <w:tcBorders>
              <w:top w:val="nil"/>
              <w:left w:val="nil"/>
              <w:bottom w:val="nil"/>
              <w:right w:val="nil"/>
            </w:tcBorders>
          </w:tcPr>
          <w:p w14:paraId="0A01522F" w14:textId="2B1DE957" w:rsidR="008B6042" w:rsidRDefault="00C13D13" w:rsidP="00306E5D">
            <w:pPr>
              <w:jc w:val="right"/>
              <w:rPr>
                <w:sz w:val="16"/>
                <w:szCs w:val="18"/>
              </w:rPr>
            </w:pPr>
            <w:r>
              <w:rPr>
                <w:sz w:val="16"/>
                <w:szCs w:val="18"/>
              </w:rPr>
              <w:t>111</w:t>
            </w:r>
          </w:p>
        </w:tc>
        <w:tc>
          <w:tcPr>
            <w:tcW w:w="1527" w:type="dxa"/>
            <w:tcBorders>
              <w:top w:val="nil"/>
              <w:left w:val="nil"/>
              <w:bottom w:val="nil"/>
              <w:right w:val="nil"/>
            </w:tcBorders>
          </w:tcPr>
          <w:p w14:paraId="6FBA8CF8" w14:textId="1B4357F9" w:rsidR="008B6042" w:rsidRDefault="00F66743" w:rsidP="005A1F8F">
            <w:pPr>
              <w:rPr>
                <w:sz w:val="16"/>
                <w:szCs w:val="18"/>
              </w:rPr>
            </w:pPr>
            <w:r>
              <w:rPr>
                <w:sz w:val="16"/>
                <w:szCs w:val="18"/>
              </w:rPr>
              <w:t>0.0399</w:t>
            </w:r>
          </w:p>
        </w:tc>
        <w:tc>
          <w:tcPr>
            <w:tcW w:w="1254" w:type="dxa"/>
            <w:tcBorders>
              <w:top w:val="nil"/>
              <w:left w:val="nil"/>
              <w:bottom w:val="nil"/>
              <w:right w:val="nil"/>
            </w:tcBorders>
          </w:tcPr>
          <w:p w14:paraId="62BEF343" w14:textId="77777777" w:rsidR="008B6042" w:rsidRPr="006813B8" w:rsidRDefault="008B6042" w:rsidP="005A1F8F">
            <w:pPr>
              <w:rPr>
                <w:sz w:val="16"/>
                <w:szCs w:val="18"/>
              </w:rPr>
            </w:pPr>
          </w:p>
        </w:tc>
        <w:tc>
          <w:tcPr>
            <w:tcW w:w="1297" w:type="dxa"/>
            <w:tcBorders>
              <w:top w:val="nil"/>
              <w:left w:val="nil"/>
              <w:bottom w:val="nil"/>
              <w:right w:val="nil"/>
            </w:tcBorders>
          </w:tcPr>
          <w:p w14:paraId="52874434" w14:textId="1005626A" w:rsidR="008B6042" w:rsidRDefault="008B6042" w:rsidP="005A1F8F">
            <w:pPr>
              <w:rPr>
                <w:sz w:val="16"/>
                <w:szCs w:val="18"/>
              </w:rPr>
            </w:pPr>
          </w:p>
        </w:tc>
      </w:tr>
      <w:tr w:rsidR="006B1450" w:rsidRPr="00A808EE" w14:paraId="397272B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3B19867" w14:textId="77777777" w:rsidR="006B1450" w:rsidRPr="003512B4" w:rsidRDefault="006B1450" w:rsidP="005A1F8F">
            <w:pPr>
              <w:rPr>
                <w:i/>
                <w:iCs/>
                <w:sz w:val="16"/>
                <w:szCs w:val="18"/>
              </w:rPr>
            </w:pPr>
          </w:p>
        </w:tc>
        <w:tc>
          <w:tcPr>
            <w:tcW w:w="3003" w:type="dxa"/>
            <w:tcBorders>
              <w:top w:val="nil"/>
              <w:left w:val="single" w:sz="4" w:space="0" w:color="auto"/>
              <w:bottom w:val="nil"/>
              <w:right w:val="nil"/>
            </w:tcBorders>
          </w:tcPr>
          <w:p w14:paraId="6F306515" w14:textId="77777777" w:rsidR="006B1450" w:rsidRDefault="006B1450" w:rsidP="005A1F8F">
            <w:pPr>
              <w:rPr>
                <w:sz w:val="16"/>
                <w:szCs w:val="18"/>
              </w:rPr>
            </w:pPr>
          </w:p>
        </w:tc>
        <w:tc>
          <w:tcPr>
            <w:tcW w:w="597" w:type="dxa"/>
            <w:tcBorders>
              <w:top w:val="nil"/>
              <w:left w:val="nil"/>
              <w:bottom w:val="nil"/>
              <w:right w:val="nil"/>
            </w:tcBorders>
          </w:tcPr>
          <w:p w14:paraId="2EA2C347" w14:textId="02967459" w:rsidR="006B1450" w:rsidRDefault="006B1450" w:rsidP="00306E5D">
            <w:pPr>
              <w:jc w:val="right"/>
              <w:rPr>
                <w:sz w:val="16"/>
                <w:szCs w:val="18"/>
              </w:rPr>
            </w:pPr>
            <w:r>
              <w:rPr>
                <w:sz w:val="16"/>
                <w:szCs w:val="18"/>
              </w:rPr>
              <w:t>125</w:t>
            </w:r>
          </w:p>
        </w:tc>
        <w:tc>
          <w:tcPr>
            <w:tcW w:w="1527" w:type="dxa"/>
            <w:tcBorders>
              <w:top w:val="nil"/>
              <w:left w:val="nil"/>
              <w:bottom w:val="nil"/>
              <w:right w:val="nil"/>
            </w:tcBorders>
          </w:tcPr>
          <w:p w14:paraId="352A3CF5" w14:textId="75EF25B0" w:rsidR="006B1450" w:rsidRDefault="00F66743" w:rsidP="005A1F8F">
            <w:pPr>
              <w:rPr>
                <w:sz w:val="16"/>
                <w:szCs w:val="18"/>
              </w:rPr>
            </w:pPr>
            <w:r>
              <w:rPr>
                <w:sz w:val="16"/>
                <w:szCs w:val="18"/>
              </w:rPr>
              <w:t>0.0509</w:t>
            </w:r>
          </w:p>
        </w:tc>
        <w:tc>
          <w:tcPr>
            <w:tcW w:w="1254" w:type="dxa"/>
            <w:tcBorders>
              <w:top w:val="nil"/>
              <w:left w:val="nil"/>
              <w:bottom w:val="nil"/>
              <w:right w:val="nil"/>
            </w:tcBorders>
          </w:tcPr>
          <w:p w14:paraId="30714564" w14:textId="77777777" w:rsidR="006B1450" w:rsidRPr="006813B8" w:rsidRDefault="006B1450" w:rsidP="005A1F8F">
            <w:pPr>
              <w:rPr>
                <w:sz w:val="16"/>
                <w:szCs w:val="18"/>
              </w:rPr>
            </w:pPr>
          </w:p>
        </w:tc>
        <w:tc>
          <w:tcPr>
            <w:tcW w:w="1297" w:type="dxa"/>
            <w:tcBorders>
              <w:top w:val="nil"/>
              <w:left w:val="nil"/>
              <w:bottom w:val="nil"/>
              <w:right w:val="nil"/>
            </w:tcBorders>
          </w:tcPr>
          <w:p w14:paraId="047FE4A0" w14:textId="399D4749" w:rsidR="006B1450" w:rsidRDefault="006B1450" w:rsidP="005A1F8F">
            <w:pPr>
              <w:rPr>
                <w:sz w:val="16"/>
                <w:szCs w:val="18"/>
              </w:rPr>
            </w:pPr>
          </w:p>
        </w:tc>
      </w:tr>
      <w:tr w:rsidR="003C26DE" w:rsidRPr="00A808EE" w14:paraId="1DBAD479"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0385AD33"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3A522863" w14:textId="4A437EB2" w:rsidR="003C26DE" w:rsidRDefault="003C26DE" w:rsidP="003C26DE">
            <w:pPr>
              <w:rPr>
                <w:sz w:val="16"/>
                <w:szCs w:val="18"/>
              </w:rPr>
            </w:pPr>
            <w:r>
              <w:rPr>
                <w:sz w:val="16"/>
                <w:szCs w:val="18"/>
              </w:rPr>
              <w:t>Effluent concentration c(t)</w:t>
            </w:r>
          </w:p>
        </w:tc>
        <w:tc>
          <w:tcPr>
            <w:tcW w:w="597" w:type="dxa"/>
            <w:tcBorders>
              <w:top w:val="nil"/>
              <w:left w:val="nil"/>
              <w:bottom w:val="nil"/>
              <w:right w:val="nil"/>
            </w:tcBorders>
          </w:tcPr>
          <w:p w14:paraId="7CE433E7" w14:textId="0D5B90FB" w:rsidR="003C26DE" w:rsidRDefault="006B090E" w:rsidP="00306E5D">
            <w:pPr>
              <w:jc w:val="right"/>
              <w:rPr>
                <w:sz w:val="16"/>
                <w:szCs w:val="18"/>
              </w:rPr>
            </w:pPr>
            <w:r>
              <w:rPr>
                <w:sz w:val="16"/>
                <w:szCs w:val="18"/>
              </w:rPr>
              <w:t>day</w:t>
            </w:r>
            <w:r w:rsidR="00306E5D">
              <w:rPr>
                <w:sz w:val="16"/>
                <w:szCs w:val="18"/>
              </w:rPr>
              <w:t>0</w:t>
            </w:r>
          </w:p>
        </w:tc>
        <w:tc>
          <w:tcPr>
            <w:tcW w:w="1527" w:type="dxa"/>
            <w:tcBorders>
              <w:top w:val="nil"/>
              <w:left w:val="nil"/>
              <w:bottom w:val="nil"/>
              <w:right w:val="nil"/>
            </w:tcBorders>
          </w:tcPr>
          <w:p w14:paraId="59A8323B" w14:textId="35D2B2C8" w:rsidR="003C26DE" w:rsidRDefault="003C26DE" w:rsidP="003C26DE">
            <w:pPr>
              <w:rPr>
                <w:sz w:val="16"/>
                <w:szCs w:val="18"/>
              </w:rPr>
            </w:pPr>
            <w:r>
              <w:rPr>
                <w:sz w:val="16"/>
                <w:szCs w:val="18"/>
              </w:rPr>
              <w:t>0</w:t>
            </w:r>
          </w:p>
        </w:tc>
        <w:tc>
          <w:tcPr>
            <w:tcW w:w="1254" w:type="dxa"/>
            <w:tcBorders>
              <w:top w:val="nil"/>
              <w:left w:val="nil"/>
              <w:bottom w:val="nil"/>
              <w:right w:val="nil"/>
            </w:tcBorders>
          </w:tcPr>
          <w:p w14:paraId="249BF174" w14:textId="689ECBBF" w:rsidR="003C26DE" w:rsidRPr="006813B8" w:rsidRDefault="00134B70" w:rsidP="003C26DE">
            <w:pPr>
              <w:rPr>
                <w:sz w:val="16"/>
                <w:szCs w:val="18"/>
              </w:rPr>
            </w:pPr>
            <w:r>
              <w:rPr>
                <w:sz w:val="16"/>
                <w:szCs w:val="18"/>
              </w:rPr>
              <w:t>/</w:t>
            </w:r>
          </w:p>
        </w:tc>
        <w:tc>
          <w:tcPr>
            <w:tcW w:w="1297" w:type="dxa"/>
            <w:tcBorders>
              <w:top w:val="nil"/>
              <w:left w:val="nil"/>
              <w:bottom w:val="nil"/>
              <w:right w:val="nil"/>
            </w:tcBorders>
          </w:tcPr>
          <w:p w14:paraId="0D8AB7D3" w14:textId="469A9C2C" w:rsidR="003C26DE" w:rsidRDefault="003C26DE" w:rsidP="003C26DE">
            <w:pPr>
              <w:rPr>
                <w:sz w:val="16"/>
                <w:szCs w:val="18"/>
              </w:rPr>
            </w:pPr>
            <w:r>
              <w:rPr>
                <w:sz w:val="16"/>
                <w:szCs w:val="18"/>
              </w:rPr>
              <w:t>µg/L</w:t>
            </w:r>
          </w:p>
        </w:tc>
      </w:tr>
      <w:tr w:rsidR="003C26DE" w:rsidRPr="00A808EE" w14:paraId="0BA902FC"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375EFFD"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7E848211" w14:textId="77777777" w:rsidR="003C26DE" w:rsidRDefault="003C26DE" w:rsidP="003C26DE">
            <w:pPr>
              <w:rPr>
                <w:sz w:val="16"/>
                <w:szCs w:val="18"/>
              </w:rPr>
            </w:pPr>
          </w:p>
        </w:tc>
        <w:tc>
          <w:tcPr>
            <w:tcW w:w="597" w:type="dxa"/>
            <w:tcBorders>
              <w:top w:val="nil"/>
              <w:left w:val="nil"/>
              <w:bottom w:val="nil"/>
              <w:right w:val="nil"/>
            </w:tcBorders>
          </w:tcPr>
          <w:p w14:paraId="3C7EB91E" w14:textId="7258DD32" w:rsidR="003C26DE" w:rsidRDefault="003C26DE" w:rsidP="00306E5D">
            <w:pPr>
              <w:jc w:val="right"/>
              <w:rPr>
                <w:sz w:val="16"/>
                <w:szCs w:val="18"/>
              </w:rPr>
            </w:pPr>
            <w:r>
              <w:rPr>
                <w:sz w:val="16"/>
                <w:szCs w:val="18"/>
              </w:rPr>
              <w:t>13</w:t>
            </w:r>
          </w:p>
        </w:tc>
        <w:tc>
          <w:tcPr>
            <w:tcW w:w="1527" w:type="dxa"/>
            <w:tcBorders>
              <w:top w:val="nil"/>
              <w:left w:val="nil"/>
              <w:bottom w:val="nil"/>
              <w:right w:val="nil"/>
            </w:tcBorders>
          </w:tcPr>
          <w:p w14:paraId="64907FF3" w14:textId="33BCF5FF" w:rsidR="003C26DE" w:rsidRDefault="003C26DE" w:rsidP="003C26DE">
            <w:pPr>
              <w:rPr>
                <w:sz w:val="16"/>
                <w:szCs w:val="18"/>
              </w:rPr>
            </w:pPr>
            <w:r>
              <w:rPr>
                <w:sz w:val="16"/>
                <w:szCs w:val="18"/>
              </w:rPr>
              <w:t>0</w:t>
            </w:r>
          </w:p>
        </w:tc>
        <w:tc>
          <w:tcPr>
            <w:tcW w:w="1254" w:type="dxa"/>
            <w:tcBorders>
              <w:top w:val="nil"/>
              <w:left w:val="nil"/>
              <w:bottom w:val="nil"/>
              <w:right w:val="nil"/>
            </w:tcBorders>
          </w:tcPr>
          <w:p w14:paraId="16897521" w14:textId="77777777" w:rsidR="003C26DE" w:rsidRPr="006813B8" w:rsidRDefault="003C26DE" w:rsidP="003C26DE">
            <w:pPr>
              <w:rPr>
                <w:sz w:val="16"/>
                <w:szCs w:val="18"/>
              </w:rPr>
            </w:pPr>
          </w:p>
        </w:tc>
        <w:tc>
          <w:tcPr>
            <w:tcW w:w="1297" w:type="dxa"/>
            <w:tcBorders>
              <w:top w:val="nil"/>
              <w:left w:val="nil"/>
              <w:bottom w:val="nil"/>
              <w:right w:val="nil"/>
            </w:tcBorders>
          </w:tcPr>
          <w:p w14:paraId="325F4363" w14:textId="61C49FFF" w:rsidR="003C26DE" w:rsidRDefault="003C26DE" w:rsidP="003C26DE">
            <w:pPr>
              <w:rPr>
                <w:sz w:val="16"/>
                <w:szCs w:val="18"/>
              </w:rPr>
            </w:pPr>
          </w:p>
        </w:tc>
      </w:tr>
      <w:tr w:rsidR="003C26DE" w:rsidRPr="00A808EE" w14:paraId="760989F6"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DE4451A"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693BE231" w14:textId="77777777" w:rsidR="003C26DE" w:rsidRDefault="003C26DE" w:rsidP="003C26DE">
            <w:pPr>
              <w:rPr>
                <w:sz w:val="16"/>
                <w:szCs w:val="18"/>
              </w:rPr>
            </w:pPr>
          </w:p>
        </w:tc>
        <w:tc>
          <w:tcPr>
            <w:tcW w:w="597" w:type="dxa"/>
            <w:tcBorders>
              <w:top w:val="nil"/>
              <w:left w:val="nil"/>
              <w:bottom w:val="nil"/>
              <w:right w:val="nil"/>
            </w:tcBorders>
          </w:tcPr>
          <w:p w14:paraId="3961536F" w14:textId="086B9C21" w:rsidR="003C26DE" w:rsidRDefault="003C26DE" w:rsidP="00306E5D">
            <w:pPr>
              <w:jc w:val="right"/>
              <w:rPr>
                <w:sz w:val="16"/>
                <w:szCs w:val="18"/>
              </w:rPr>
            </w:pPr>
            <w:r>
              <w:rPr>
                <w:sz w:val="16"/>
                <w:szCs w:val="18"/>
              </w:rPr>
              <w:t>34</w:t>
            </w:r>
          </w:p>
        </w:tc>
        <w:tc>
          <w:tcPr>
            <w:tcW w:w="1527" w:type="dxa"/>
            <w:tcBorders>
              <w:top w:val="nil"/>
              <w:left w:val="nil"/>
              <w:bottom w:val="nil"/>
              <w:right w:val="nil"/>
            </w:tcBorders>
          </w:tcPr>
          <w:p w14:paraId="65CA96CC" w14:textId="6195C5F2" w:rsidR="003C26DE" w:rsidRDefault="003C26DE" w:rsidP="003C26DE">
            <w:pPr>
              <w:rPr>
                <w:sz w:val="16"/>
                <w:szCs w:val="18"/>
              </w:rPr>
            </w:pPr>
            <w:r>
              <w:rPr>
                <w:sz w:val="16"/>
                <w:szCs w:val="18"/>
              </w:rPr>
              <w:t>0.0023</w:t>
            </w:r>
          </w:p>
        </w:tc>
        <w:tc>
          <w:tcPr>
            <w:tcW w:w="1254" w:type="dxa"/>
            <w:tcBorders>
              <w:top w:val="nil"/>
              <w:left w:val="nil"/>
              <w:bottom w:val="nil"/>
              <w:right w:val="nil"/>
            </w:tcBorders>
          </w:tcPr>
          <w:p w14:paraId="28080945" w14:textId="77777777" w:rsidR="003C26DE" w:rsidRPr="006813B8" w:rsidRDefault="003C26DE" w:rsidP="003C26DE">
            <w:pPr>
              <w:rPr>
                <w:sz w:val="16"/>
                <w:szCs w:val="18"/>
              </w:rPr>
            </w:pPr>
          </w:p>
        </w:tc>
        <w:tc>
          <w:tcPr>
            <w:tcW w:w="1297" w:type="dxa"/>
            <w:tcBorders>
              <w:top w:val="nil"/>
              <w:left w:val="nil"/>
              <w:bottom w:val="nil"/>
              <w:right w:val="nil"/>
            </w:tcBorders>
          </w:tcPr>
          <w:p w14:paraId="57586AE4" w14:textId="4F3AE9BB" w:rsidR="003C26DE" w:rsidRDefault="003C26DE" w:rsidP="003C26DE">
            <w:pPr>
              <w:rPr>
                <w:sz w:val="16"/>
                <w:szCs w:val="18"/>
              </w:rPr>
            </w:pPr>
          </w:p>
        </w:tc>
      </w:tr>
      <w:tr w:rsidR="003C26DE" w:rsidRPr="00A808EE" w14:paraId="29453CDD"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6FE9A1A"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506ABB79" w14:textId="77777777" w:rsidR="003C26DE" w:rsidRDefault="003C26DE" w:rsidP="003C26DE">
            <w:pPr>
              <w:rPr>
                <w:sz w:val="16"/>
                <w:szCs w:val="18"/>
              </w:rPr>
            </w:pPr>
          </w:p>
        </w:tc>
        <w:tc>
          <w:tcPr>
            <w:tcW w:w="597" w:type="dxa"/>
            <w:tcBorders>
              <w:top w:val="nil"/>
              <w:left w:val="nil"/>
              <w:bottom w:val="nil"/>
              <w:right w:val="nil"/>
            </w:tcBorders>
          </w:tcPr>
          <w:p w14:paraId="29A6FD9B" w14:textId="092DB08B" w:rsidR="003C26DE" w:rsidRDefault="003C26DE" w:rsidP="00306E5D">
            <w:pPr>
              <w:jc w:val="right"/>
              <w:rPr>
                <w:sz w:val="16"/>
                <w:szCs w:val="18"/>
              </w:rPr>
            </w:pPr>
            <w:r>
              <w:rPr>
                <w:sz w:val="16"/>
                <w:szCs w:val="18"/>
              </w:rPr>
              <w:t>48</w:t>
            </w:r>
          </w:p>
        </w:tc>
        <w:tc>
          <w:tcPr>
            <w:tcW w:w="1527" w:type="dxa"/>
            <w:tcBorders>
              <w:top w:val="nil"/>
              <w:left w:val="nil"/>
              <w:bottom w:val="nil"/>
              <w:right w:val="nil"/>
            </w:tcBorders>
          </w:tcPr>
          <w:p w14:paraId="065BE553" w14:textId="4C3CF144" w:rsidR="003C26DE" w:rsidRDefault="003C26DE" w:rsidP="003C26DE">
            <w:pPr>
              <w:rPr>
                <w:sz w:val="16"/>
                <w:szCs w:val="18"/>
              </w:rPr>
            </w:pPr>
            <w:r>
              <w:rPr>
                <w:sz w:val="16"/>
                <w:szCs w:val="18"/>
              </w:rPr>
              <w:t>0.00</w:t>
            </w:r>
            <w:r w:rsidR="002A1799">
              <w:rPr>
                <w:sz w:val="16"/>
                <w:szCs w:val="18"/>
              </w:rPr>
              <w:t>46</w:t>
            </w:r>
          </w:p>
        </w:tc>
        <w:tc>
          <w:tcPr>
            <w:tcW w:w="1254" w:type="dxa"/>
            <w:tcBorders>
              <w:top w:val="nil"/>
              <w:left w:val="nil"/>
              <w:bottom w:val="nil"/>
              <w:right w:val="nil"/>
            </w:tcBorders>
          </w:tcPr>
          <w:p w14:paraId="0E79559B" w14:textId="77777777" w:rsidR="003C26DE" w:rsidRPr="006813B8" w:rsidRDefault="003C26DE" w:rsidP="003C26DE">
            <w:pPr>
              <w:rPr>
                <w:sz w:val="16"/>
                <w:szCs w:val="18"/>
              </w:rPr>
            </w:pPr>
          </w:p>
        </w:tc>
        <w:tc>
          <w:tcPr>
            <w:tcW w:w="1297" w:type="dxa"/>
            <w:tcBorders>
              <w:top w:val="nil"/>
              <w:left w:val="nil"/>
              <w:bottom w:val="nil"/>
              <w:right w:val="nil"/>
            </w:tcBorders>
          </w:tcPr>
          <w:p w14:paraId="5FD5D47A" w14:textId="22257A96" w:rsidR="003C26DE" w:rsidRDefault="003C26DE" w:rsidP="003C26DE">
            <w:pPr>
              <w:rPr>
                <w:sz w:val="16"/>
                <w:szCs w:val="18"/>
              </w:rPr>
            </w:pPr>
          </w:p>
        </w:tc>
      </w:tr>
      <w:tr w:rsidR="003C26DE" w:rsidRPr="00A808EE" w14:paraId="6CFD7540"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03CBD61"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153A1CF0" w14:textId="77777777" w:rsidR="003C26DE" w:rsidRDefault="003C26DE" w:rsidP="003C26DE">
            <w:pPr>
              <w:rPr>
                <w:sz w:val="16"/>
                <w:szCs w:val="18"/>
              </w:rPr>
            </w:pPr>
          </w:p>
        </w:tc>
        <w:tc>
          <w:tcPr>
            <w:tcW w:w="597" w:type="dxa"/>
            <w:tcBorders>
              <w:top w:val="nil"/>
              <w:left w:val="nil"/>
              <w:bottom w:val="nil"/>
              <w:right w:val="nil"/>
            </w:tcBorders>
          </w:tcPr>
          <w:p w14:paraId="7174EFD6" w14:textId="516E1DE1" w:rsidR="003C26DE" w:rsidRDefault="003C26DE" w:rsidP="00306E5D">
            <w:pPr>
              <w:jc w:val="right"/>
              <w:rPr>
                <w:sz w:val="16"/>
                <w:szCs w:val="18"/>
              </w:rPr>
            </w:pPr>
            <w:r>
              <w:rPr>
                <w:sz w:val="16"/>
                <w:szCs w:val="18"/>
              </w:rPr>
              <w:t>62</w:t>
            </w:r>
          </w:p>
        </w:tc>
        <w:tc>
          <w:tcPr>
            <w:tcW w:w="1527" w:type="dxa"/>
            <w:tcBorders>
              <w:top w:val="nil"/>
              <w:left w:val="nil"/>
              <w:bottom w:val="nil"/>
              <w:right w:val="nil"/>
            </w:tcBorders>
          </w:tcPr>
          <w:p w14:paraId="2E21DDFA" w14:textId="7B207A87" w:rsidR="003C26DE" w:rsidRDefault="002A1799" w:rsidP="003C26DE">
            <w:pPr>
              <w:rPr>
                <w:sz w:val="16"/>
                <w:szCs w:val="18"/>
              </w:rPr>
            </w:pPr>
            <w:r>
              <w:rPr>
                <w:sz w:val="16"/>
                <w:szCs w:val="18"/>
              </w:rPr>
              <w:t>0.011</w:t>
            </w:r>
          </w:p>
        </w:tc>
        <w:tc>
          <w:tcPr>
            <w:tcW w:w="1254" w:type="dxa"/>
            <w:tcBorders>
              <w:top w:val="nil"/>
              <w:left w:val="nil"/>
              <w:bottom w:val="nil"/>
              <w:right w:val="nil"/>
            </w:tcBorders>
          </w:tcPr>
          <w:p w14:paraId="644D95C3" w14:textId="77777777" w:rsidR="003C26DE" w:rsidRPr="006813B8" w:rsidRDefault="003C26DE" w:rsidP="003C26DE">
            <w:pPr>
              <w:rPr>
                <w:sz w:val="16"/>
                <w:szCs w:val="18"/>
              </w:rPr>
            </w:pPr>
          </w:p>
        </w:tc>
        <w:tc>
          <w:tcPr>
            <w:tcW w:w="1297" w:type="dxa"/>
            <w:tcBorders>
              <w:top w:val="nil"/>
              <w:left w:val="nil"/>
              <w:bottom w:val="nil"/>
              <w:right w:val="nil"/>
            </w:tcBorders>
          </w:tcPr>
          <w:p w14:paraId="0F7740CB" w14:textId="12DC8331" w:rsidR="003C26DE" w:rsidRDefault="003C26DE" w:rsidP="003C26DE">
            <w:pPr>
              <w:rPr>
                <w:sz w:val="16"/>
                <w:szCs w:val="18"/>
              </w:rPr>
            </w:pPr>
          </w:p>
        </w:tc>
      </w:tr>
      <w:tr w:rsidR="003C26DE" w:rsidRPr="00A808EE" w14:paraId="6C9C2B79"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287F95B"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4576017C" w14:textId="77777777" w:rsidR="003C26DE" w:rsidRDefault="003C26DE" w:rsidP="003C26DE">
            <w:pPr>
              <w:rPr>
                <w:sz w:val="16"/>
                <w:szCs w:val="18"/>
              </w:rPr>
            </w:pPr>
          </w:p>
        </w:tc>
        <w:tc>
          <w:tcPr>
            <w:tcW w:w="597" w:type="dxa"/>
            <w:tcBorders>
              <w:top w:val="nil"/>
              <w:left w:val="nil"/>
              <w:bottom w:val="nil"/>
              <w:right w:val="nil"/>
            </w:tcBorders>
          </w:tcPr>
          <w:p w14:paraId="5B23BB53" w14:textId="274799FC" w:rsidR="003C26DE" w:rsidRDefault="003C26DE" w:rsidP="00306E5D">
            <w:pPr>
              <w:jc w:val="right"/>
              <w:rPr>
                <w:sz w:val="16"/>
                <w:szCs w:val="18"/>
              </w:rPr>
            </w:pPr>
            <w:r>
              <w:rPr>
                <w:sz w:val="16"/>
                <w:szCs w:val="18"/>
              </w:rPr>
              <w:t>76</w:t>
            </w:r>
          </w:p>
        </w:tc>
        <w:tc>
          <w:tcPr>
            <w:tcW w:w="1527" w:type="dxa"/>
            <w:tcBorders>
              <w:top w:val="nil"/>
              <w:left w:val="nil"/>
              <w:bottom w:val="nil"/>
              <w:right w:val="nil"/>
            </w:tcBorders>
          </w:tcPr>
          <w:p w14:paraId="04D651B9" w14:textId="338D9980" w:rsidR="003C26DE" w:rsidRDefault="002A1799" w:rsidP="003C26DE">
            <w:pPr>
              <w:rPr>
                <w:sz w:val="16"/>
                <w:szCs w:val="18"/>
              </w:rPr>
            </w:pPr>
            <w:r>
              <w:rPr>
                <w:sz w:val="16"/>
                <w:szCs w:val="18"/>
              </w:rPr>
              <w:t>0.02</w:t>
            </w:r>
          </w:p>
        </w:tc>
        <w:tc>
          <w:tcPr>
            <w:tcW w:w="1254" w:type="dxa"/>
            <w:tcBorders>
              <w:top w:val="nil"/>
              <w:left w:val="nil"/>
              <w:bottom w:val="nil"/>
              <w:right w:val="nil"/>
            </w:tcBorders>
          </w:tcPr>
          <w:p w14:paraId="2D09CF45" w14:textId="77777777" w:rsidR="003C26DE" w:rsidRPr="006813B8" w:rsidRDefault="003C26DE" w:rsidP="003C26DE">
            <w:pPr>
              <w:rPr>
                <w:sz w:val="16"/>
                <w:szCs w:val="18"/>
              </w:rPr>
            </w:pPr>
          </w:p>
        </w:tc>
        <w:tc>
          <w:tcPr>
            <w:tcW w:w="1297" w:type="dxa"/>
            <w:tcBorders>
              <w:top w:val="nil"/>
              <w:left w:val="nil"/>
              <w:bottom w:val="nil"/>
              <w:right w:val="nil"/>
            </w:tcBorders>
          </w:tcPr>
          <w:p w14:paraId="6C615238" w14:textId="30A1B935" w:rsidR="003C26DE" w:rsidRDefault="003C26DE" w:rsidP="003C26DE">
            <w:pPr>
              <w:rPr>
                <w:sz w:val="16"/>
                <w:szCs w:val="18"/>
              </w:rPr>
            </w:pPr>
          </w:p>
        </w:tc>
      </w:tr>
      <w:tr w:rsidR="003C26DE" w:rsidRPr="00A808EE" w14:paraId="602A4442"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3E3CA7FC"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38053F18" w14:textId="77777777" w:rsidR="003C26DE" w:rsidRDefault="003C26DE" w:rsidP="003C26DE">
            <w:pPr>
              <w:rPr>
                <w:sz w:val="16"/>
                <w:szCs w:val="18"/>
              </w:rPr>
            </w:pPr>
          </w:p>
        </w:tc>
        <w:tc>
          <w:tcPr>
            <w:tcW w:w="597" w:type="dxa"/>
            <w:tcBorders>
              <w:top w:val="nil"/>
              <w:left w:val="nil"/>
              <w:bottom w:val="nil"/>
              <w:right w:val="nil"/>
            </w:tcBorders>
          </w:tcPr>
          <w:p w14:paraId="3C525FAC" w14:textId="199B188C" w:rsidR="003C26DE" w:rsidRDefault="003C26DE" w:rsidP="00306E5D">
            <w:pPr>
              <w:jc w:val="right"/>
              <w:rPr>
                <w:sz w:val="16"/>
                <w:szCs w:val="18"/>
              </w:rPr>
            </w:pPr>
            <w:r>
              <w:rPr>
                <w:sz w:val="16"/>
                <w:szCs w:val="18"/>
              </w:rPr>
              <w:t>97</w:t>
            </w:r>
          </w:p>
        </w:tc>
        <w:tc>
          <w:tcPr>
            <w:tcW w:w="1527" w:type="dxa"/>
            <w:tcBorders>
              <w:top w:val="nil"/>
              <w:left w:val="nil"/>
              <w:bottom w:val="nil"/>
              <w:right w:val="nil"/>
            </w:tcBorders>
          </w:tcPr>
          <w:p w14:paraId="3F2D2F2A" w14:textId="04E32E8E" w:rsidR="003C26DE" w:rsidRDefault="002A1799" w:rsidP="003C26DE">
            <w:pPr>
              <w:rPr>
                <w:sz w:val="16"/>
                <w:szCs w:val="18"/>
              </w:rPr>
            </w:pPr>
            <w:r>
              <w:rPr>
                <w:sz w:val="16"/>
                <w:szCs w:val="18"/>
              </w:rPr>
              <w:t>0.0317</w:t>
            </w:r>
          </w:p>
        </w:tc>
        <w:tc>
          <w:tcPr>
            <w:tcW w:w="1254" w:type="dxa"/>
            <w:tcBorders>
              <w:top w:val="nil"/>
              <w:left w:val="nil"/>
              <w:bottom w:val="nil"/>
              <w:right w:val="nil"/>
            </w:tcBorders>
          </w:tcPr>
          <w:p w14:paraId="43772464" w14:textId="77777777" w:rsidR="003C26DE" w:rsidRPr="006813B8" w:rsidRDefault="003C26DE" w:rsidP="003C26DE">
            <w:pPr>
              <w:rPr>
                <w:sz w:val="16"/>
                <w:szCs w:val="18"/>
              </w:rPr>
            </w:pPr>
          </w:p>
        </w:tc>
        <w:tc>
          <w:tcPr>
            <w:tcW w:w="1297" w:type="dxa"/>
            <w:tcBorders>
              <w:top w:val="nil"/>
              <w:left w:val="nil"/>
              <w:bottom w:val="nil"/>
              <w:right w:val="nil"/>
            </w:tcBorders>
          </w:tcPr>
          <w:p w14:paraId="4CBBEAC4" w14:textId="474AE7E4" w:rsidR="003C26DE" w:rsidRDefault="003C26DE" w:rsidP="003C26DE">
            <w:pPr>
              <w:rPr>
                <w:sz w:val="16"/>
                <w:szCs w:val="18"/>
              </w:rPr>
            </w:pPr>
          </w:p>
        </w:tc>
      </w:tr>
      <w:tr w:rsidR="003C26DE" w:rsidRPr="00A808EE" w14:paraId="7B3453A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08976C3"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449DE810" w14:textId="77777777" w:rsidR="003C26DE" w:rsidRDefault="003C26DE" w:rsidP="003C26DE">
            <w:pPr>
              <w:rPr>
                <w:sz w:val="16"/>
                <w:szCs w:val="18"/>
              </w:rPr>
            </w:pPr>
          </w:p>
        </w:tc>
        <w:tc>
          <w:tcPr>
            <w:tcW w:w="597" w:type="dxa"/>
            <w:tcBorders>
              <w:top w:val="nil"/>
              <w:left w:val="nil"/>
              <w:bottom w:val="nil"/>
              <w:right w:val="nil"/>
            </w:tcBorders>
          </w:tcPr>
          <w:p w14:paraId="78DC83C1" w14:textId="256604E2" w:rsidR="003C26DE" w:rsidRDefault="003C26DE" w:rsidP="00306E5D">
            <w:pPr>
              <w:jc w:val="right"/>
              <w:rPr>
                <w:sz w:val="16"/>
                <w:szCs w:val="18"/>
              </w:rPr>
            </w:pPr>
            <w:r>
              <w:rPr>
                <w:sz w:val="16"/>
                <w:szCs w:val="18"/>
              </w:rPr>
              <w:t>111</w:t>
            </w:r>
          </w:p>
        </w:tc>
        <w:tc>
          <w:tcPr>
            <w:tcW w:w="1527" w:type="dxa"/>
            <w:tcBorders>
              <w:top w:val="nil"/>
              <w:left w:val="nil"/>
              <w:bottom w:val="nil"/>
              <w:right w:val="nil"/>
            </w:tcBorders>
          </w:tcPr>
          <w:p w14:paraId="3EB76A11" w14:textId="03B7AED4" w:rsidR="003C26DE" w:rsidRDefault="002A1799" w:rsidP="003C26DE">
            <w:pPr>
              <w:rPr>
                <w:sz w:val="16"/>
                <w:szCs w:val="18"/>
              </w:rPr>
            </w:pPr>
            <w:r>
              <w:rPr>
                <w:sz w:val="16"/>
                <w:szCs w:val="18"/>
              </w:rPr>
              <w:t>0.0366</w:t>
            </w:r>
          </w:p>
        </w:tc>
        <w:tc>
          <w:tcPr>
            <w:tcW w:w="1254" w:type="dxa"/>
            <w:tcBorders>
              <w:top w:val="nil"/>
              <w:left w:val="nil"/>
              <w:bottom w:val="nil"/>
              <w:right w:val="nil"/>
            </w:tcBorders>
          </w:tcPr>
          <w:p w14:paraId="1D6CD7D5" w14:textId="77777777" w:rsidR="003C26DE" w:rsidRPr="006813B8" w:rsidRDefault="003C26DE" w:rsidP="003C26DE">
            <w:pPr>
              <w:rPr>
                <w:sz w:val="16"/>
                <w:szCs w:val="18"/>
              </w:rPr>
            </w:pPr>
          </w:p>
        </w:tc>
        <w:tc>
          <w:tcPr>
            <w:tcW w:w="1297" w:type="dxa"/>
            <w:tcBorders>
              <w:top w:val="nil"/>
              <w:left w:val="nil"/>
              <w:bottom w:val="nil"/>
              <w:right w:val="nil"/>
            </w:tcBorders>
          </w:tcPr>
          <w:p w14:paraId="73A0CF0E" w14:textId="1FAEF42A" w:rsidR="003C26DE" w:rsidRDefault="003C26DE" w:rsidP="003C26DE">
            <w:pPr>
              <w:rPr>
                <w:sz w:val="16"/>
                <w:szCs w:val="18"/>
              </w:rPr>
            </w:pPr>
          </w:p>
        </w:tc>
      </w:tr>
      <w:tr w:rsidR="003C26DE" w:rsidRPr="00A808EE" w14:paraId="17407B0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17937F5" w14:textId="77777777" w:rsidR="003C26DE" w:rsidRPr="003512B4" w:rsidRDefault="003C26DE" w:rsidP="003C26DE">
            <w:pPr>
              <w:rPr>
                <w:i/>
                <w:iCs/>
                <w:sz w:val="16"/>
                <w:szCs w:val="18"/>
              </w:rPr>
            </w:pPr>
          </w:p>
        </w:tc>
        <w:tc>
          <w:tcPr>
            <w:tcW w:w="3003" w:type="dxa"/>
            <w:tcBorders>
              <w:top w:val="nil"/>
              <w:left w:val="single" w:sz="4" w:space="0" w:color="auto"/>
              <w:bottom w:val="single" w:sz="4" w:space="0" w:color="auto"/>
              <w:right w:val="nil"/>
            </w:tcBorders>
          </w:tcPr>
          <w:p w14:paraId="42647E35" w14:textId="77777777" w:rsidR="003C26DE" w:rsidRDefault="003C26DE" w:rsidP="003C26DE">
            <w:pPr>
              <w:rPr>
                <w:sz w:val="16"/>
                <w:szCs w:val="18"/>
              </w:rPr>
            </w:pPr>
          </w:p>
        </w:tc>
        <w:tc>
          <w:tcPr>
            <w:tcW w:w="597" w:type="dxa"/>
            <w:tcBorders>
              <w:top w:val="nil"/>
              <w:left w:val="nil"/>
              <w:bottom w:val="single" w:sz="4" w:space="0" w:color="auto"/>
              <w:right w:val="nil"/>
            </w:tcBorders>
          </w:tcPr>
          <w:p w14:paraId="244A86AE" w14:textId="04ED4948" w:rsidR="003C26DE" w:rsidRDefault="003C26DE" w:rsidP="00306E5D">
            <w:pPr>
              <w:jc w:val="right"/>
              <w:rPr>
                <w:sz w:val="16"/>
                <w:szCs w:val="18"/>
              </w:rPr>
            </w:pPr>
            <w:r>
              <w:rPr>
                <w:sz w:val="16"/>
                <w:szCs w:val="18"/>
              </w:rPr>
              <w:t>125</w:t>
            </w:r>
          </w:p>
        </w:tc>
        <w:tc>
          <w:tcPr>
            <w:tcW w:w="1527" w:type="dxa"/>
            <w:tcBorders>
              <w:top w:val="nil"/>
              <w:left w:val="nil"/>
              <w:bottom w:val="single" w:sz="4" w:space="0" w:color="auto"/>
              <w:right w:val="nil"/>
            </w:tcBorders>
          </w:tcPr>
          <w:p w14:paraId="5A1D895E" w14:textId="4A1A89B8" w:rsidR="003C26DE" w:rsidRDefault="002A1799" w:rsidP="003C26DE">
            <w:pPr>
              <w:rPr>
                <w:sz w:val="16"/>
                <w:szCs w:val="18"/>
              </w:rPr>
            </w:pPr>
            <w:r>
              <w:rPr>
                <w:sz w:val="16"/>
                <w:szCs w:val="18"/>
              </w:rPr>
              <w:t>0.0401</w:t>
            </w:r>
          </w:p>
        </w:tc>
        <w:tc>
          <w:tcPr>
            <w:tcW w:w="1254" w:type="dxa"/>
            <w:tcBorders>
              <w:top w:val="nil"/>
              <w:left w:val="nil"/>
              <w:bottom w:val="single" w:sz="4" w:space="0" w:color="auto"/>
              <w:right w:val="nil"/>
            </w:tcBorders>
          </w:tcPr>
          <w:p w14:paraId="3A2BB1EB" w14:textId="77777777" w:rsidR="003C26DE" w:rsidRPr="006813B8" w:rsidRDefault="003C26DE" w:rsidP="003C26DE">
            <w:pPr>
              <w:rPr>
                <w:sz w:val="16"/>
                <w:szCs w:val="18"/>
              </w:rPr>
            </w:pPr>
          </w:p>
        </w:tc>
        <w:tc>
          <w:tcPr>
            <w:tcW w:w="1297" w:type="dxa"/>
            <w:tcBorders>
              <w:top w:val="nil"/>
              <w:left w:val="nil"/>
              <w:bottom w:val="single" w:sz="4" w:space="0" w:color="auto"/>
              <w:right w:val="nil"/>
            </w:tcBorders>
          </w:tcPr>
          <w:p w14:paraId="395544E3" w14:textId="15D9BD09" w:rsidR="003C26DE" w:rsidRDefault="003C26DE" w:rsidP="003C26DE">
            <w:pPr>
              <w:rPr>
                <w:sz w:val="16"/>
                <w:szCs w:val="18"/>
              </w:rPr>
            </w:pPr>
          </w:p>
        </w:tc>
      </w:tr>
      <w:tr w:rsidR="003C26DE" w:rsidRPr="00A808EE" w14:paraId="792F6262"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6A35CFB" w14:textId="77777777" w:rsidR="003C26DE" w:rsidRPr="003512B4" w:rsidRDefault="003C26DE" w:rsidP="003C26DE">
            <w:pPr>
              <w:rPr>
                <w:i/>
                <w:iCs/>
                <w:sz w:val="16"/>
                <w:szCs w:val="18"/>
              </w:rPr>
            </w:pPr>
            <w:r>
              <w:rPr>
                <w:i/>
                <w:iCs/>
                <w:sz w:val="16"/>
                <w:szCs w:val="18"/>
              </w:rPr>
              <w:t>Numerical solver</w:t>
            </w:r>
          </w:p>
        </w:tc>
        <w:tc>
          <w:tcPr>
            <w:tcW w:w="3003" w:type="dxa"/>
            <w:tcBorders>
              <w:top w:val="single" w:sz="4" w:space="0" w:color="auto"/>
              <w:left w:val="single" w:sz="4" w:space="0" w:color="auto"/>
              <w:bottom w:val="nil"/>
              <w:right w:val="nil"/>
            </w:tcBorders>
          </w:tcPr>
          <w:p w14:paraId="4432B71D" w14:textId="77777777" w:rsidR="003C26DE" w:rsidRPr="00EE0F40" w:rsidRDefault="003C26DE" w:rsidP="003C26DE">
            <w:pPr>
              <w:rPr>
                <w:sz w:val="16"/>
                <w:szCs w:val="18"/>
              </w:rPr>
            </w:pPr>
            <w:r>
              <w:rPr>
                <w:sz w:val="16"/>
                <w:szCs w:val="18"/>
              </w:rPr>
              <w:t>Radial collocation points</w:t>
            </w:r>
          </w:p>
        </w:tc>
        <w:tc>
          <w:tcPr>
            <w:tcW w:w="597" w:type="dxa"/>
            <w:tcBorders>
              <w:top w:val="single" w:sz="4" w:space="0" w:color="auto"/>
              <w:left w:val="nil"/>
              <w:bottom w:val="nil"/>
              <w:right w:val="nil"/>
            </w:tcBorders>
          </w:tcPr>
          <w:p w14:paraId="68A7BAA2" w14:textId="77777777" w:rsidR="003C26DE" w:rsidRPr="00EE0F40" w:rsidRDefault="003C26DE" w:rsidP="003C26DE">
            <w:pPr>
              <w:rPr>
                <w:sz w:val="16"/>
                <w:szCs w:val="18"/>
              </w:rPr>
            </w:pPr>
          </w:p>
        </w:tc>
        <w:tc>
          <w:tcPr>
            <w:tcW w:w="1527" w:type="dxa"/>
            <w:tcBorders>
              <w:top w:val="single" w:sz="4" w:space="0" w:color="auto"/>
              <w:left w:val="nil"/>
              <w:bottom w:val="nil"/>
              <w:right w:val="nil"/>
            </w:tcBorders>
          </w:tcPr>
          <w:p w14:paraId="05AFD6A9" w14:textId="00CCF48D" w:rsidR="003C26DE" w:rsidRPr="00EE0F40" w:rsidRDefault="0063313F" w:rsidP="003C26DE">
            <w:pPr>
              <w:rPr>
                <w:sz w:val="16"/>
                <w:szCs w:val="18"/>
              </w:rPr>
            </w:pPr>
            <w:r>
              <w:rPr>
                <w:sz w:val="16"/>
                <w:szCs w:val="18"/>
              </w:rPr>
              <w:t>8</w:t>
            </w:r>
          </w:p>
        </w:tc>
        <w:tc>
          <w:tcPr>
            <w:tcW w:w="1254" w:type="dxa"/>
            <w:tcBorders>
              <w:top w:val="single" w:sz="4" w:space="0" w:color="auto"/>
              <w:left w:val="nil"/>
              <w:bottom w:val="nil"/>
              <w:right w:val="nil"/>
            </w:tcBorders>
          </w:tcPr>
          <w:p w14:paraId="45CAC3E5" w14:textId="2EFB5CA4" w:rsidR="003C26DE" w:rsidRPr="006813B8" w:rsidRDefault="00134B70" w:rsidP="003C26DE">
            <w:pPr>
              <w:rPr>
                <w:sz w:val="16"/>
                <w:szCs w:val="18"/>
              </w:rPr>
            </w:pPr>
            <w:r>
              <w:rPr>
                <w:sz w:val="16"/>
                <w:szCs w:val="18"/>
              </w:rPr>
              <w:t>8</w:t>
            </w:r>
          </w:p>
        </w:tc>
        <w:tc>
          <w:tcPr>
            <w:tcW w:w="1297" w:type="dxa"/>
            <w:tcBorders>
              <w:top w:val="single" w:sz="4" w:space="0" w:color="auto"/>
              <w:left w:val="nil"/>
              <w:bottom w:val="nil"/>
              <w:right w:val="nil"/>
            </w:tcBorders>
          </w:tcPr>
          <w:p w14:paraId="0ECA125E" w14:textId="65E5CCBD" w:rsidR="003C26DE" w:rsidRPr="00EE0F40" w:rsidRDefault="003C26DE" w:rsidP="003C26DE">
            <w:pPr>
              <w:rPr>
                <w:sz w:val="16"/>
                <w:szCs w:val="18"/>
              </w:rPr>
            </w:pPr>
            <w:r>
              <w:rPr>
                <w:sz w:val="16"/>
                <w:szCs w:val="18"/>
              </w:rPr>
              <w:t>amount</w:t>
            </w:r>
          </w:p>
        </w:tc>
      </w:tr>
      <w:tr w:rsidR="003C26DE" w:rsidRPr="00A808EE" w14:paraId="6116BE4A"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29DE3952" w14:textId="77777777" w:rsidR="003C26DE" w:rsidRPr="00EE0F40" w:rsidRDefault="003C26DE" w:rsidP="003C26DE">
            <w:pPr>
              <w:rPr>
                <w:sz w:val="16"/>
                <w:szCs w:val="18"/>
              </w:rPr>
            </w:pPr>
          </w:p>
        </w:tc>
        <w:tc>
          <w:tcPr>
            <w:tcW w:w="3003" w:type="dxa"/>
            <w:tcBorders>
              <w:top w:val="nil"/>
              <w:left w:val="single" w:sz="4" w:space="0" w:color="auto"/>
              <w:bottom w:val="single" w:sz="4" w:space="0" w:color="auto"/>
              <w:right w:val="nil"/>
            </w:tcBorders>
          </w:tcPr>
          <w:p w14:paraId="4D49D209" w14:textId="77777777" w:rsidR="003C26DE" w:rsidRPr="00EE0F40" w:rsidRDefault="003C26DE" w:rsidP="003C26DE">
            <w:pPr>
              <w:rPr>
                <w:sz w:val="16"/>
                <w:szCs w:val="18"/>
              </w:rPr>
            </w:pPr>
            <w:r>
              <w:rPr>
                <w:sz w:val="16"/>
                <w:szCs w:val="18"/>
              </w:rPr>
              <w:t>Axial collocation points</w:t>
            </w:r>
          </w:p>
        </w:tc>
        <w:tc>
          <w:tcPr>
            <w:tcW w:w="597" w:type="dxa"/>
            <w:tcBorders>
              <w:top w:val="nil"/>
              <w:left w:val="nil"/>
              <w:bottom w:val="single" w:sz="4" w:space="0" w:color="auto"/>
              <w:right w:val="nil"/>
            </w:tcBorders>
          </w:tcPr>
          <w:p w14:paraId="240B758B" w14:textId="77777777" w:rsidR="003C26DE" w:rsidRPr="00EE0F40" w:rsidRDefault="003C26DE" w:rsidP="003C26DE">
            <w:pPr>
              <w:rPr>
                <w:sz w:val="16"/>
                <w:szCs w:val="18"/>
              </w:rPr>
            </w:pPr>
          </w:p>
        </w:tc>
        <w:tc>
          <w:tcPr>
            <w:tcW w:w="1527" w:type="dxa"/>
            <w:tcBorders>
              <w:top w:val="nil"/>
              <w:left w:val="nil"/>
              <w:bottom w:val="single" w:sz="4" w:space="0" w:color="auto"/>
              <w:right w:val="nil"/>
            </w:tcBorders>
          </w:tcPr>
          <w:p w14:paraId="66A919E7" w14:textId="17053371" w:rsidR="003C26DE" w:rsidRPr="00EE0F40" w:rsidRDefault="0063313F" w:rsidP="003C26DE">
            <w:pPr>
              <w:rPr>
                <w:sz w:val="16"/>
                <w:szCs w:val="18"/>
              </w:rPr>
            </w:pPr>
            <w:r>
              <w:rPr>
                <w:sz w:val="16"/>
                <w:szCs w:val="18"/>
              </w:rPr>
              <w:t>1</w:t>
            </w:r>
            <w:r w:rsidR="005C43E2">
              <w:rPr>
                <w:sz w:val="16"/>
                <w:szCs w:val="18"/>
              </w:rPr>
              <w:t>1</w:t>
            </w:r>
          </w:p>
        </w:tc>
        <w:tc>
          <w:tcPr>
            <w:tcW w:w="1254" w:type="dxa"/>
            <w:tcBorders>
              <w:top w:val="nil"/>
              <w:left w:val="nil"/>
              <w:bottom w:val="single" w:sz="4" w:space="0" w:color="auto"/>
              <w:right w:val="nil"/>
            </w:tcBorders>
          </w:tcPr>
          <w:p w14:paraId="0053ACE8" w14:textId="38A84941" w:rsidR="003C26DE" w:rsidRPr="006813B8" w:rsidRDefault="00134B70" w:rsidP="003C26DE">
            <w:pPr>
              <w:rPr>
                <w:sz w:val="16"/>
                <w:szCs w:val="18"/>
              </w:rPr>
            </w:pPr>
            <w:r>
              <w:rPr>
                <w:sz w:val="16"/>
                <w:szCs w:val="18"/>
              </w:rPr>
              <w:t>12</w:t>
            </w:r>
          </w:p>
        </w:tc>
        <w:tc>
          <w:tcPr>
            <w:tcW w:w="1297" w:type="dxa"/>
            <w:tcBorders>
              <w:top w:val="nil"/>
              <w:left w:val="nil"/>
              <w:bottom w:val="single" w:sz="4" w:space="0" w:color="auto"/>
              <w:right w:val="nil"/>
            </w:tcBorders>
          </w:tcPr>
          <w:p w14:paraId="251CE8AB" w14:textId="3BEC6AD1" w:rsidR="003C26DE" w:rsidRPr="00EE0F40" w:rsidRDefault="003C26DE" w:rsidP="003C26DE">
            <w:pPr>
              <w:rPr>
                <w:sz w:val="16"/>
                <w:szCs w:val="18"/>
              </w:rPr>
            </w:pPr>
            <w:r>
              <w:rPr>
                <w:sz w:val="16"/>
                <w:szCs w:val="18"/>
              </w:rPr>
              <w:t>amount</w:t>
            </w:r>
          </w:p>
        </w:tc>
      </w:tr>
    </w:tbl>
    <w:p w14:paraId="48C12B9C" w14:textId="0F52B768" w:rsidR="001E0231" w:rsidRDefault="001E0231" w:rsidP="00F500EC">
      <w:pPr>
        <w:jc w:val="both"/>
      </w:pPr>
    </w:p>
    <w:p w14:paraId="7352B8F1" w14:textId="77777777" w:rsidR="001E0231" w:rsidRDefault="001E0231">
      <w:pPr>
        <w:spacing w:after="160" w:line="2" w:lineRule="auto"/>
      </w:pPr>
      <w:r>
        <w:br w:type="page"/>
      </w:r>
    </w:p>
    <w:p w14:paraId="54187346" w14:textId="34E3E217" w:rsidR="009F76A0" w:rsidRDefault="007928DC" w:rsidP="00746D24">
      <w:pPr>
        <w:jc w:val="both"/>
      </w:pPr>
      <w:r>
        <w:lastRenderedPageBreak/>
        <w:t xml:space="preserve">One of the PFAS compounds </w:t>
      </w:r>
      <w:r w:rsidR="007F1A7F">
        <w:t>under the loop</w:t>
      </w:r>
      <w:r>
        <w:t xml:space="preserve"> for research was PFHpA.</w:t>
      </w:r>
      <w:r w:rsidR="0032173F">
        <w:t xml:space="preserve"> </w:t>
      </w:r>
      <w:r w:rsidR="00F93F47">
        <w:t>Its</w:t>
      </w:r>
      <w:r w:rsidR="00532CE4">
        <w:t xml:space="preserve"> adsorption </w:t>
      </w:r>
      <w:r w:rsidR="00F10AC6">
        <w:t>onto F400 GAC was studied in a pilot column with raw water influent</w:t>
      </w:r>
      <w:r w:rsidR="00A21306">
        <w:t xml:space="preserve"> coming</w:t>
      </w:r>
      <w:r w:rsidR="00F10AC6">
        <w:t xml:space="preserve"> from the Cape Fear River.</w:t>
      </w:r>
      <w:r w:rsidR="00F93F47">
        <w:t xml:space="preserve"> </w:t>
      </w:r>
      <w:r w:rsidR="008017B8">
        <w:t>Compound properties, bed properties and concentration values were derived form the article and listed in</w:t>
      </w:r>
      <w:r w:rsidR="00A54785">
        <w:t xml:space="preserve"> </w:t>
      </w:r>
      <w:r w:rsidR="00A54785" w:rsidRPr="00FE7C90">
        <w:fldChar w:fldCharType="begin"/>
      </w:r>
      <w:r w:rsidR="00A54785" w:rsidRPr="00FE7C90">
        <w:instrText xml:space="preserve"> REF _Ref164679057 \h </w:instrText>
      </w:r>
      <w:r w:rsidR="00FE7C90" w:rsidRPr="00FE7C90">
        <w:instrText xml:space="preserve"> \* MERGEFORMAT </w:instrText>
      </w:r>
      <w:r w:rsidR="00A54785" w:rsidRPr="00FE7C90">
        <w:fldChar w:fldCharType="separate"/>
      </w:r>
      <w:r w:rsidR="00843CB6" w:rsidRPr="00C5366A">
        <w:rPr>
          <w:b/>
          <w:bCs/>
        </w:rPr>
        <w:t xml:space="preserve">Table </w:t>
      </w:r>
      <w:r w:rsidR="00843CB6" w:rsidRPr="00843CB6">
        <w:rPr>
          <w:b/>
          <w:bCs/>
          <w:noProof/>
        </w:rPr>
        <w:t>8</w:t>
      </w:r>
      <w:r w:rsidR="00A54785" w:rsidRPr="00FE7C90">
        <w:fldChar w:fldCharType="end"/>
      </w:r>
      <w:r w:rsidR="00A54785">
        <w:t xml:space="preserve">. </w:t>
      </w:r>
      <w:r w:rsidR="00EC490E">
        <w:t>Parameters that c</w:t>
      </w:r>
      <w:r w:rsidR="00152829">
        <w:t>an</w:t>
      </w:r>
      <w:r w:rsidR="00EC490E">
        <w:t xml:space="preserve"> not be derived from the article are </w:t>
      </w:r>
      <w:r w:rsidR="00663405">
        <w:t>taken</w:t>
      </w:r>
      <w:r w:rsidR="00381CDA">
        <w:t xml:space="preserve"> from the ‘TCE’ example</w:t>
      </w:r>
      <w:r w:rsidR="00A45910">
        <w:t>.</w:t>
      </w:r>
      <w:r w:rsidR="00152829">
        <w:t xml:space="preserve"> </w:t>
      </w:r>
      <w:r w:rsidR="00A45910">
        <w:t>T</w:t>
      </w:r>
      <w:r w:rsidR="00152829">
        <w:t xml:space="preserve">his </w:t>
      </w:r>
      <w:r w:rsidR="00097386">
        <w:t xml:space="preserve">dataset </w:t>
      </w:r>
      <w:r w:rsidR="00381CDA">
        <w:t xml:space="preserve">was </w:t>
      </w:r>
      <w:r w:rsidR="00152829">
        <w:t>attached</w:t>
      </w:r>
      <w:r w:rsidR="004424CD">
        <w:t>,</w:t>
      </w:r>
      <w:r w:rsidR="00097386">
        <w:t xml:space="preserve"> as</w:t>
      </w:r>
      <w:r w:rsidR="00C40CF3">
        <w:t xml:space="preserve"> </w:t>
      </w:r>
      <w:r w:rsidR="00097386">
        <w:t>Excel sheet</w:t>
      </w:r>
      <w:r w:rsidR="004424CD">
        <w:t>,</w:t>
      </w:r>
      <w:r w:rsidR="00642C90">
        <w:t xml:space="preserve"> </w:t>
      </w:r>
      <w:r w:rsidR="00381CDA">
        <w:t xml:space="preserve">to the </w:t>
      </w:r>
      <w:r w:rsidR="00642C90">
        <w:t>GitHub repository of USEPA</w:t>
      </w:r>
      <w:r w:rsidR="00241959">
        <w:t>.</w:t>
      </w:r>
      <w:r w:rsidR="00097386">
        <w:t xml:space="preserve"> </w:t>
      </w:r>
      <w:r w:rsidR="00D52DB5">
        <w:t>Specifically</w:t>
      </w:r>
      <w:r w:rsidR="005C43E2">
        <w:t xml:space="preserve">, </w:t>
      </w:r>
      <w:r w:rsidR="00D52DB5">
        <w:t xml:space="preserve">properties related to the GAC granules were not mentioned and thus assumed to be </w:t>
      </w:r>
      <w:r w:rsidR="004424CD">
        <w:t>similar as the adsorption system TCE-F400.</w:t>
      </w:r>
    </w:p>
    <w:p w14:paraId="7A566724" w14:textId="77777777" w:rsidR="004424CD" w:rsidRDefault="004424CD" w:rsidP="00746D24">
      <w:pPr>
        <w:jc w:val="both"/>
      </w:pPr>
    </w:p>
    <w:p w14:paraId="043F7FF1" w14:textId="32E53911" w:rsidR="00BF1D5C" w:rsidRDefault="004424CD" w:rsidP="00746D24">
      <w:pPr>
        <w:jc w:val="both"/>
      </w:pPr>
      <w:r>
        <w:t xml:space="preserve">The </w:t>
      </w:r>
      <w:r w:rsidR="00BC1AC4">
        <w:t xml:space="preserve">available </w:t>
      </w:r>
      <w:r>
        <w:t xml:space="preserve">dataset </w:t>
      </w:r>
      <w:r w:rsidR="00C40CF3">
        <w:t>for</w:t>
      </w:r>
      <w:r w:rsidR="008657FF">
        <w:t xml:space="preserve"> the single solute</w:t>
      </w:r>
      <w:r>
        <w:t xml:space="preserve"> PFHpA is </w:t>
      </w:r>
      <w:r w:rsidR="00621B87">
        <w:t xml:space="preserve">interesting </w:t>
      </w:r>
      <w:r w:rsidR="00C40CF3">
        <w:t>information</w:t>
      </w:r>
      <w:r w:rsidR="00621B87">
        <w:t xml:space="preserve"> since </w:t>
      </w:r>
      <w:r w:rsidR="00CB377F">
        <w:t>it can be used to</w:t>
      </w:r>
      <w:r w:rsidR="007B6A16">
        <w:t xml:space="preserve"> test</w:t>
      </w:r>
      <w:r w:rsidR="00CB377F">
        <w:t xml:space="preserve"> the</w:t>
      </w:r>
      <w:r w:rsidR="00BC1AC4">
        <w:t xml:space="preserve"> open-source</w:t>
      </w:r>
      <w:r w:rsidR="00CB377F">
        <w:t xml:space="preserve"> model</w:t>
      </w:r>
      <w:r w:rsidR="00621B87">
        <w:t>.</w:t>
      </w:r>
      <w:r w:rsidR="007B6A16">
        <w:t xml:space="preserve"> Moreover,</w:t>
      </w:r>
      <w:r w:rsidR="00621B87">
        <w:t xml:space="preserve"> </w:t>
      </w:r>
      <w:r w:rsidR="007B6A16">
        <w:t>t</w:t>
      </w:r>
      <w:r w:rsidR="00241959">
        <w:t>he author of</w:t>
      </w:r>
      <w:r w:rsidR="00210C3E">
        <w:t xml:space="preserve"> </w:t>
      </w:r>
      <w:r w:rsidR="007B6A16">
        <w:t xml:space="preserve">the Python code is the same as from the </w:t>
      </w:r>
      <w:r w:rsidR="00210C3E">
        <w:t>article</w:t>
      </w:r>
      <w:r w:rsidR="00621B87">
        <w:t xml:space="preserve">; J. Burkhardt. </w:t>
      </w:r>
      <w:r w:rsidR="00D074E3">
        <w:t>All</w:t>
      </w:r>
      <w:r w:rsidR="00F06E71">
        <w:t xml:space="preserve"> input parameters </w:t>
      </w:r>
      <w:r w:rsidR="00C40CF3">
        <w:t>were</w:t>
      </w:r>
      <w:r w:rsidR="00F06E71">
        <w:t xml:space="preserve"> fed to the </w:t>
      </w:r>
      <w:r w:rsidR="00734D83">
        <w:t xml:space="preserve">PSDM model, which </w:t>
      </w:r>
      <w:r w:rsidR="00C40CF3">
        <w:t>was</w:t>
      </w:r>
      <w:r w:rsidR="00734D83">
        <w:t xml:space="preserve"> done by filling in the </w:t>
      </w:r>
      <w:r w:rsidR="002A2EAC">
        <w:t xml:space="preserve">input </w:t>
      </w:r>
      <w:r w:rsidR="00734D83">
        <w:t>Excel sheet</w:t>
      </w:r>
      <w:r w:rsidR="002A2EAC">
        <w:t xml:space="preserve">. It </w:t>
      </w:r>
      <w:r w:rsidR="00C40CF3">
        <w:t>was</w:t>
      </w:r>
      <w:r w:rsidR="002A2EAC">
        <w:t xml:space="preserve"> an opportunity to test the model and </w:t>
      </w:r>
      <w:r w:rsidR="00E03F65">
        <w:t>check</w:t>
      </w:r>
      <w:r w:rsidR="002A2EAC">
        <w:t xml:space="preserve"> if</w:t>
      </w:r>
      <w:r w:rsidR="00B1440C">
        <w:t xml:space="preserve"> </w:t>
      </w:r>
      <w:r w:rsidR="00E03F65">
        <w:t>the same</w:t>
      </w:r>
      <w:r w:rsidR="00B1440C">
        <w:t xml:space="preserve"> breakthrough curve </w:t>
      </w:r>
      <w:r w:rsidR="00E03F65">
        <w:t>is obtained as</w:t>
      </w:r>
      <w:r w:rsidR="00B1440C">
        <w:t xml:space="preserve"> </w:t>
      </w:r>
      <w:r w:rsidR="00E03F65">
        <w:t>in the</w:t>
      </w:r>
      <w:r w:rsidR="00B31340">
        <w:t xml:space="preserve"> PFAS</w:t>
      </w:r>
      <w:r w:rsidR="00E03F65">
        <w:t xml:space="preserve"> article, see </w:t>
      </w:r>
      <w:r w:rsidR="00E03F65" w:rsidRPr="00794BDC">
        <w:rPr>
          <w:b/>
          <w:bCs/>
        </w:rPr>
        <w:fldChar w:fldCharType="begin"/>
      </w:r>
      <w:r w:rsidR="00E03F65" w:rsidRPr="00794BDC">
        <w:rPr>
          <w:b/>
          <w:bCs/>
        </w:rPr>
        <w:instrText xml:space="preserve"> REF _Ref164849066 \h  \* MERGEFORMAT </w:instrText>
      </w:r>
      <w:r w:rsidR="00E03F65" w:rsidRPr="00794BDC">
        <w:rPr>
          <w:b/>
          <w:bCs/>
        </w:rPr>
      </w:r>
      <w:r w:rsidR="00E03F65" w:rsidRPr="00794BDC">
        <w:rPr>
          <w:b/>
          <w:bCs/>
        </w:rPr>
        <w:fldChar w:fldCharType="separate"/>
      </w:r>
      <w:r w:rsidR="00843CB6" w:rsidRPr="00B14AB6">
        <w:rPr>
          <w:b/>
          <w:bCs/>
        </w:rPr>
        <w:t xml:space="preserve">Figure </w:t>
      </w:r>
      <w:r w:rsidR="00843CB6" w:rsidRPr="00843CB6">
        <w:rPr>
          <w:b/>
          <w:bCs/>
          <w:noProof/>
        </w:rPr>
        <w:t>22</w:t>
      </w:r>
      <w:r w:rsidR="00E03F65" w:rsidRPr="00794BDC">
        <w:rPr>
          <w:b/>
          <w:bCs/>
        </w:rPr>
        <w:fldChar w:fldCharType="end"/>
      </w:r>
      <w:r w:rsidR="00E03F65">
        <w:t>.</w:t>
      </w:r>
      <w:r w:rsidR="00C40CF3">
        <w:t xml:space="preserve"> T</w:t>
      </w:r>
      <w:r w:rsidR="007E5062">
        <w:t xml:space="preserve">he simulation results </w:t>
      </w:r>
      <w:r w:rsidR="00C40CF3">
        <w:t>served</w:t>
      </w:r>
      <w:r w:rsidR="007E5062">
        <w:t xml:space="preserve"> as a starting point for further research. </w:t>
      </w:r>
      <w:r w:rsidR="006F5EEB">
        <w:t>Model mechanisms were better understood after investigation of the Python script. As the working</w:t>
      </w:r>
      <w:r w:rsidR="00BF1D5C">
        <w:t xml:space="preserve"> became more clear, small extensions were made and some sensitivity was analysed of certain model parameters.</w:t>
      </w:r>
    </w:p>
    <w:p w14:paraId="262FC122" w14:textId="77777777" w:rsidR="001E0231" w:rsidRPr="00E03F65" w:rsidRDefault="001E0231" w:rsidP="00746D24">
      <w:pPr>
        <w:jc w:val="both"/>
      </w:pPr>
    </w:p>
    <w:p w14:paraId="2870CB77" w14:textId="623911FC" w:rsidR="001E51EF" w:rsidRDefault="006407A1" w:rsidP="001E51EF">
      <w:pPr>
        <w:keepNext/>
        <w:jc w:val="center"/>
      </w:pPr>
      <w:r w:rsidRPr="006407A1">
        <w:rPr>
          <w:noProof/>
        </w:rPr>
        <w:drawing>
          <wp:inline distT="0" distB="0" distL="0" distR="0" wp14:anchorId="4273DCE5" wp14:editId="5C307790">
            <wp:extent cx="4227616" cy="3532075"/>
            <wp:effectExtent l="0" t="0" r="1905" b="0"/>
            <wp:docPr id="1439660492" name="Picture 6" descr="A graph of a number of patients&#10;&#10;Description automatically generated with medium confidence">
              <a:extLst xmlns:a="http://schemas.openxmlformats.org/drawingml/2006/main">
                <a:ext uri="{FF2B5EF4-FFF2-40B4-BE49-F238E27FC236}">
                  <a16:creationId xmlns:a16="http://schemas.microsoft.com/office/drawing/2014/main" id="{934CA4EC-47A5-42D2-BEE2-96CA2AD17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60492" name="Picture 6" descr="A graph of a number of patients&#10;&#10;Description automatically generated with medium confidence">
                      <a:extLst>
                        <a:ext uri="{FF2B5EF4-FFF2-40B4-BE49-F238E27FC236}">
                          <a16:creationId xmlns:a16="http://schemas.microsoft.com/office/drawing/2014/main" id="{934CA4EC-47A5-42D2-BEE2-96CA2AD175A9}"/>
                        </a:ext>
                      </a:extLst>
                    </pic:cNvPr>
                    <pic:cNvPicPr>
                      <a:picLocks noChangeAspect="1"/>
                    </pic:cNvPicPr>
                  </pic:nvPicPr>
                  <pic:blipFill>
                    <a:blip r:embed="rId44"/>
                    <a:stretch>
                      <a:fillRect/>
                    </a:stretch>
                  </pic:blipFill>
                  <pic:spPr>
                    <a:xfrm>
                      <a:off x="0" y="0"/>
                      <a:ext cx="4254432" cy="3554479"/>
                    </a:xfrm>
                    <a:prstGeom prst="rect">
                      <a:avLst/>
                    </a:prstGeom>
                  </pic:spPr>
                </pic:pic>
              </a:graphicData>
            </a:graphic>
          </wp:inline>
        </w:drawing>
      </w:r>
    </w:p>
    <w:p w14:paraId="4C8C9993" w14:textId="44AA19EA" w:rsidR="00504AE9" w:rsidRDefault="001E51EF" w:rsidP="001E51EF">
      <w:pPr>
        <w:pStyle w:val="Caption"/>
        <w:jc w:val="center"/>
        <w:rPr>
          <w:b/>
          <w:bCs/>
          <w:i w:val="0"/>
          <w:iCs w:val="0"/>
        </w:rPr>
      </w:pPr>
      <w:bookmarkStart w:id="109" w:name="_Ref164849066"/>
      <w:r w:rsidRPr="00B14AB6">
        <w:rPr>
          <w:b/>
          <w:bCs/>
          <w:i w:val="0"/>
          <w:iCs w:val="0"/>
        </w:rPr>
        <w:t xml:space="preserve">Figure </w:t>
      </w:r>
      <w:r w:rsidRPr="00B14AB6">
        <w:rPr>
          <w:b/>
          <w:bCs/>
          <w:i w:val="0"/>
          <w:iCs w:val="0"/>
        </w:rPr>
        <w:fldChar w:fldCharType="begin"/>
      </w:r>
      <w:r w:rsidRPr="00B14AB6">
        <w:rPr>
          <w:b/>
          <w:bCs/>
          <w:i w:val="0"/>
          <w:iCs w:val="0"/>
        </w:rPr>
        <w:instrText xml:space="preserve"> SEQ Figure \* ARABIC </w:instrText>
      </w:r>
      <w:r w:rsidRPr="00B14AB6">
        <w:rPr>
          <w:b/>
          <w:bCs/>
          <w:i w:val="0"/>
          <w:iCs w:val="0"/>
        </w:rPr>
        <w:fldChar w:fldCharType="separate"/>
      </w:r>
      <w:r w:rsidR="00843CB6">
        <w:rPr>
          <w:b/>
          <w:bCs/>
          <w:i w:val="0"/>
          <w:iCs w:val="0"/>
          <w:noProof/>
        </w:rPr>
        <w:t>22</w:t>
      </w:r>
      <w:r w:rsidRPr="00B14AB6">
        <w:rPr>
          <w:b/>
          <w:bCs/>
          <w:i w:val="0"/>
          <w:iCs w:val="0"/>
        </w:rPr>
        <w:fldChar w:fldCharType="end"/>
      </w:r>
      <w:bookmarkEnd w:id="109"/>
      <w:r w:rsidRPr="00B14AB6">
        <w:rPr>
          <w:b/>
          <w:bCs/>
          <w:i w:val="0"/>
          <w:iCs w:val="0"/>
        </w:rPr>
        <w:t xml:space="preserve"> </w:t>
      </w:r>
      <w:r w:rsidR="002405F5" w:rsidRPr="00B14AB6">
        <w:rPr>
          <w:b/>
          <w:bCs/>
          <w:i w:val="0"/>
          <w:iCs w:val="0"/>
        </w:rPr>
        <w:t xml:space="preserve">Influent and effluent data </w:t>
      </w:r>
      <w:r w:rsidR="00E6788F">
        <w:rPr>
          <w:b/>
          <w:bCs/>
          <w:i w:val="0"/>
          <w:iCs w:val="0"/>
        </w:rPr>
        <w:t xml:space="preserve">of </w:t>
      </w:r>
      <w:r w:rsidR="002405F5" w:rsidRPr="00B14AB6">
        <w:rPr>
          <w:b/>
          <w:bCs/>
          <w:i w:val="0"/>
          <w:iCs w:val="0"/>
        </w:rPr>
        <w:t>micropollutant PFHpA</w:t>
      </w:r>
      <w:r w:rsidR="008E6E15">
        <w:rPr>
          <w:b/>
          <w:bCs/>
          <w:i w:val="0"/>
          <w:iCs w:val="0"/>
        </w:rPr>
        <w:t xml:space="preserve"> in </w:t>
      </w:r>
      <w:r w:rsidR="00E6788F">
        <w:rPr>
          <w:b/>
          <w:bCs/>
          <w:i w:val="0"/>
          <w:iCs w:val="0"/>
        </w:rPr>
        <w:t>pilot</w:t>
      </w:r>
      <w:r w:rsidR="008E6E15">
        <w:rPr>
          <w:b/>
          <w:bCs/>
          <w:i w:val="0"/>
          <w:iCs w:val="0"/>
        </w:rPr>
        <w:t xml:space="preserve"> adsorption column</w:t>
      </w:r>
      <w:r w:rsidR="00AF3B1A" w:rsidRPr="00B14AB6">
        <w:rPr>
          <w:b/>
          <w:bCs/>
          <w:i w:val="0"/>
          <w:iCs w:val="0"/>
        </w:rPr>
        <w:t>.</w:t>
      </w:r>
      <w:r w:rsidR="00AF3B1A" w:rsidRPr="00B14AB6">
        <w:rPr>
          <w:b/>
          <w:bCs/>
          <w:i w:val="0"/>
          <w:iCs w:val="0"/>
        </w:rPr>
        <w:br/>
        <w:t>Solid line represents the PSDM model fit</w:t>
      </w:r>
      <w:r w:rsidR="001126A0" w:rsidRPr="00B14AB6">
        <w:rPr>
          <w:b/>
          <w:bCs/>
          <w:i w:val="0"/>
          <w:iCs w:val="0"/>
        </w:rPr>
        <w:t xml:space="preserve"> </w:t>
      </w:r>
      <w:r w:rsidR="00D6120D">
        <w:rPr>
          <w:b/>
          <w:bCs/>
          <w:i w:val="0"/>
          <w:iCs w:val="0"/>
        </w:rPr>
        <w:t>for</w:t>
      </w:r>
      <w:r w:rsidR="004C57CA" w:rsidRPr="00B14AB6">
        <w:rPr>
          <w:b/>
          <w:bCs/>
          <w:i w:val="0"/>
          <w:iCs w:val="0"/>
        </w:rPr>
        <w:t xml:space="preserve"> the BTC</w:t>
      </w:r>
      <w:r w:rsidR="004C57CA" w:rsidRPr="00191CD2">
        <w:rPr>
          <w:b/>
          <w:bCs/>
          <w:i w:val="0"/>
          <w:iCs w:val="0"/>
        </w:rPr>
        <w:t xml:space="preserve"> </w:t>
      </w:r>
      <w:r w:rsidR="00B14AB6" w:rsidRPr="00191CD2">
        <w:rPr>
          <w:b/>
          <w:bCs/>
          <w:i w:val="0"/>
          <w:iCs w:val="0"/>
        </w:rPr>
        <w:fldChar w:fldCharType="begin"/>
      </w:r>
      <w:r w:rsidR="00494768" w:rsidRPr="00191CD2">
        <w:rPr>
          <w:b/>
          <w:bCs/>
          <w:i w:val="0"/>
          <w:iCs w:val="0"/>
        </w:rPr>
        <w:instrText xml:space="preserve"> ADDIN ZOTERO_ITEM CSL_CITATION {"citationID":"fx4t0KGk","properties":{"formattedCitation":"(J.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B14AB6" w:rsidRPr="00191CD2">
        <w:rPr>
          <w:b/>
          <w:bCs/>
          <w:i w:val="0"/>
          <w:iCs w:val="0"/>
        </w:rPr>
        <w:fldChar w:fldCharType="separate"/>
      </w:r>
      <w:r w:rsidR="00494768" w:rsidRPr="00191CD2">
        <w:rPr>
          <w:rFonts w:cs="Arial"/>
          <w:b/>
          <w:bCs/>
          <w:i w:val="0"/>
          <w:iCs w:val="0"/>
        </w:rPr>
        <w:t>(J. Burkhardt et al., 2022)</w:t>
      </w:r>
      <w:r w:rsidR="00B14AB6" w:rsidRPr="00191CD2">
        <w:rPr>
          <w:b/>
          <w:bCs/>
          <w:i w:val="0"/>
          <w:iCs w:val="0"/>
        </w:rPr>
        <w:fldChar w:fldCharType="end"/>
      </w:r>
    </w:p>
    <w:p w14:paraId="0F71E857" w14:textId="77777777" w:rsidR="001E0231" w:rsidRDefault="001E0231" w:rsidP="001E0231"/>
    <w:p w14:paraId="18CF6A0B" w14:textId="786A3D8D" w:rsidR="001E0231" w:rsidRDefault="001E0231">
      <w:pPr>
        <w:spacing w:after="160" w:line="2" w:lineRule="auto"/>
      </w:pPr>
      <w:r>
        <w:br w:type="page"/>
      </w:r>
    </w:p>
    <w:p w14:paraId="0C11F357" w14:textId="3DEA8E07" w:rsidR="003C0E41" w:rsidRPr="003C0E41" w:rsidRDefault="003C19F7" w:rsidP="003C0E41">
      <w:pPr>
        <w:pStyle w:val="Heading1"/>
      </w:pPr>
      <w:bookmarkStart w:id="110" w:name="_Toc165464878"/>
      <w:r>
        <w:lastRenderedPageBreak/>
        <w:t>Europe Interreg project and Aquafin</w:t>
      </w:r>
      <w:bookmarkEnd w:id="110"/>
    </w:p>
    <w:p w14:paraId="5FC44893" w14:textId="77777777" w:rsidR="00F813A9" w:rsidRPr="00F813A9" w:rsidRDefault="00F813A9" w:rsidP="00F813A9">
      <w:pPr>
        <w:rPr>
          <w:i/>
          <w:iCs/>
          <w:color w:val="FF0000"/>
        </w:rPr>
      </w:pPr>
      <w:r w:rsidRPr="00F813A9">
        <w:rPr>
          <w:i/>
          <w:iCs/>
          <w:color w:val="FF0000"/>
        </w:rPr>
        <w:t>Here tell my objectives in the context of the Aquafin project, these are extra simulations I can still do.</w:t>
      </w:r>
    </w:p>
    <w:p w14:paraId="08210B45" w14:textId="77777777" w:rsidR="00F813A9" w:rsidRPr="00F813A9" w:rsidRDefault="00F813A9" w:rsidP="00F813A9">
      <w:pPr>
        <w:rPr>
          <w:i/>
          <w:iCs/>
          <w:color w:val="FF0000"/>
        </w:rPr>
      </w:pPr>
    </w:p>
    <w:p w14:paraId="76B9FDB3" w14:textId="77777777" w:rsidR="00F813A9" w:rsidRPr="00F813A9" w:rsidRDefault="00F813A9" w:rsidP="00F813A9">
      <w:pPr>
        <w:rPr>
          <w:i/>
          <w:iCs/>
          <w:color w:val="FF0000"/>
        </w:rPr>
      </w:pPr>
      <w:r w:rsidRPr="00F813A9">
        <w:rPr>
          <w:i/>
          <w:iCs/>
          <w:color w:val="FF0000"/>
        </w:rPr>
        <w:t>Proposal Mathieu:</w:t>
      </w:r>
    </w:p>
    <w:p w14:paraId="5846BF9A" w14:textId="13B9F487" w:rsidR="00F813A9" w:rsidRPr="00F813A9" w:rsidRDefault="00F813A9" w:rsidP="00F813A9">
      <w:pPr>
        <w:pStyle w:val="ListParagraph"/>
        <w:numPr>
          <w:ilvl w:val="0"/>
          <w:numId w:val="42"/>
        </w:numPr>
        <w:rPr>
          <w:i/>
          <w:iCs/>
          <w:color w:val="FF0000"/>
        </w:rPr>
      </w:pPr>
      <w:r w:rsidRPr="00F813A9">
        <w:rPr>
          <w:i/>
          <w:iCs/>
          <w:color w:val="FF0000"/>
        </w:rPr>
        <w:t>use political-relevant compounds</w:t>
      </w:r>
    </w:p>
    <w:p w14:paraId="011614F6" w14:textId="3B408410" w:rsidR="003C0E41" w:rsidRPr="00F813A9" w:rsidRDefault="00F813A9" w:rsidP="00F813A9">
      <w:pPr>
        <w:pStyle w:val="ListParagraph"/>
        <w:numPr>
          <w:ilvl w:val="0"/>
          <w:numId w:val="42"/>
        </w:numPr>
        <w:rPr>
          <w:i/>
          <w:iCs/>
          <w:color w:val="FF0000"/>
        </w:rPr>
      </w:pPr>
      <w:r w:rsidRPr="00F813A9">
        <w:rPr>
          <w:i/>
          <w:iCs/>
          <w:color w:val="FF0000"/>
        </w:rPr>
        <w:t>address their BTC and fouling (</w:t>
      </w:r>
      <w:r w:rsidR="0029215C">
        <w:rPr>
          <w:i/>
          <w:iCs/>
          <w:color w:val="FF0000"/>
        </w:rPr>
        <w:t xml:space="preserve">via </w:t>
      </w:r>
      <w:r w:rsidRPr="00F813A9">
        <w:rPr>
          <w:i/>
          <w:iCs/>
          <w:color w:val="FF0000"/>
        </w:rPr>
        <w:t>alternative method</w:t>
      </w:r>
      <w:r w:rsidR="0029215C">
        <w:rPr>
          <w:i/>
          <w:iCs/>
          <w:color w:val="FF0000"/>
        </w:rPr>
        <w:t xml:space="preserve"> so</w:t>
      </w:r>
      <w:r w:rsidRPr="00F813A9">
        <w:rPr>
          <w:i/>
          <w:iCs/>
          <w:color w:val="FF0000"/>
        </w:rPr>
        <w:t xml:space="preserve"> how much weight reduction</w:t>
      </w:r>
      <w:r w:rsidR="0029215C">
        <w:rPr>
          <w:i/>
          <w:iCs/>
          <w:color w:val="FF0000"/>
        </w:rPr>
        <w:t xml:space="preserve"> + small sensitivity of isotherm parameters</w:t>
      </w:r>
      <w:r w:rsidRPr="00F813A9">
        <w:rPr>
          <w:i/>
          <w:iCs/>
          <w:color w:val="FF0000"/>
        </w:rPr>
        <w:t>) for a column with dimenions of Aartselaar pilot plant</w:t>
      </w:r>
    </w:p>
    <w:p w14:paraId="4E75BA98" w14:textId="77777777" w:rsidR="003C0E41" w:rsidRPr="007C69CE" w:rsidRDefault="003C0E41" w:rsidP="003C0E41"/>
    <w:p w14:paraId="643F3793" w14:textId="77777777" w:rsidR="005B595B" w:rsidRPr="007C69CE" w:rsidRDefault="005B595B" w:rsidP="003C0E41"/>
    <w:p w14:paraId="10E437A3" w14:textId="77777777" w:rsidR="003C0E41" w:rsidRPr="007C69CE" w:rsidRDefault="003C0E41" w:rsidP="003C0E41">
      <w:pPr>
        <w:spacing w:after="160" w:line="2" w:lineRule="auto"/>
      </w:pPr>
      <w:r w:rsidRPr="007C69CE">
        <w:br w:type="page"/>
      </w:r>
    </w:p>
    <w:p w14:paraId="477F6057" w14:textId="5D969734" w:rsidR="007B0F8F" w:rsidRDefault="007B0F8F" w:rsidP="007B0F8F">
      <w:pPr>
        <w:pStyle w:val="Chapterunnumbered"/>
      </w:pPr>
      <w:bookmarkStart w:id="111" w:name="_Toc165464879"/>
      <w:r w:rsidRPr="007C69CE">
        <w:lastRenderedPageBreak/>
        <w:t>RESULTS</w:t>
      </w:r>
      <w:r w:rsidR="00190782">
        <w:t xml:space="preserve"> </w:t>
      </w:r>
      <w:r w:rsidR="00F4649E">
        <w:t>AND DISCUSSION</w:t>
      </w:r>
      <w:bookmarkEnd w:id="111"/>
    </w:p>
    <w:p w14:paraId="25650D71" w14:textId="6C8042DD" w:rsidR="001D3800" w:rsidRDefault="002F0BBF" w:rsidP="002F0BBF">
      <w:pPr>
        <w:pStyle w:val="Heading1"/>
      </w:pPr>
      <w:bookmarkStart w:id="112" w:name="_Toc165464880"/>
      <w:r>
        <w:t>Testing the PSDM by USEPA model</w:t>
      </w:r>
      <w:bookmarkEnd w:id="112"/>
    </w:p>
    <w:p w14:paraId="16A718F5" w14:textId="6CCADF60" w:rsidR="00524D38" w:rsidRDefault="00524D38" w:rsidP="00524D38">
      <w:pPr>
        <w:jc w:val="both"/>
      </w:pPr>
      <w:r>
        <w:t>In this chapter, mechanisms of the PSDM model by USEPA</w:t>
      </w:r>
      <w:r w:rsidR="00CC2563">
        <w:t xml:space="preserve">, see </w:t>
      </w:r>
      <w:r w:rsidR="00CC2563" w:rsidRPr="00CC2563">
        <w:rPr>
          <w:b/>
          <w:bCs/>
        </w:rPr>
        <w:t xml:space="preserve">Chapter </w:t>
      </w:r>
      <w:r w:rsidR="00CC2563" w:rsidRPr="00CC2563">
        <w:rPr>
          <w:b/>
          <w:bCs/>
        </w:rPr>
        <w:fldChar w:fldCharType="begin"/>
      </w:r>
      <w:r w:rsidR="00CC2563" w:rsidRPr="00CC2563">
        <w:rPr>
          <w:b/>
          <w:bCs/>
        </w:rPr>
        <w:instrText xml:space="preserve"> REF _Ref164845219 \r \h </w:instrText>
      </w:r>
      <w:r w:rsidR="00CC2563">
        <w:rPr>
          <w:b/>
          <w:bCs/>
        </w:rPr>
        <w:instrText xml:space="preserve"> \* MERGEFORMAT </w:instrText>
      </w:r>
      <w:r w:rsidR="00CC2563" w:rsidRPr="00CC2563">
        <w:rPr>
          <w:b/>
          <w:bCs/>
        </w:rPr>
      </w:r>
      <w:r w:rsidR="00CC2563" w:rsidRPr="00CC2563">
        <w:rPr>
          <w:b/>
          <w:bCs/>
        </w:rPr>
        <w:fldChar w:fldCharType="separate"/>
      </w:r>
      <w:r w:rsidR="00843CB6">
        <w:rPr>
          <w:b/>
          <w:bCs/>
        </w:rPr>
        <w:t>3</w:t>
      </w:r>
      <w:r w:rsidR="00CC2563" w:rsidRPr="00CC2563">
        <w:rPr>
          <w:b/>
          <w:bCs/>
        </w:rPr>
        <w:fldChar w:fldCharType="end"/>
      </w:r>
      <w:r w:rsidR="00CC2563">
        <w:t xml:space="preserve">, </w:t>
      </w:r>
      <w:r w:rsidR="00356959">
        <w:t>were</w:t>
      </w:r>
      <w:r>
        <w:t xml:space="preserve"> tested and investigate</w:t>
      </w:r>
      <w:r w:rsidR="00524CC3">
        <w:t>d</w:t>
      </w:r>
      <w:r w:rsidR="00E35DFF">
        <w:t xml:space="preserve"> in Python</w:t>
      </w:r>
      <w:r w:rsidR="00524CC3">
        <w:t xml:space="preserve">. </w:t>
      </w:r>
      <w:r w:rsidR="00BA4CFA">
        <w:t xml:space="preserve">For this purpose, </w:t>
      </w:r>
      <w:r w:rsidR="00966ED5">
        <w:t xml:space="preserve">example </w:t>
      </w:r>
      <w:r w:rsidR="00244496">
        <w:t xml:space="preserve">data </w:t>
      </w:r>
      <w:r w:rsidR="00C02B8A">
        <w:t>from the GitHub folders itself</w:t>
      </w:r>
      <w:r w:rsidR="00BA4CFA">
        <w:t xml:space="preserve"> </w:t>
      </w:r>
      <w:r w:rsidR="00831EB0">
        <w:t>or</w:t>
      </w:r>
      <w:r w:rsidR="00966ED5">
        <w:t xml:space="preserve"> experimental data</w:t>
      </w:r>
      <w:r w:rsidR="00831EB0">
        <w:t xml:space="preserve"> </w:t>
      </w:r>
      <w:r w:rsidR="00C02B8A">
        <w:t>from the PFAS article</w:t>
      </w:r>
      <w:r w:rsidR="00810E6E">
        <w:t xml:space="preserve"> </w:t>
      </w:r>
      <w:r w:rsidR="009C5FA2">
        <w:fldChar w:fldCharType="begin"/>
      </w:r>
      <w:r w:rsidR="00494768">
        <w:instrText xml:space="preserve"> ADDIN ZOTERO_ITEM CSL_CITATION {"citationID":"Y74HUmp3","properties":{"formattedCitation":"(J.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9C5FA2">
        <w:fldChar w:fldCharType="separate"/>
      </w:r>
      <w:r w:rsidR="00494768" w:rsidRPr="00494768">
        <w:rPr>
          <w:rFonts w:cs="Arial"/>
        </w:rPr>
        <w:t>(J. Burkhardt et al., 2022)</w:t>
      </w:r>
      <w:r w:rsidR="009C5FA2">
        <w:fldChar w:fldCharType="end"/>
      </w:r>
      <w:r w:rsidR="00831EB0">
        <w:t xml:space="preserve">, see </w:t>
      </w:r>
      <w:r w:rsidR="00831EB0" w:rsidRPr="00831EB0">
        <w:rPr>
          <w:b/>
          <w:bCs/>
        </w:rPr>
        <w:t xml:space="preserve">Chapter </w:t>
      </w:r>
      <w:r w:rsidR="00831EB0" w:rsidRPr="00831EB0">
        <w:rPr>
          <w:b/>
          <w:bCs/>
        </w:rPr>
        <w:fldChar w:fldCharType="begin"/>
      </w:r>
      <w:r w:rsidR="00831EB0" w:rsidRPr="00831EB0">
        <w:rPr>
          <w:b/>
          <w:bCs/>
        </w:rPr>
        <w:instrText xml:space="preserve"> REF _Ref164937444 \r \h </w:instrText>
      </w:r>
      <w:r w:rsidR="00831EB0">
        <w:rPr>
          <w:b/>
          <w:bCs/>
        </w:rPr>
        <w:instrText xml:space="preserve"> \* MERGEFORMAT </w:instrText>
      </w:r>
      <w:r w:rsidR="00831EB0" w:rsidRPr="00831EB0">
        <w:rPr>
          <w:b/>
          <w:bCs/>
        </w:rPr>
      </w:r>
      <w:r w:rsidR="00831EB0" w:rsidRPr="00831EB0">
        <w:rPr>
          <w:b/>
          <w:bCs/>
        </w:rPr>
        <w:fldChar w:fldCharType="separate"/>
      </w:r>
      <w:r w:rsidR="00843CB6">
        <w:rPr>
          <w:b/>
          <w:bCs/>
        </w:rPr>
        <w:t>4</w:t>
      </w:r>
      <w:r w:rsidR="00831EB0" w:rsidRPr="00831EB0">
        <w:rPr>
          <w:b/>
          <w:bCs/>
        </w:rPr>
        <w:fldChar w:fldCharType="end"/>
      </w:r>
      <w:r w:rsidR="00831EB0">
        <w:t>,</w:t>
      </w:r>
      <w:r w:rsidR="00C02B8A">
        <w:t xml:space="preserve"> </w:t>
      </w:r>
      <w:r w:rsidR="00356959">
        <w:t>were</w:t>
      </w:r>
      <w:r w:rsidR="00C02B8A">
        <w:t xml:space="preserve"> </w:t>
      </w:r>
      <w:r w:rsidR="00CB624F">
        <w:t xml:space="preserve">utilized as input </w:t>
      </w:r>
      <w:r w:rsidR="00831EB0">
        <w:t>to feed the</w:t>
      </w:r>
      <w:r w:rsidR="00CB624F">
        <w:t xml:space="preserve"> model</w:t>
      </w:r>
      <w:r w:rsidR="00165572">
        <w:t>.</w:t>
      </w:r>
      <w:r w:rsidR="008C6228" w:rsidRPr="008C6228">
        <w:t xml:space="preserve"> </w:t>
      </w:r>
      <w:r w:rsidR="008C6228">
        <w:t xml:space="preserve">The implementation of the PSDM model into Python, that </w:t>
      </w:r>
      <w:r w:rsidR="00356959">
        <w:t>was</w:t>
      </w:r>
      <w:r w:rsidR="008C6228">
        <w:t xml:space="preserve"> used here, is open-source: </w:t>
      </w:r>
      <w:hyperlink r:id="rId45" w:history="1">
        <w:r w:rsidR="008C6228" w:rsidRPr="00A34955">
          <w:rPr>
            <w:rStyle w:val="Hyperlink"/>
          </w:rPr>
          <w:t>https://github.com/USEPA/Water_Treatment_Models/tree/master/PSDM</w:t>
        </w:r>
      </w:hyperlink>
      <w:r w:rsidR="008C6228">
        <w:t xml:space="preserve"> </w:t>
      </w:r>
      <w:r w:rsidR="008C6228">
        <w:fldChar w:fldCharType="begin"/>
      </w:r>
      <w:r w:rsidR="00494768">
        <w:instrText xml:space="preserve"> ADDIN ZOTERO_ITEM CSL_CITATION {"citationID":"R8uT0eIC","properties":{"formattedCitation":"(J.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8C6228">
        <w:fldChar w:fldCharType="separate"/>
      </w:r>
      <w:r w:rsidR="00494768" w:rsidRPr="00494768">
        <w:rPr>
          <w:rFonts w:cs="Arial"/>
        </w:rPr>
        <w:t>(J. Burkhardt, 2020)</w:t>
      </w:r>
      <w:r w:rsidR="008C6228">
        <w:fldChar w:fldCharType="end"/>
      </w:r>
      <w:r w:rsidR="008C6228">
        <w:t>.</w:t>
      </w:r>
    </w:p>
    <w:p w14:paraId="67D67B73" w14:textId="77777777" w:rsidR="00524D38" w:rsidRPr="00524D38" w:rsidRDefault="00524D38" w:rsidP="00524D38"/>
    <w:p w14:paraId="785E9932" w14:textId="0FCB9038" w:rsidR="002F0BBF" w:rsidRDefault="00FF7A2A" w:rsidP="00A958F1">
      <w:pPr>
        <w:pStyle w:val="Heading2"/>
      </w:pPr>
      <w:bookmarkStart w:id="113" w:name="_Toc165464881"/>
      <w:r>
        <w:t>Isotherm fitting tool</w:t>
      </w:r>
      <w:bookmarkEnd w:id="113"/>
    </w:p>
    <w:p w14:paraId="26A84F46" w14:textId="598FD888" w:rsidR="00B82D2E" w:rsidRDefault="0090702E" w:rsidP="00AE1649">
      <w:pPr>
        <w:jc w:val="both"/>
      </w:pPr>
      <w:r>
        <w:t xml:space="preserve">The PSDM model by USEPA </w:t>
      </w:r>
      <w:r>
        <w:fldChar w:fldCharType="begin"/>
      </w:r>
      <w:r w:rsidR="00494768">
        <w:instrText xml:space="preserve"> ADDIN ZOTERO_ITEM CSL_CITATION {"citationID":"WIN4uuRO","properties":{"formattedCitation":"(J.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fldChar w:fldCharType="separate"/>
      </w:r>
      <w:r w:rsidR="00494768" w:rsidRPr="00494768">
        <w:rPr>
          <w:rFonts w:cs="Arial"/>
        </w:rPr>
        <w:t>(J. Burkhardt, 2020)</w:t>
      </w:r>
      <w:r>
        <w:fldChar w:fldCharType="end"/>
      </w:r>
      <w:r w:rsidR="002A66C1">
        <w:t xml:space="preserve"> </w:t>
      </w:r>
      <w:r w:rsidR="00EA48D9">
        <w:t>includes a fitting tool for isotherm parameters in the ‘</w:t>
      </w:r>
      <w:r w:rsidR="00EA48D9" w:rsidRPr="00612A14">
        <w:rPr>
          <w:i/>
          <w:iCs/>
        </w:rPr>
        <w:t>Example_isotherm.py</w:t>
      </w:r>
      <w:r w:rsidR="00EA48D9">
        <w:t>’ file. An example dataset consists of</w:t>
      </w:r>
      <w:r w:rsidR="00AE1649">
        <w:t xml:space="preserve"> a list of</w:t>
      </w:r>
      <w:r w:rsidR="00EA48D9">
        <w:t xml:space="preserve"> </w:t>
      </w:r>
      <w:r w:rsidR="00AE1649">
        <w:t>datapoints</w:t>
      </w:r>
      <w:r w:rsidR="0027020C">
        <w:t xml:space="preserve"> </w:t>
      </w:r>
      <w:r w:rsidR="00AE1649">
        <w:t>(C</w:t>
      </w:r>
      <w:r w:rsidR="00AE1649" w:rsidRPr="009872E0">
        <w:rPr>
          <w:vertAlign w:val="subscript"/>
        </w:rPr>
        <w:t>0</w:t>
      </w:r>
      <w:r w:rsidR="00AE1649">
        <w:t>,</w:t>
      </w:r>
      <w:r w:rsidR="009872E0">
        <w:t xml:space="preserve"> </w:t>
      </w:r>
      <w:r w:rsidR="00AE1649">
        <w:t>C</w:t>
      </w:r>
      <w:r w:rsidR="00AE1649" w:rsidRPr="009872E0">
        <w:rPr>
          <w:vertAlign w:val="subscript"/>
        </w:rPr>
        <w:t>e</w:t>
      </w:r>
      <w:r w:rsidR="00AE1649">
        <w:t>,</w:t>
      </w:r>
      <w:r w:rsidR="009872E0">
        <w:t xml:space="preserve"> </w:t>
      </w:r>
      <w:r w:rsidR="00AE1649">
        <w:t>mass)</w:t>
      </w:r>
      <w:r w:rsidR="009F078E">
        <w:t>.</w:t>
      </w:r>
      <w:r w:rsidR="009D0E61">
        <w:t xml:space="preserve"> </w:t>
      </w:r>
      <w:r w:rsidR="002124CA">
        <w:t xml:space="preserve">This dataset </w:t>
      </w:r>
      <w:r w:rsidR="00356959">
        <w:t>is normally</w:t>
      </w:r>
      <w:r w:rsidR="002124CA">
        <w:t xml:space="preserve"> derived from a lab experiment with a beaker, single</w:t>
      </w:r>
      <w:r w:rsidR="003D3873">
        <w:t>-solute polluted water and activated carbon. A</w:t>
      </w:r>
      <w:r w:rsidR="009D0E61">
        <w:t>n initial concentration (C</w:t>
      </w:r>
      <w:r w:rsidR="009D0E61" w:rsidRPr="009D0E61">
        <w:rPr>
          <w:vertAlign w:val="subscript"/>
        </w:rPr>
        <w:t>0</w:t>
      </w:r>
      <w:r w:rsidR="009D0E61">
        <w:t>) is added to a certain mass of carbon and after some time, equilibrium concentration (C</w:t>
      </w:r>
      <w:r w:rsidR="009D0E61" w:rsidRPr="009D0E61">
        <w:rPr>
          <w:vertAlign w:val="subscript"/>
        </w:rPr>
        <w:t>e</w:t>
      </w:r>
      <w:r w:rsidR="009D0E61">
        <w:t>) is measured.</w:t>
      </w:r>
      <w:r w:rsidR="0027020C">
        <w:t xml:space="preserve"> If the mass of carbon </w:t>
      </w:r>
      <w:r w:rsidR="0029215C">
        <w:t>was</w:t>
      </w:r>
      <w:r w:rsidR="0027020C">
        <w:t xml:space="preserve"> zero, then </w:t>
      </w:r>
      <w:r w:rsidR="002124CA">
        <w:t>C</w:t>
      </w:r>
      <w:r w:rsidR="002124CA" w:rsidRPr="002124CA">
        <w:rPr>
          <w:vertAlign w:val="subscript"/>
        </w:rPr>
        <w:t>e</w:t>
      </w:r>
      <w:r w:rsidR="002124CA">
        <w:t xml:space="preserve"> = C</w:t>
      </w:r>
      <w:r w:rsidR="002124CA" w:rsidRPr="002124CA">
        <w:rPr>
          <w:vertAlign w:val="subscript"/>
        </w:rPr>
        <w:t>0</w:t>
      </w:r>
      <w:r w:rsidR="002124CA">
        <w:t xml:space="preserve"> because no adsorption t</w:t>
      </w:r>
      <w:r w:rsidR="0029215C">
        <w:t xml:space="preserve">ook </w:t>
      </w:r>
      <w:r w:rsidR="002124CA">
        <w:t xml:space="preserve">place. </w:t>
      </w:r>
      <w:r w:rsidR="0032516D">
        <w:t xml:space="preserve">If a high mass of carbon was added to the batch experiment, the equilibrium concentration is typically </w:t>
      </w:r>
      <w:r w:rsidR="004F61D8">
        <w:t>low to zero</w:t>
      </w:r>
      <w:r w:rsidR="00E079F4">
        <w:t xml:space="preserve"> because there was high adsorption capacity</w:t>
      </w:r>
      <w:r w:rsidR="004F61D8">
        <w:t>.</w:t>
      </w:r>
    </w:p>
    <w:p w14:paraId="08AB184F" w14:textId="77777777" w:rsidR="00E079F4" w:rsidRDefault="00E079F4" w:rsidP="00AE1649">
      <w:pPr>
        <w:jc w:val="both"/>
      </w:pPr>
    </w:p>
    <w:p w14:paraId="5AE4CC31" w14:textId="13E98F53" w:rsidR="004859EF" w:rsidRDefault="00E079F4" w:rsidP="00AE1649">
      <w:pPr>
        <w:jc w:val="both"/>
      </w:pPr>
      <w:r>
        <w:t xml:space="preserve">Based on the experimental dataset, the PSDM model </w:t>
      </w:r>
      <w:r w:rsidR="00F659E5">
        <w:t xml:space="preserve">automatically fits the desired isotherm. </w:t>
      </w:r>
      <w:r w:rsidR="00A04833">
        <w:t xml:space="preserve">This is done by the </w:t>
      </w:r>
      <w:r w:rsidR="00A04833" w:rsidRPr="004E6D5B">
        <w:rPr>
          <w:i/>
          <w:iCs/>
        </w:rPr>
        <w:t>isotherm_fit</w:t>
      </w:r>
      <w:r w:rsidR="00A04833">
        <w:t xml:space="preserve"> function in </w:t>
      </w:r>
      <w:r w:rsidR="000D7D9D" w:rsidRPr="004E6D5B">
        <w:rPr>
          <w:i/>
          <w:iCs/>
        </w:rPr>
        <w:t>PSDM_tools</w:t>
      </w:r>
      <w:r w:rsidR="00EE5105" w:rsidRPr="004E6D5B">
        <w:rPr>
          <w:i/>
          <w:iCs/>
        </w:rPr>
        <w:t>.py</w:t>
      </w:r>
      <w:r w:rsidR="000D7D9D">
        <w:t xml:space="preserve">. The function contains the isotherm equation of Freundlich, which is the default one, and </w:t>
      </w:r>
      <w:r w:rsidR="00421C20">
        <w:t xml:space="preserve">makes use of the </w:t>
      </w:r>
      <w:r w:rsidR="00421C20" w:rsidRPr="004E6D5B">
        <w:rPr>
          <w:i/>
          <w:iCs/>
        </w:rPr>
        <w:t>curve_fit</w:t>
      </w:r>
      <w:r w:rsidR="00421C20">
        <w:t xml:space="preserve"> from </w:t>
      </w:r>
      <w:r w:rsidR="00421C20" w:rsidRPr="004E6D5B">
        <w:rPr>
          <w:i/>
          <w:iCs/>
        </w:rPr>
        <w:t>scipy.optimize</w:t>
      </w:r>
      <w:r w:rsidR="00A0004F">
        <w:t xml:space="preserve"> for </w:t>
      </w:r>
      <w:r w:rsidR="00CB624F">
        <w:t>finding</w:t>
      </w:r>
      <w:r w:rsidR="00A0004F">
        <w:t xml:space="preserve"> the right fit onto the data</w:t>
      </w:r>
      <w:r w:rsidR="00763DA6">
        <w:t xml:space="preserve">set. </w:t>
      </w:r>
      <w:r w:rsidR="009E7A4B">
        <w:t>This is</w:t>
      </w:r>
      <w:r w:rsidR="00763DA6">
        <w:t xml:space="preserve"> an isotherm equation with two </w:t>
      </w:r>
      <w:r w:rsidR="006F4033">
        <w:t>equilibrium</w:t>
      </w:r>
      <w:r w:rsidR="00763DA6">
        <w:t xml:space="preserve"> parameters </w:t>
      </w:r>
      <w:r w:rsidR="006F4033">
        <w:t>and is important for the model to later calculate</w:t>
      </w:r>
      <w:r w:rsidR="003B6923">
        <w:t xml:space="preserve"> adsorbed concentrations at the surface of the GAC, which is assumed to be in equilibrium.</w:t>
      </w:r>
      <w:r w:rsidR="005970B4">
        <w:t xml:space="preserve"> </w:t>
      </w:r>
      <w:r w:rsidR="003B6923">
        <w:t>D</w:t>
      </w:r>
      <w:r w:rsidR="005970B4">
        <w:t xml:space="preserve">atapoints, best fit by the isotherm model and </w:t>
      </w:r>
      <w:r w:rsidR="00872E5F">
        <w:t xml:space="preserve">estimated isotherm parameters are shown in </w:t>
      </w:r>
      <w:r w:rsidR="002979BC" w:rsidRPr="002979BC">
        <w:rPr>
          <w:b/>
          <w:bCs/>
        </w:rPr>
        <w:fldChar w:fldCharType="begin"/>
      </w:r>
      <w:r w:rsidR="002979BC" w:rsidRPr="002979BC">
        <w:rPr>
          <w:b/>
          <w:bCs/>
        </w:rPr>
        <w:instrText xml:space="preserve"> REF _Ref164933886 \h  \* MERGEFORMAT </w:instrText>
      </w:r>
      <w:r w:rsidR="002979BC" w:rsidRPr="002979BC">
        <w:rPr>
          <w:b/>
          <w:bCs/>
        </w:rPr>
      </w:r>
      <w:r w:rsidR="002979BC" w:rsidRPr="002979BC">
        <w:rPr>
          <w:b/>
          <w:bCs/>
        </w:rPr>
        <w:fldChar w:fldCharType="separate"/>
      </w:r>
      <w:r w:rsidR="00843CB6" w:rsidRPr="001D6088">
        <w:rPr>
          <w:b/>
          <w:bCs/>
        </w:rPr>
        <w:t xml:space="preserve">Figure </w:t>
      </w:r>
      <w:r w:rsidR="00843CB6" w:rsidRPr="00843CB6">
        <w:rPr>
          <w:b/>
          <w:bCs/>
          <w:noProof/>
        </w:rPr>
        <w:t>23</w:t>
      </w:r>
      <w:r w:rsidR="002979BC" w:rsidRPr="002979BC">
        <w:rPr>
          <w:b/>
          <w:bCs/>
        </w:rPr>
        <w:fldChar w:fldCharType="end"/>
      </w:r>
      <w:r w:rsidR="002979BC">
        <w:t>.</w:t>
      </w:r>
    </w:p>
    <w:p w14:paraId="1223A039" w14:textId="77777777" w:rsidR="00F752D9" w:rsidRDefault="00F752D9" w:rsidP="00AE1649">
      <w:pPr>
        <w:jc w:val="both"/>
      </w:pPr>
    </w:p>
    <w:p w14:paraId="3ACCDD0D" w14:textId="266B6E62" w:rsidR="00524D38" w:rsidRDefault="00F752D9" w:rsidP="00F752D9">
      <w:pPr>
        <w:keepNext/>
        <w:jc w:val="center"/>
      </w:pPr>
      <w:r w:rsidRPr="00F752D9">
        <w:rPr>
          <w:noProof/>
        </w:rPr>
        <w:drawing>
          <wp:inline distT="0" distB="0" distL="0" distR="0" wp14:anchorId="02765E8D" wp14:editId="7982962A">
            <wp:extent cx="4305774" cy="2977286"/>
            <wp:effectExtent l="0" t="0" r="0" b="0"/>
            <wp:docPr id="853792182" name="Picture 4" descr="A graph of a diagram&#10;&#10;Description automatically generated with medium confidence">
              <a:extLst xmlns:a="http://schemas.openxmlformats.org/drawingml/2006/main">
                <a:ext uri="{FF2B5EF4-FFF2-40B4-BE49-F238E27FC236}">
                  <a16:creationId xmlns:a16="http://schemas.microsoft.com/office/drawing/2014/main" id="{8055EDDB-0BA7-DF6F-E56A-E040D7B79D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792182" name="Picture 4" descr="A graph of a diagram&#10;&#10;Description automatically generated with medium confidence">
                      <a:extLst>
                        <a:ext uri="{FF2B5EF4-FFF2-40B4-BE49-F238E27FC236}">
                          <a16:creationId xmlns:a16="http://schemas.microsoft.com/office/drawing/2014/main" id="{8055EDDB-0BA7-DF6F-E56A-E040D7B79DCD}"/>
                        </a:ext>
                      </a:extLst>
                    </pic:cNvPr>
                    <pic:cNvPicPr>
                      <a:picLocks noChangeAspect="1"/>
                    </pic:cNvPicPr>
                  </pic:nvPicPr>
                  <pic:blipFill>
                    <a:blip r:embed="rId46"/>
                    <a:stretch>
                      <a:fillRect/>
                    </a:stretch>
                  </pic:blipFill>
                  <pic:spPr>
                    <a:xfrm>
                      <a:off x="0" y="0"/>
                      <a:ext cx="4361167" cy="3015588"/>
                    </a:xfrm>
                    <a:prstGeom prst="rect">
                      <a:avLst/>
                    </a:prstGeom>
                  </pic:spPr>
                </pic:pic>
              </a:graphicData>
            </a:graphic>
          </wp:inline>
        </w:drawing>
      </w:r>
    </w:p>
    <w:p w14:paraId="05ED20A1" w14:textId="148B6C54" w:rsidR="00A973B9" w:rsidRDefault="00524D38" w:rsidP="00A973B9">
      <w:pPr>
        <w:pStyle w:val="Caption"/>
        <w:jc w:val="center"/>
        <w:rPr>
          <w:b/>
          <w:bCs/>
        </w:rPr>
      </w:pPr>
      <w:bookmarkStart w:id="114" w:name="_Ref164933886"/>
      <w:r w:rsidRPr="001D6088">
        <w:rPr>
          <w:b/>
          <w:bCs/>
          <w:i w:val="0"/>
          <w:iCs w:val="0"/>
        </w:rPr>
        <w:t xml:space="preserve">Figure </w:t>
      </w:r>
      <w:r w:rsidRPr="001D6088">
        <w:rPr>
          <w:b/>
          <w:bCs/>
          <w:i w:val="0"/>
          <w:iCs w:val="0"/>
        </w:rPr>
        <w:fldChar w:fldCharType="begin"/>
      </w:r>
      <w:r w:rsidRPr="001D6088">
        <w:rPr>
          <w:b/>
          <w:bCs/>
          <w:i w:val="0"/>
          <w:iCs w:val="0"/>
        </w:rPr>
        <w:instrText xml:space="preserve"> SEQ Figure \* ARABIC </w:instrText>
      </w:r>
      <w:r w:rsidRPr="001D6088">
        <w:rPr>
          <w:b/>
          <w:bCs/>
          <w:i w:val="0"/>
          <w:iCs w:val="0"/>
        </w:rPr>
        <w:fldChar w:fldCharType="separate"/>
      </w:r>
      <w:r w:rsidR="00843CB6">
        <w:rPr>
          <w:b/>
          <w:bCs/>
          <w:i w:val="0"/>
          <w:iCs w:val="0"/>
          <w:noProof/>
        </w:rPr>
        <w:t>23</w:t>
      </w:r>
      <w:r w:rsidRPr="001D6088">
        <w:rPr>
          <w:b/>
          <w:bCs/>
          <w:i w:val="0"/>
          <w:iCs w:val="0"/>
        </w:rPr>
        <w:fldChar w:fldCharType="end"/>
      </w:r>
      <w:bookmarkEnd w:id="114"/>
      <w:r w:rsidRPr="001D6088">
        <w:rPr>
          <w:b/>
          <w:bCs/>
          <w:i w:val="0"/>
          <w:iCs w:val="0"/>
        </w:rPr>
        <w:t xml:space="preserve"> Isotherm fitting tool from USE</w:t>
      </w:r>
      <w:r w:rsidR="00BA4CFA" w:rsidRPr="001D6088">
        <w:rPr>
          <w:b/>
          <w:bCs/>
          <w:i w:val="0"/>
          <w:iCs w:val="0"/>
        </w:rPr>
        <w:t>PA</w:t>
      </w:r>
      <w:r w:rsidR="001D6088">
        <w:rPr>
          <w:b/>
          <w:bCs/>
          <w:i w:val="0"/>
          <w:iCs w:val="0"/>
        </w:rPr>
        <w:t xml:space="preserve"> (a) example dataset</w:t>
      </w:r>
      <w:r w:rsidR="00D31F58">
        <w:rPr>
          <w:b/>
          <w:bCs/>
          <w:i w:val="0"/>
          <w:iCs w:val="0"/>
        </w:rPr>
        <w:t xml:space="preserve"> from batch equilibrium experiment </w:t>
      </w:r>
      <w:r w:rsidR="009D64FE">
        <w:rPr>
          <w:b/>
          <w:bCs/>
          <w:i w:val="0"/>
          <w:iCs w:val="0"/>
        </w:rPr>
        <w:br/>
      </w:r>
      <w:r w:rsidR="00D31F58">
        <w:rPr>
          <w:b/>
          <w:bCs/>
          <w:i w:val="0"/>
          <w:iCs w:val="0"/>
        </w:rPr>
        <w:t xml:space="preserve">(b) best </w:t>
      </w:r>
      <w:r w:rsidR="006126D1">
        <w:rPr>
          <w:b/>
          <w:bCs/>
          <w:i w:val="0"/>
          <w:iCs w:val="0"/>
        </w:rPr>
        <w:t>fit</w:t>
      </w:r>
      <w:r w:rsidR="009D64FE">
        <w:rPr>
          <w:b/>
          <w:bCs/>
          <w:i w:val="0"/>
          <w:iCs w:val="0"/>
        </w:rPr>
        <w:t xml:space="preserve"> </w:t>
      </w:r>
      <w:r w:rsidR="00776A2C">
        <w:rPr>
          <w:b/>
          <w:bCs/>
          <w:i w:val="0"/>
          <w:iCs w:val="0"/>
        </w:rPr>
        <w:t>Freundlich isotherm with equilibrium parameters K and 1/n</w:t>
      </w:r>
      <w:r w:rsidR="00A973B9">
        <w:rPr>
          <w:b/>
          <w:bCs/>
          <w:i w:val="0"/>
          <w:iCs w:val="0"/>
        </w:rPr>
        <w:br w:type="page"/>
      </w:r>
    </w:p>
    <w:p w14:paraId="41CACCD6" w14:textId="6D68FB36" w:rsidR="00B82D2E" w:rsidRPr="001F1620" w:rsidRDefault="00A973B9" w:rsidP="005F2F59">
      <w:pPr>
        <w:jc w:val="both"/>
      </w:pPr>
      <w:r>
        <w:lastRenderedPageBreak/>
        <w:t xml:space="preserve">The </w:t>
      </w:r>
      <w:r w:rsidR="007E63C0" w:rsidRPr="004E6D5B">
        <w:rPr>
          <w:i/>
          <w:iCs/>
        </w:rPr>
        <w:t>curve_fit</w:t>
      </w:r>
      <w:r w:rsidR="007E63C0">
        <w:t xml:space="preserve"> function</w:t>
      </w:r>
      <w:r w:rsidR="00B80E39">
        <w:t xml:space="preserve"> from</w:t>
      </w:r>
      <w:r w:rsidR="004E6D5B">
        <w:t xml:space="preserve"> </w:t>
      </w:r>
      <w:r w:rsidR="00B80E39" w:rsidRPr="004E6D5B">
        <w:rPr>
          <w:i/>
          <w:iCs/>
        </w:rPr>
        <w:t>scipy.optimize</w:t>
      </w:r>
      <w:r w:rsidR="00B80E39">
        <w:t xml:space="preserve"> </w:t>
      </w:r>
      <w:r w:rsidR="00356959">
        <w:t>was</w:t>
      </w:r>
      <w:r w:rsidR="004E6D5B">
        <w:t xml:space="preserve"> tested </w:t>
      </w:r>
      <w:r w:rsidR="00B80E39">
        <w:t xml:space="preserve">apart from the PSDM tools also. Its functioning </w:t>
      </w:r>
      <w:r w:rsidR="00356959">
        <w:t>was</w:t>
      </w:r>
      <w:r w:rsidR="00B80E39">
        <w:t xml:space="preserve"> tested </w:t>
      </w:r>
      <w:r w:rsidR="001B5E3C">
        <w:t>with</w:t>
      </w:r>
      <w:r w:rsidR="00B80E39">
        <w:t xml:space="preserve"> a randomly generated</w:t>
      </w:r>
      <w:r w:rsidR="005F2F59">
        <w:t xml:space="preserve"> but still realistic</w:t>
      </w:r>
      <w:r w:rsidR="00B80E39">
        <w:t xml:space="preserve"> dataset</w:t>
      </w:r>
      <w:r w:rsidR="005F2F59">
        <w:t xml:space="preserve">. </w:t>
      </w:r>
      <w:r w:rsidR="00D42B39">
        <w:t>This dataset</w:t>
      </w:r>
      <w:r w:rsidR="005F2F59">
        <w:t xml:space="preserve"> </w:t>
      </w:r>
      <w:r w:rsidR="001F1620">
        <w:t>was</w:t>
      </w:r>
      <w:r w:rsidR="005F2F59">
        <w:t xml:space="preserve"> formed based on the Freundlich isotherm</w:t>
      </w:r>
      <w:r w:rsidR="00381D76">
        <w:t xml:space="preserve"> (KF=</w:t>
      </w:r>
      <w:r w:rsidR="004B4779">
        <w:t>2.7, n=3)</w:t>
      </w:r>
      <w:r w:rsidR="005F2F59">
        <w:t xml:space="preserve"> with some additional noise</w:t>
      </w:r>
      <w:r w:rsidR="00E02E9B">
        <w:t>.</w:t>
      </w:r>
      <w:r w:rsidR="00D42B39">
        <w:t xml:space="preserve"> </w:t>
      </w:r>
      <w:r w:rsidR="00A74E6C">
        <w:t xml:space="preserve">The Python script </w:t>
      </w:r>
      <w:r w:rsidR="001F1620">
        <w:t>was</w:t>
      </w:r>
      <w:r w:rsidR="00D42B39">
        <w:t xml:space="preserve"> created with the help of ChatGPT</w:t>
      </w:r>
      <w:r w:rsidR="007972D1">
        <w:t xml:space="preserve"> and can be seen</w:t>
      </w:r>
      <w:r w:rsidR="00856401">
        <w:t xml:space="preserve"> in </w:t>
      </w:r>
      <w:r w:rsidR="00B31335" w:rsidRPr="00B31335">
        <w:rPr>
          <w:b/>
          <w:bCs/>
        </w:rPr>
        <w:fldChar w:fldCharType="begin"/>
      </w:r>
      <w:r w:rsidR="00B31335" w:rsidRPr="00B31335">
        <w:rPr>
          <w:b/>
          <w:bCs/>
        </w:rPr>
        <w:instrText xml:space="preserve"> REF _Ref164936260 \h  \* MERGEFORMAT </w:instrText>
      </w:r>
      <w:r w:rsidR="00B31335" w:rsidRPr="00B31335">
        <w:rPr>
          <w:b/>
          <w:bCs/>
        </w:rPr>
      </w:r>
      <w:r w:rsidR="00B31335" w:rsidRPr="00B31335">
        <w:rPr>
          <w:b/>
          <w:bCs/>
        </w:rPr>
        <w:fldChar w:fldCharType="separate"/>
      </w:r>
      <w:r w:rsidR="00843CB6" w:rsidRPr="00CC06AF">
        <w:rPr>
          <w:b/>
          <w:bCs/>
        </w:rPr>
        <w:t xml:space="preserve">Figure </w:t>
      </w:r>
      <w:r w:rsidR="00843CB6" w:rsidRPr="00843CB6">
        <w:rPr>
          <w:b/>
          <w:bCs/>
          <w:noProof/>
        </w:rPr>
        <w:t>24</w:t>
      </w:r>
      <w:r w:rsidR="00B31335" w:rsidRPr="00B31335">
        <w:rPr>
          <w:b/>
          <w:bCs/>
        </w:rPr>
        <w:fldChar w:fldCharType="end"/>
      </w:r>
      <w:r w:rsidR="00B31335">
        <w:t>.</w:t>
      </w:r>
      <w:r w:rsidR="00E74E46">
        <w:t xml:space="preserve"> </w:t>
      </w:r>
      <w:r w:rsidR="009150FC">
        <w:t>The estimated isotherm curve fit</w:t>
      </w:r>
      <w:r w:rsidR="00EB1150">
        <w:t>ted</w:t>
      </w:r>
      <w:r w:rsidR="009150FC">
        <w:t xml:space="preserve"> very well and </w:t>
      </w:r>
      <w:r w:rsidR="00B31335">
        <w:t xml:space="preserve">Freundlich </w:t>
      </w:r>
      <w:r w:rsidR="009150FC">
        <w:t xml:space="preserve">isotherm parameters </w:t>
      </w:r>
      <w:r w:rsidR="00EB1150">
        <w:t>were</w:t>
      </w:r>
      <w:r w:rsidR="009150FC">
        <w:t xml:space="preserve"> estimated</w:t>
      </w:r>
      <w:r w:rsidR="00EB1150">
        <w:t>,</w:t>
      </w:r>
      <w:r w:rsidR="004D4DA7">
        <w:t xml:space="preserve"> in a similar way as in the </w:t>
      </w:r>
      <w:r w:rsidR="004D4DA7" w:rsidRPr="00EA6380">
        <w:rPr>
          <w:i/>
          <w:iCs/>
        </w:rPr>
        <w:t>PSDM_tools.py</w:t>
      </w:r>
      <w:r w:rsidR="001F1620">
        <w:t xml:space="preserve"> script</w:t>
      </w:r>
      <w:r w:rsidR="00EA6380">
        <w:rPr>
          <w:i/>
          <w:iCs/>
        </w:rPr>
        <w:t>.</w:t>
      </w:r>
    </w:p>
    <w:p w14:paraId="19E2B65E" w14:textId="77777777" w:rsidR="00856401" w:rsidRDefault="00856401" w:rsidP="005F2F59">
      <w:pPr>
        <w:jc w:val="both"/>
      </w:pPr>
    </w:p>
    <w:p w14:paraId="631B31B9" w14:textId="067BF00B" w:rsidR="00A74EB7" w:rsidRDefault="00D26306" w:rsidP="001F1620">
      <w:pPr>
        <w:keepNext/>
        <w:jc w:val="center"/>
      </w:pPr>
      <w:r w:rsidRPr="00D26306">
        <w:rPr>
          <w:noProof/>
        </w:rPr>
        <w:drawing>
          <wp:inline distT="0" distB="0" distL="0" distR="0" wp14:anchorId="5BB49B61" wp14:editId="0C0CF52A">
            <wp:extent cx="3162029" cy="2479853"/>
            <wp:effectExtent l="0" t="0" r="635" b="0"/>
            <wp:docPr id="196132134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1340" name="Picture 1" descr="A graph of a graph&#10;&#10;Description automatically generated with medium confidence"/>
                    <pic:cNvPicPr/>
                  </pic:nvPicPr>
                  <pic:blipFill>
                    <a:blip r:embed="rId47"/>
                    <a:stretch>
                      <a:fillRect/>
                    </a:stretch>
                  </pic:blipFill>
                  <pic:spPr>
                    <a:xfrm>
                      <a:off x="0" y="0"/>
                      <a:ext cx="3193193" cy="2504293"/>
                    </a:xfrm>
                    <a:prstGeom prst="rect">
                      <a:avLst/>
                    </a:prstGeom>
                  </pic:spPr>
                </pic:pic>
              </a:graphicData>
            </a:graphic>
          </wp:inline>
        </w:drawing>
      </w:r>
    </w:p>
    <w:p w14:paraId="6CE0A21A" w14:textId="65003C51" w:rsidR="00856401" w:rsidRPr="00CC06AF" w:rsidRDefault="00A74EB7" w:rsidP="00CC06AF">
      <w:pPr>
        <w:pStyle w:val="Caption"/>
        <w:jc w:val="center"/>
        <w:rPr>
          <w:b/>
          <w:bCs/>
          <w:i w:val="0"/>
          <w:iCs w:val="0"/>
        </w:rPr>
      </w:pPr>
      <w:bookmarkStart w:id="115" w:name="_Ref164936260"/>
      <w:r w:rsidRPr="00CC06AF">
        <w:rPr>
          <w:b/>
          <w:bCs/>
          <w:i w:val="0"/>
          <w:iCs w:val="0"/>
        </w:rPr>
        <w:t xml:space="preserve">Figure </w:t>
      </w:r>
      <w:r w:rsidRPr="00CC06AF">
        <w:rPr>
          <w:b/>
          <w:bCs/>
          <w:i w:val="0"/>
          <w:iCs w:val="0"/>
        </w:rPr>
        <w:fldChar w:fldCharType="begin"/>
      </w:r>
      <w:r w:rsidRPr="00CC06AF">
        <w:rPr>
          <w:b/>
          <w:bCs/>
          <w:i w:val="0"/>
          <w:iCs w:val="0"/>
        </w:rPr>
        <w:instrText xml:space="preserve"> SEQ Figure \* ARABIC </w:instrText>
      </w:r>
      <w:r w:rsidRPr="00CC06AF">
        <w:rPr>
          <w:b/>
          <w:bCs/>
          <w:i w:val="0"/>
          <w:iCs w:val="0"/>
        </w:rPr>
        <w:fldChar w:fldCharType="separate"/>
      </w:r>
      <w:r w:rsidR="00843CB6">
        <w:rPr>
          <w:b/>
          <w:bCs/>
          <w:i w:val="0"/>
          <w:iCs w:val="0"/>
          <w:noProof/>
        </w:rPr>
        <w:t>24</w:t>
      </w:r>
      <w:r w:rsidRPr="00CC06AF">
        <w:rPr>
          <w:b/>
          <w:bCs/>
          <w:i w:val="0"/>
          <w:iCs w:val="0"/>
        </w:rPr>
        <w:fldChar w:fldCharType="end"/>
      </w:r>
      <w:bookmarkEnd w:id="115"/>
      <w:r w:rsidRPr="00CC06AF">
        <w:rPr>
          <w:b/>
          <w:bCs/>
          <w:i w:val="0"/>
          <w:iCs w:val="0"/>
        </w:rPr>
        <w:t xml:space="preserve"> Isotherm fitting </w:t>
      </w:r>
      <w:r w:rsidR="00EA6380" w:rsidRPr="00CC06AF">
        <w:rPr>
          <w:b/>
          <w:bCs/>
          <w:i w:val="0"/>
          <w:iCs w:val="0"/>
        </w:rPr>
        <w:t>test</w:t>
      </w:r>
      <w:r w:rsidRPr="00CC06AF">
        <w:rPr>
          <w:b/>
          <w:bCs/>
          <w:i w:val="0"/>
          <w:iCs w:val="0"/>
        </w:rPr>
        <w:t xml:space="preserve"> </w:t>
      </w:r>
      <w:r w:rsidR="002F143E" w:rsidRPr="00CC06AF">
        <w:rPr>
          <w:b/>
          <w:bCs/>
          <w:i w:val="0"/>
          <w:iCs w:val="0"/>
        </w:rPr>
        <w:t xml:space="preserve">with </w:t>
      </w:r>
      <w:r w:rsidR="00CC06AF" w:rsidRPr="00CC06AF">
        <w:rPr>
          <w:b/>
          <w:bCs/>
          <w:i w:val="0"/>
          <w:iCs w:val="0"/>
        </w:rPr>
        <w:t xml:space="preserve">‘curve_fit’ from </w:t>
      </w:r>
      <w:r w:rsidR="00382CB7" w:rsidRPr="00CC06AF">
        <w:rPr>
          <w:b/>
          <w:bCs/>
          <w:i w:val="0"/>
          <w:iCs w:val="0"/>
        </w:rPr>
        <w:t>‘scipy.optimize’</w:t>
      </w:r>
      <w:r w:rsidR="00E74E46" w:rsidRPr="00CC06AF">
        <w:rPr>
          <w:b/>
          <w:bCs/>
          <w:i w:val="0"/>
          <w:iCs w:val="0"/>
        </w:rPr>
        <w:t xml:space="preserve"> </w:t>
      </w:r>
      <w:r w:rsidR="00382CB7" w:rsidRPr="00CC06AF">
        <w:rPr>
          <w:b/>
          <w:bCs/>
          <w:i w:val="0"/>
          <w:iCs w:val="0"/>
        </w:rPr>
        <w:t>(a</w:t>
      </w:r>
      <w:r w:rsidR="00E613BA" w:rsidRPr="00CC06AF">
        <w:rPr>
          <w:b/>
          <w:bCs/>
          <w:i w:val="0"/>
          <w:iCs w:val="0"/>
        </w:rPr>
        <w:t xml:space="preserve">) </w:t>
      </w:r>
      <w:r w:rsidR="002209F7" w:rsidRPr="00CC06AF">
        <w:rPr>
          <w:b/>
          <w:bCs/>
          <w:i w:val="0"/>
          <w:iCs w:val="0"/>
        </w:rPr>
        <w:t xml:space="preserve">Python script </w:t>
      </w:r>
      <w:r w:rsidR="00B31335">
        <w:rPr>
          <w:b/>
          <w:bCs/>
          <w:i w:val="0"/>
          <w:iCs w:val="0"/>
        </w:rPr>
        <w:br/>
      </w:r>
      <w:r w:rsidR="002209F7" w:rsidRPr="00CC06AF">
        <w:rPr>
          <w:b/>
          <w:bCs/>
          <w:i w:val="0"/>
          <w:iCs w:val="0"/>
        </w:rPr>
        <w:t xml:space="preserve">(b) Freundlich isotherm </w:t>
      </w:r>
      <w:r w:rsidR="002F143E" w:rsidRPr="00CC06AF">
        <w:rPr>
          <w:b/>
          <w:bCs/>
          <w:i w:val="0"/>
          <w:iCs w:val="0"/>
        </w:rPr>
        <w:t>curve fit with estimated parameters</w:t>
      </w:r>
    </w:p>
    <w:p w14:paraId="29B9EBCA" w14:textId="1552229E" w:rsidR="00FF7A2A" w:rsidRDefault="00FF7A2A" w:rsidP="00A958F1">
      <w:pPr>
        <w:pStyle w:val="Heading2"/>
      </w:pPr>
      <w:bookmarkStart w:id="116" w:name="_Toc165464882"/>
      <w:r>
        <w:t>Example modelling of compound TCE</w:t>
      </w:r>
      <w:bookmarkEnd w:id="116"/>
    </w:p>
    <w:p w14:paraId="4D24A9B1" w14:textId="7E704310" w:rsidR="00831EB0" w:rsidRDefault="00520578" w:rsidP="00F74B9E">
      <w:pPr>
        <w:jc w:val="both"/>
      </w:pPr>
      <w:r>
        <w:t xml:space="preserve">Executing the BTC model can be done </w:t>
      </w:r>
      <w:r w:rsidR="00E301E0">
        <w:t>from</w:t>
      </w:r>
      <w:r w:rsidR="00B30D5B">
        <w:t xml:space="preserve"> the notebook</w:t>
      </w:r>
      <w:r>
        <w:t xml:space="preserve"> </w:t>
      </w:r>
      <w:r w:rsidR="00597EB2">
        <w:t>‘</w:t>
      </w:r>
      <w:r w:rsidR="00B30D5B" w:rsidRPr="005E671B">
        <w:rPr>
          <w:i/>
          <w:iCs/>
        </w:rPr>
        <w:t>.ipynb</w:t>
      </w:r>
      <w:r w:rsidR="00597EB2">
        <w:rPr>
          <w:i/>
          <w:iCs/>
        </w:rPr>
        <w:t>’</w:t>
      </w:r>
      <w:r w:rsidR="00B30D5B">
        <w:t xml:space="preserve">. Example input data </w:t>
      </w:r>
      <w:r w:rsidR="00DE5707">
        <w:t>is</w:t>
      </w:r>
      <w:r w:rsidR="007412CA">
        <w:t xml:space="preserve"> found in </w:t>
      </w:r>
      <w:r w:rsidR="007412CA" w:rsidRPr="007412CA">
        <w:rPr>
          <w:i/>
          <w:iCs/>
        </w:rPr>
        <w:t>Example_TCE.xlsx</w:t>
      </w:r>
      <w:r w:rsidR="007412CA">
        <w:t xml:space="preserve">, </w:t>
      </w:r>
      <w:r w:rsidR="00F74B9E">
        <w:t xml:space="preserve">where the </w:t>
      </w:r>
      <w:r w:rsidR="007412CA">
        <w:t xml:space="preserve">input parameters from </w:t>
      </w:r>
      <w:r w:rsidR="007412CA">
        <w:fldChar w:fldCharType="begin"/>
      </w:r>
      <w:r w:rsidR="007412CA">
        <w:instrText xml:space="preserve"> REF _Ref164679057 \h </w:instrText>
      </w:r>
      <w:r w:rsidR="00F74B9E">
        <w:instrText xml:space="preserve"> \* MERGEFORMAT </w:instrText>
      </w:r>
      <w:r w:rsidR="007412CA">
        <w:fldChar w:fldCharType="separate"/>
      </w:r>
      <w:r w:rsidR="00843CB6" w:rsidRPr="00C5366A">
        <w:rPr>
          <w:b/>
          <w:bCs/>
        </w:rPr>
        <w:t xml:space="preserve">Table </w:t>
      </w:r>
      <w:r w:rsidR="00843CB6" w:rsidRPr="00843CB6">
        <w:rPr>
          <w:b/>
          <w:bCs/>
          <w:noProof/>
        </w:rPr>
        <w:t>8</w:t>
      </w:r>
      <w:r w:rsidR="007412CA">
        <w:fldChar w:fldCharType="end"/>
      </w:r>
      <w:r w:rsidR="00F74B9E">
        <w:t xml:space="preserve"> </w:t>
      </w:r>
      <w:r w:rsidR="00F74B9E" w:rsidRPr="00F74B9E">
        <w:rPr>
          <w:b/>
          <w:bCs/>
        </w:rPr>
        <w:t>(TCE)</w:t>
      </w:r>
      <w:r w:rsidR="007412CA">
        <w:t xml:space="preserve"> </w:t>
      </w:r>
      <w:r w:rsidR="00D26306">
        <w:t>are</w:t>
      </w:r>
      <w:r w:rsidR="007412CA">
        <w:t xml:space="preserve"> classified under different sheets</w:t>
      </w:r>
      <w:r w:rsidR="00F74B9E">
        <w:t xml:space="preserve">. </w:t>
      </w:r>
      <w:r w:rsidR="00955D29">
        <w:t>The model estimate</w:t>
      </w:r>
      <w:r w:rsidR="00D26306">
        <w:t>s</w:t>
      </w:r>
      <w:r w:rsidR="00955D29">
        <w:t xml:space="preserve"> a breakthrough</w:t>
      </w:r>
      <w:r w:rsidR="00DE5707">
        <w:t xml:space="preserve"> 27 days afte</w:t>
      </w:r>
      <w:r w:rsidR="00135637">
        <w:t>r fresh or regenerated GAC was added</w:t>
      </w:r>
      <w:r w:rsidR="00955D29">
        <w:t xml:space="preserve">. </w:t>
      </w:r>
      <w:r w:rsidR="00C614CB">
        <w:t xml:space="preserve">The </w:t>
      </w:r>
      <w:r w:rsidR="00135637">
        <w:t>BTC</w:t>
      </w:r>
      <w:r w:rsidR="00C614CB">
        <w:t xml:space="preserve">, estimated by the USEPA PSDM model, is shown in </w:t>
      </w:r>
      <w:r w:rsidR="00B227BE" w:rsidRPr="00B227BE">
        <w:rPr>
          <w:b/>
          <w:bCs/>
        </w:rPr>
        <w:fldChar w:fldCharType="begin"/>
      </w:r>
      <w:r w:rsidR="00B227BE" w:rsidRPr="00B227BE">
        <w:rPr>
          <w:b/>
          <w:bCs/>
        </w:rPr>
        <w:instrText xml:space="preserve"> REF _Ref164937662 \h  \* MERGEFORMAT </w:instrText>
      </w:r>
      <w:r w:rsidR="00B227BE" w:rsidRPr="00B227BE">
        <w:rPr>
          <w:b/>
          <w:bCs/>
        </w:rPr>
      </w:r>
      <w:r w:rsidR="00B227BE" w:rsidRPr="00B227BE">
        <w:rPr>
          <w:b/>
          <w:bCs/>
        </w:rPr>
        <w:fldChar w:fldCharType="separate"/>
      </w:r>
      <w:r w:rsidR="00843CB6" w:rsidRPr="00B227BE">
        <w:rPr>
          <w:b/>
          <w:bCs/>
        </w:rPr>
        <w:t xml:space="preserve">Figure </w:t>
      </w:r>
      <w:r w:rsidR="00843CB6" w:rsidRPr="00843CB6">
        <w:rPr>
          <w:b/>
          <w:bCs/>
          <w:noProof/>
        </w:rPr>
        <w:t>25</w:t>
      </w:r>
      <w:r w:rsidR="00B227BE" w:rsidRPr="00B227BE">
        <w:rPr>
          <w:b/>
          <w:bCs/>
        </w:rPr>
        <w:fldChar w:fldCharType="end"/>
      </w:r>
      <w:r w:rsidR="00C614CB">
        <w:t xml:space="preserve">. The </w:t>
      </w:r>
      <w:r w:rsidR="00CC2563">
        <w:t xml:space="preserve">prediction is not linked to any experiment but is rather an example to show </w:t>
      </w:r>
      <w:r w:rsidR="00CC2563" w:rsidRPr="00CC2563">
        <w:t>w</w:t>
      </w:r>
      <w:r w:rsidR="00CC2563">
        <w:t>hat the model output looks like.</w:t>
      </w:r>
    </w:p>
    <w:p w14:paraId="1C5D7D35" w14:textId="77777777" w:rsidR="00135637" w:rsidRDefault="00135637" w:rsidP="00F74B9E">
      <w:pPr>
        <w:jc w:val="both"/>
      </w:pPr>
    </w:p>
    <w:p w14:paraId="6309BA8B" w14:textId="40CB4781" w:rsidR="00341D63" w:rsidRDefault="00BD4860" w:rsidP="00341D63">
      <w:pPr>
        <w:keepNext/>
        <w:jc w:val="center"/>
      </w:pPr>
      <w:r w:rsidRPr="00BD4860">
        <w:rPr>
          <w:noProof/>
        </w:rPr>
        <w:drawing>
          <wp:inline distT="0" distB="0" distL="0" distR="0" wp14:anchorId="5182EE9D" wp14:editId="67E28280">
            <wp:extent cx="3590939" cy="2970530"/>
            <wp:effectExtent l="0" t="0" r="9525" b="1270"/>
            <wp:docPr id="873363067" name="Picture 18" descr="A screenshot of a computer screen&#10;&#10;Description automatically generated">
              <a:extLst xmlns:a="http://schemas.openxmlformats.org/drawingml/2006/main">
                <a:ext uri="{FF2B5EF4-FFF2-40B4-BE49-F238E27FC236}">
                  <a16:creationId xmlns:a16="http://schemas.microsoft.com/office/drawing/2014/main" id="{2B5D7649-81A0-A955-EA45-8A37D161A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63067" name="Picture 18" descr="A screenshot of a computer screen&#10;&#10;Description automatically generated">
                      <a:extLst>
                        <a:ext uri="{FF2B5EF4-FFF2-40B4-BE49-F238E27FC236}">
                          <a16:creationId xmlns:a16="http://schemas.microsoft.com/office/drawing/2014/main" id="{2B5D7649-81A0-A955-EA45-8A37D161A2A7}"/>
                        </a:ext>
                      </a:extLst>
                    </pic:cNvPr>
                    <pic:cNvPicPr>
                      <a:picLocks noChangeAspect="1"/>
                    </pic:cNvPicPr>
                  </pic:nvPicPr>
                  <pic:blipFill rotWithShape="1">
                    <a:blip r:embed="rId48"/>
                    <a:srcRect l="34451"/>
                    <a:stretch/>
                  </pic:blipFill>
                  <pic:spPr bwMode="auto">
                    <a:xfrm>
                      <a:off x="0" y="0"/>
                      <a:ext cx="3604410" cy="2981674"/>
                    </a:xfrm>
                    <a:prstGeom prst="rect">
                      <a:avLst/>
                    </a:prstGeom>
                    <a:ln>
                      <a:noFill/>
                    </a:ln>
                    <a:extLst>
                      <a:ext uri="{53640926-AAD7-44D8-BBD7-CCE9431645EC}">
                        <a14:shadowObscured xmlns:a14="http://schemas.microsoft.com/office/drawing/2010/main"/>
                      </a:ext>
                    </a:extLst>
                  </pic:spPr>
                </pic:pic>
              </a:graphicData>
            </a:graphic>
          </wp:inline>
        </w:drawing>
      </w:r>
    </w:p>
    <w:p w14:paraId="1989BE3A" w14:textId="43405333" w:rsidR="00D7155D" w:rsidRDefault="00341D63" w:rsidP="00D7155D">
      <w:pPr>
        <w:pStyle w:val="Caption"/>
        <w:jc w:val="center"/>
        <w:rPr>
          <w:b/>
          <w:bCs/>
        </w:rPr>
      </w:pPr>
      <w:bookmarkStart w:id="117" w:name="_Ref164937662"/>
      <w:r w:rsidRPr="00B227BE">
        <w:rPr>
          <w:b/>
          <w:bCs/>
          <w:i w:val="0"/>
          <w:iCs w:val="0"/>
        </w:rPr>
        <w:t xml:space="preserve">Figure </w:t>
      </w:r>
      <w:r w:rsidRPr="00B227BE">
        <w:rPr>
          <w:b/>
          <w:bCs/>
          <w:i w:val="0"/>
          <w:iCs w:val="0"/>
        </w:rPr>
        <w:fldChar w:fldCharType="begin"/>
      </w:r>
      <w:r w:rsidRPr="00B227BE">
        <w:rPr>
          <w:b/>
          <w:bCs/>
          <w:i w:val="0"/>
          <w:iCs w:val="0"/>
        </w:rPr>
        <w:instrText xml:space="preserve"> SEQ Figure \* ARABIC </w:instrText>
      </w:r>
      <w:r w:rsidRPr="00B227BE">
        <w:rPr>
          <w:b/>
          <w:bCs/>
          <w:i w:val="0"/>
          <w:iCs w:val="0"/>
        </w:rPr>
        <w:fldChar w:fldCharType="separate"/>
      </w:r>
      <w:r w:rsidR="00843CB6">
        <w:rPr>
          <w:b/>
          <w:bCs/>
          <w:i w:val="0"/>
          <w:iCs w:val="0"/>
          <w:noProof/>
        </w:rPr>
        <w:t>25</w:t>
      </w:r>
      <w:r w:rsidRPr="00B227BE">
        <w:rPr>
          <w:b/>
          <w:bCs/>
          <w:i w:val="0"/>
          <w:iCs w:val="0"/>
        </w:rPr>
        <w:fldChar w:fldCharType="end"/>
      </w:r>
      <w:bookmarkEnd w:id="117"/>
      <w:r w:rsidRPr="00B227BE">
        <w:rPr>
          <w:b/>
          <w:bCs/>
          <w:i w:val="0"/>
          <w:iCs w:val="0"/>
        </w:rPr>
        <w:t xml:space="preserve"> </w:t>
      </w:r>
      <w:r w:rsidR="007B19AB" w:rsidRPr="00B227BE">
        <w:rPr>
          <w:b/>
          <w:bCs/>
          <w:i w:val="0"/>
          <w:iCs w:val="0"/>
        </w:rPr>
        <w:t>Example breakthrough prediction for the compound TCE</w:t>
      </w:r>
      <w:r w:rsidR="007B19AB" w:rsidRPr="00B227BE">
        <w:rPr>
          <w:b/>
          <w:bCs/>
          <w:i w:val="0"/>
          <w:iCs w:val="0"/>
        </w:rPr>
        <w:br/>
        <w:t>executed by the USEPA PSDM model</w:t>
      </w:r>
      <w:r w:rsidR="007B19AB" w:rsidRPr="00191CD2">
        <w:rPr>
          <w:b/>
          <w:bCs/>
          <w:i w:val="0"/>
          <w:iCs w:val="0"/>
        </w:rPr>
        <w:t xml:space="preserve"> </w:t>
      </w:r>
      <w:r w:rsidR="007B19AB" w:rsidRPr="00191CD2">
        <w:rPr>
          <w:b/>
          <w:bCs/>
          <w:i w:val="0"/>
          <w:iCs w:val="0"/>
        </w:rPr>
        <w:fldChar w:fldCharType="begin"/>
      </w:r>
      <w:r w:rsidR="00494768" w:rsidRPr="00191CD2">
        <w:rPr>
          <w:b/>
          <w:bCs/>
          <w:i w:val="0"/>
          <w:iCs w:val="0"/>
        </w:rPr>
        <w:instrText xml:space="preserve"> ADDIN ZOTERO_ITEM CSL_CITATION {"citationID":"WixCie08","properties":{"formattedCitation":"(J.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7B19AB" w:rsidRPr="00191CD2">
        <w:rPr>
          <w:b/>
          <w:bCs/>
          <w:i w:val="0"/>
          <w:iCs w:val="0"/>
        </w:rPr>
        <w:fldChar w:fldCharType="separate"/>
      </w:r>
      <w:r w:rsidR="00494768" w:rsidRPr="00191CD2">
        <w:rPr>
          <w:rFonts w:cs="Arial"/>
          <w:b/>
          <w:bCs/>
          <w:i w:val="0"/>
          <w:iCs w:val="0"/>
        </w:rPr>
        <w:t>(J. Burkhardt, 2020)</w:t>
      </w:r>
      <w:r w:rsidR="007B19AB" w:rsidRPr="00191CD2">
        <w:rPr>
          <w:b/>
          <w:bCs/>
          <w:i w:val="0"/>
          <w:iCs w:val="0"/>
        </w:rPr>
        <w:fldChar w:fldCharType="end"/>
      </w:r>
      <w:r w:rsidR="00D7155D">
        <w:rPr>
          <w:b/>
          <w:bCs/>
          <w:i w:val="0"/>
          <w:iCs w:val="0"/>
        </w:rPr>
        <w:br w:type="page"/>
      </w:r>
    </w:p>
    <w:p w14:paraId="76226692" w14:textId="660D5D1C" w:rsidR="00366E2E" w:rsidRPr="002F0BBF" w:rsidRDefault="00A958F1" w:rsidP="00A958F1">
      <w:pPr>
        <w:pStyle w:val="Heading2"/>
      </w:pPr>
      <w:bookmarkStart w:id="118" w:name="_Ref165025908"/>
      <w:bookmarkStart w:id="119" w:name="_Toc165464883"/>
      <w:r>
        <w:lastRenderedPageBreak/>
        <w:t>Pilot model</w:t>
      </w:r>
      <w:r w:rsidR="00E86070">
        <w:t>ling</w:t>
      </w:r>
      <w:r>
        <w:t xml:space="preserve"> of compound PFHpA</w:t>
      </w:r>
      <w:bookmarkEnd w:id="118"/>
      <w:bookmarkEnd w:id="119"/>
    </w:p>
    <w:p w14:paraId="243E9F80" w14:textId="7F64C08A" w:rsidR="002E7AB8" w:rsidRDefault="005608B3" w:rsidP="003E14A2">
      <w:pPr>
        <w:jc w:val="both"/>
      </w:pPr>
      <w:r>
        <w:t>To</w:t>
      </w:r>
      <w:r w:rsidR="00B8690A">
        <w:t xml:space="preserve"> </w:t>
      </w:r>
      <w:r w:rsidR="0073009E">
        <w:t>test the PSDM model with a realistic study case</w:t>
      </w:r>
      <w:r w:rsidR="00C11896">
        <w:t xml:space="preserve">, that is where the PFAS </w:t>
      </w:r>
      <w:r w:rsidR="00461D7C">
        <w:t>pilot study</w:t>
      </w:r>
      <w:r w:rsidR="00C11896">
        <w:t xml:space="preserve"> (</w:t>
      </w:r>
      <w:r w:rsidR="003E14A2" w:rsidRPr="003E14A2">
        <w:rPr>
          <w:b/>
          <w:bCs/>
        </w:rPr>
        <w:t xml:space="preserve">Chapter </w:t>
      </w:r>
      <w:r w:rsidR="003E14A2" w:rsidRPr="003E14A2">
        <w:rPr>
          <w:b/>
          <w:bCs/>
        </w:rPr>
        <w:fldChar w:fldCharType="begin"/>
      </w:r>
      <w:r w:rsidR="003E14A2" w:rsidRPr="003E14A2">
        <w:rPr>
          <w:b/>
          <w:bCs/>
        </w:rPr>
        <w:instrText xml:space="preserve"> REF _Ref164949598 \r \h </w:instrText>
      </w:r>
      <w:r w:rsidR="003E14A2">
        <w:rPr>
          <w:b/>
          <w:bCs/>
        </w:rPr>
        <w:instrText xml:space="preserve"> \* MERGEFORMAT </w:instrText>
      </w:r>
      <w:r w:rsidR="003E14A2" w:rsidRPr="003E14A2">
        <w:rPr>
          <w:b/>
          <w:bCs/>
        </w:rPr>
      </w:r>
      <w:r w:rsidR="003E14A2" w:rsidRPr="003E14A2">
        <w:rPr>
          <w:b/>
          <w:bCs/>
        </w:rPr>
        <w:fldChar w:fldCharType="separate"/>
      </w:r>
      <w:r w:rsidR="00843CB6">
        <w:rPr>
          <w:b/>
          <w:bCs/>
        </w:rPr>
        <w:t>4</w:t>
      </w:r>
      <w:r w:rsidR="003E14A2" w:rsidRPr="003E14A2">
        <w:rPr>
          <w:b/>
          <w:bCs/>
        </w:rPr>
        <w:fldChar w:fldCharType="end"/>
      </w:r>
      <w:r w:rsidR="00C11896">
        <w:t>) becomes interesting.</w:t>
      </w:r>
      <w:r w:rsidR="00461D7C">
        <w:t xml:space="preserve"> </w:t>
      </w:r>
      <w:r w:rsidR="00030094">
        <w:t xml:space="preserve">Input parameters from </w:t>
      </w:r>
      <w:r w:rsidR="00030094" w:rsidRPr="00255E9A">
        <w:rPr>
          <w:b/>
          <w:bCs/>
        </w:rPr>
        <w:fldChar w:fldCharType="begin"/>
      </w:r>
      <w:r w:rsidR="00030094" w:rsidRPr="00255E9A">
        <w:rPr>
          <w:b/>
          <w:bCs/>
        </w:rPr>
        <w:instrText xml:space="preserve"> REF _Ref164679057 \h </w:instrText>
      </w:r>
      <w:r w:rsidR="00255E9A" w:rsidRPr="00255E9A">
        <w:rPr>
          <w:b/>
          <w:bCs/>
        </w:rPr>
        <w:instrText xml:space="preserve"> \* MERGEFORMAT </w:instrText>
      </w:r>
      <w:r w:rsidR="00030094" w:rsidRPr="00255E9A">
        <w:rPr>
          <w:b/>
          <w:bCs/>
        </w:rPr>
      </w:r>
      <w:r w:rsidR="00030094" w:rsidRPr="00255E9A">
        <w:rPr>
          <w:b/>
          <w:bCs/>
        </w:rPr>
        <w:fldChar w:fldCharType="separate"/>
      </w:r>
      <w:r w:rsidR="00843CB6" w:rsidRPr="00C5366A">
        <w:rPr>
          <w:b/>
          <w:bCs/>
        </w:rPr>
        <w:t xml:space="preserve">Table </w:t>
      </w:r>
      <w:r w:rsidR="00843CB6" w:rsidRPr="00843CB6">
        <w:rPr>
          <w:b/>
          <w:bCs/>
          <w:noProof/>
        </w:rPr>
        <w:t>8</w:t>
      </w:r>
      <w:r w:rsidR="00030094" w:rsidRPr="00255E9A">
        <w:rPr>
          <w:b/>
          <w:bCs/>
        </w:rPr>
        <w:fldChar w:fldCharType="end"/>
      </w:r>
      <w:r w:rsidR="00030094" w:rsidRPr="00255E9A">
        <w:rPr>
          <w:b/>
          <w:bCs/>
        </w:rPr>
        <w:t xml:space="preserve"> (PFHpA)</w:t>
      </w:r>
      <w:r w:rsidR="00030094">
        <w:t xml:space="preserve"> </w:t>
      </w:r>
      <w:r w:rsidR="000850B7">
        <w:t>were</w:t>
      </w:r>
      <w:r w:rsidR="00030094">
        <w:t xml:space="preserve"> </w:t>
      </w:r>
      <w:r w:rsidR="003D1CCB">
        <w:t>inserted</w:t>
      </w:r>
      <w:r w:rsidR="00030094">
        <w:t xml:space="preserve"> under the different sheets in </w:t>
      </w:r>
      <w:r w:rsidR="00D357E9">
        <w:rPr>
          <w:i/>
          <w:iCs/>
        </w:rPr>
        <w:t>Input</w:t>
      </w:r>
      <w:r w:rsidR="00030094" w:rsidRPr="00425DE7">
        <w:rPr>
          <w:i/>
          <w:iCs/>
        </w:rPr>
        <w:t>_PFHpA.</w:t>
      </w:r>
      <w:r w:rsidR="00AA00BB" w:rsidRPr="00425DE7">
        <w:rPr>
          <w:i/>
          <w:iCs/>
        </w:rPr>
        <w:t>xlsx</w:t>
      </w:r>
      <w:r w:rsidR="003D1CCB">
        <w:t>. Fouling</w:t>
      </w:r>
      <w:r w:rsidR="00EB6240">
        <w:t xml:space="preserve"> </w:t>
      </w:r>
      <w:r w:rsidR="000850B7">
        <w:t>was</w:t>
      </w:r>
      <w:r w:rsidR="00EB6240">
        <w:t xml:space="preserve"> also taken into account </w:t>
      </w:r>
      <w:r w:rsidR="006E2546">
        <w:t xml:space="preserve">in </w:t>
      </w:r>
      <w:r w:rsidR="00A23D82">
        <w:t xml:space="preserve">the same way as </w:t>
      </w:r>
      <w:r w:rsidR="00FC5163">
        <w:t>in the research</w:t>
      </w:r>
      <w:r w:rsidR="00E352FA">
        <w:t xml:space="preserve"> </w:t>
      </w:r>
      <w:r w:rsidR="00E352FA">
        <w:fldChar w:fldCharType="begin"/>
      </w:r>
      <w:r w:rsidR="00494768">
        <w:instrText xml:space="preserve"> ADDIN ZOTERO_ITEM CSL_CITATION {"citationID":"LSKabhP1","properties":{"formattedCitation":"(J.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E352FA">
        <w:fldChar w:fldCharType="separate"/>
      </w:r>
      <w:r w:rsidR="00494768" w:rsidRPr="00494768">
        <w:rPr>
          <w:rFonts w:cs="Arial"/>
        </w:rPr>
        <w:t>(J. Burkhardt et al., 2022)</w:t>
      </w:r>
      <w:r w:rsidR="00E352FA">
        <w:fldChar w:fldCharType="end"/>
      </w:r>
      <w:r w:rsidR="006E2546">
        <w:t xml:space="preserve">. </w:t>
      </w:r>
      <w:r w:rsidR="00E352FA">
        <w:t xml:space="preserve">Specifically, </w:t>
      </w:r>
      <w:r w:rsidR="00356959" w:rsidRPr="000850B7">
        <w:rPr>
          <w:i/>
          <w:iCs/>
        </w:rPr>
        <w:t>chem_type</w:t>
      </w:r>
      <w:r w:rsidR="00356959">
        <w:t xml:space="preserve"> </w:t>
      </w:r>
      <w:r w:rsidR="000850B7">
        <w:t>was</w:t>
      </w:r>
      <w:r w:rsidR="00356959">
        <w:t xml:space="preserve"> set to </w:t>
      </w:r>
      <w:r w:rsidR="00356959" w:rsidRPr="00357D61">
        <w:rPr>
          <w:i/>
          <w:iCs/>
        </w:rPr>
        <w:t>‘PFAS’</w:t>
      </w:r>
      <w:r w:rsidR="00356959">
        <w:t xml:space="preserve"> and </w:t>
      </w:r>
      <w:r w:rsidR="00356959" w:rsidRPr="00357D61">
        <w:rPr>
          <w:i/>
          <w:iCs/>
        </w:rPr>
        <w:t>water_type</w:t>
      </w:r>
      <w:r w:rsidR="00356959">
        <w:t xml:space="preserve"> to </w:t>
      </w:r>
      <w:r w:rsidR="00356959" w:rsidRPr="00357D61">
        <w:rPr>
          <w:i/>
          <w:iCs/>
        </w:rPr>
        <w:t>‘Rhine’</w:t>
      </w:r>
      <w:r w:rsidR="00356959">
        <w:t xml:space="preserve">. The USEPA fouling approach will be </w:t>
      </w:r>
      <w:r w:rsidR="00E31374">
        <w:t xml:space="preserve">later </w:t>
      </w:r>
      <w:r w:rsidR="00356959">
        <w:t>discussed.</w:t>
      </w:r>
      <w:r w:rsidR="00B2400B">
        <w:t xml:space="preserve"> </w:t>
      </w:r>
    </w:p>
    <w:p w14:paraId="0735C8E5" w14:textId="77777777" w:rsidR="002E7AB8" w:rsidRDefault="002E7AB8" w:rsidP="003E14A2">
      <w:pPr>
        <w:jc w:val="both"/>
      </w:pPr>
    </w:p>
    <w:p w14:paraId="0C6FC564" w14:textId="532CAF99" w:rsidR="002E7AB8" w:rsidRDefault="00E31374" w:rsidP="00E31374">
      <w:pPr>
        <w:pStyle w:val="Heading3"/>
      </w:pPr>
      <w:r>
        <w:t>Estimation of breakthrough curve</w:t>
      </w:r>
    </w:p>
    <w:p w14:paraId="11D3693F" w14:textId="5882C2D9" w:rsidR="001D3800" w:rsidRDefault="009A5E52" w:rsidP="003E14A2">
      <w:pPr>
        <w:jc w:val="both"/>
      </w:pPr>
      <w:r w:rsidRPr="009A5E52">
        <w:rPr>
          <w:b/>
          <w:bCs/>
        </w:rPr>
        <w:fldChar w:fldCharType="begin"/>
      </w:r>
      <w:r w:rsidRPr="009A5E52">
        <w:rPr>
          <w:b/>
          <w:bCs/>
        </w:rPr>
        <w:instrText xml:space="preserve"> REF _Ref164952649 \h  \* MERGEFORMAT </w:instrText>
      </w:r>
      <w:r w:rsidRPr="009A5E52">
        <w:rPr>
          <w:b/>
          <w:bCs/>
        </w:rPr>
      </w:r>
      <w:r w:rsidRPr="009A5E52">
        <w:rPr>
          <w:b/>
          <w:bCs/>
        </w:rPr>
        <w:fldChar w:fldCharType="separate"/>
      </w:r>
      <w:r w:rsidR="00843CB6" w:rsidRPr="00404B56">
        <w:rPr>
          <w:b/>
          <w:bCs/>
        </w:rPr>
        <w:t xml:space="preserve">Figure </w:t>
      </w:r>
      <w:r w:rsidR="00843CB6" w:rsidRPr="00843CB6">
        <w:rPr>
          <w:b/>
          <w:bCs/>
          <w:noProof/>
        </w:rPr>
        <w:t>26</w:t>
      </w:r>
      <w:r w:rsidRPr="009A5E52">
        <w:rPr>
          <w:b/>
          <w:bCs/>
        </w:rPr>
        <w:fldChar w:fldCharType="end"/>
      </w:r>
      <w:r w:rsidR="00B2400B">
        <w:t xml:space="preserve"> shows </w:t>
      </w:r>
      <w:r w:rsidR="0066574B">
        <w:t xml:space="preserve">both the original model estimate and the </w:t>
      </w:r>
      <w:r w:rsidR="005D7912">
        <w:t xml:space="preserve">replicated model </w:t>
      </w:r>
      <w:r>
        <w:t xml:space="preserve">estimate </w:t>
      </w:r>
      <w:r w:rsidR="00F2726B">
        <w:t>resulting</w:t>
      </w:r>
      <w:r>
        <w:t xml:space="preserve"> from the USEPA Python code.</w:t>
      </w:r>
      <w:r w:rsidR="007F5A0C">
        <w:t xml:space="preserve"> To make the replication,</w:t>
      </w:r>
      <w:r w:rsidR="007D356E">
        <w:t xml:space="preserve"> the isotherm parameters K and 1/n, derived from the </w:t>
      </w:r>
      <w:r w:rsidR="00B70267">
        <w:t>research</w:t>
      </w:r>
      <w:r w:rsidR="00660AC4">
        <w:t xml:space="preserve">, </w:t>
      </w:r>
      <w:r w:rsidR="00B70267">
        <w:t xml:space="preserve">were </w:t>
      </w:r>
      <w:r w:rsidR="00D74E56">
        <w:t>given</w:t>
      </w:r>
      <w:r w:rsidR="00B70267">
        <w:t xml:space="preserve"> </w:t>
      </w:r>
      <w:r w:rsidR="00D74E56">
        <w:t>with the model input</w:t>
      </w:r>
      <w:r w:rsidR="00B70267">
        <w:t xml:space="preserve">. </w:t>
      </w:r>
      <w:r w:rsidR="0072106A">
        <w:t>On the contrary</w:t>
      </w:r>
      <w:r w:rsidR="00205B21">
        <w:t>, the experimental effluent dataset was</w:t>
      </w:r>
      <w:r w:rsidR="00097F94">
        <w:t xml:space="preserve"> </w:t>
      </w:r>
      <w:r w:rsidR="0054512D">
        <w:t xml:space="preserve">not </w:t>
      </w:r>
      <w:r w:rsidR="00C47FEA">
        <w:t>given as input</w:t>
      </w:r>
      <w:r w:rsidR="0054512D">
        <w:t>.</w:t>
      </w:r>
      <w:r w:rsidR="003B221D">
        <w:t xml:space="preserve"> The objective here was to get a free estimate of the effluent curve.</w:t>
      </w:r>
      <w:r w:rsidR="00EA1F94">
        <w:t xml:space="preserve"> Parameters that were not directly available in the paper were taken from the previous ‘TCE’ example</w:t>
      </w:r>
      <w:r w:rsidR="00993575">
        <w:t xml:space="preserve">, since also there </w:t>
      </w:r>
      <w:r w:rsidR="00F65BD1">
        <w:t>the bed consists of F400 GAC</w:t>
      </w:r>
      <w:r w:rsidR="00EA1F94">
        <w:t>.</w:t>
      </w:r>
      <w:r w:rsidR="00C73F1A">
        <w:t xml:space="preserve"> </w:t>
      </w:r>
      <w:r w:rsidR="007D2780">
        <w:t>These were properties related to the GAC granules</w:t>
      </w:r>
      <w:r w:rsidR="007020C3">
        <w:t xml:space="preserve">, which </w:t>
      </w:r>
      <w:r w:rsidR="007D2780">
        <w:t>were not mentioned</w:t>
      </w:r>
      <w:r w:rsidR="007020C3">
        <w:t xml:space="preserve">. </w:t>
      </w:r>
      <w:r w:rsidR="00F70766">
        <w:t>It is not true</w:t>
      </w:r>
      <w:r w:rsidR="00C32B63">
        <w:t xml:space="preserve"> </w:t>
      </w:r>
      <w:r w:rsidR="00F70766">
        <w:t>that the model parameters were calibrated</w:t>
      </w:r>
      <w:r w:rsidR="00C93851">
        <w:t>. T</w:t>
      </w:r>
      <w:r w:rsidR="007C0F6D">
        <w:t>hey were derived from another study</w:t>
      </w:r>
      <w:r w:rsidR="0023551F">
        <w:t xml:space="preserve">. However, this test </w:t>
      </w:r>
      <w:r w:rsidR="004C7435">
        <w:t>demonstrated</w:t>
      </w:r>
      <w:r w:rsidR="0023551F">
        <w:t xml:space="preserve"> that the open-source</w:t>
      </w:r>
      <w:r w:rsidR="001D3766">
        <w:t xml:space="preserve"> </w:t>
      </w:r>
      <w:r w:rsidR="00713B10">
        <w:t>model functione</w:t>
      </w:r>
      <w:r w:rsidR="00921E6B">
        <w:t xml:space="preserve">d very </w:t>
      </w:r>
      <w:r w:rsidR="00C11126">
        <w:t>accurate</w:t>
      </w:r>
      <w:r w:rsidR="003416C4">
        <w:t xml:space="preserve"> and realistic</w:t>
      </w:r>
      <w:r w:rsidR="007A0268">
        <w:t>, inspiring</w:t>
      </w:r>
      <w:r w:rsidR="00B46BC0">
        <w:t xml:space="preserve"> </w:t>
      </w:r>
      <w:r w:rsidR="003A36F3">
        <w:t>further investigation starting from this point of research</w:t>
      </w:r>
      <w:r w:rsidR="00B46BC0">
        <w:t>.</w:t>
      </w:r>
    </w:p>
    <w:p w14:paraId="765ABDAA" w14:textId="77777777" w:rsidR="00030094" w:rsidRDefault="00030094" w:rsidP="003E14A2">
      <w:pPr>
        <w:jc w:val="both"/>
      </w:pPr>
    </w:p>
    <w:p w14:paraId="048B0E2A" w14:textId="77777777" w:rsidR="002A5F17" w:rsidRDefault="000850B7" w:rsidP="002A5F17">
      <w:pPr>
        <w:keepNext/>
        <w:jc w:val="center"/>
      </w:pPr>
      <w:r w:rsidRPr="000850B7">
        <w:rPr>
          <w:noProof/>
        </w:rPr>
        <w:drawing>
          <wp:inline distT="0" distB="0" distL="0" distR="0" wp14:anchorId="05DDC3FE" wp14:editId="59343B5D">
            <wp:extent cx="5727700" cy="2640330"/>
            <wp:effectExtent l="0" t="0" r="6350" b="0"/>
            <wp:docPr id="12" name="Picture 11" descr="A comparison of graphs and charts&#10;&#10;Description automatically generated with medium confidence">
              <a:extLst xmlns:a="http://schemas.openxmlformats.org/drawingml/2006/main">
                <a:ext uri="{FF2B5EF4-FFF2-40B4-BE49-F238E27FC236}">
                  <a16:creationId xmlns:a16="http://schemas.microsoft.com/office/drawing/2014/main" id="{7A97301E-0BD7-FE1B-93ED-C7D04CFFF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arison of graphs and charts&#10;&#10;Description automatically generated with medium confidence">
                      <a:extLst>
                        <a:ext uri="{FF2B5EF4-FFF2-40B4-BE49-F238E27FC236}">
                          <a16:creationId xmlns:a16="http://schemas.microsoft.com/office/drawing/2014/main" id="{7A97301E-0BD7-FE1B-93ED-C7D04CFFF116}"/>
                        </a:ext>
                      </a:extLst>
                    </pic:cNvPr>
                    <pic:cNvPicPr>
                      <a:picLocks noChangeAspect="1"/>
                    </pic:cNvPicPr>
                  </pic:nvPicPr>
                  <pic:blipFill>
                    <a:blip r:embed="rId49"/>
                    <a:stretch>
                      <a:fillRect/>
                    </a:stretch>
                  </pic:blipFill>
                  <pic:spPr>
                    <a:xfrm>
                      <a:off x="0" y="0"/>
                      <a:ext cx="5727700" cy="2640330"/>
                    </a:xfrm>
                    <a:prstGeom prst="rect">
                      <a:avLst/>
                    </a:prstGeom>
                  </pic:spPr>
                </pic:pic>
              </a:graphicData>
            </a:graphic>
          </wp:inline>
        </w:drawing>
      </w:r>
    </w:p>
    <w:p w14:paraId="1BBB0B30" w14:textId="778F3470" w:rsidR="00030094" w:rsidRDefault="002A5F17" w:rsidP="002A5F17">
      <w:pPr>
        <w:pStyle w:val="Caption"/>
        <w:jc w:val="center"/>
        <w:rPr>
          <w:b/>
          <w:bCs/>
          <w:i w:val="0"/>
          <w:iCs w:val="0"/>
        </w:rPr>
      </w:pPr>
      <w:bookmarkStart w:id="120" w:name="_Ref164952649"/>
      <w:r w:rsidRPr="00404B56">
        <w:rPr>
          <w:b/>
          <w:bCs/>
          <w:i w:val="0"/>
          <w:iCs w:val="0"/>
        </w:rPr>
        <w:t xml:space="preserve">Figure </w:t>
      </w:r>
      <w:r w:rsidRPr="00404B56">
        <w:rPr>
          <w:b/>
          <w:bCs/>
          <w:i w:val="0"/>
          <w:iCs w:val="0"/>
        </w:rPr>
        <w:fldChar w:fldCharType="begin"/>
      </w:r>
      <w:r w:rsidRPr="00404B56">
        <w:rPr>
          <w:b/>
          <w:bCs/>
          <w:i w:val="0"/>
          <w:iCs w:val="0"/>
        </w:rPr>
        <w:instrText xml:space="preserve"> SEQ Figure \* ARABIC </w:instrText>
      </w:r>
      <w:r w:rsidRPr="00404B56">
        <w:rPr>
          <w:b/>
          <w:bCs/>
          <w:i w:val="0"/>
          <w:iCs w:val="0"/>
        </w:rPr>
        <w:fldChar w:fldCharType="separate"/>
      </w:r>
      <w:r w:rsidR="00843CB6">
        <w:rPr>
          <w:b/>
          <w:bCs/>
          <w:i w:val="0"/>
          <w:iCs w:val="0"/>
          <w:noProof/>
        </w:rPr>
        <w:t>26</w:t>
      </w:r>
      <w:r w:rsidRPr="00404B56">
        <w:rPr>
          <w:b/>
          <w:bCs/>
          <w:i w:val="0"/>
          <w:iCs w:val="0"/>
        </w:rPr>
        <w:fldChar w:fldCharType="end"/>
      </w:r>
      <w:bookmarkEnd w:id="120"/>
      <w:r w:rsidRPr="00404B56">
        <w:rPr>
          <w:b/>
          <w:bCs/>
          <w:i w:val="0"/>
          <w:iCs w:val="0"/>
        </w:rPr>
        <w:t xml:space="preserve"> </w:t>
      </w:r>
      <w:r w:rsidR="00282EA2" w:rsidRPr="00404B56">
        <w:rPr>
          <w:b/>
          <w:bCs/>
          <w:i w:val="0"/>
          <w:iCs w:val="0"/>
        </w:rPr>
        <w:t>Breakthrough curve model prediction</w:t>
      </w:r>
      <w:r w:rsidR="0054347E" w:rsidRPr="00404B56">
        <w:rPr>
          <w:b/>
          <w:bCs/>
          <w:i w:val="0"/>
          <w:iCs w:val="0"/>
        </w:rPr>
        <w:t xml:space="preserve"> for fixed-bed adsorption of PFHpA</w:t>
      </w:r>
      <w:r w:rsidR="00191CD2">
        <w:rPr>
          <w:b/>
          <w:bCs/>
          <w:i w:val="0"/>
          <w:iCs w:val="0"/>
        </w:rPr>
        <w:t>:</w:t>
      </w:r>
      <w:r w:rsidR="00282EA2" w:rsidRPr="00404B56">
        <w:rPr>
          <w:b/>
          <w:bCs/>
          <w:i w:val="0"/>
          <w:iCs w:val="0"/>
        </w:rPr>
        <w:t xml:space="preserve"> </w:t>
      </w:r>
      <w:r w:rsidR="00F60723" w:rsidRPr="00404B56">
        <w:rPr>
          <w:b/>
          <w:bCs/>
          <w:i w:val="0"/>
          <w:iCs w:val="0"/>
        </w:rPr>
        <w:br/>
      </w:r>
      <w:r w:rsidR="00282EA2" w:rsidRPr="00404B56">
        <w:rPr>
          <w:b/>
          <w:bCs/>
          <w:i w:val="0"/>
          <w:iCs w:val="0"/>
        </w:rPr>
        <w:t>(a)</w:t>
      </w:r>
      <w:r w:rsidR="0099219F" w:rsidRPr="00404B56">
        <w:rPr>
          <w:b/>
          <w:bCs/>
          <w:i w:val="0"/>
          <w:iCs w:val="0"/>
        </w:rPr>
        <w:t xml:space="preserve"> </w:t>
      </w:r>
      <w:r w:rsidR="00F60723" w:rsidRPr="00404B56">
        <w:rPr>
          <w:b/>
          <w:bCs/>
          <w:i w:val="0"/>
          <w:iCs w:val="0"/>
        </w:rPr>
        <w:t>prediction from scientific</w:t>
      </w:r>
      <w:r w:rsidR="00282EA2" w:rsidRPr="00404B56">
        <w:rPr>
          <w:b/>
          <w:bCs/>
          <w:i w:val="0"/>
          <w:iCs w:val="0"/>
        </w:rPr>
        <w:t xml:space="preserve"> </w:t>
      </w:r>
      <w:r w:rsidR="009D3975" w:rsidRPr="00404B56">
        <w:rPr>
          <w:b/>
          <w:bCs/>
          <w:i w:val="0"/>
          <w:iCs w:val="0"/>
        </w:rPr>
        <w:t xml:space="preserve">paper </w:t>
      </w:r>
      <w:r w:rsidR="00404B56" w:rsidRPr="00090098">
        <w:rPr>
          <w:b/>
          <w:bCs/>
          <w:i w:val="0"/>
          <w:iCs w:val="0"/>
        </w:rPr>
        <w:t xml:space="preserve">of </w:t>
      </w:r>
      <w:r w:rsidR="00404B56" w:rsidRPr="00090098">
        <w:rPr>
          <w:b/>
          <w:bCs/>
          <w:i w:val="0"/>
          <w:iCs w:val="0"/>
        </w:rPr>
        <w:fldChar w:fldCharType="begin"/>
      </w:r>
      <w:r w:rsidR="00630C4F">
        <w:rPr>
          <w:b/>
          <w:bCs/>
          <w:i w:val="0"/>
          <w:iCs w:val="0"/>
        </w:rPr>
        <w:instrText xml:space="preserve"> ADDIN ZOTERO_ITEM CSL_CITATION {"citationID":"Ush1MkAA","properties":{"formattedCitation":"(Burkhardt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404B56" w:rsidRPr="00090098">
        <w:rPr>
          <w:b/>
          <w:bCs/>
          <w:i w:val="0"/>
          <w:iCs w:val="0"/>
        </w:rPr>
        <w:fldChar w:fldCharType="separate"/>
      </w:r>
      <w:r w:rsidR="00404B56" w:rsidRPr="00090098">
        <w:rPr>
          <w:rFonts w:cs="Arial"/>
          <w:b/>
          <w:bCs/>
          <w:i w:val="0"/>
          <w:iCs w:val="0"/>
        </w:rPr>
        <w:t>Burkhardt et al., 2022</w:t>
      </w:r>
      <w:r w:rsidR="00404B56" w:rsidRPr="00090098">
        <w:rPr>
          <w:b/>
          <w:bCs/>
          <w:i w:val="0"/>
          <w:iCs w:val="0"/>
        </w:rPr>
        <w:fldChar w:fldCharType="end"/>
      </w:r>
      <w:r w:rsidR="00191CD2">
        <w:rPr>
          <w:b/>
          <w:bCs/>
          <w:i w:val="0"/>
          <w:iCs w:val="0"/>
        </w:rPr>
        <w:t>,</w:t>
      </w:r>
      <w:r w:rsidR="009D3975" w:rsidRPr="00404B56">
        <w:rPr>
          <w:b/>
          <w:bCs/>
          <w:i w:val="0"/>
          <w:iCs w:val="0"/>
        </w:rPr>
        <w:t xml:space="preserve"> (b) </w:t>
      </w:r>
      <w:r w:rsidR="0054347E" w:rsidRPr="00404B56">
        <w:rPr>
          <w:b/>
          <w:bCs/>
          <w:i w:val="0"/>
          <w:iCs w:val="0"/>
        </w:rPr>
        <w:t>replication</w:t>
      </w:r>
      <w:r w:rsidR="00F60723" w:rsidRPr="00404B56">
        <w:rPr>
          <w:b/>
          <w:bCs/>
          <w:i w:val="0"/>
          <w:iCs w:val="0"/>
        </w:rPr>
        <w:t xml:space="preserve"> in </w:t>
      </w:r>
      <w:r w:rsidR="00B2400B">
        <w:rPr>
          <w:b/>
          <w:bCs/>
          <w:i w:val="0"/>
          <w:iCs w:val="0"/>
        </w:rPr>
        <w:t>P</w:t>
      </w:r>
      <w:r w:rsidR="00F60723" w:rsidRPr="00404B56">
        <w:rPr>
          <w:b/>
          <w:bCs/>
          <w:i w:val="0"/>
          <w:iCs w:val="0"/>
        </w:rPr>
        <w:t>ython</w:t>
      </w:r>
    </w:p>
    <w:p w14:paraId="71FC2393" w14:textId="0F01A53D" w:rsidR="00A72B17" w:rsidRDefault="00A72B17" w:rsidP="00A72B17">
      <w:pPr>
        <w:pStyle w:val="Heading3"/>
      </w:pPr>
      <w:r>
        <w:t>Estimation of isotherm parameters</w:t>
      </w:r>
    </w:p>
    <w:p w14:paraId="5A1D35E5" w14:textId="61C49794" w:rsidR="00D03922" w:rsidRDefault="00A72B17" w:rsidP="00B45FFE">
      <w:pPr>
        <w:jc w:val="both"/>
      </w:pPr>
      <w:r>
        <w:t xml:space="preserve">Originally, the purpose using the PSDM model in the case of </w:t>
      </w:r>
      <w:r w:rsidR="00D65140" w:rsidRPr="00D65140">
        <w:rPr>
          <w:b/>
          <w:bCs/>
        </w:rPr>
        <w:fldChar w:fldCharType="begin"/>
      </w:r>
      <w:r w:rsidR="00D65140" w:rsidRPr="00D65140">
        <w:rPr>
          <w:b/>
          <w:bCs/>
        </w:rPr>
        <w:instrText xml:space="preserve"> REF _Ref164952649 \h  \* MERGEFORMAT </w:instrText>
      </w:r>
      <w:r w:rsidR="00D65140" w:rsidRPr="00D65140">
        <w:rPr>
          <w:b/>
          <w:bCs/>
        </w:rPr>
      </w:r>
      <w:r w:rsidR="00D65140" w:rsidRPr="00D65140">
        <w:rPr>
          <w:b/>
          <w:bCs/>
        </w:rPr>
        <w:fldChar w:fldCharType="separate"/>
      </w:r>
      <w:r w:rsidR="00843CB6" w:rsidRPr="00404B56">
        <w:rPr>
          <w:b/>
          <w:bCs/>
        </w:rPr>
        <w:t xml:space="preserve">Figure </w:t>
      </w:r>
      <w:r w:rsidR="00843CB6" w:rsidRPr="00843CB6">
        <w:rPr>
          <w:b/>
          <w:bCs/>
          <w:noProof/>
        </w:rPr>
        <w:t>26</w:t>
      </w:r>
      <w:r w:rsidR="00D65140" w:rsidRPr="00D65140">
        <w:rPr>
          <w:b/>
          <w:bCs/>
        </w:rPr>
        <w:fldChar w:fldCharType="end"/>
      </w:r>
      <w:r w:rsidR="00D65140" w:rsidRPr="00D65140">
        <w:rPr>
          <w:b/>
          <w:bCs/>
        </w:rPr>
        <w:t>(a)</w:t>
      </w:r>
      <w:r w:rsidR="00D65140">
        <w:t xml:space="preserve"> was to estimate the</w:t>
      </w:r>
      <w:r w:rsidR="007D356E">
        <w:t xml:space="preserve"> Freundlich</w:t>
      </w:r>
      <w:r w:rsidR="00D65140">
        <w:t xml:space="preserve"> isotherm parameters</w:t>
      </w:r>
      <w:r w:rsidR="007D356E">
        <w:t xml:space="preserve"> K and 1/n</w:t>
      </w:r>
      <w:r w:rsidR="00D65140">
        <w:t xml:space="preserve"> through the automated fitting tool.</w:t>
      </w:r>
      <w:r w:rsidR="003E14B1">
        <w:t xml:space="preserve"> To do so, experimental influent and effluent data was fed to the model by the researchers.</w:t>
      </w:r>
      <w:r w:rsidR="006341B5">
        <w:t xml:space="preserve"> For the thesis, the same tool </w:t>
      </w:r>
      <w:r w:rsidR="00976248">
        <w:t>was</w:t>
      </w:r>
      <w:r w:rsidR="006341B5">
        <w:t xml:space="preserve"> also applied</w:t>
      </w:r>
      <w:r w:rsidR="00EE7B0D">
        <w:t xml:space="preserve"> by hiding</w:t>
      </w:r>
      <w:r w:rsidR="000C403B">
        <w:t xml:space="preserve"> isotherm parameters K and 1/n and </w:t>
      </w:r>
      <w:r w:rsidR="00AD70B4">
        <w:t>introducing the effluent experimental dataset.</w:t>
      </w:r>
      <w:r w:rsidR="00CE1337">
        <w:t xml:space="preserve"> Estimation of </w:t>
      </w:r>
      <w:r w:rsidR="00D03922">
        <w:t xml:space="preserve">the isotherm parameters by the automated fitting tool can be seen in </w:t>
      </w:r>
      <w:r w:rsidR="00105D84" w:rsidRPr="00105D84">
        <w:rPr>
          <w:b/>
          <w:bCs/>
        </w:rPr>
        <w:fldChar w:fldCharType="begin"/>
      </w:r>
      <w:r w:rsidR="00105D84" w:rsidRPr="00105D84">
        <w:rPr>
          <w:b/>
          <w:bCs/>
        </w:rPr>
        <w:instrText xml:space="preserve"> REF _Ref164956673 \h  \* MERGEFORMAT </w:instrText>
      </w:r>
      <w:r w:rsidR="00105D84" w:rsidRPr="00105D84">
        <w:rPr>
          <w:b/>
          <w:bCs/>
        </w:rPr>
      </w:r>
      <w:r w:rsidR="00105D84" w:rsidRPr="00105D84">
        <w:rPr>
          <w:b/>
          <w:bCs/>
        </w:rPr>
        <w:fldChar w:fldCharType="separate"/>
      </w:r>
      <w:r w:rsidR="00843CB6" w:rsidRPr="00AE0239">
        <w:rPr>
          <w:b/>
          <w:bCs/>
        </w:rPr>
        <w:t xml:space="preserve">Figure </w:t>
      </w:r>
      <w:r w:rsidR="00843CB6" w:rsidRPr="00843CB6">
        <w:rPr>
          <w:b/>
          <w:bCs/>
          <w:noProof/>
        </w:rPr>
        <w:t>27</w:t>
      </w:r>
      <w:r w:rsidR="00105D84" w:rsidRPr="00105D84">
        <w:rPr>
          <w:b/>
          <w:bCs/>
        </w:rPr>
        <w:fldChar w:fldCharType="end"/>
      </w:r>
      <w:r w:rsidR="00D03922">
        <w:t xml:space="preserve">. </w:t>
      </w:r>
      <w:r w:rsidR="00F67CFF">
        <w:t xml:space="preserve">It can be concluded that, next to the BTC estimation, estimation of equilibrium parameters </w:t>
      </w:r>
      <w:r w:rsidR="00105D84">
        <w:t>was</w:t>
      </w:r>
      <w:r w:rsidR="00F67CFF">
        <w:t xml:space="preserve"> also functioning </w:t>
      </w:r>
      <w:r w:rsidR="00446C1E">
        <w:t>very well. The</w:t>
      </w:r>
      <w:r w:rsidR="00A15F0C">
        <w:t xml:space="preserve"> predicted</w:t>
      </w:r>
      <w:r w:rsidR="00446C1E">
        <w:t xml:space="preserve"> isotherm parameters </w:t>
      </w:r>
      <w:r w:rsidR="00105D84">
        <w:t>were</w:t>
      </w:r>
      <w:r w:rsidR="00446C1E">
        <w:t xml:space="preserve"> close to the ones estimated by the research paper</w:t>
      </w:r>
      <w:r w:rsidR="00105D84">
        <w:t xml:space="preserve">. The red line is the </w:t>
      </w:r>
      <w:r w:rsidR="00A13DF5">
        <w:t xml:space="preserve">best fit, which was found by 23x executing the </w:t>
      </w:r>
      <w:r w:rsidR="00BB4707" w:rsidRPr="00BB4707">
        <w:rPr>
          <w:i/>
          <w:iCs/>
        </w:rPr>
        <w:t>run_psdm_kfit</w:t>
      </w:r>
      <w:r w:rsidR="00BB4707">
        <w:t xml:space="preserve"> function. The amount </w:t>
      </w:r>
      <w:r w:rsidR="00AE26A1">
        <w:t xml:space="preserve">was counted by </w:t>
      </w:r>
      <w:r w:rsidR="0074072A">
        <w:t>defining</w:t>
      </w:r>
      <w:r w:rsidR="00AE26A1">
        <w:t xml:space="preserve"> a new parameter </w:t>
      </w:r>
      <w:r w:rsidR="0074072A" w:rsidRPr="00E9439F">
        <w:rPr>
          <w:i/>
          <w:iCs/>
        </w:rPr>
        <w:t>psdm_teller</w:t>
      </w:r>
      <w:r w:rsidR="0074072A">
        <w:t xml:space="preserve"> </w:t>
      </w:r>
      <w:r w:rsidR="00E9439F">
        <w:t>that counted the number of runs.</w:t>
      </w:r>
      <w:r w:rsidR="00D03922">
        <w:br w:type="page"/>
      </w:r>
    </w:p>
    <w:p w14:paraId="3B0214DC" w14:textId="77777777" w:rsidR="00440332" w:rsidRDefault="00440332" w:rsidP="00440332">
      <w:pPr>
        <w:keepNext/>
        <w:jc w:val="center"/>
      </w:pPr>
      <w:r w:rsidRPr="00440332">
        <w:rPr>
          <w:noProof/>
        </w:rPr>
        <w:lastRenderedPageBreak/>
        <w:drawing>
          <wp:inline distT="0" distB="0" distL="0" distR="0" wp14:anchorId="148B83DB" wp14:editId="67359265">
            <wp:extent cx="3547872" cy="3069184"/>
            <wp:effectExtent l="0" t="0" r="0" b="0"/>
            <wp:docPr id="57497774" name="Picture 8" descr="A graph with green and red lines&#10;&#10;Description automatically generated">
              <a:extLst xmlns:a="http://schemas.openxmlformats.org/drawingml/2006/main">
                <a:ext uri="{FF2B5EF4-FFF2-40B4-BE49-F238E27FC236}">
                  <a16:creationId xmlns:a16="http://schemas.microsoft.com/office/drawing/2014/main" id="{DB3E0A10-244E-0E07-335F-9D09832B6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74" name="Picture 8" descr="A graph with green and red lines&#10;&#10;Description automatically generated">
                      <a:extLst>
                        <a:ext uri="{FF2B5EF4-FFF2-40B4-BE49-F238E27FC236}">
                          <a16:creationId xmlns:a16="http://schemas.microsoft.com/office/drawing/2014/main" id="{DB3E0A10-244E-0E07-335F-9D09832B69ED}"/>
                        </a:ext>
                      </a:extLst>
                    </pic:cNvPr>
                    <pic:cNvPicPr>
                      <a:picLocks noChangeAspect="1"/>
                    </pic:cNvPicPr>
                  </pic:nvPicPr>
                  <pic:blipFill>
                    <a:blip r:embed="rId50"/>
                    <a:stretch>
                      <a:fillRect/>
                    </a:stretch>
                  </pic:blipFill>
                  <pic:spPr>
                    <a:xfrm>
                      <a:off x="0" y="0"/>
                      <a:ext cx="3557164" cy="3077223"/>
                    </a:xfrm>
                    <a:prstGeom prst="rect">
                      <a:avLst/>
                    </a:prstGeom>
                  </pic:spPr>
                </pic:pic>
              </a:graphicData>
            </a:graphic>
          </wp:inline>
        </w:drawing>
      </w:r>
    </w:p>
    <w:p w14:paraId="58C1B3A5" w14:textId="53882F2C" w:rsidR="00D03922" w:rsidRPr="00AE0239" w:rsidRDefault="00440332" w:rsidP="00440332">
      <w:pPr>
        <w:pStyle w:val="Caption"/>
        <w:jc w:val="center"/>
        <w:rPr>
          <w:b/>
          <w:bCs/>
          <w:i w:val="0"/>
          <w:iCs w:val="0"/>
        </w:rPr>
      </w:pPr>
      <w:bookmarkStart w:id="121" w:name="_Ref164956673"/>
      <w:r w:rsidRPr="00AE0239">
        <w:rPr>
          <w:b/>
          <w:bCs/>
          <w:i w:val="0"/>
          <w:iCs w:val="0"/>
        </w:rPr>
        <w:t xml:space="preserve">Figure </w:t>
      </w:r>
      <w:r w:rsidRPr="00AE0239">
        <w:rPr>
          <w:b/>
          <w:bCs/>
          <w:i w:val="0"/>
          <w:iCs w:val="0"/>
        </w:rPr>
        <w:fldChar w:fldCharType="begin"/>
      </w:r>
      <w:r w:rsidRPr="00AE0239">
        <w:rPr>
          <w:b/>
          <w:bCs/>
          <w:i w:val="0"/>
          <w:iCs w:val="0"/>
        </w:rPr>
        <w:instrText xml:space="preserve"> SEQ Figure \* ARABIC </w:instrText>
      </w:r>
      <w:r w:rsidRPr="00AE0239">
        <w:rPr>
          <w:b/>
          <w:bCs/>
          <w:i w:val="0"/>
          <w:iCs w:val="0"/>
        </w:rPr>
        <w:fldChar w:fldCharType="separate"/>
      </w:r>
      <w:r w:rsidR="00843CB6">
        <w:rPr>
          <w:b/>
          <w:bCs/>
          <w:i w:val="0"/>
          <w:iCs w:val="0"/>
          <w:noProof/>
        </w:rPr>
        <w:t>27</w:t>
      </w:r>
      <w:r w:rsidRPr="00AE0239">
        <w:rPr>
          <w:b/>
          <w:bCs/>
          <w:i w:val="0"/>
          <w:iCs w:val="0"/>
        </w:rPr>
        <w:fldChar w:fldCharType="end"/>
      </w:r>
      <w:bookmarkEnd w:id="121"/>
      <w:r w:rsidRPr="00AE0239">
        <w:rPr>
          <w:b/>
          <w:bCs/>
          <w:i w:val="0"/>
          <w:iCs w:val="0"/>
        </w:rPr>
        <w:t xml:space="preserve"> Equilibrium parameters prediction by automated fitting tool of the PSDM model by USEPA</w:t>
      </w:r>
      <w:r w:rsidR="00105D84">
        <w:rPr>
          <w:b/>
          <w:bCs/>
          <w:i w:val="0"/>
          <w:iCs w:val="0"/>
        </w:rPr>
        <w:t>.</w:t>
      </w:r>
      <w:r w:rsidR="00AE0239" w:rsidRPr="00AE0239">
        <w:rPr>
          <w:b/>
          <w:bCs/>
          <w:i w:val="0"/>
          <w:iCs w:val="0"/>
        </w:rPr>
        <w:br/>
      </w:r>
      <w:r w:rsidR="00AE0239" w:rsidRPr="00312CE0">
        <w:rPr>
          <w:b/>
          <w:bCs/>
          <w:i w:val="0"/>
          <w:iCs w:val="0"/>
        </w:rPr>
        <w:fldChar w:fldCharType="begin"/>
      </w:r>
      <w:r w:rsidR="00494768" w:rsidRPr="00312CE0">
        <w:rPr>
          <w:b/>
          <w:bCs/>
          <w:i w:val="0"/>
          <w:iCs w:val="0"/>
        </w:rPr>
        <w:instrText xml:space="preserve"> ADDIN ZOTERO_ITEM CSL_CITATION {"citationID":"1Ge15yf3","properties":{"formattedCitation":"(J.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AE0239" w:rsidRPr="00312CE0">
        <w:rPr>
          <w:b/>
          <w:bCs/>
          <w:i w:val="0"/>
          <w:iCs w:val="0"/>
        </w:rPr>
        <w:fldChar w:fldCharType="separate"/>
      </w:r>
      <w:r w:rsidR="00494768" w:rsidRPr="00312CE0">
        <w:rPr>
          <w:rFonts w:cs="Arial"/>
          <w:b/>
          <w:bCs/>
          <w:i w:val="0"/>
          <w:iCs w:val="0"/>
        </w:rPr>
        <w:t>(J. Burkhardt, 2020)</w:t>
      </w:r>
      <w:r w:rsidR="00AE0239" w:rsidRPr="00312CE0">
        <w:rPr>
          <w:b/>
          <w:bCs/>
          <w:i w:val="0"/>
          <w:iCs w:val="0"/>
        </w:rPr>
        <w:fldChar w:fldCharType="end"/>
      </w:r>
    </w:p>
    <w:p w14:paraId="67FBBCFD" w14:textId="57CAF139" w:rsidR="00A72B17" w:rsidRDefault="006A7906" w:rsidP="0076448C">
      <w:pPr>
        <w:pStyle w:val="Heading2"/>
      </w:pPr>
      <w:bookmarkStart w:id="122" w:name="_Toc165464884"/>
      <w:r>
        <w:t>USEPA fouling approach</w:t>
      </w:r>
      <w:bookmarkEnd w:id="122"/>
    </w:p>
    <w:p w14:paraId="0A9D004A" w14:textId="4B8207A9" w:rsidR="006A7906" w:rsidRDefault="00B445DD" w:rsidP="00D65140">
      <w:pPr>
        <w:jc w:val="both"/>
      </w:pPr>
      <w:r>
        <w:t xml:space="preserve">There are many </w:t>
      </w:r>
      <w:r w:rsidR="00F2713D">
        <w:t>problems that</w:t>
      </w:r>
      <w:r w:rsidR="009277E8">
        <w:t xml:space="preserve"> can cause</w:t>
      </w:r>
      <w:r w:rsidR="00F2713D">
        <w:t xml:space="preserve"> a lower capacity of the carbon</w:t>
      </w:r>
      <w:r w:rsidR="006E7239">
        <w:t>, from which the effect</w:t>
      </w:r>
      <w:r w:rsidR="00BB357E">
        <w:t>s</w:t>
      </w:r>
      <w:r w:rsidR="006E7239">
        <w:t xml:space="preserve"> of NOM ha</w:t>
      </w:r>
      <w:r w:rsidR="00BB357E">
        <w:t>ve</w:t>
      </w:r>
      <w:r w:rsidR="006E7239">
        <w:t xml:space="preserve"> been </w:t>
      </w:r>
      <w:r w:rsidR="001118A1">
        <w:t>found to be the most important</w:t>
      </w:r>
      <w:r w:rsidR="00F2713D">
        <w:t xml:space="preserve"> </w:t>
      </w:r>
      <w:r w:rsidR="00630C4F">
        <w:fldChar w:fldCharType="begin"/>
      </w:r>
      <w:r w:rsidR="00630C4F">
        <w:instrText xml:space="preserve"> ADDIN ZOTERO_ITEM CSL_CITATION {"citationID":"8hxdMVYu","properties":{"formattedCitation":"(Magnuson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30C4F">
        <w:fldChar w:fldCharType="separate"/>
      </w:r>
      <w:r w:rsidR="00630C4F" w:rsidRPr="00630C4F">
        <w:rPr>
          <w:rFonts w:cs="Arial"/>
        </w:rPr>
        <w:t>(Magnuson &amp; Speth, 2005)</w:t>
      </w:r>
      <w:r w:rsidR="00630C4F">
        <w:fldChar w:fldCharType="end"/>
      </w:r>
      <w:r w:rsidR="00630C4F">
        <w:t>:</w:t>
      </w:r>
    </w:p>
    <w:p w14:paraId="19C52BC2" w14:textId="77777777" w:rsidR="006A5132" w:rsidRDefault="006A5132" w:rsidP="00D65140">
      <w:pPr>
        <w:jc w:val="both"/>
      </w:pPr>
    </w:p>
    <w:p w14:paraId="0C18D922" w14:textId="68851AEE" w:rsidR="00630C4F" w:rsidRDefault="00F33F3C" w:rsidP="00630C4F">
      <w:pPr>
        <w:pStyle w:val="ListParagraph"/>
        <w:numPr>
          <w:ilvl w:val="0"/>
          <w:numId w:val="41"/>
        </w:numPr>
        <w:jc w:val="both"/>
      </w:pPr>
      <w:r>
        <w:t>Competition for adsorption sites from other contaminants</w:t>
      </w:r>
    </w:p>
    <w:p w14:paraId="6A6E14DB" w14:textId="246F0B41" w:rsidR="00F33F3C" w:rsidRDefault="00F33F3C" w:rsidP="00630C4F">
      <w:pPr>
        <w:pStyle w:val="ListParagraph"/>
        <w:numPr>
          <w:ilvl w:val="0"/>
          <w:numId w:val="41"/>
        </w:numPr>
        <w:jc w:val="both"/>
      </w:pPr>
      <w:r>
        <w:t>Competition from background natural organic matter (NOM)</w:t>
      </w:r>
    </w:p>
    <w:p w14:paraId="148ADA2A" w14:textId="4524B30D" w:rsidR="00F33F3C" w:rsidRDefault="00F33F3C" w:rsidP="00630C4F">
      <w:pPr>
        <w:pStyle w:val="ListParagraph"/>
        <w:numPr>
          <w:ilvl w:val="0"/>
          <w:numId w:val="41"/>
        </w:numPr>
        <w:jc w:val="both"/>
      </w:pPr>
      <w:r w:rsidRPr="0034671F">
        <w:rPr>
          <w:u w:val="single"/>
        </w:rPr>
        <w:t>Preloading</w:t>
      </w:r>
      <w:r>
        <w:t xml:space="preserve"> of NOM</w:t>
      </w:r>
      <w:r w:rsidR="00795176">
        <w:t xml:space="preserve"> onto AC</w:t>
      </w:r>
    </w:p>
    <w:p w14:paraId="12E9F428" w14:textId="0B36DA23" w:rsidR="00795176" w:rsidRDefault="00795176" w:rsidP="00630C4F">
      <w:pPr>
        <w:pStyle w:val="ListParagraph"/>
        <w:numPr>
          <w:ilvl w:val="0"/>
          <w:numId w:val="41"/>
        </w:numPr>
        <w:jc w:val="both"/>
      </w:pPr>
      <w:r>
        <w:t>Other: T, pH, low MP concentration leading to desorption</w:t>
      </w:r>
      <w:r w:rsidR="00E973A0">
        <w:t>…</w:t>
      </w:r>
    </w:p>
    <w:p w14:paraId="1001211B" w14:textId="77777777" w:rsidR="006A5132" w:rsidRDefault="006A5132" w:rsidP="006A5132">
      <w:pPr>
        <w:jc w:val="both"/>
      </w:pPr>
    </w:p>
    <w:p w14:paraId="1B3C063D" w14:textId="4C7A965C" w:rsidR="00630C4F" w:rsidRDefault="006A5132" w:rsidP="00D65140">
      <w:pPr>
        <w:jc w:val="both"/>
        <w:rPr>
          <w:rFonts w:eastAsiaTheme="minorEastAsia"/>
        </w:rPr>
      </w:pPr>
      <w:r>
        <w:t xml:space="preserve">The USEPA fouling approach </w:t>
      </w:r>
      <w:r w:rsidR="00A03035">
        <w:t xml:space="preserve">is based on the study of </w:t>
      </w:r>
      <w:r w:rsidR="00A03035">
        <w:fldChar w:fldCharType="begin"/>
      </w:r>
      <w:r w:rsidR="0056481C">
        <w:instrText xml:space="preserve"> ADDIN ZOTERO_ITEM CSL_CITATION {"citationID":"vUHCxORm","properties":{"formattedCitation":"(Magnuson &amp; Speth, 2005)","plainCitation":"(Magnuson &amp; Speth, 2005)","dontUpdate":true,"noteIndex":0},"citationItems":[{"id":173,"uris":["http://zotero.org/users/local/h6YJVYLe/items/SRINA3JL"],"itemData":{"id":173,"type":"article-journal","container-title":"Environmental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A03035">
        <w:fldChar w:fldCharType="separate"/>
      </w:r>
      <w:r w:rsidR="00A03035" w:rsidRPr="00A03035">
        <w:rPr>
          <w:rFonts w:cs="Arial"/>
        </w:rPr>
        <w:t>Magnuson &amp; Speth, 2005</w:t>
      </w:r>
      <w:r w:rsidR="00A03035">
        <w:fldChar w:fldCharType="end"/>
      </w:r>
      <w:r w:rsidR="00A03035">
        <w:t xml:space="preserve">, </w:t>
      </w:r>
      <w:r w:rsidR="005B4006">
        <w:t xml:space="preserve">where </w:t>
      </w:r>
      <w:r w:rsidR="005B4006" w:rsidRPr="0034671F">
        <w:rPr>
          <w:u w:val="single"/>
        </w:rPr>
        <w:t>preloading</w:t>
      </w:r>
      <w:r w:rsidR="005B4006">
        <w:t xml:space="preserve"> by NOM is mathematically </w:t>
      </w:r>
      <w:r w:rsidR="00135D06">
        <w:t>described</w:t>
      </w:r>
      <w:r w:rsidR="00B1041C">
        <w:t xml:space="preserve">. </w:t>
      </w:r>
      <w:r w:rsidR="005B3AC4">
        <w:t xml:space="preserve">GAC capacity is reducing over time </w:t>
      </w:r>
      <w:r w:rsidR="00476AB0">
        <w:t>due to an increase of preloading by NOM.</w:t>
      </w:r>
      <w:r w:rsidR="00507F9A">
        <w:t xml:space="preserve"> Fresh carbon is initially not preloaded, but its capacity reduces as more NOM accumulates.</w:t>
      </w:r>
      <w:r w:rsidR="000F091C">
        <w:t xml:space="preserve"> As mentioned earlier in </w:t>
      </w:r>
      <w:r w:rsidR="000F091C" w:rsidRPr="00744CE6">
        <w:rPr>
          <w:b/>
          <w:bCs/>
        </w:rPr>
        <w:t xml:space="preserve">section </w:t>
      </w:r>
      <w:r w:rsidR="000F091C" w:rsidRPr="00744CE6">
        <w:rPr>
          <w:b/>
          <w:bCs/>
        </w:rPr>
        <w:fldChar w:fldCharType="begin"/>
      </w:r>
      <w:r w:rsidR="000F091C" w:rsidRPr="00744CE6">
        <w:rPr>
          <w:b/>
          <w:bCs/>
        </w:rPr>
        <w:instrText xml:space="preserve"> REF _Ref165014829 \r \h </w:instrText>
      </w:r>
      <w:r w:rsidR="00744CE6">
        <w:rPr>
          <w:b/>
          <w:bCs/>
        </w:rPr>
        <w:instrText xml:space="preserve"> \* MERGEFORMAT </w:instrText>
      </w:r>
      <w:r w:rsidR="000F091C" w:rsidRPr="00744CE6">
        <w:rPr>
          <w:b/>
          <w:bCs/>
        </w:rPr>
      </w:r>
      <w:r w:rsidR="000F091C" w:rsidRPr="00744CE6">
        <w:rPr>
          <w:b/>
          <w:bCs/>
        </w:rPr>
        <w:fldChar w:fldCharType="separate"/>
      </w:r>
      <w:r w:rsidR="00843CB6">
        <w:rPr>
          <w:b/>
          <w:bCs/>
        </w:rPr>
        <w:t>2.3.1</w:t>
      </w:r>
      <w:r w:rsidR="000F091C" w:rsidRPr="00744CE6">
        <w:rPr>
          <w:b/>
          <w:bCs/>
        </w:rPr>
        <w:fldChar w:fldCharType="end"/>
      </w:r>
      <w:r w:rsidR="00744CE6">
        <w:t xml:space="preserve">, the Freundlich </w:t>
      </w:r>
      <w:r w:rsidR="00B93F73">
        <w:t>K</w:t>
      </w:r>
      <w:r w:rsidR="00B93F73" w:rsidRPr="00B93F73">
        <w:rPr>
          <w:vertAlign w:val="subscript"/>
        </w:rPr>
        <w:t>F</w:t>
      </w:r>
      <w:r w:rsidR="00744CE6" w:rsidRPr="007C69CE">
        <w:rPr>
          <w:rFonts w:eastAsiaTheme="minorEastAsia"/>
        </w:rPr>
        <w:t xml:space="preserve"> is a constant for a given sorbate related to the sorption capacity</w:t>
      </w:r>
      <w:r w:rsidR="00744CE6">
        <w:rPr>
          <w:rFonts w:eastAsiaTheme="minorEastAsia"/>
        </w:rPr>
        <w:t>.</w:t>
      </w:r>
      <w:r w:rsidR="00EF19FF">
        <w:rPr>
          <w:rFonts w:eastAsiaTheme="minorEastAsia"/>
        </w:rPr>
        <w:t xml:space="preserve"> The idea </w:t>
      </w:r>
      <w:r w:rsidR="00A72DBD">
        <w:rPr>
          <w:rFonts w:eastAsiaTheme="minorEastAsia"/>
        </w:rPr>
        <w:t>of this fouling approach is</w:t>
      </w:r>
      <w:r w:rsidR="00605939">
        <w:rPr>
          <w:rFonts w:eastAsiaTheme="minorEastAsia"/>
        </w:rPr>
        <w:t xml:space="preserve"> thus</w:t>
      </w:r>
      <w:r w:rsidR="00A72DBD">
        <w:rPr>
          <w:rFonts w:eastAsiaTheme="minorEastAsia"/>
        </w:rPr>
        <w:t xml:space="preserve"> to present a time dependent Freundlich</w:t>
      </w:r>
      <w:r w:rsidR="00865A2E">
        <w:rPr>
          <w:rFonts w:eastAsiaTheme="minorEastAsia"/>
        </w:rPr>
        <w:t xml:space="preserve"> K (K</w:t>
      </w:r>
      <w:r w:rsidR="00865A2E" w:rsidRPr="00B93F73">
        <w:rPr>
          <w:rFonts w:eastAsiaTheme="minorEastAsia"/>
          <w:vertAlign w:val="subscript"/>
        </w:rPr>
        <w:t>t</w:t>
      </w:r>
      <w:r w:rsidR="00865A2E">
        <w:rPr>
          <w:rFonts w:eastAsiaTheme="minorEastAsia"/>
        </w:rPr>
        <w:t>)</w:t>
      </w:r>
      <w:r w:rsidR="00605939">
        <w:rPr>
          <w:rFonts w:eastAsiaTheme="minorEastAsia"/>
        </w:rPr>
        <w:t>, as this parameter relates adsorption capacity for a certain sorbate</w:t>
      </w:r>
      <w:r w:rsidR="00865A2E">
        <w:rPr>
          <w:rFonts w:eastAsiaTheme="minorEastAsia"/>
        </w:rPr>
        <w:t xml:space="preserve">. The </w:t>
      </w:r>
      <w:r w:rsidR="00EB41E5">
        <w:rPr>
          <w:rFonts w:eastAsiaTheme="minorEastAsia"/>
        </w:rPr>
        <w:t>reduction</w:t>
      </w:r>
      <w:r w:rsidR="00FF48E0">
        <w:rPr>
          <w:rFonts w:eastAsiaTheme="minorEastAsia"/>
        </w:rPr>
        <w:t xml:space="preserve"> </w:t>
      </w:r>
      <w:r w:rsidR="0081248D">
        <w:rPr>
          <w:rFonts w:eastAsiaTheme="minorEastAsia"/>
        </w:rPr>
        <w:t xml:space="preserve">is empirically described in equation </w:t>
      </w:r>
      <w:r w:rsidR="004E142E" w:rsidRPr="004E142E">
        <w:rPr>
          <w:rFonts w:eastAsiaTheme="minorEastAsia"/>
          <w:b/>
          <w:bCs/>
        </w:rPr>
        <w:fldChar w:fldCharType="begin"/>
      </w:r>
      <w:r w:rsidR="004E142E" w:rsidRPr="004E142E">
        <w:rPr>
          <w:rFonts w:eastAsiaTheme="minorEastAsia"/>
          <w:b/>
          <w:bCs/>
        </w:rPr>
        <w:instrText xml:space="preserve"> REF _Ref165015779 \h  \* MERGEFORMAT </w:instrText>
      </w:r>
      <w:r w:rsidR="004E142E" w:rsidRPr="004E142E">
        <w:rPr>
          <w:rFonts w:eastAsiaTheme="minorEastAsia"/>
          <w:b/>
          <w:bCs/>
        </w:rPr>
      </w:r>
      <w:r w:rsidR="004E142E" w:rsidRPr="004E142E">
        <w:rPr>
          <w:rFonts w:eastAsiaTheme="minorEastAsia"/>
          <w:b/>
          <w:bCs/>
        </w:rPr>
        <w:fldChar w:fldCharType="separate"/>
      </w:r>
      <w:r w:rsidR="00843CB6" w:rsidRPr="004E142E">
        <w:rPr>
          <w:b/>
          <w:bCs/>
        </w:rPr>
        <w:t>(</w:t>
      </w:r>
      <w:r w:rsidR="00843CB6" w:rsidRPr="00843CB6">
        <w:rPr>
          <w:b/>
          <w:bCs/>
          <w:noProof/>
        </w:rPr>
        <w:t>25</w:t>
      </w:r>
      <w:r w:rsidR="00843CB6" w:rsidRPr="004E142E">
        <w:rPr>
          <w:b/>
          <w:bCs/>
        </w:rPr>
        <w:t>)</w:t>
      </w:r>
      <w:r w:rsidR="004E142E" w:rsidRPr="004E142E">
        <w:rPr>
          <w:rFonts w:eastAsiaTheme="minorEastAsia"/>
          <w:b/>
          <w:bCs/>
        </w:rPr>
        <w:fldChar w:fldCharType="end"/>
      </w:r>
      <w:r w:rsidR="0081248D">
        <w:rPr>
          <w:rFonts w:eastAsiaTheme="minorEastAsia"/>
        </w:rPr>
        <w:t xml:space="preserve">, where </w:t>
      </w:r>
      <w:r w:rsidR="00605939">
        <w:rPr>
          <w:rFonts w:eastAsiaTheme="minorEastAsia"/>
        </w:rPr>
        <w:t>K</w:t>
      </w:r>
      <w:r w:rsidR="00605939" w:rsidRPr="00605939">
        <w:rPr>
          <w:rFonts w:eastAsiaTheme="minorEastAsia"/>
          <w:vertAlign w:val="subscript"/>
        </w:rPr>
        <w:t>t</w:t>
      </w:r>
      <w:r w:rsidR="0081248D">
        <w:rPr>
          <w:rFonts w:eastAsiaTheme="minorEastAsia"/>
        </w:rPr>
        <w:t xml:space="preserve"> is divided by </w:t>
      </w:r>
      <w:r w:rsidR="00605939">
        <w:rPr>
          <w:rFonts w:eastAsiaTheme="minorEastAsia"/>
        </w:rPr>
        <w:t>K</w:t>
      </w:r>
      <w:r w:rsidR="00605939" w:rsidRPr="00605939">
        <w:rPr>
          <w:rFonts w:eastAsiaTheme="minorEastAsia"/>
          <w:vertAlign w:val="subscript"/>
        </w:rPr>
        <w:t>0</w:t>
      </w:r>
      <w:r w:rsidR="00B93F73">
        <w:rPr>
          <w:rFonts w:eastAsiaTheme="minorEastAsia"/>
        </w:rPr>
        <w:t xml:space="preserve"> for organic-free water</w:t>
      </w:r>
      <w:r w:rsidR="00605939">
        <w:rPr>
          <w:rFonts w:eastAsiaTheme="minorEastAsia"/>
        </w:rPr>
        <w:t xml:space="preserve"> </w:t>
      </w:r>
      <w:r w:rsidR="00605939">
        <w:rPr>
          <w:rFonts w:eastAsiaTheme="minorEastAsia"/>
        </w:rPr>
        <w:fldChar w:fldCharType="begin"/>
      </w:r>
      <w:r w:rsidR="00605939">
        <w:rPr>
          <w:rFonts w:eastAsiaTheme="minorEastAsia"/>
        </w:rPr>
        <w:instrText xml:space="preserve"> ADDIN ZOTERO_ITEM CSL_CITATION {"citationID":"4NqDuvYJ","properties":{"formattedCitation":"(Magnuson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05939">
        <w:rPr>
          <w:rFonts w:eastAsiaTheme="minorEastAsia"/>
        </w:rPr>
        <w:fldChar w:fldCharType="separate"/>
      </w:r>
      <w:r w:rsidR="00605939" w:rsidRPr="00605939">
        <w:rPr>
          <w:rFonts w:cs="Arial"/>
        </w:rPr>
        <w:t>(Magnuson &amp; Speth, 2005)</w:t>
      </w:r>
      <w:r w:rsidR="00605939">
        <w:rPr>
          <w:rFonts w:eastAsiaTheme="minorEastAsia"/>
        </w:rPr>
        <w:fldChar w:fldCharType="end"/>
      </w:r>
      <w:r w:rsidR="00605939">
        <w:rPr>
          <w:rFonts w:eastAsiaTheme="minorEastAsia"/>
        </w:rPr>
        <w:t>.</w:t>
      </w:r>
    </w:p>
    <w:p w14:paraId="7A393EFC" w14:textId="77777777" w:rsidR="0034671F" w:rsidRDefault="0034671F" w:rsidP="00D65140">
      <w:pPr>
        <w:jc w:val="both"/>
        <w:rPr>
          <w:rFonts w:eastAsiaTheme="minorEastAsia"/>
        </w:rPr>
      </w:pPr>
    </w:p>
    <w:p w14:paraId="0024A96F" w14:textId="48CF9A19" w:rsidR="0034671F" w:rsidRDefault="00000000" w:rsidP="00D65140">
      <w:pPr>
        <w:jc w:val="both"/>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=0.01*</m:t>
          </m:r>
          <m:d>
            <m:dPr>
              <m:begChr m:val="["/>
              <m:endChr m:val="]"/>
              <m:ctrlPr>
                <w:rPr>
                  <w:rFonts w:ascii="Cambria Math" w:hAnsi="Cambria Math"/>
                  <w:i/>
                </w:rPr>
              </m:ctrlPr>
            </m:dPr>
            <m:e>
              <m:r>
                <w:rPr>
                  <w:rFonts w:ascii="Cambria Math" w:hAnsi="Cambria Math"/>
                </w:rPr>
                <m:t>A1-A2*t+A3*</m:t>
              </m:r>
              <m:r>
                <m:rPr>
                  <m:sty m:val="p"/>
                </m:rPr>
                <w:rPr>
                  <w:rFonts w:ascii="Cambria Math" w:hAnsi="Cambria Math"/>
                </w:rPr>
                <m:t>exp⁡</m:t>
              </m:r>
              <m:r>
                <w:rPr>
                  <w:rFonts w:ascii="Cambria Math" w:hAnsi="Cambria Math"/>
                </w:rPr>
                <m:t>(-A4*t)</m:t>
              </m:r>
            </m:e>
          </m:d>
        </m:oMath>
      </m:oMathPara>
    </w:p>
    <w:p w14:paraId="371A32F3" w14:textId="47E56E26" w:rsidR="006A7906" w:rsidRDefault="004E142E" w:rsidP="004E142E">
      <w:pPr>
        <w:pStyle w:val="Caption"/>
        <w:jc w:val="right"/>
        <w:rPr>
          <w:b/>
          <w:bCs/>
          <w:i w:val="0"/>
          <w:iCs w:val="0"/>
        </w:rPr>
      </w:pPr>
      <w:bookmarkStart w:id="123" w:name="_Ref165015779"/>
      <w:r w:rsidRPr="004E142E">
        <w:rPr>
          <w:b/>
          <w:bCs/>
          <w:i w:val="0"/>
          <w:iCs w:val="0"/>
        </w:rPr>
        <w:t>(</w:t>
      </w:r>
      <w:r w:rsidRPr="004E142E">
        <w:rPr>
          <w:b/>
          <w:bCs/>
          <w:i w:val="0"/>
          <w:iCs w:val="0"/>
        </w:rPr>
        <w:fldChar w:fldCharType="begin"/>
      </w:r>
      <w:r w:rsidRPr="004E142E">
        <w:rPr>
          <w:b/>
          <w:bCs/>
          <w:i w:val="0"/>
          <w:iCs w:val="0"/>
        </w:rPr>
        <w:instrText xml:space="preserve"> SEQ ( \* ARABIC </w:instrText>
      </w:r>
      <w:r w:rsidRPr="004E142E">
        <w:rPr>
          <w:b/>
          <w:bCs/>
          <w:i w:val="0"/>
          <w:iCs w:val="0"/>
        </w:rPr>
        <w:fldChar w:fldCharType="separate"/>
      </w:r>
      <w:r w:rsidR="00843CB6">
        <w:rPr>
          <w:b/>
          <w:bCs/>
          <w:i w:val="0"/>
          <w:iCs w:val="0"/>
          <w:noProof/>
        </w:rPr>
        <w:t>25</w:t>
      </w:r>
      <w:r w:rsidRPr="004E142E">
        <w:rPr>
          <w:b/>
          <w:bCs/>
          <w:i w:val="0"/>
          <w:iCs w:val="0"/>
        </w:rPr>
        <w:fldChar w:fldCharType="end"/>
      </w:r>
      <w:r w:rsidRPr="004E142E">
        <w:rPr>
          <w:b/>
          <w:bCs/>
          <w:i w:val="0"/>
          <w:iCs w:val="0"/>
        </w:rPr>
        <w:t>)</w:t>
      </w:r>
      <w:bookmarkEnd w:id="123"/>
    </w:p>
    <w:p w14:paraId="1D39E1CA" w14:textId="5E089AAE" w:rsidR="00C916B7" w:rsidRDefault="006B25BF" w:rsidP="00AD31BB">
      <w:pPr>
        <w:jc w:val="both"/>
      </w:pPr>
      <w:r>
        <w:t xml:space="preserve">This was </w:t>
      </w:r>
      <w:r w:rsidR="008924FA">
        <w:t xml:space="preserve">empirically determined in a </w:t>
      </w:r>
      <w:r w:rsidR="00AD31BB">
        <w:t xml:space="preserve">preloaded </w:t>
      </w:r>
      <w:r w:rsidR="008924FA">
        <w:t>batch experiment for trichloroethylene</w:t>
      </w:r>
      <w:r w:rsidR="008E5665">
        <w:t xml:space="preserve"> at equilibrium</w:t>
      </w:r>
      <w:r w:rsidR="008924FA">
        <w:t>.</w:t>
      </w:r>
      <w:r w:rsidR="00C916B7">
        <w:t xml:space="preserve"> Fouling is </w:t>
      </w:r>
      <w:r w:rsidR="00B84901">
        <w:t>s</w:t>
      </w:r>
      <w:r w:rsidR="00C916B7">
        <w:t>implified by</w:t>
      </w:r>
      <w:r w:rsidR="00B84901">
        <w:t xml:space="preserve"> assuming that the Freundlich K diminishes.</w:t>
      </w:r>
      <w:r w:rsidR="00C916B7">
        <w:t xml:space="preserve"> </w:t>
      </w:r>
      <w:r w:rsidR="008924FA">
        <w:t>To</w:t>
      </w:r>
      <w:r w:rsidR="006C3D57">
        <w:t xml:space="preserve"> find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oMath>
      <w:r w:rsidR="00C916B7">
        <w:rPr>
          <w:rFonts w:eastAsiaTheme="minorEastAsia"/>
        </w:rPr>
        <w:t xml:space="preserve"> </w:t>
      </w:r>
      <w:r w:rsidR="00AD31BB">
        <w:t xml:space="preserve">for </w:t>
      </w:r>
      <w:r w:rsidR="009B70DB">
        <w:t xml:space="preserve">another </w:t>
      </w:r>
      <w:r w:rsidR="00AD31BB">
        <w:t>solute</w:t>
      </w:r>
      <w:r w:rsidR="009B70DB">
        <w:t xml:space="preserve">, compound-specific correlation factors </w:t>
      </w:r>
      <m:oMath>
        <m:r>
          <w:rPr>
            <w:rFonts w:ascii="Cambria Math" w:hAnsi="Cambria Math"/>
          </w:rPr>
          <m:t>a</m:t>
        </m:r>
      </m:oMath>
      <w:r w:rsidR="009B70DB">
        <w:t xml:space="preserve"> and </w:t>
      </w:r>
      <m:oMath>
        <m:r>
          <w:rPr>
            <w:rFonts w:ascii="Cambria Math" w:hAnsi="Cambria Math"/>
          </w:rPr>
          <m:t>b</m:t>
        </m:r>
      </m:oMath>
      <w:r w:rsidR="009B70DB">
        <w:t xml:space="preserve"> </w:t>
      </w:r>
      <w:r w:rsidR="00D96340">
        <w:t xml:space="preserve">need to be determined </w:t>
      </w:r>
      <w:r w:rsidR="00D96340">
        <w:fldChar w:fldCharType="begin"/>
      </w:r>
      <w:r w:rsidR="00D96340">
        <w:instrText xml:space="preserve"> ADDIN ZOTERO_ITEM CSL_CITATION {"citationID":"dKUOlEsv","properties":{"formattedCitation":"(Magnuson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D96340">
        <w:fldChar w:fldCharType="separate"/>
      </w:r>
      <w:r w:rsidR="00D96340" w:rsidRPr="00D96340">
        <w:rPr>
          <w:rFonts w:cs="Arial"/>
        </w:rPr>
        <w:t>(Magnuson &amp; Speth, 2005)</w:t>
      </w:r>
      <w:r w:rsidR="00D96340">
        <w:fldChar w:fldCharType="end"/>
      </w:r>
      <w:r w:rsidR="00D96340">
        <w:t>:</w:t>
      </w:r>
    </w:p>
    <w:p w14:paraId="5543B6D7" w14:textId="77777777" w:rsidR="00B84901" w:rsidRDefault="00B84901" w:rsidP="00AD31BB">
      <w:pPr>
        <w:jc w:val="both"/>
      </w:pPr>
    </w:p>
    <w:p w14:paraId="34CA1CEE" w14:textId="30665A9A" w:rsidR="00D96340" w:rsidRPr="00FF659D" w:rsidRDefault="00000000" w:rsidP="004E142E">
      <w:pPr>
        <w:rPr>
          <w:rFonts w:eastAsiaTheme="minorEastAsia"/>
        </w:rPr>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r>
            <w:rPr>
              <w:rFonts w:ascii="Cambria Math" w:hAnsi="Cambria Math"/>
            </w:rPr>
            <m:t>=a</m:t>
          </m:r>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+b</m:t>
          </m:r>
        </m:oMath>
      </m:oMathPara>
    </w:p>
    <w:p w14:paraId="65213D0C" w14:textId="4B7F9289" w:rsidR="00FF659D" w:rsidRDefault="00FF659D" w:rsidP="00FF659D">
      <w:pPr>
        <w:pStyle w:val="Caption"/>
        <w:jc w:val="right"/>
        <w:rPr>
          <w:b/>
          <w:bCs/>
          <w:i w:val="0"/>
          <w:iCs w:val="0"/>
        </w:rPr>
      </w:pPr>
      <w:bookmarkStart w:id="124" w:name="_Ref165020964"/>
      <w:r w:rsidRPr="00FF659D">
        <w:rPr>
          <w:b/>
          <w:bCs/>
          <w:i w:val="0"/>
          <w:iCs w:val="0"/>
        </w:rPr>
        <w:t>(</w:t>
      </w:r>
      <w:r w:rsidRPr="00FF659D">
        <w:rPr>
          <w:b/>
          <w:bCs/>
          <w:i w:val="0"/>
          <w:iCs w:val="0"/>
        </w:rPr>
        <w:fldChar w:fldCharType="begin"/>
      </w:r>
      <w:r w:rsidRPr="00FF659D">
        <w:rPr>
          <w:b/>
          <w:bCs/>
          <w:i w:val="0"/>
          <w:iCs w:val="0"/>
        </w:rPr>
        <w:instrText xml:space="preserve"> SEQ ( \* ARABIC </w:instrText>
      </w:r>
      <w:r w:rsidRPr="00FF659D">
        <w:rPr>
          <w:b/>
          <w:bCs/>
          <w:i w:val="0"/>
          <w:iCs w:val="0"/>
        </w:rPr>
        <w:fldChar w:fldCharType="separate"/>
      </w:r>
      <w:r w:rsidR="00843CB6">
        <w:rPr>
          <w:b/>
          <w:bCs/>
          <w:i w:val="0"/>
          <w:iCs w:val="0"/>
          <w:noProof/>
        </w:rPr>
        <w:t>26</w:t>
      </w:r>
      <w:r w:rsidRPr="00FF659D">
        <w:rPr>
          <w:b/>
          <w:bCs/>
          <w:i w:val="0"/>
          <w:iCs w:val="0"/>
        </w:rPr>
        <w:fldChar w:fldCharType="end"/>
      </w:r>
      <w:r w:rsidRPr="00FF659D">
        <w:rPr>
          <w:b/>
          <w:bCs/>
          <w:i w:val="0"/>
          <w:iCs w:val="0"/>
        </w:rPr>
        <w:t>)</w:t>
      </w:r>
      <w:bookmarkEnd w:id="124"/>
    </w:p>
    <w:p w14:paraId="29C99B1C" w14:textId="4CCFBBC3" w:rsidR="00FF659D" w:rsidRDefault="00FF659D">
      <w:pPr>
        <w:spacing w:after="160" w:line="2" w:lineRule="auto"/>
      </w:pPr>
      <w:r>
        <w:br w:type="page"/>
      </w:r>
    </w:p>
    <w:p w14:paraId="09D8B81E" w14:textId="7C64FFBC" w:rsidR="00187630" w:rsidRDefault="0006474E" w:rsidP="001C33C1">
      <w:pPr>
        <w:jc w:val="both"/>
      </w:pPr>
      <w:r>
        <w:lastRenderedPageBreak/>
        <w:t xml:space="preserve">Because it is time-consuming to determine parameters </w:t>
      </w:r>
      <m:oMath>
        <m:r>
          <w:rPr>
            <w:rFonts w:ascii="Cambria Math" w:hAnsi="Cambria Math"/>
          </w:rPr>
          <m:t>a</m:t>
        </m:r>
      </m:oMath>
      <w:r>
        <w:t xml:space="preserve"> and </w:t>
      </w:r>
      <m:oMath>
        <m:r>
          <w:rPr>
            <w:rFonts w:ascii="Cambria Math" w:hAnsi="Cambria Math"/>
          </w:rPr>
          <m:t>b</m:t>
        </m:r>
      </m:oMath>
      <w:r>
        <w:t xml:space="preserve"> for all compounds, </w:t>
      </w:r>
      <w:r w:rsidR="00E464CD">
        <w:t>it is assumed the compound belongs to one of nine groups</w:t>
      </w:r>
      <w:r w:rsidR="00B857BA">
        <w:t xml:space="preserve"> (see later)</w:t>
      </w:r>
      <w:r w:rsidR="00E464CD">
        <w:t>.</w:t>
      </w:r>
      <w:r>
        <w:t xml:space="preserve"> </w:t>
      </w:r>
      <w:r w:rsidR="00B85A3C">
        <w:t xml:space="preserve">Determination of compound-specific parameters is done by </w:t>
      </w:r>
      <w:r w:rsidR="009F1866">
        <w:t>use of quantitative structure-property relationships (QSPRs</w:t>
      </w:r>
      <w:r w:rsidR="001C33C1">
        <w:t xml:space="preserve">), equations </w:t>
      </w:r>
      <w:r w:rsidR="001B3533" w:rsidRPr="00EA36DB">
        <w:fldChar w:fldCharType="begin"/>
      </w:r>
      <w:r w:rsidR="001B3533" w:rsidRPr="00EA36DB">
        <w:instrText xml:space="preserve"> REF _Ref165019667 \h </w:instrText>
      </w:r>
      <w:r w:rsidR="00EA36DB" w:rsidRPr="00EA36DB">
        <w:instrText xml:space="preserve"> \* MERGEFORMAT </w:instrText>
      </w:r>
      <w:r w:rsidR="001B3533" w:rsidRPr="00EA36DB">
        <w:fldChar w:fldCharType="separate"/>
      </w:r>
      <w:r w:rsidR="00843CB6" w:rsidRPr="00FB43B4">
        <w:rPr>
          <w:b/>
          <w:bCs/>
        </w:rPr>
        <w:t>(</w:t>
      </w:r>
      <w:r w:rsidR="00843CB6" w:rsidRPr="00843CB6">
        <w:rPr>
          <w:b/>
          <w:bCs/>
          <w:noProof/>
        </w:rPr>
        <w:t>27</w:t>
      </w:r>
      <w:r w:rsidR="00843CB6" w:rsidRPr="00FB43B4">
        <w:rPr>
          <w:b/>
          <w:bCs/>
        </w:rPr>
        <w:t>)</w:t>
      </w:r>
      <w:r w:rsidR="001B3533" w:rsidRPr="00EA36DB">
        <w:fldChar w:fldCharType="end"/>
      </w:r>
      <w:r w:rsidR="001C33C1">
        <w:t xml:space="preserve"> and </w:t>
      </w:r>
      <w:r w:rsidR="001B3533" w:rsidRPr="00EA36DB">
        <w:fldChar w:fldCharType="begin"/>
      </w:r>
      <w:r w:rsidR="001B3533" w:rsidRPr="00EA36DB">
        <w:instrText xml:space="preserve"> REF _Ref165019675 \h </w:instrText>
      </w:r>
      <w:r w:rsidR="00EA36DB" w:rsidRPr="00EA36DB">
        <w:instrText xml:space="preserve"> \* MERGEFORMAT </w:instrText>
      </w:r>
      <w:r w:rsidR="001B3533" w:rsidRPr="00EA36DB">
        <w:fldChar w:fldCharType="separate"/>
      </w:r>
      <w:r w:rsidR="00843CB6" w:rsidRPr="00FB43B4">
        <w:rPr>
          <w:b/>
          <w:bCs/>
        </w:rPr>
        <w:t>(</w:t>
      </w:r>
      <w:r w:rsidR="00843CB6" w:rsidRPr="00843CB6">
        <w:rPr>
          <w:b/>
          <w:bCs/>
          <w:noProof/>
        </w:rPr>
        <w:t>28</w:t>
      </w:r>
      <w:r w:rsidR="00843CB6" w:rsidRPr="00FB43B4">
        <w:rPr>
          <w:b/>
          <w:bCs/>
        </w:rPr>
        <w:t>)</w:t>
      </w:r>
      <w:r w:rsidR="001B3533" w:rsidRPr="00EA36DB">
        <w:fldChar w:fldCharType="end"/>
      </w:r>
      <w:r w:rsidR="001B3533">
        <w:t>.</w:t>
      </w:r>
    </w:p>
    <w:p w14:paraId="0EF59A32" w14:textId="77777777" w:rsidR="001C33C1" w:rsidRDefault="001C33C1" w:rsidP="001C33C1">
      <w:pPr>
        <w:jc w:val="both"/>
      </w:pPr>
    </w:p>
    <w:p w14:paraId="1105B260" w14:textId="685C1CCE" w:rsidR="001C33C1" w:rsidRPr="005F758E" w:rsidRDefault="001C33C1" w:rsidP="001C33C1">
      <w:pPr>
        <w:jc w:val="both"/>
        <w:rPr>
          <w:rFonts w:eastAsiaTheme="minorEastAsia"/>
          <w:lang w:val="nl-BE"/>
        </w:rPr>
      </w:pPr>
      <m:oMathPara>
        <m:oMath>
          <m:r>
            <w:rPr>
              <w:rFonts w:ascii="Cambria Math" w:hAnsi="Cambria Math"/>
            </w:rPr>
            <m:t>a</m:t>
          </m:r>
          <m:r>
            <w:rPr>
              <w:rFonts w:ascii="Cambria Math" w:hAnsi="Cambria Math"/>
              <w:lang w:val="nl-BE"/>
            </w:rPr>
            <m:t>=-0.0624</m:t>
          </m:r>
          <m:r>
            <w:rPr>
              <w:rFonts w:ascii="Cambria Math" w:hAnsi="Cambria Math"/>
            </w:rPr>
            <m:t>log</m:t>
          </m:r>
          <m:sSub>
            <m:sSubPr>
              <m:ctrlPr>
                <w:rPr>
                  <w:rFonts w:ascii="Cambria Math" w:hAnsi="Cambria Math"/>
                  <w:i/>
                </w:rPr>
              </m:ctrlPr>
            </m:sSubPr>
            <m:e>
              <m:r>
                <w:rPr>
                  <w:rFonts w:ascii="Cambria Math" w:hAnsi="Cambria Math"/>
                </w:rPr>
                <m:t>K</m:t>
              </m:r>
            </m:e>
            <m:sub>
              <m:r>
                <w:rPr>
                  <w:rFonts w:ascii="Cambria Math" w:hAnsi="Cambria Math"/>
                </w:rPr>
                <m:t>ow</m:t>
              </m:r>
            </m:sub>
          </m:sSub>
          <m:r>
            <w:rPr>
              <w:rFonts w:ascii="Cambria Math" w:hAnsi="Cambria Math"/>
              <w:lang w:val="nl-BE"/>
            </w:rPr>
            <m:t>-1.15</m:t>
          </m:r>
          <m:r>
            <w:rPr>
              <w:rFonts w:ascii="Cambria Math" w:hAnsi="Cambria Math"/>
            </w:rPr>
            <m:t>log</m:t>
          </m:r>
          <m:sSub>
            <m:sSubPr>
              <m:ctrlPr>
                <w:rPr>
                  <w:rFonts w:ascii="Cambria Math" w:hAnsi="Cambria Math"/>
                  <w:i/>
                </w:rPr>
              </m:ctrlPr>
            </m:sSubPr>
            <m:e>
              <m:r>
                <w:rPr>
                  <w:rFonts w:ascii="Cambria Math" w:hAnsi="Cambria Math"/>
                </w:rPr>
                <m:t>ϰ</m:t>
              </m:r>
            </m:e>
            <m:sub>
              <m:r>
                <w:rPr>
                  <w:rFonts w:ascii="Cambria Math" w:hAnsi="Cambria Math"/>
                  <w:lang w:val="nl-BE"/>
                </w:rPr>
                <m:t>2</m:t>
              </m:r>
            </m:sub>
          </m:sSub>
          <m:r>
            <w:rPr>
              <w:rFonts w:ascii="Cambria Math" w:hAnsi="Cambria Math"/>
              <w:lang w:val="nl-BE"/>
            </w:rPr>
            <m:t>-0.166</m:t>
          </m:r>
          <m:sSub>
            <m:sSubPr>
              <m:ctrlPr>
                <w:rPr>
                  <w:rFonts w:ascii="Cambria Math" w:hAnsi="Cambria Math"/>
                  <w:i/>
                </w:rPr>
              </m:ctrlPr>
            </m:sSubPr>
            <m:e>
              <m:r>
                <w:rPr>
                  <w:rFonts w:ascii="Cambria Math" w:hAnsi="Cambria Math"/>
                </w:rPr>
                <m:t>N</m:t>
              </m:r>
            </m:e>
            <m:sub>
              <m:r>
                <w:rPr>
                  <w:rFonts w:ascii="Cambria Math" w:hAnsi="Cambria Math"/>
                </w:rPr>
                <m:t>am</m:t>
              </m:r>
            </m:sub>
          </m:sSub>
          <m:r>
            <w:rPr>
              <w:rFonts w:ascii="Cambria Math" w:hAnsi="Cambria Math"/>
              <w:lang w:val="nl-BE"/>
            </w:rPr>
            <m:t>+1.37</m:t>
          </m:r>
        </m:oMath>
      </m:oMathPara>
    </w:p>
    <w:p w14:paraId="17B7C980" w14:textId="2312D8C5" w:rsidR="001C33C1" w:rsidRPr="00FB43B4" w:rsidRDefault="00FB43B4" w:rsidP="00FB43B4">
      <w:pPr>
        <w:pStyle w:val="Caption"/>
        <w:jc w:val="right"/>
        <w:rPr>
          <w:rFonts w:eastAsiaTheme="minorEastAsia"/>
          <w:b/>
          <w:bCs/>
          <w:i w:val="0"/>
          <w:iCs w:val="0"/>
        </w:rPr>
      </w:pPr>
      <w:bookmarkStart w:id="125" w:name="_Ref165019667"/>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843CB6">
        <w:rPr>
          <w:b/>
          <w:bCs/>
          <w:i w:val="0"/>
          <w:iCs w:val="0"/>
          <w:noProof/>
        </w:rPr>
        <w:t>27</w:t>
      </w:r>
      <w:r w:rsidRPr="00FB43B4">
        <w:rPr>
          <w:b/>
          <w:bCs/>
          <w:i w:val="0"/>
          <w:iCs w:val="0"/>
        </w:rPr>
        <w:fldChar w:fldCharType="end"/>
      </w:r>
      <w:r w:rsidRPr="00FB43B4">
        <w:rPr>
          <w:b/>
          <w:bCs/>
          <w:i w:val="0"/>
          <w:iCs w:val="0"/>
        </w:rPr>
        <w:t>)</w:t>
      </w:r>
      <w:bookmarkEnd w:id="125"/>
    </w:p>
    <w:p w14:paraId="5E7AF41F" w14:textId="1E675730" w:rsidR="001C33C1" w:rsidRDefault="00FB43B4" w:rsidP="001C33C1">
      <w:pPr>
        <w:jc w:val="both"/>
      </w:pPr>
      <m:oMathPara>
        <m:oMath>
          <m:r>
            <w:rPr>
              <w:rFonts w:ascii="Cambria Math" w:hAnsi="Cambria Math"/>
            </w:rPr>
            <m:t>b=</m:t>
          </m:r>
          <m:r>
            <w:rPr>
              <w:rFonts w:ascii="Cambria Math" w:eastAsiaTheme="minorEastAsia" w:hAnsi="Cambria Math"/>
            </w:rPr>
            <m:t>0.0441α+0.406</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r>
            <w:rPr>
              <w:rFonts w:ascii="Cambria Math" w:eastAsiaTheme="minorEastAsia" w:hAnsi="Cambria Math"/>
            </w:rPr>
            <m:t>-0.250</m:t>
          </m:r>
        </m:oMath>
      </m:oMathPara>
    </w:p>
    <w:p w14:paraId="5FD57ED6" w14:textId="6B62D6C1" w:rsidR="00FB43B4" w:rsidRPr="00FB43B4" w:rsidRDefault="00FB43B4" w:rsidP="00FB43B4">
      <w:pPr>
        <w:pStyle w:val="Caption"/>
        <w:jc w:val="right"/>
        <w:rPr>
          <w:b/>
          <w:bCs/>
          <w:i w:val="0"/>
          <w:iCs w:val="0"/>
        </w:rPr>
      </w:pPr>
      <w:bookmarkStart w:id="126" w:name="_Ref165019675"/>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843CB6">
        <w:rPr>
          <w:b/>
          <w:bCs/>
          <w:i w:val="0"/>
          <w:iCs w:val="0"/>
          <w:noProof/>
        </w:rPr>
        <w:t>28</w:t>
      </w:r>
      <w:r w:rsidRPr="00FB43B4">
        <w:rPr>
          <w:b/>
          <w:bCs/>
          <w:i w:val="0"/>
          <w:iCs w:val="0"/>
        </w:rPr>
        <w:fldChar w:fldCharType="end"/>
      </w:r>
      <w:r w:rsidRPr="00FB43B4">
        <w:rPr>
          <w:b/>
          <w:bCs/>
          <w:i w:val="0"/>
          <w:iCs w:val="0"/>
        </w:rPr>
        <w:t>)</w:t>
      </w:r>
      <w:bookmarkEnd w:id="126"/>
    </w:p>
    <w:p w14:paraId="1338F9FB" w14:textId="402CC3C0" w:rsidR="009529EC" w:rsidRPr="007C69CE" w:rsidRDefault="003B4C2B" w:rsidP="009529EC">
      <w:r>
        <w:t>Compound properties are</w:t>
      </w:r>
      <w:r w:rsidR="00494768">
        <w:t xml:space="preserve"> </w:t>
      </w:r>
      <w:r w:rsidR="00494768">
        <w:fldChar w:fldCharType="begin"/>
      </w:r>
      <w:r w:rsidR="00494768">
        <w:instrText xml:space="preserve"> ADDIN ZOTERO_ITEM CSL_CITATION {"citationID":"TJ4xaXt8","properties":{"formattedCitation":"(J. B. Burkhardt et al., 2022; Magnuson &amp; Speth, 2005)","plainCitation":"(J. B. Burkhardt et al., 2022; Magnuson &amp; Speth, 2005)","noteIndex":0},"citationItems":[{"id":63,"uris":["http://zotero.org/users/local/h6YJVYLe/items/4TAPAPZD"],"itemData":{"id":63,"type":"article-journal","abstract":"The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494768">
        <w:fldChar w:fldCharType="separate"/>
      </w:r>
      <w:r w:rsidR="00494768" w:rsidRPr="00494768">
        <w:rPr>
          <w:rFonts w:cs="Arial"/>
        </w:rPr>
        <w:t>(J. B. Burkhardt et al., 2022; Magnuson &amp; Speth, 2005)</w:t>
      </w:r>
      <w:r w:rsidR="00494768">
        <w:fldChar w:fldCharType="end"/>
      </w:r>
      <w:r w:rsidR="009529EC" w:rsidRPr="007C69CE">
        <w:t>:</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22"/>
      </w:tblGrid>
      <w:tr w:rsidR="009529EC" w:rsidRPr="007C69CE" w14:paraId="04833921" w14:textId="77777777" w:rsidTr="00B66E8A">
        <w:tc>
          <w:tcPr>
            <w:tcW w:w="7088" w:type="dxa"/>
          </w:tcPr>
          <w:p w14:paraId="0BDABC5F" w14:textId="357E50E5" w:rsidR="009529EC" w:rsidRPr="007C69CE" w:rsidRDefault="00000000" w:rsidP="00F35CB0">
            <w:pPr>
              <w:pStyle w:val="ListParagraph"/>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9529EC" w:rsidRPr="007C69CE">
              <w:rPr>
                <w:rFonts w:eastAsiaTheme="minorEastAsia"/>
              </w:rPr>
              <w:t xml:space="preserve"> = </w:t>
            </w:r>
            <w:r w:rsidR="00853F33">
              <w:rPr>
                <w:rFonts w:eastAsiaTheme="minorEastAsia"/>
              </w:rPr>
              <w:t>octanol-water partition coefficient</w:t>
            </w:r>
          </w:p>
        </w:tc>
        <w:tc>
          <w:tcPr>
            <w:tcW w:w="1922" w:type="dxa"/>
          </w:tcPr>
          <w:p w14:paraId="6179461A" w14:textId="081095DA" w:rsidR="009529EC" w:rsidRPr="007C69CE" w:rsidRDefault="009529EC" w:rsidP="00F35CB0"/>
        </w:tc>
      </w:tr>
      <w:tr w:rsidR="009529EC" w:rsidRPr="007C69CE" w14:paraId="3062A610" w14:textId="77777777" w:rsidTr="00B66E8A">
        <w:tc>
          <w:tcPr>
            <w:tcW w:w="7088" w:type="dxa"/>
          </w:tcPr>
          <w:p w14:paraId="393346C2" w14:textId="602B5FF5" w:rsidR="009529EC" w:rsidRPr="007C69CE" w:rsidRDefault="00000000" w:rsidP="00F35CB0">
            <w:pPr>
              <w:pStyle w:val="ListParagraph"/>
              <w:numPr>
                <w:ilvl w:val="0"/>
                <w:numId w:val="10"/>
              </w:numPr>
              <w:rPr>
                <w:rFonts w:eastAsia="Calibri" w:cs="Times New Roman"/>
              </w:rPr>
            </w:pP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9529EC" w:rsidRPr="007C69CE">
              <w:rPr>
                <w:rFonts w:eastAsiaTheme="minorEastAsia"/>
              </w:rPr>
              <w:t xml:space="preserve"> = </w:t>
            </w:r>
            <w:r w:rsidR="00B66E8A">
              <w:rPr>
                <w:rFonts w:eastAsiaTheme="minorEastAsia"/>
              </w:rPr>
              <w:t>second-order shape index</w:t>
            </w:r>
          </w:p>
        </w:tc>
        <w:tc>
          <w:tcPr>
            <w:tcW w:w="1922" w:type="dxa"/>
          </w:tcPr>
          <w:p w14:paraId="7F2E5AE9" w14:textId="7F518836" w:rsidR="009529EC" w:rsidRPr="007C69CE" w:rsidRDefault="009529EC" w:rsidP="00F35CB0"/>
        </w:tc>
      </w:tr>
      <w:tr w:rsidR="009529EC" w:rsidRPr="007C69CE" w14:paraId="37B63090" w14:textId="77777777" w:rsidTr="00B66E8A">
        <w:tc>
          <w:tcPr>
            <w:tcW w:w="7088" w:type="dxa"/>
          </w:tcPr>
          <w:p w14:paraId="538992BF" w14:textId="381EBAD1" w:rsidR="009529EC" w:rsidRPr="007C69CE" w:rsidRDefault="00000000" w:rsidP="00F35CB0">
            <w:pPr>
              <w:pStyle w:val="ListParagraph"/>
              <w:numPr>
                <w:ilvl w:val="0"/>
                <w:numId w:val="10"/>
              </w:numPr>
            </w:pP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9529EC" w:rsidRPr="007C69CE">
              <w:rPr>
                <w:rFonts w:eastAsiaTheme="minorEastAsia"/>
              </w:rPr>
              <w:t xml:space="preserve"> =</w:t>
            </w:r>
            <w:r w:rsidR="00B66E8A">
              <w:rPr>
                <w:rFonts w:eastAsiaTheme="minorEastAsia"/>
              </w:rPr>
              <w:t xml:space="preserve"> sum of number of primary and secondary amine groups</w:t>
            </w:r>
          </w:p>
        </w:tc>
        <w:tc>
          <w:tcPr>
            <w:tcW w:w="1922" w:type="dxa"/>
          </w:tcPr>
          <w:p w14:paraId="5FCF888B" w14:textId="75E36C69" w:rsidR="009529EC" w:rsidRPr="007C69CE" w:rsidRDefault="009529EC" w:rsidP="00F35CB0"/>
        </w:tc>
      </w:tr>
      <w:tr w:rsidR="00933B1E" w:rsidRPr="007C69CE" w14:paraId="24BC022A" w14:textId="77777777" w:rsidTr="00B66E8A">
        <w:tc>
          <w:tcPr>
            <w:tcW w:w="7088" w:type="dxa"/>
          </w:tcPr>
          <w:p w14:paraId="75370BDB" w14:textId="4F037EA9" w:rsidR="00933B1E" w:rsidRPr="00476313" w:rsidRDefault="00933B1E" w:rsidP="00F35CB0">
            <w:pPr>
              <w:pStyle w:val="ListParagraph"/>
              <w:numPr>
                <w:ilvl w:val="0"/>
                <w:numId w:val="10"/>
              </w:numPr>
              <w:rPr>
                <w:rFonts w:eastAsia="Calibri" w:cs="Times New Roman"/>
              </w:rPr>
            </w:pPr>
            <m:oMath>
              <m:r>
                <w:rPr>
                  <w:rFonts w:ascii="Cambria Math" w:eastAsiaTheme="minorEastAsia" w:hAnsi="Cambria Math"/>
                </w:rPr>
                <m:t>α</m:t>
              </m:r>
            </m:oMath>
            <w:r w:rsidR="00853F33">
              <w:rPr>
                <w:rFonts w:eastAsia="Calibri" w:cs="Times New Roman"/>
              </w:rPr>
              <w:t xml:space="preserve"> = </w:t>
            </w:r>
            <w:r w:rsidR="00B66E8A">
              <w:rPr>
                <w:rFonts w:eastAsia="Calibri" w:cs="Times New Roman"/>
              </w:rPr>
              <w:t>molecular polarizability</w:t>
            </w:r>
          </w:p>
        </w:tc>
        <w:tc>
          <w:tcPr>
            <w:tcW w:w="1922" w:type="dxa"/>
          </w:tcPr>
          <w:p w14:paraId="5BCEB9D5" w14:textId="77777777" w:rsidR="00933B1E" w:rsidRPr="007C69CE" w:rsidRDefault="00933B1E" w:rsidP="00F35CB0"/>
        </w:tc>
      </w:tr>
      <w:tr w:rsidR="00933B1E" w:rsidRPr="007C69CE" w14:paraId="23161430" w14:textId="77777777" w:rsidTr="00B66E8A">
        <w:tc>
          <w:tcPr>
            <w:tcW w:w="7088" w:type="dxa"/>
          </w:tcPr>
          <w:p w14:paraId="5BABBA4E" w14:textId="636AFFC7" w:rsidR="00933B1E" w:rsidRPr="00476313" w:rsidRDefault="00000000" w:rsidP="00F35CB0">
            <w:pPr>
              <w:pStyle w:val="ListParagraph"/>
              <w:numPr>
                <w:ilvl w:val="0"/>
                <w:numId w:val="10"/>
              </w:numPr>
              <w:rPr>
                <w:rFonts w:eastAsia="Calibri" w:cs="Times New Roman"/>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853F33">
              <w:rPr>
                <w:rFonts w:eastAsia="Calibri" w:cs="Times New Roman"/>
              </w:rPr>
              <w:t xml:space="preserve"> = </w:t>
            </w:r>
            <w:r w:rsidR="00B66E8A">
              <w:rPr>
                <w:rFonts w:eastAsia="Calibri" w:cs="Times New Roman"/>
              </w:rPr>
              <w:t>largest hybrid component of the dipole moment</w:t>
            </w:r>
            <w:r w:rsidR="00494768">
              <w:rPr>
                <w:rFonts w:eastAsia="Calibri" w:cs="Times New Roman"/>
              </w:rPr>
              <w:t xml:space="preserve"> perpendicular to the long molecular axis</w:t>
            </w:r>
          </w:p>
        </w:tc>
        <w:tc>
          <w:tcPr>
            <w:tcW w:w="1922" w:type="dxa"/>
          </w:tcPr>
          <w:p w14:paraId="66173340" w14:textId="77777777" w:rsidR="00933B1E" w:rsidRPr="007C69CE" w:rsidRDefault="00933B1E" w:rsidP="00F35CB0"/>
        </w:tc>
      </w:tr>
    </w:tbl>
    <w:p w14:paraId="072CCE13" w14:textId="77777777" w:rsidR="00FB43B4" w:rsidRDefault="00FB43B4" w:rsidP="001C33C1">
      <w:pPr>
        <w:jc w:val="both"/>
      </w:pPr>
    </w:p>
    <w:p w14:paraId="795797F8" w14:textId="5CB40148" w:rsidR="00264523" w:rsidRDefault="005B51C6" w:rsidP="001C33C1">
      <w:pPr>
        <w:jc w:val="both"/>
      </w:pPr>
      <w:r>
        <w:t xml:space="preserve">Also in other literature it is identified that BOM present in </w:t>
      </w:r>
      <w:r w:rsidR="006570DC">
        <w:t xml:space="preserve">the water reduces the GAC capacity for SOCs. </w:t>
      </w:r>
      <w:r w:rsidR="00EA1889">
        <w:fldChar w:fldCharType="begin"/>
      </w:r>
      <w:r w:rsidR="0056481C">
        <w:instrText xml:space="preserve"> ADDIN ZOTERO_ITEM CSL_CITATION {"citationID":"f5FtwRdO","properties":{"formattedCitation":"(Jarvie et al., 2005)","plainCitation":"(Jarvie et al., 2005)","dontUpdate":true,"noteIndex":0},"citationItems":[{"id":160,"uris":["http://zotero.org/users/local/h6YJVYLe/items/PXBF55SJ"],"itemData":{"id":160,"type":"article-journal","abstract":"Granular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EA1889">
        <w:fldChar w:fldCharType="separate"/>
      </w:r>
      <w:r w:rsidR="00EA1889" w:rsidRPr="00EA1889">
        <w:rPr>
          <w:rFonts w:cs="Arial"/>
        </w:rPr>
        <w:t>Jarvie et al., 2005</w:t>
      </w:r>
      <w:r w:rsidR="00EA1889">
        <w:fldChar w:fldCharType="end"/>
      </w:r>
      <w:r w:rsidR="00EA1889">
        <w:t xml:space="preserve">, illustrated the reduction of </w:t>
      </w:r>
      <w:r w:rsidR="00264523">
        <w:t xml:space="preserve">the Freundlich capacity parameter K both experimentally and modelled </w:t>
      </w:r>
      <w:r w:rsidR="00FD38E2">
        <w:t>by use of</w:t>
      </w:r>
      <w:r w:rsidR="00264523">
        <w:t xml:space="preserve"> equation </w:t>
      </w:r>
      <w:r w:rsidR="00264523" w:rsidRPr="00D9045C">
        <w:rPr>
          <w:b/>
          <w:bCs/>
        </w:rPr>
        <w:fldChar w:fldCharType="begin"/>
      </w:r>
      <w:r w:rsidR="00264523" w:rsidRPr="00D9045C">
        <w:rPr>
          <w:b/>
          <w:bCs/>
        </w:rPr>
        <w:instrText xml:space="preserve"> REF _Ref165015779 \h </w:instrText>
      </w:r>
      <w:r w:rsidR="00D9045C" w:rsidRPr="00D9045C">
        <w:rPr>
          <w:b/>
          <w:bCs/>
        </w:rPr>
        <w:instrText xml:space="preserve"> \* MERGEFORMAT </w:instrText>
      </w:r>
      <w:r w:rsidR="00264523" w:rsidRPr="00D9045C">
        <w:rPr>
          <w:b/>
          <w:bCs/>
        </w:rPr>
      </w:r>
      <w:r w:rsidR="00264523" w:rsidRPr="00D9045C">
        <w:rPr>
          <w:b/>
          <w:bCs/>
        </w:rPr>
        <w:fldChar w:fldCharType="separate"/>
      </w:r>
      <w:r w:rsidR="00843CB6" w:rsidRPr="004E142E">
        <w:rPr>
          <w:b/>
          <w:bCs/>
        </w:rPr>
        <w:t>(</w:t>
      </w:r>
      <w:r w:rsidR="00843CB6" w:rsidRPr="00843CB6">
        <w:rPr>
          <w:b/>
          <w:bCs/>
          <w:noProof/>
        </w:rPr>
        <w:t>25</w:t>
      </w:r>
      <w:r w:rsidR="00843CB6" w:rsidRPr="004E142E">
        <w:rPr>
          <w:b/>
          <w:bCs/>
        </w:rPr>
        <w:t>)</w:t>
      </w:r>
      <w:r w:rsidR="00264523" w:rsidRPr="00D9045C">
        <w:rPr>
          <w:b/>
          <w:bCs/>
        </w:rPr>
        <w:fldChar w:fldCharType="end"/>
      </w:r>
      <w:r w:rsidR="00264523">
        <w:t xml:space="preserve"> for TCE (</w:t>
      </w:r>
      <w:r w:rsidR="00692FE6" w:rsidRPr="00692FE6">
        <w:rPr>
          <w:b/>
          <w:bCs/>
        </w:rPr>
        <w:fldChar w:fldCharType="begin"/>
      </w:r>
      <w:r w:rsidR="00692FE6" w:rsidRPr="00692FE6">
        <w:rPr>
          <w:b/>
          <w:bCs/>
        </w:rPr>
        <w:instrText xml:space="preserve"> REF _Ref165022128 \h  \* MERGEFORMAT </w:instrText>
      </w:r>
      <w:r w:rsidR="00692FE6" w:rsidRPr="00692FE6">
        <w:rPr>
          <w:b/>
          <w:bCs/>
        </w:rPr>
      </w:r>
      <w:r w:rsidR="00692FE6" w:rsidRPr="00692FE6">
        <w:rPr>
          <w:b/>
          <w:bCs/>
        </w:rPr>
        <w:fldChar w:fldCharType="separate"/>
      </w:r>
      <w:r w:rsidR="00843CB6" w:rsidRPr="00692FE6">
        <w:rPr>
          <w:b/>
          <w:bCs/>
        </w:rPr>
        <w:t xml:space="preserve">Figure </w:t>
      </w:r>
      <w:r w:rsidR="00843CB6" w:rsidRPr="00843CB6">
        <w:rPr>
          <w:b/>
          <w:bCs/>
          <w:noProof/>
        </w:rPr>
        <w:t>28</w:t>
      </w:r>
      <w:r w:rsidR="00692FE6" w:rsidRPr="00692FE6">
        <w:rPr>
          <w:b/>
          <w:bCs/>
        </w:rPr>
        <w:fldChar w:fldCharType="end"/>
      </w:r>
      <w:r w:rsidR="00692FE6">
        <w:t>).</w:t>
      </w:r>
    </w:p>
    <w:p w14:paraId="7C143A2B" w14:textId="77777777" w:rsidR="00940156" w:rsidRDefault="00940156" w:rsidP="001C33C1">
      <w:pPr>
        <w:jc w:val="both"/>
      </w:pPr>
    </w:p>
    <w:p w14:paraId="35209EF1" w14:textId="77777777" w:rsidR="00264523" w:rsidRDefault="00264523" w:rsidP="00264523">
      <w:pPr>
        <w:keepNext/>
        <w:jc w:val="center"/>
      </w:pPr>
      <w:r w:rsidRPr="00264523">
        <w:rPr>
          <w:noProof/>
        </w:rPr>
        <w:drawing>
          <wp:inline distT="0" distB="0" distL="0" distR="0" wp14:anchorId="6C3D582B" wp14:editId="161263F2">
            <wp:extent cx="4178018" cy="2896820"/>
            <wp:effectExtent l="0" t="0" r="0" b="0"/>
            <wp:docPr id="527509098" name="Picture 1" descr="A graph of a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098" name="Picture 1" descr="A graph of a river&#10;&#10;Description automatically generated with medium confidence"/>
                    <pic:cNvPicPr/>
                  </pic:nvPicPr>
                  <pic:blipFill>
                    <a:blip r:embed="rId51"/>
                    <a:stretch>
                      <a:fillRect/>
                    </a:stretch>
                  </pic:blipFill>
                  <pic:spPr>
                    <a:xfrm>
                      <a:off x="0" y="0"/>
                      <a:ext cx="4190143" cy="2905227"/>
                    </a:xfrm>
                    <a:prstGeom prst="rect">
                      <a:avLst/>
                    </a:prstGeom>
                  </pic:spPr>
                </pic:pic>
              </a:graphicData>
            </a:graphic>
          </wp:inline>
        </w:drawing>
      </w:r>
    </w:p>
    <w:p w14:paraId="090FF7E0" w14:textId="19B89CC8" w:rsidR="00264523" w:rsidRPr="00692FE6" w:rsidRDefault="00264523" w:rsidP="00264523">
      <w:pPr>
        <w:pStyle w:val="Caption"/>
        <w:jc w:val="center"/>
        <w:rPr>
          <w:b/>
          <w:bCs/>
          <w:i w:val="0"/>
          <w:iCs w:val="0"/>
        </w:rPr>
      </w:pPr>
      <w:bookmarkStart w:id="127" w:name="_Ref165022128"/>
      <w:r w:rsidRPr="00692FE6">
        <w:rPr>
          <w:b/>
          <w:bCs/>
          <w:i w:val="0"/>
          <w:iCs w:val="0"/>
        </w:rPr>
        <w:t xml:space="preserve">Figure </w:t>
      </w:r>
      <w:r w:rsidRPr="00692FE6">
        <w:rPr>
          <w:b/>
          <w:bCs/>
          <w:i w:val="0"/>
          <w:iCs w:val="0"/>
        </w:rPr>
        <w:fldChar w:fldCharType="begin"/>
      </w:r>
      <w:r w:rsidRPr="00692FE6">
        <w:rPr>
          <w:b/>
          <w:bCs/>
          <w:i w:val="0"/>
          <w:iCs w:val="0"/>
        </w:rPr>
        <w:instrText xml:space="preserve"> SEQ Figure \* ARABIC </w:instrText>
      </w:r>
      <w:r w:rsidRPr="00692FE6">
        <w:rPr>
          <w:b/>
          <w:bCs/>
          <w:i w:val="0"/>
          <w:iCs w:val="0"/>
        </w:rPr>
        <w:fldChar w:fldCharType="separate"/>
      </w:r>
      <w:r w:rsidR="00843CB6">
        <w:rPr>
          <w:b/>
          <w:bCs/>
          <w:i w:val="0"/>
          <w:iCs w:val="0"/>
          <w:noProof/>
        </w:rPr>
        <w:t>28</w:t>
      </w:r>
      <w:r w:rsidRPr="00692FE6">
        <w:rPr>
          <w:b/>
          <w:bCs/>
          <w:i w:val="0"/>
          <w:iCs w:val="0"/>
        </w:rPr>
        <w:fldChar w:fldCharType="end"/>
      </w:r>
      <w:bookmarkEnd w:id="127"/>
      <w:r w:rsidRPr="00692FE6">
        <w:rPr>
          <w:b/>
          <w:bCs/>
          <w:i w:val="0"/>
          <w:iCs w:val="0"/>
        </w:rPr>
        <w:t xml:space="preserve"> Reduction of Freundlich </w:t>
      </w:r>
      <w:r w:rsidR="00E12C69" w:rsidRPr="00692FE6">
        <w:rPr>
          <w:b/>
          <w:bCs/>
          <w:i w:val="0"/>
          <w:iCs w:val="0"/>
        </w:rPr>
        <w:t xml:space="preserve">K for TCE and for </w:t>
      </w:r>
      <w:r w:rsidR="003B4C2B">
        <w:rPr>
          <w:b/>
          <w:bCs/>
          <w:i w:val="0"/>
          <w:iCs w:val="0"/>
        </w:rPr>
        <w:t>various</w:t>
      </w:r>
      <w:r w:rsidR="00E12C69" w:rsidRPr="00692FE6">
        <w:rPr>
          <w:b/>
          <w:bCs/>
          <w:i w:val="0"/>
          <w:iCs w:val="0"/>
        </w:rPr>
        <w:t xml:space="preserve"> background waters </w:t>
      </w:r>
      <w:r w:rsidR="00E12C69" w:rsidRPr="00692FE6">
        <w:rPr>
          <w:b/>
          <w:bCs/>
          <w:i w:val="0"/>
          <w:iCs w:val="0"/>
        </w:rPr>
        <w:fldChar w:fldCharType="begin"/>
      </w:r>
      <w:r w:rsidR="00E12C69" w:rsidRPr="00692FE6">
        <w:rPr>
          <w:b/>
          <w:bCs/>
          <w:i w:val="0"/>
          <w:iCs w:val="0"/>
        </w:rPr>
        <w:instrText xml:space="preserve"> ADDIN ZOTERO_ITEM CSL_CITATION {"citationID":"YJgSXDe3","properties":{"formattedCitation":"(Jarvie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E12C69" w:rsidRPr="00692FE6">
        <w:rPr>
          <w:b/>
          <w:bCs/>
          <w:i w:val="0"/>
          <w:iCs w:val="0"/>
        </w:rPr>
        <w:fldChar w:fldCharType="separate"/>
      </w:r>
      <w:r w:rsidR="00E12C69" w:rsidRPr="00692FE6">
        <w:rPr>
          <w:rFonts w:cs="Arial"/>
          <w:b/>
          <w:bCs/>
          <w:i w:val="0"/>
          <w:iCs w:val="0"/>
        </w:rPr>
        <w:t>(Jarvie et al., 2005)</w:t>
      </w:r>
      <w:r w:rsidR="00E12C69" w:rsidRPr="00692FE6">
        <w:rPr>
          <w:b/>
          <w:bCs/>
          <w:i w:val="0"/>
          <w:iCs w:val="0"/>
        </w:rPr>
        <w:fldChar w:fldCharType="end"/>
      </w:r>
    </w:p>
    <w:p w14:paraId="740FD154" w14:textId="1DCBFA0C" w:rsidR="008205AB" w:rsidRDefault="003419C0" w:rsidP="001C33C1">
      <w:pPr>
        <w:jc w:val="both"/>
      </w:pPr>
      <w:r>
        <w:t>In the PSDM by USEPA code</w:t>
      </w:r>
      <w:r w:rsidR="00D706EC">
        <w:t xml:space="preserve"> (</w:t>
      </w:r>
      <w:r w:rsidR="00D706EC" w:rsidRPr="007A76C6">
        <w:rPr>
          <w:b/>
          <w:bCs/>
        </w:rPr>
        <w:fldChar w:fldCharType="begin"/>
      </w:r>
      <w:r w:rsidR="00D706EC" w:rsidRPr="007A76C6">
        <w:rPr>
          <w:b/>
          <w:bCs/>
        </w:rPr>
        <w:instrText xml:space="preserve"> REF _Ref165024274 \h  \* MERGEFORMAT </w:instrText>
      </w:r>
      <w:r w:rsidR="00D706EC" w:rsidRPr="007A76C6">
        <w:rPr>
          <w:b/>
          <w:bCs/>
        </w:rPr>
      </w:r>
      <w:r w:rsidR="00D706EC" w:rsidRPr="007A76C6">
        <w:rPr>
          <w:b/>
          <w:bCs/>
        </w:rPr>
        <w:fldChar w:fldCharType="separate"/>
      </w:r>
      <w:r w:rsidR="00843CB6" w:rsidRPr="007A76C6">
        <w:rPr>
          <w:b/>
          <w:bCs/>
        </w:rPr>
        <w:t xml:space="preserve">Figure </w:t>
      </w:r>
      <w:r w:rsidR="00843CB6" w:rsidRPr="00843CB6">
        <w:rPr>
          <w:b/>
          <w:bCs/>
          <w:noProof/>
        </w:rPr>
        <w:t>29</w:t>
      </w:r>
      <w:r w:rsidR="00D706EC" w:rsidRPr="007A76C6">
        <w:rPr>
          <w:b/>
          <w:bCs/>
        </w:rPr>
        <w:fldChar w:fldCharType="end"/>
      </w:r>
      <w:r w:rsidR="00D706EC">
        <w:t>)</w:t>
      </w:r>
      <w:r>
        <w:t xml:space="preserve">, parameters </w:t>
      </w:r>
      <m:oMath>
        <m:r>
          <w:rPr>
            <w:rFonts w:ascii="Cambria Math" w:hAnsi="Cambria Math"/>
          </w:rPr>
          <m:t>A1</m:t>
        </m:r>
      </m:oMath>
      <w:r>
        <w:rPr>
          <w:rFonts w:eastAsiaTheme="minorEastAsia"/>
        </w:rPr>
        <w:t xml:space="preserve">, </w:t>
      </w:r>
      <m:oMath>
        <m:r>
          <w:rPr>
            <w:rFonts w:ascii="Cambria Math" w:hAnsi="Cambria Math"/>
          </w:rPr>
          <m:t>A2</m:t>
        </m:r>
      </m:oMath>
      <w:r>
        <w:rPr>
          <w:rFonts w:eastAsiaTheme="minorEastAsia"/>
        </w:rPr>
        <w:t xml:space="preserve">, </w:t>
      </w:r>
      <m:oMath>
        <m:r>
          <w:rPr>
            <w:rFonts w:ascii="Cambria Math" w:hAnsi="Cambria Math"/>
          </w:rPr>
          <m:t>A3</m:t>
        </m:r>
      </m:oMath>
      <w:r>
        <w:rPr>
          <w:rFonts w:eastAsiaTheme="minorEastAsia"/>
        </w:rPr>
        <w:t xml:space="preserve"> and </w:t>
      </w:r>
      <m:oMath>
        <m:r>
          <w:rPr>
            <w:rFonts w:ascii="Cambria Math" w:hAnsi="Cambria Math"/>
          </w:rPr>
          <m:t>A4</m:t>
        </m:r>
      </m:oMath>
      <w:r>
        <w:rPr>
          <w:rFonts w:eastAsiaTheme="minorEastAsia"/>
        </w:rPr>
        <w:t xml:space="preserve"> </w:t>
      </w:r>
      <w:r w:rsidR="00507DF0">
        <w:rPr>
          <w:rFonts w:eastAsiaTheme="minorEastAsia"/>
        </w:rPr>
        <w:t xml:space="preserve"> from equation </w:t>
      </w:r>
      <w:r w:rsidR="00507DF0" w:rsidRPr="00FD2A0F">
        <w:rPr>
          <w:rFonts w:eastAsiaTheme="minorEastAsia"/>
        </w:rPr>
        <w:fldChar w:fldCharType="begin"/>
      </w:r>
      <w:r w:rsidR="00507DF0" w:rsidRPr="00FD2A0F">
        <w:rPr>
          <w:rFonts w:eastAsiaTheme="minorEastAsia"/>
        </w:rPr>
        <w:instrText xml:space="preserve"> REF _Ref165015779 \h </w:instrText>
      </w:r>
      <w:r w:rsidR="00FD2A0F" w:rsidRPr="00FD2A0F">
        <w:rPr>
          <w:rFonts w:eastAsiaTheme="minorEastAsia"/>
        </w:rPr>
        <w:instrText xml:space="preserve"> \* MERGEFORMAT </w:instrText>
      </w:r>
      <w:r w:rsidR="00507DF0" w:rsidRPr="00FD2A0F">
        <w:rPr>
          <w:rFonts w:eastAsiaTheme="minorEastAsia"/>
        </w:rPr>
      </w:r>
      <w:r w:rsidR="00507DF0" w:rsidRPr="00FD2A0F">
        <w:rPr>
          <w:rFonts w:eastAsiaTheme="minorEastAsia"/>
        </w:rPr>
        <w:fldChar w:fldCharType="separate"/>
      </w:r>
      <w:r w:rsidR="00843CB6" w:rsidRPr="004E142E">
        <w:rPr>
          <w:b/>
          <w:bCs/>
        </w:rPr>
        <w:t>(</w:t>
      </w:r>
      <w:r w:rsidR="00843CB6" w:rsidRPr="00843CB6">
        <w:rPr>
          <w:b/>
          <w:bCs/>
          <w:noProof/>
        </w:rPr>
        <w:t>25</w:t>
      </w:r>
      <w:r w:rsidR="00843CB6" w:rsidRPr="004E142E">
        <w:rPr>
          <w:b/>
          <w:bCs/>
        </w:rPr>
        <w:t>)</w:t>
      </w:r>
      <w:r w:rsidR="00507DF0" w:rsidRPr="00FD2A0F">
        <w:rPr>
          <w:rFonts w:eastAsiaTheme="minorEastAsia"/>
        </w:rPr>
        <w:fldChar w:fldCharType="end"/>
      </w:r>
      <w:r w:rsidR="00507DF0" w:rsidRPr="00FD2A0F">
        <w:rPr>
          <w:rFonts w:eastAsiaTheme="minorEastAsia"/>
        </w:rPr>
        <w:t xml:space="preserve"> </w:t>
      </w:r>
      <w:r>
        <w:rPr>
          <w:rFonts w:eastAsiaTheme="minorEastAsia"/>
        </w:rPr>
        <w:t>were presented as rk1, rk2, rk3 and rk4</w:t>
      </w:r>
      <w:r w:rsidR="00D21CA6">
        <w:rPr>
          <w:rFonts w:eastAsiaTheme="minorEastAsia"/>
        </w:rPr>
        <w:t>.</w:t>
      </w:r>
      <w:r>
        <w:rPr>
          <w:rFonts w:eastAsiaTheme="minorEastAsia"/>
        </w:rPr>
        <w:t xml:space="preserve"> </w:t>
      </w:r>
      <w:r w:rsidR="00A22850">
        <w:rPr>
          <w:rFonts w:eastAsiaTheme="minorEastAsia"/>
        </w:rPr>
        <w:t xml:space="preserve">These were calculated dependent on </w:t>
      </w:r>
      <w:r w:rsidR="009C0F2A">
        <w:rPr>
          <w:rFonts w:eastAsiaTheme="minorEastAsia"/>
        </w:rPr>
        <w:t xml:space="preserve">water-specific parameters </w:t>
      </w:r>
      <w:r w:rsidR="00D706EC">
        <w:rPr>
          <w:rFonts w:eastAsiaTheme="minorEastAsia"/>
        </w:rPr>
        <w:br/>
      </w:r>
      <w:r w:rsidR="009C0F2A">
        <w:rPr>
          <w:rFonts w:eastAsiaTheme="minorEastAsia"/>
        </w:rPr>
        <w:t xml:space="preserve">a1 – a4 and compound-specific parameters </w:t>
      </w:r>
      <w:r w:rsidR="00507DF0">
        <w:rPr>
          <w:rFonts w:eastAsiaTheme="minorEastAsia"/>
        </w:rPr>
        <w:t>b1 and b2</w:t>
      </w:r>
      <w:r w:rsidR="00E840FB">
        <w:rPr>
          <w:rFonts w:eastAsiaTheme="minorEastAsia"/>
        </w:rPr>
        <w:t xml:space="preserve">, </w:t>
      </w:r>
      <w:r w:rsidR="00507DF0">
        <w:rPr>
          <w:rFonts w:eastAsiaTheme="minorEastAsia"/>
        </w:rPr>
        <w:t xml:space="preserve">that represent </w:t>
      </w:r>
      <m:oMath>
        <m:r>
          <w:rPr>
            <w:rFonts w:ascii="Cambria Math" w:hAnsi="Cambria Math"/>
          </w:rPr>
          <m:t>a</m:t>
        </m:r>
      </m:oMath>
      <w:r w:rsidR="00507DF0">
        <w:rPr>
          <w:rFonts w:eastAsiaTheme="minorEastAsia"/>
        </w:rPr>
        <w:t xml:space="preserve"> and </w:t>
      </w:r>
      <m:oMath>
        <m:r>
          <w:rPr>
            <w:rFonts w:ascii="Cambria Math" w:hAnsi="Cambria Math"/>
          </w:rPr>
          <m:t>b</m:t>
        </m:r>
      </m:oMath>
      <w:r w:rsidR="00507DF0">
        <w:rPr>
          <w:rFonts w:eastAsiaTheme="minorEastAsia"/>
        </w:rPr>
        <w:t xml:space="preserve"> in equation </w:t>
      </w:r>
      <w:r w:rsidR="00507DF0" w:rsidRPr="00FD2A0F">
        <w:rPr>
          <w:rFonts w:eastAsiaTheme="minorEastAsia"/>
        </w:rPr>
        <w:fldChar w:fldCharType="begin"/>
      </w:r>
      <w:r w:rsidR="00507DF0" w:rsidRPr="00FD2A0F">
        <w:rPr>
          <w:rFonts w:eastAsiaTheme="minorEastAsia"/>
        </w:rPr>
        <w:instrText xml:space="preserve"> REF _Ref165020964 \h </w:instrText>
      </w:r>
      <w:r w:rsidR="00FD2A0F" w:rsidRPr="00FD2A0F">
        <w:rPr>
          <w:rFonts w:eastAsiaTheme="minorEastAsia"/>
        </w:rPr>
        <w:instrText xml:space="preserve"> \* MERGEFORMAT </w:instrText>
      </w:r>
      <w:r w:rsidR="00507DF0" w:rsidRPr="00FD2A0F">
        <w:rPr>
          <w:rFonts w:eastAsiaTheme="minorEastAsia"/>
        </w:rPr>
      </w:r>
      <w:r w:rsidR="00507DF0" w:rsidRPr="00FD2A0F">
        <w:rPr>
          <w:rFonts w:eastAsiaTheme="minorEastAsia"/>
        </w:rPr>
        <w:fldChar w:fldCharType="separate"/>
      </w:r>
      <w:r w:rsidR="00843CB6" w:rsidRPr="00FF659D">
        <w:rPr>
          <w:b/>
          <w:bCs/>
        </w:rPr>
        <w:t>(</w:t>
      </w:r>
      <w:r w:rsidR="00843CB6" w:rsidRPr="00843CB6">
        <w:rPr>
          <w:b/>
          <w:bCs/>
          <w:noProof/>
        </w:rPr>
        <w:t>26</w:t>
      </w:r>
      <w:r w:rsidR="00843CB6" w:rsidRPr="00FF659D">
        <w:rPr>
          <w:b/>
          <w:bCs/>
        </w:rPr>
        <w:t>)</w:t>
      </w:r>
      <w:r w:rsidR="00507DF0" w:rsidRPr="00FD2A0F">
        <w:rPr>
          <w:rFonts w:eastAsiaTheme="minorEastAsia"/>
        </w:rPr>
        <w:fldChar w:fldCharType="end"/>
      </w:r>
      <w:r w:rsidR="00507DF0">
        <w:rPr>
          <w:rFonts w:eastAsiaTheme="minorEastAsia"/>
        </w:rPr>
        <w:t>.</w:t>
      </w:r>
      <w:r w:rsidR="00B14B41">
        <w:rPr>
          <w:rFonts w:eastAsiaTheme="minorEastAsia"/>
        </w:rPr>
        <w:t xml:space="preserve"> </w:t>
      </w:r>
      <w:r w:rsidR="00D706EC">
        <w:rPr>
          <w:rFonts w:eastAsiaTheme="minorEastAsia"/>
        </w:rPr>
        <w:br/>
      </w:r>
      <w:r w:rsidR="00507DF0">
        <w:rPr>
          <w:rFonts w:eastAsiaTheme="minorEastAsia"/>
        </w:rPr>
        <w:t xml:space="preserve">The fraction </w:t>
      </w:r>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oMath>
      <w:r w:rsidR="00DE2D9D">
        <w:rPr>
          <w:rFonts w:eastAsiaTheme="minorEastAsia"/>
        </w:rPr>
        <w:t xml:space="preserve"> is defined as </w:t>
      </w:r>
      <w:r w:rsidR="00164A06">
        <w:rPr>
          <w:rFonts w:eastAsiaTheme="minorEastAsia"/>
        </w:rPr>
        <w:t>‘</w:t>
      </w:r>
      <w:r w:rsidR="00DE2D9D" w:rsidRPr="00164A06">
        <w:rPr>
          <w:rFonts w:eastAsiaTheme="minorEastAsia"/>
          <w:i/>
          <w:iCs/>
        </w:rPr>
        <w:t>k_mult_pd</w:t>
      </w:r>
      <w:r w:rsidR="00164A06">
        <w:rPr>
          <w:rFonts w:eastAsiaTheme="minorEastAsia"/>
          <w:i/>
          <w:iCs/>
        </w:rPr>
        <w:t>’</w:t>
      </w:r>
      <w:r w:rsidR="00164A06">
        <w:t>.</w:t>
      </w:r>
      <w:r w:rsidR="008205AB">
        <w:t xml:space="preserve"> </w:t>
      </w:r>
    </w:p>
    <w:p w14:paraId="7C8F9A3D" w14:textId="77777777" w:rsidR="008205AB" w:rsidRDefault="008205AB" w:rsidP="001C33C1">
      <w:pPr>
        <w:jc w:val="both"/>
      </w:pPr>
    </w:p>
    <w:p w14:paraId="1BB2E8EF" w14:textId="7D68104E" w:rsidR="00B857BA" w:rsidRDefault="008205AB" w:rsidP="001C33C1">
      <w:pPr>
        <w:jc w:val="both"/>
      </w:pPr>
      <w:r>
        <w:t xml:space="preserve">The fouling approach by USEPA was investigated by returning the </w:t>
      </w:r>
      <w:r w:rsidR="00154AAE">
        <w:t xml:space="preserve">fouling </w:t>
      </w:r>
      <w:r>
        <w:t>parameters</w:t>
      </w:r>
      <w:r w:rsidR="00154AAE">
        <w:t xml:space="preserve"> during the pilot simulation of compound PFHpA (</w:t>
      </w:r>
      <w:r w:rsidR="00154AAE" w:rsidRPr="00E05A08">
        <w:rPr>
          <w:b/>
          <w:bCs/>
        </w:rPr>
        <w:t xml:space="preserve">paragraph </w:t>
      </w:r>
      <w:r w:rsidR="00E05A08" w:rsidRPr="00E05A08">
        <w:rPr>
          <w:b/>
          <w:bCs/>
        </w:rPr>
        <w:fldChar w:fldCharType="begin"/>
      </w:r>
      <w:r w:rsidR="00E05A08" w:rsidRPr="00E05A08">
        <w:rPr>
          <w:b/>
          <w:bCs/>
        </w:rPr>
        <w:instrText xml:space="preserve"> REF _Ref165025908 \r \h </w:instrText>
      </w:r>
      <w:r w:rsidR="00E05A08">
        <w:rPr>
          <w:b/>
          <w:bCs/>
        </w:rPr>
        <w:instrText xml:space="preserve"> \* MERGEFORMAT </w:instrText>
      </w:r>
      <w:r w:rsidR="00E05A08" w:rsidRPr="00E05A08">
        <w:rPr>
          <w:b/>
          <w:bCs/>
        </w:rPr>
      </w:r>
      <w:r w:rsidR="00E05A08" w:rsidRPr="00E05A08">
        <w:rPr>
          <w:b/>
          <w:bCs/>
        </w:rPr>
        <w:fldChar w:fldCharType="separate"/>
      </w:r>
      <w:r w:rsidR="00843CB6">
        <w:rPr>
          <w:b/>
          <w:bCs/>
        </w:rPr>
        <w:t>6.3</w:t>
      </w:r>
      <w:r w:rsidR="00E05A08" w:rsidRPr="00E05A08">
        <w:rPr>
          <w:b/>
          <w:bCs/>
        </w:rPr>
        <w:fldChar w:fldCharType="end"/>
      </w:r>
      <w:r w:rsidR="00E05A08">
        <w:t>).</w:t>
      </w:r>
      <w:r w:rsidR="0079323D">
        <w:t xml:space="preserve"> </w:t>
      </w:r>
      <w:r w:rsidR="00D706EC">
        <w:t>P</w:t>
      </w:r>
      <w:r w:rsidR="00E05A08">
        <w:t xml:space="preserve">rinted </w:t>
      </w:r>
      <w:r w:rsidR="0079323D">
        <w:t xml:space="preserve">fouling parameters are shown </w:t>
      </w:r>
      <w:r w:rsidR="006111DD">
        <w:t xml:space="preserve">for organic-free water and NOM preloaded river water </w:t>
      </w:r>
      <w:r w:rsidR="00E05A08">
        <w:t>in</w:t>
      </w:r>
      <w:r w:rsidR="00053AA0">
        <w:rPr>
          <w:b/>
          <w:bCs/>
        </w:rPr>
        <w:t xml:space="preserve"> </w:t>
      </w:r>
      <w:r w:rsidR="00053AA0" w:rsidRPr="00FD2A0F">
        <w:rPr>
          <w:b/>
          <w:bCs/>
        </w:rPr>
        <w:fldChar w:fldCharType="begin"/>
      </w:r>
      <w:r w:rsidR="00053AA0" w:rsidRPr="00FD2A0F">
        <w:rPr>
          <w:b/>
          <w:bCs/>
        </w:rPr>
        <w:instrText xml:space="preserve"> REF _Ref165040801 \h </w:instrText>
      </w:r>
      <w:r w:rsidR="00FD2A0F" w:rsidRPr="00FD2A0F">
        <w:rPr>
          <w:b/>
          <w:bCs/>
        </w:rPr>
        <w:instrText xml:space="preserve"> \* MERGEFORMAT </w:instrText>
      </w:r>
      <w:r w:rsidR="00053AA0" w:rsidRPr="00FD2A0F">
        <w:rPr>
          <w:b/>
          <w:bCs/>
        </w:rPr>
      </w:r>
      <w:r w:rsidR="00053AA0" w:rsidRPr="00FD2A0F">
        <w:rPr>
          <w:b/>
          <w:bCs/>
        </w:rPr>
        <w:fldChar w:fldCharType="separate"/>
      </w:r>
      <w:r w:rsidR="00843CB6" w:rsidRPr="005355C1">
        <w:rPr>
          <w:b/>
          <w:bCs/>
        </w:rPr>
        <w:t xml:space="preserve">Figure </w:t>
      </w:r>
      <w:r w:rsidR="00843CB6" w:rsidRPr="00843CB6">
        <w:rPr>
          <w:b/>
          <w:bCs/>
          <w:noProof/>
        </w:rPr>
        <w:t>30</w:t>
      </w:r>
      <w:r w:rsidR="00053AA0" w:rsidRPr="00FD2A0F">
        <w:rPr>
          <w:b/>
          <w:bCs/>
        </w:rPr>
        <w:fldChar w:fldCharType="end"/>
      </w:r>
      <w:r w:rsidR="00FD2A0F">
        <w:t>.</w:t>
      </w:r>
    </w:p>
    <w:p w14:paraId="47C4A3B7" w14:textId="5DC9717B" w:rsidR="00ED3386" w:rsidRDefault="00ED3386">
      <w:pPr>
        <w:spacing w:after="160" w:line="2" w:lineRule="auto"/>
      </w:pPr>
      <w:r>
        <w:br w:type="page"/>
      </w:r>
    </w:p>
    <w:p w14:paraId="08669E23" w14:textId="6107FF39" w:rsidR="00BE1E7E" w:rsidRDefault="00821117" w:rsidP="00BE1E7E">
      <w:pPr>
        <w:keepNext/>
        <w:jc w:val="center"/>
      </w:pPr>
      <w:r w:rsidRPr="00821117">
        <w:rPr>
          <w:noProof/>
        </w:rPr>
        <w:lastRenderedPageBreak/>
        <w:drawing>
          <wp:inline distT="0" distB="0" distL="0" distR="0" wp14:anchorId="0AD7115D" wp14:editId="1C0CDC43">
            <wp:extent cx="5010912" cy="886631"/>
            <wp:effectExtent l="0" t="0" r="0" b="8890"/>
            <wp:docPr id="32" name="Picture 31" descr="A screen shot of a computer code&#10;&#10;Description automatically generated">
              <a:extLst xmlns:a="http://schemas.openxmlformats.org/drawingml/2006/main">
                <a:ext uri="{FF2B5EF4-FFF2-40B4-BE49-F238E27FC236}">
                  <a16:creationId xmlns:a16="http://schemas.microsoft.com/office/drawing/2014/main" id="{268DD082-3276-CC9B-E78A-C373CC5177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1" descr="A screen shot of a computer code&#10;&#10;Description automatically generated">
                      <a:extLst>
                        <a:ext uri="{FF2B5EF4-FFF2-40B4-BE49-F238E27FC236}">
                          <a16:creationId xmlns:a16="http://schemas.microsoft.com/office/drawing/2014/main" id="{268DD082-3276-CC9B-E78A-C373CC5177A7}"/>
                        </a:ext>
                      </a:extLst>
                    </pic:cNvPr>
                    <pic:cNvPicPr>
                      <a:picLocks noChangeAspect="1"/>
                    </pic:cNvPicPr>
                  </pic:nvPicPr>
                  <pic:blipFill>
                    <a:blip r:embed="rId52"/>
                    <a:stretch>
                      <a:fillRect/>
                    </a:stretch>
                  </pic:blipFill>
                  <pic:spPr>
                    <a:xfrm>
                      <a:off x="0" y="0"/>
                      <a:ext cx="5030742" cy="890140"/>
                    </a:xfrm>
                    <a:prstGeom prst="rect">
                      <a:avLst/>
                    </a:prstGeom>
                  </pic:spPr>
                </pic:pic>
              </a:graphicData>
            </a:graphic>
          </wp:inline>
        </w:drawing>
      </w:r>
    </w:p>
    <w:p w14:paraId="51E6D3E7" w14:textId="41E2ECEB" w:rsidR="00D06555" w:rsidRDefault="00BE1E7E" w:rsidP="00D06555">
      <w:pPr>
        <w:pStyle w:val="Caption"/>
        <w:jc w:val="center"/>
        <w:rPr>
          <w:b/>
          <w:bCs/>
        </w:rPr>
      </w:pPr>
      <w:bookmarkStart w:id="128" w:name="_Ref165024274"/>
      <w:r w:rsidRPr="007A76C6">
        <w:rPr>
          <w:b/>
          <w:bCs/>
          <w:i w:val="0"/>
          <w:iCs w:val="0"/>
        </w:rPr>
        <w:t xml:space="preserve">Figure </w:t>
      </w:r>
      <w:r w:rsidRPr="007A76C6">
        <w:rPr>
          <w:b/>
          <w:bCs/>
          <w:i w:val="0"/>
          <w:iCs w:val="0"/>
        </w:rPr>
        <w:fldChar w:fldCharType="begin"/>
      </w:r>
      <w:r w:rsidRPr="007A76C6">
        <w:rPr>
          <w:b/>
          <w:bCs/>
          <w:i w:val="0"/>
          <w:iCs w:val="0"/>
        </w:rPr>
        <w:instrText xml:space="preserve"> SEQ Figure \* ARABIC </w:instrText>
      </w:r>
      <w:r w:rsidRPr="007A76C6">
        <w:rPr>
          <w:b/>
          <w:bCs/>
          <w:i w:val="0"/>
          <w:iCs w:val="0"/>
        </w:rPr>
        <w:fldChar w:fldCharType="separate"/>
      </w:r>
      <w:r w:rsidR="00843CB6">
        <w:rPr>
          <w:b/>
          <w:bCs/>
          <w:i w:val="0"/>
          <w:iCs w:val="0"/>
          <w:noProof/>
        </w:rPr>
        <w:t>29</w:t>
      </w:r>
      <w:r w:rsidRPr="007A76C6">
        <w:rPr>
          <w:b/>
          <w:bCs/>
          <w:i w:val="0"/>
          <w:iCs w:val="0"/>
        </w:rPr>
        <w:fldChar w:fldCharType="end"/>
      </w:r>
      <w:bookmarkEnd w:id="128"/>
      <w:r w:rsidRPr="007A76C6">
        <w:rPr>
          <w:b/>
          <w:bCs/>
          <w:i w:val="0"/>
          <w:iCs w:val="0"/>
        </w:rPr>
        <w:t xml:space="preserve"> USEPA fouling approach:</w:t>
      </w:r>
      <w:r w:rsidR="00123EB2" w:rsidRPr="007A76C6">
        <w:rPr>
          <w:b/>
          <w:bCs/>
          <w:i w:val="0"/>
          <w:iCs w:val="0"/>
        </w:rPr>
        <w:t xml:space="preserve"> equations for Freundlich K reduction</w:t>
      </w:r>
      <w:r w:rsidR="007A76C6" w:rsidRPr="007A76C6">
        <w:rPr>
          <w:b/>
          <w:bCs/>
          <w:i w:val="0"/>
          <w:iCs w:val="0"/>
        </w:rPr>
        <w:t xml:space="preserve"> in Python </w:t>
      </w:r>
      <w:r w:rsidR="007A76C6" w:rsidRPr="007A76C6">
        <w:rPr>
          <w:b/>
          <w:bCs/>
          <w:i w:val="0"/>
          <w:iCs w:val="0"/>
        </w:rPr>
        <w:fldChar w:fldCharType="begin"/>
      </w:r>
      <w:r w:rsidR="007A76C6" w:rsidRPr="007A76C6">
        <w:rPr>
          <w:b/>
          <w:bCs/>
          <w:i w:val="0"/>
          <w:iCs w:val="0"/>
        </w:rPr>
        <w:instrText xml:space="preserve"> ADDIN ZOTERO_ITEM CSL_CITATION {"citationID":"3HrK9Fit","properties":{"formattedCitation":"(J.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7A76C6" w:rsidRPr="007A76C6">
        <w:rPr>
          <w:b/>
          <w:bCs/>
          <w:i w:val="0"/>
          <w:iCs w:val="0"/>
        </w:rPr>
        <w:fldChar w:fldCharType="separate"/>
      </w:r>
      <w:r w:rsidR="007A76C6" w:rsidRPr="007A76C6">
        <w:rPr>
          <w:rFonts w:cs="Arial"/>
          <w:b/>
          <w:bCs/>
          <w:i w:val="0"/>
          <w:iCs w:val="0"/>
        </w:rPr>
        <w:t>(J. Burkhardt, 2020)</w:t>
      </w:r>
      <w:r w:rsidR="007A76C6" w:rsidRPr="007A76C6">
        <w:rPr>
          <w:b/>
          <w:bCs/>
          <w:i w:val="0"/>
          <w:iCs w:val="0"/>
        </w:rPr>
        <w:fldChar w:fldCharType="end"/>
      </w:r>
    </w:p>
    <w:p w14:paraId="2DED9936" w14:textId="04B41C12" w:rsidR="00446421" w:rsidRDefault="00F37CC5" w:rsidP="00446421">
      <w:pPr>
        <w:keepNext/>
        <w:jc w:val="center"/>
      </w:pPr>
      <w:r w:rsidRPr="00F37CC5">
        <w:rPr>
          <w:noProof/>
        </w:rPr>
        <w:drawing>
          <wp:inline distT="0" distB="0" distL="0" distR="0" wp14:anchorId="0CA58668" wp14:editId="074F055B">
            <wp:extent cx="5727700" cy="2593975"/>
            <wp:effectExtent l="0" t="0" r="6350" b="0"/>
            <wp:docPr id="330512721" name="Picture 28" descr="A screenshot of a computer&#10;&#10;Description automatically generated">
              <a:extLst xmlns:a="http://schemas.openxmlformats.org/drawingml/2006/main">
                <a:ext uri="{FF2B5EF4-FFF2-40B4-BE49-F238E27FC236}">
                  <a16:creationId xmlns:a16="http://schemas.microsoft.com/office/drawing/2014/main" id="{6D6BEB72-C707-55A5-8380-D3F25877D2B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512721" name="Picture 28" descr="A screenshot of a computer&#10;&#10;Description automatically generated">
                      <a:extLst>
                        <a:ext uri="{FF2B5EF4-FFF2-40B4-BE49-F238E27FC236}">
                          <a16:creationId xmlns:a16="http://schemas.microsoft.com/office/drawing/2014/main" id="{6D6BEB72-C707-55A5-8380-D3F25877D2BF}"/>
                        </a:ext>
                      </a:extLst>
                    </pic:cNvPr>
                    <pic:cNvPicPr>
                      <a:picLocks noChangeAspect="1"/>
                    </pic:cNvPicPr>
                  </pic:nvPicPr>
                  <pic:blipFill>
                    <a:blip r:embed="rId53"/>
                    <a:stretch>
                      <a:fillRect/>
                    </a:stretch>
                  </pic:blipFill>
                  <pic:spPr>
                    <a:xfrm>
                      <a:off x="0" y="0"/>
                      <a:ext cx="5727700" cy="2593975"/>
                    </a:xfrm>
                    <a:prstGeom prst="rect">
                      <a:avLst/>
                    </a:prstGeom>
                  </pic:spPr>
                </pic:pic>
              </a:graphicData>
            </a:graphic>
          </wp:inline>
        </w:drawing>
      </w:r>
    </w:p>
    <w:p w14:paraId="6D5A6C80" w14:textId="35493568" w:rsidR="00355956" w:rsidRPr="005355C1" w:rsidRDefault="00446421" w:rsidP="00446421">
      <w:pPr>
        <w:pStyle w:val="Caption"/>
        <w:jc w:val="center"/>
        <w:rPr>
          <w:b/>
          <w:bCs/>
          <w:i w:val="0"/>
          <w:iCs w:val="0"/>
        </w:rPr>
      </w:pPr>
      <w:bookmarkStart w:id="129" w:name="_Ref165040801"/>
      <w:r w:rsidRPr="005355C1">
        <w:rPr>
          <w:b/>
          <w:bCs/>
          <w:i w:val="0"/>
          <w:iCs w:val="0"/>
        </w:rPr>
        <w:t xml:space="preserve">Figure </w:t>
      </w:r>
      <w:r w:rsidRPr="005355C1">
        <w:rPr>
          <w:b/>
          <w:bCs/>
          <w:i w:val="0"/>
          <w:iCs w:val="0"/>
        </w:rPr>
        <w:fldChar w:fldCharType="begin"/>
      </w:r>
      <w:r w:rsidRPr="005355C1">
        <w:rPr>
          <w:b/>
          <w:bCs/>
          <w:i w:val="0"/>
          <w:iCs w:val="0"/>
        </w:rPr>
        <w:instrText xml:space="preserve"> SEQ Figure \* ARABIC </w:instrText>
      </w:r>
      <w:r w:rsidRPr="005355C1">
        <w:rPr>
          <w:b/>
          <w:bCs/>
          <w:i w:val="0"/>
          <w:iCs w:val="0"/>
        </w:rPr>
        <w:fldChar w:fldCharType="separate"/>
      </w:r>
      <w:r w:rsidR="00843CB6">
        <w:rPr>
          <w:b/>
          <w:bCs/>
          <w:i w:val="0"/>
          <w:iCs w:val="0"/>
          <w:noProof/>
        </w:rPr>
        <w:t>30</w:t>
      </w:r>
      <w:r w:rsidRPr="005355C1">
        <w:rPr>
          <w:b/>
          <w:bCs/>
          <w:i w:val="0"/>
          <w:iCs w:val="0"/>
        </w:rPr>
        <w:fldChar w:fldCharType="end"/>
      </w:r>
      <w:bookmarkEnd w:id="129"/>
      <w:r w:rsidRPr="005355C1">
        <w:rPr>
          <w:b/>
          <w:bCs/>
          <w:i w:val="0"/>
          <w:iCs w:val="0"/>
        </w:rPr>
        <w:t xml:space="preserve"> USEPA fouling parameters </w:t>
      </w:r>
      <w:r w:rsidR="005355C1">
        <w:rPr>
          <w:b/>
          <w:bCs/>
          <w:i w:val="0"/>
          <w:iCs w:val="0"/>
        </w:rPr>
        <w:t>for</w:t>
      </w:r>
      <w:r w:rsidR="0020252E" w:rsidRPr="005355C1">
        <w:rPr>
          <w:b/>
          <w:bCs/>
          <w:i w:val="0"/>
          <w:iCs w:val="0"/>
        </w:rPr>
        <w:t xml:space="preserve"> </w:t>
      </w:r>
      <w:r w:rsidR="005355C1" w:rsidRPr="005355C1">
        <w:rPr>
          <w:b/>
          <w:bCs/>
          <w:i w:val="0"/>
          <w:iCs w:val="0"/>
        </w:rPr>
        <w:t xml:space="preserve">adsorption from ‘organic-free’ </w:t>
      </w:r>
      <w:r w:rsidR="005355C1">
        <w:rPr>
          <w:b/>
          <w:bCs/>
          <w:i w:val="0"/>
          <w:iCs w:val="0"/>
        </w:rPr>
        <w:t>&amp;</w:t>
      </w:r>
      <w:r w:rsidR="005355C1" w:rsidRPr="005355C1">
        <w:rPr>
          <w:b/>
          <w:bCs/>
          <w:i w:val="0"/>
          <w:iCs w:val="0"/>
        </w:rPr>
        <w:t xml:space="preserve"> ‘Rhine’ water</w:t>
      </w:r>
      <w:r w:rsidR="00D6646A">
        <w:rPr>
          <w:b/>
          <w:bCs/>
          <w:i w:val="0"/>
          <w:iCs w:val="0"/>
        </w:rPr>
        <w:t>.</w:t>
      </w:r>
      <w:r w:rsidR="00D6646A">
        <w:rPr>
          <w:b/>
          <w:bCs/>
          <w:i w:val="0"/>
          <w:iCs w:val="0"/>
        </w:rPr>
        <w:br/>
        <w:t>Yellow</w:t>
      </w:r>
      <w:r w:rsidR="00BB70AD">
        <w:rPr>
          <w:b/>
          <w:bCs/>
          <w:i w:val="0"/>
          <w:iCs w:val="0"/>
        </w:rPr>
        <w:t xml:space="preserve"> = compound</w:t>
      </w:r>
      <w:r w:rsidR="00F165D5">
        <w:rPr>
          <w:b/>
          <w:bCs/>
          <w:i w:val="0"/>
          <w:iCs w:val="0"/>
        </w:rPr>
        <w:t>-</w:t>
      </w:r>
      <w:r w:rsidR="00BB70AD">
        <w:rPr>
          <w:b/>
          <w:bCs/>
          <w:i w:val="0"/>
          <w:iCs w:val="0"/>
        </w:rPr>
        <w:t>specific fouling parameters</w:t>
      </w:r>
      <w:r w:rsidR="00F74299">
        <w:rPr>
          <w:b/>
          <w:bCs/>
          <w:i w:val="0"/>
          <w:iCs w:val="0"/>
        </w:rPr>
        <w:t xml:space="preserve"> for </w:t>
      </w:r>
      <w:r w:rsidR="00F74299" w:rsidRPr="005355C1">
        <w:rPr>
          <w:b/>
          <w:bCs/>
          <w:i w:val="0"/>
          <w:iCs w:val="0"/>
        </w:rPr>
        <w:t>PFHpA</w:t>
      </w:r>
    </w:p>
    <w:p w14:paraId="5F703251" w14:textId="3F9B01BA" w:rsidR="00F113A5" w:rsidRDefault="009F381C" w:rsidP="009F381C">
      <w:pPr>
        <w:keepNext/>
        <w:jc w:val="center"/>
      </w:pPr>
      <w:r w:rsidRPr="009F381C">
        <w:rPr>
          <w:noProof/>
        </w:rPr>
        <w:drawing>
          <wp:inline distT="0" distB="0" distL="0" distR="0" wp14:anchorId="389E0088" wp14:editId="20242C1C">
            <wp:extent cx="5970895" cy="2732379"/>
            <wp:effectExtent l="0" t="0" r="0" b="0"/>
            <wp:docPr id="1260758579" name="Picture 11" descr="A comparison of graphs with numbers&#10;&#10;Description automatically generated with medium confidence">
              <a:extLst xmlns:a="http://schemas.openxmlformats.org/drawingml/2006/main">
                <a:ext uri="{FF2B5EF4-FFF2-40B4-BE49-F238E27FC236}">
                  <a16:creationId xmlns:a16="http://schemas.microsoft.com/office/drawing/2014/main" id="{50F02CDB-8C46-171F-DA00-3B8CD2CC873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0758579" name="Picture 11" descr="A comparison of graphs with numbers&#10;&#10;Description automatically generated with medium confidence">
                      <a:extLst>
                        <a:ext uri="{FF2B5EF4-FFF2-40B4-BE49-F238E27FC236}">
                          <a16:creationId xmlns:a16="http://schemas.microsoft.com/office/drawing/2014/main" id="{50F02CDB-8C46-171F-DA00-3B8CD2CC873E}"/>
                        </a:ext>
                      </a:extLst>
                    </pic:cNvPr>
                    <pic:cNvPicPr>
                      <a:picLocks noChangeAspect="1"/>
                    </pic:cNvPicPr>
                  </pic:nvPicPr>
                  <pic:blipFill rotWithShape="1">
                    <a:blip r:embed="rId54"/>
                    <a:srcRect l="685" r="785"/>
                    <a:stretch/>
                  </pic:blipFill>
                  <pic:spPr bwMode="auto">
                    <a:xfrm>
                      <a:off x="0" y="0"/>
                      <a:ext cx="6000706" cy="2746021"/>
                    </a:xfrm>
                    <a:prstGeom prst="rect">
                      <a:avLst/>
                    </a:prstGeom>
                    <a:ln>
                      <a:noFill/>
                    </a:ln>
                    <a:extLst>
                      <a:ext uri="{53640926-AAD7-44D8-BBD7-CCE9431645EC}">
                        <a14:shadowObscured xmlns:a14="http://schemas.microsoft.com/office/drawing/2010/main"/>
                      </a:ext>
                    </a:extLst>
                  </pic:spPr>
                </pic:pic>
              </a:graphicData>
            </a:graphic>
          </wp:inline>
        </w:drawing>
      </w:r>
    </w:p>
    <w:p w14:paraId="394C4A5C" w14:textId="74FCE47C" w:rsidR="00DB22C1" w:rsidRPr="009F381C" w:rsidRDefault="00F113A5" w:rsidP="009F381C">
      <w:pPr>
        <w:pStyle w:val="Caption"/>
        <w:jc w:val="center"/>
        <w:rPr>
          <w:b/>
          <w:bCs/>
          <w:i w:val="0"/>
          <w:iCs w:val="0"/>
        </w:rPr>
      </w:pPr>
      <w:bookmarkStart w:id="130" w:name="_Ref165044379"/>
      <w:r w:rsidRPr="009F381C">
        <w:rPr>
          <w:b/>
          <w:bCs/>
          <w:i w:val="0"/>
          <w:iCs w:val="0"/>
        </w:rPr>
        <w:t xml:space="preserve">Figure </w:t>
      </w:r>
      <w:r w:rsidRPr="009F381C">
        <w:rPr>
          <w:b/>
          <w:bCs/>
          <w:i w:val="0"/>
          <w:iCs w:val="0"/>
        </w:rPr>
        <w:fldChar w:fldCharType="begin"/>
      </w:r>
      <w:r w:rsidRPr="009F381C">
        <w:rPr>
          <w:b/>
          <w:bCs/>
          <w:i w:val="0"/>
          <w:iCs w:val="0"/>
        </w:rPr>
        <w:instrText xml:space="preserve"> SEQ Figure \* ARABIC </w:instrText>
      </w:r>
      <w:r w:rsidRPr="009F381C">
        <w:rPr>
          <w:b/>
          <w:bCs/>
          <w:i w:val="0"/>
          <w:iCs w:val="0"/>
        </w:rPr>
        <w:fldChar w:fldCharType="separate"/>
      </w:r>
      <w:r w:rsidR="00843CB6">
        <w:rPr>
          <w:b/>
          <w:bCs/>
          <w:i w:val="0"/>
          <w:iCs w:val="0"/>
          <w:noProof/>
        </w:rPr>
        <w:t>31</w:t>
      </w:r>
      <w:r w:rsidRPr="009F381C">
        <w:rPr>
          <w:b/>
          <w:bCs/>
          <w:i w:val="0"/>
          <w:iCs w:val="0"/>
        </w:rPr>
        <w:fldChar w:fldCharType="end"/>
      </w:r>
      <w:bookmarkEnd w:id="130"/>
      <w:r w:rsidRPr="009F381C">
        <w:rPr>
          <w:b/>
          <w:bCs/>
          <w:i w:val="0"/>
          <w:iCs w:val="0"/>
        </w:rPr>
        <w:t xml:space="preserve"> </w:t>
      </w:r>
      <w:r w:rsidR="009F381C">
        <w:rPr>
          <w:b/>
          <w:bCs/>
          <w:i w:val="0"/>
          <w:iCs w:val="0"/>
        </w:rPr>
        <w:t>Comparison</w:t>
      </w:r>
      <w:r w:rsidR="00312CE0">
        <w:rPr>
          <w:b/>
          <w:bCs/>
          <w:i w:val="0"/>
          <w:iCs w:val="0"/>
        </w:rPr>
        <w:t xml:space="preserve"> of fouling vs no fouling for </w:t>
      </w:r>
      <w:r w:rsidR="00312CE0" w:rsidRPr="009F381C">
        <w:rPr>
          <w:b/>
          <w:bCs/>
          <w:i w:val="0"/>
          <w:iCs w:val="0"/>
        </w:rPr>
        <w:t>fixed-bed adsorption of PFHpA</w:t>
      </w:r>
      <w:r w:rsidR="006F6A0A">
        <w:rPr>
          <w:b/>
          <w:bCs/>
          <w:i w:val="0"/>
          <w:iCs w:val="0"/>
        </w:rPr>
        <w:t>:</w:t>
      </w:r>
      <w:r w:rsidR="00312CE0" w:rsidRPr="009F381C">
        <w:rPr>
          <w:b/>
          <w:bCs/>
          <w:i w:val="0"/>
          <w:iCs w:val="0"/>
        </w:rPr>
        <w:br/>
      </w:r>
      <w:r w:rsidR="00191CD2">
        <w:rPr>
          <w:b/>
          <w:bCs/>
          <w:i w:val="0"/>
          <w:iCs w:val="0"/>
        </w:rPr>
        <w:t>(a) b</w:t>
      </w:r>
      <w:r w:rsidR="009F381C" w:rsidRPr="009F381C">
        <w:rPr>
          <w:b/>
          <w:bCs/>
          <w:i w:val="0"/>
          <w:iCs w:val="0"/>
        </w:rPr>
        <w:t>reakthrough curve model prediction</w:t>
      </w:r>
      <w:r w:rsidR="006F6A0A">
        <w:rPr>
          <w:b/>
          <w:bCs/>
          <w:i w:val="0"/>
          <w:iCs w:val="0"/>
        </w:rPr>
        <w:t>, (b) Freundlich K reduction</w:t>
      </w:r>
    </w:p>
    <w:p w14:paraId="6DE2DF7C" w14:textId="18E60DB8" w:rsidR="00940156" w:rsidRDefault="00D174E5" w:rsidP="001C33C1">
      <w:pPr>
        <w:jc w:val="both"/>
      </w:pPr>
      <w:r>
        <w:t>I</w:t>
      </w:r>
      <w:r w:rsidR="004414F2">
        <w:t xml:space="preserve">t was </w:t>
      </w:r>
      <w:r w:rsidR="002B6A50">
        <w:t>obvious</w:t>
      </w:r>
      <w:r w:rsidR="004414F2">
        <w:t xml:space="preserve"> from </w:t>
      </w:r>
      <w:r w:rsidR="004414F2" w:rsidRPr="004414F2">
        <w:rPr>
          <w:b/>
          <w:bCs/>
        </w:rPr>
        <w:fldChar w:fldCharType="begin"/>
      </w:r>
      <w:r w:rsidR="004414F2" w:rsidRPr="004414F2">
        <w:rPr>
          <w:b/>
          <w:bCs/>
        </w:rPr>
        <w:instrText xml:space="preserve"> REF _Ref165044379 \h  \* MERGEFORMAT </w:instrText>
      </w:r>
      <w:r w:rsidR="004414F2" w:rsidRPr="004414F2">
        <w:rPr>
          <w:b/>
          <w:bCs/>
        </w:rPr>
      </w:r>
      <w:r w:rsidR="004414F2" w:rsidRPr="004414F2">
        <w:rPr>
          <w:b/>
          <w:bCs/>
        </w:rPr>
        <w:fldChar w:fldCharType="separate"/>
      </w:r>
      <w:r w:rsidR="00843CB6" w:rsidRPr="009F381C">
        <w:rPr>
          <w:b/>
          <w:bCs/>
        </w:rPr>
        <w:t xml:space="preserve">Figure </w:t>
      </w:r>
      <w:r w:rsidR="00843CB6" w:rsidRPr="00843CB6">
        <w:rPr>
          <w:b/>
          <w:bCs/>
          <w:noProof/>
        </w:rPr>
        <w:t>31</w:t>
      </w:r>
      <w:r w:rsidR="004414F2" w:rsidRPr="004414F2">
        <w:rPr>
          <w:b/>
          <w:bCs/>
        </w:rPr>
        <w:fldChar w:fldCharType="end"/>
      </w:r>
      <w:r w:rsidR="004414F2" w:rsidRPr="004414F2">
        <w:rPr>
          <w:b/>
          <w:bCs/>
        </w:rPr>
        <w:t>(a)</w:t>
      </w:r>
      <w:r w:rsidR="004414F2">
        <w:t xml:space="preserve"> that influence </w:t>
      </w:r>
      <w:r w:rsidR="00EE7983">
        <w:t>of</w:t>
      </w:r>
      <w:r w:rsidR="004414F2">
        <w:t xml:space="preserve"> fouling is indeed significant and so it is important to consider it during </w:t>
      </w:r>
      <w:r w:rsidR="00AB60E4">
        <w:t>adsorption</w:t>
      </w:r>
      <w:r w:rsidR="004414F2">
        <w:t xml:space="preserve"> simulations. </w:t>
      </w:r>
      <w:r w:rsidR="008065A3">
        <w:t>First</w:t>
      </w:r>
      <w:r w:rsidR="00EE7983">
        <w:t xml:space="preserve"> breakthrough </w:t>
      </w:r>
      <w:r w:rsidR="00755656">
        <w:t>occurred</w:t>
      </w:r>
      <w:r w:rsidR="00EE7983">
        <w:t xml:space="preserve"> </w:t>
      </w:r>
      <w:r w:rsidR="008065A3">
        <w:t xml:space="preserve">almost 60 days earlier </w:t>
      </w:r>
      <w:r w:rsidR="00C93174">
        <w:t>when considering fouling.</w:t>
      </w:r>
      <w:r w:rsidR="000E3989">
        <w:t xml:space="preserve"> </w:t>
      </w:r>
      <w:r w:rsidR="001669B8" w:rsidRPr="001669B8">
        <w:rPr>
          <w:b/>
          <w:bCs/>
        </w:rPr>
        <w:fldChar w:fldCharType="begin"/>
      </w:r>
      <w:r w:rsidR="001669B8" w:rsidRPr="001669B8">
        <w:rPr>
          <w:b/>
          <w:bCs/>
        </w:rPr>
        <w:instrText xml:space="preserve"> REF _Ref165044379 \h  \* MERGEFORMAT </w:instrText>
      </w:r>
      <w:r w:rsidR="001669B8" w:rsidRPr="001669B8">
        <w:rPr>
          <w:b/>
          <w:bCs/>
        </w:rPr>
      </w:r>
      <w:r w:rsidR="001669B8" w:rsidRPr="001669B8">
        <w:rPr>
          <w:b/>
          <w:bCs/>
        </w:rPr>
        <w:fldChar w:fldCharType="separate"/>
      </w:r>
      <w:r w:rsidR="00843CB6" w:rsidRPr="009F381C">
        <w:rPr>
          <w:b/>
          <w:bCs/>
        </w:rPr>
        <w:t xml:space="preserve">Figure </w:t>
      </w:r>
      <w:r w:rsidR="00843CB6" w:rsidRPr="00843CB6">
        <w:rPr>
          <w:b/>
          <w:bCs/>
          <w:noProof/>
        </w:rPr>
        <w:t>31</w:t>
      </w:r>
      <w:r w:rsidR="001669B8" w:rsidRPr="001669B8">
        <w:rPr>
          <w:b/>
          <w:bCs/>
        </w:rPr>
        <w:fldChar w:fldCharType="end"/>
      </w:r>
      <w:r w:rsidR="001669B8" w:rsidRPr="001669B8">
        <w:rPr>
          <w:b/>
          <w:bCs/>
        </w:rPr>
        <w:t>(b)</w:t>
      </w:r>
      <w:r w:rsidR="001669B8">
        <w:t xml:space="preserve"> confirms there is no </w:t>
      </w:r>
      <w:r w:rsidR="001473DD">
        <w:t>Freundlich K reduction for organic-free water</w:t>
      </w:r>
      <w:r w:rsidR="002B6A50">
        <w:t xml:space="preserve"> and clearly </w:t>
      </w:r>
      <w:r w:rsidR="00567166">
        <w:t>displays</w:t>
      </w:r>
      <w:r w:rsidR="0098725E">
        <w:t xml:space="preserve"> the</w:t>
      </w:r>
      <w:r w:rsidR="00237773">
        <w:t xml:space="preserve"> orange</w:t>
      </w:r>
      <w:r w:rsidR="0098725E">
        <w:t xml:space="preserve"> declining curve</w:t>
      </w:r>
      <w:r w:rsidR="00B4463D">
        <w:t xml:space="preserve">. </w:t>
      </w:r>
      <w:r w:rsidR="00396EC5">
        <w:t>The reduced K ended up being</w:t>
      </w:r>
      <w:r w:rsidR="0098725E">
        <w:t xml:space="preserve"> </w:t>
      </w:r>
      <w:r w:rsidR="008138C4">
        <w:t xml:space="preserve">more than </w:t>
      </w:r>
      <w:r w:rsidR="0098725E">
        <w:t>half of the organic-free K</w:t>
      </w:r>
      <w:r w:rsidR="00567166">
        <w:t>.</w:t>
      </w:r>
      <w:r w:rsidR="0098725E">
        <w:t xml:space="preserve"> The </w:t>
      </w:r>
      <w:r w:rsidR="00237773">
        <w:t>f</w:t>
      </w:r>
      <w:r w:rsidR="006326C4">
        <w:t>unction</w:t>
      </w:r>
      <w:r w:rsidR="00567166">
        <w:t xml:space="preserve"> </w:t>
      </w:r>
      <w:r w:rsidR="006326C4">
        <w:t xml:space="preserve">has a very similar shape as the ‘Rhine River’ </w:t>
      </w:r>
      <w:r w:rsidR="00E214C9">
        <w:t>function</w:t>
      </w:r>
      <w:r w:rsidR="006326C4">
        <w:t xml:space="preserve"> in </w:t>
      </w:r>
      <w:r w:rsidR="006326C4" w:rsidRPr="006326C4">
        <w:rPr>
          <w:b/>
          <w:bCs/>
        </w:rPr>
        <w:fldChar w:fldCharType="begin"/>
      </w:r>
      <w:r w:rsidR="006326C4" w:rsidRPr="006326C4">
        <w:rPr>
          <w:b/>
          <w:bCs/>
        </w:rPr>
        <w:instrText xml:space="preserve"> REF _Ref165022128 \h  \* MERGEFORMAT </w:instrText>
      </w:r>
      <w:r w:rsidR="006326C4" w:rsidRPr="006326C4">
        <w:rPr>
          <w:b/>
          <w:bCs/>
        </w:rPr>
      </w:r>
      <w:r w:rsidR="006326C4" w:rsidRPr="006326C4">
        <w:rPr>
          <w:b/>
          <w:bCs/>
        </w:rPr>
        <w:fldChar w:fldCharType="separate"/>
      </w:r>
      <w:r w:rsidR="00843CB6" w:rsidRPr="00692FE6">
        <w:rPr>
          <w:b/>
          <w:bCs/>
        </w:rPr>
        <w:t xml:space="preserve">Figure </w:t>
      </w:r>
      <w:r w:rsidR="00843CB6" w:rsidRPr="00843CB6">
        <w:rPr>
          <w:b/>
          <w:bCs/>
          <w:noProof/>
        </w:rPr>
        <w:t>28</w:t>
      </w:r>
      <w:r w:rsidR="006326C4" w:rsidRPr="006326C4">
        <w:rPr>
          <w:b/>
          <w:bCs/>
        </w:rPr>
        <w:fldChar w:fldCharType="end"/>
      </w:r>
      <w:r w:rsidR="00E01159">
        <w:t>, where capacity reduction is fastest</w:t>
      </w:r>
      <w:r w:rsidR="0071236F">
        <w:t xml:space="preserve"> </w:t>
      </w:r>
      <w:r w:rsidR="00396EC5">
        <w:t>in the first weeks of simulation</w:t>
      </w:r>
      <w:r w:rsidR="0071236F">
        <w:t>.</w:t>
      </w:r>
    </w:p>
    <w:p w14:paraId="615415BC" w14:textId="77777777" w:rsidR="00940156" w:rsidRDefault="00940156">
      <w:pPr>
        <w:spacing w:after="160" w:line="2" w:lineRule="auto"/>
      </w:pPr>
      <w:r>
        <w:br w:type="page"/>
      </w:r>
    </w:p>
    <w:p w14:paraId="13BF4DAD" w14:textId="05030C0A" w:rsidR="00DB22C1" w:rsidRDefault="00FB41F5" w:rsidP="00FB41F5">
      <w:pPr>
        <w:pStyle w:val="Heading1"/>
      </w:pPr>
      <w:bookmarkStart w:id="131" w:name="_Toc165464885"/>
      <w:r>
        <w:lastRenderedPageBreak/>
        <w:t>Extending the PSDM by USEPA</w:t>
      </w:r>
      <w:r w:rsidR="000875F7">
        <w:t xml:space="preserve"> model</w:t>
      </w:r>
      <w:bookmarkEnd w:id="131"/>
    </w:p>
    <w:p w14:paraId="2F7C1D49" w14:textId="4E07B2DB" w:rsidR="00DB22C1" w:rsidRDefault="00BC4A0A" w:rsidP="001C33C1">
      <w:pPr>
        <w:jc w:val="both"/>
      </w:pPr>
      <w:r>
        <w:t xml:space="preserve">In this chapter, </w:t>
      </w:r>
      <w:r w:rsidR="00CA45EB">
        <w:t xml:space="preserve">small extensions and </w:t>
      </w:r>
      <w:r w:rsidR="00937131">
        <w:t xml:space="preserve">alternatives </w:t>
      </w:r>
      <w:r w:rsidR="00207514">
        <w:t>were</w:t>
      </w:r>
      <w:r w:rsidR="00937131">
        <w:t xml:space="preserve"> added to the PSMD model by USEPA</w:t>
      </w:r>
      <w:r w:rsidR="00D30BB5">
        <w:t xml:space="preserve"> </w:t>
      </w:r>
      <w:r w:rsidR="00BE48BD">
        <w:br/>
      </w:r>
      <w:r w:rsidR="00D30BB5">
        <w:fldChar w:fldCharType="begin"/>
      </w:r>
      <w:r w:rsidR="00D30BB5">
        <w:instrText xml:space="preserve"> ADDIN ZOTERO_ITEM CSL_CITATION {"citationID":"uOKRSTOq","properties":{"formattedCitation":"(J.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D30BB5">
        <w:fldChar w:fldCharType="separate"/>
      </w:r>
      <w:r w:rsidR="00D30BB5" w:rsidRPr="00D30BB5">
        <w:rPr>
          <w:rFonts w:cs="Arial"/>
        </w:rPr>
        <w:t>(J. Burkhardt, 2020)</w:t>
      </w:r>
      <w:r w:rsidR="00D30BB5">
        <w:fldChar w:fldCharType="end"/>
      </w:r>
      <w:r w:rsidR="00937131">
        <w:t>.</w:t>
      </w:r>
      <w:r w:rsidR="00497A79">
        <w:t xml:space="preserve"> Model input data used here </w:t>
      </w:r>
      <w:r w:rsidR="00455137">
        <w:t>were</w:t>
      </w:r>
      <w:r w:rsidR="00497A79">
        <w:t xml:space="preserve"> again derived from the PFAS </w:t>
      </w:r>
      <w:r w:rsidR="00455137">
        <w:t>paper</w:t>
      </w:r>
      <w:r w:rsidR="00600043">
        <w:t xml:space="preserve"> for PFHpA</w:t>
      </w:r>
      <w:r w:rsidR="00455137">
        <w:t xml:space="preserve"> </w:t>
      </w:r>
      <w:r w:rsidR="00455137">
        <w:fldChar w:fldCharType="begin"/>
      </w:r>
      <w:r w:rsidR="00455137">
        <w:instrText xml:space="preserve"> ADDIN ZOTERO_ITEM CSL_CITATION {"citationID":"g86X64y0","properties":{"formattedCitation":"(J.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455137">
        <w:fldChar w:fldCharType="separate"/>
      </w:r>
      <w:r w:rsidR="00455137" w:rsidRPr="00455137">
        <w:rPr>
          <w:rFonts w:cs="Arial"/>
        </w:rPr>
        <w:t>(J. B. Burkhardt et al., 2022)</w:t>
      </w:r>
      <w:r w:rsidR="00455137">
        <w:fldChar w:fldCharType="end"/>
      </w:r>
      <w:r w:rsidR="00872768">
        <w:t xml:space="preserve"> and from</w:t>
      </w:r>
      <w:r w:rsidR="00600043">
        <w:t xml:space="preserve"> </w:t>
      </w:r>
      <w:r w:rsidR="00325E4D">
        <w:t xml:space="preserve">USEPA’s </w:t>
      </w:r>
      <w:r w:rsidR="00600043">
        <w:t>GitHub</w:t>
      </w:r>
      <w:r w:rsidR="00872768">
        <w:t xml:space="preserve"> </w:t>
      </w:r>
      <w:r w:rsidR="00600043">
        <w:t xml:space="preserve">for </w:t>
      </w:r>
      <w:r w:rsidR="00872768">
        <w:t>the TCE</w:t>
      </w:r>
      <w:r w:rsidR="00BE48BD">
        <w:t xml:space="preserve"> example</w:t>
      </w:r>
      <w:r w:rsidR="00325E4D">
        <w:t>:</w:t>
      </w:r>
    </w:p>
    <w:p w14:paraId="1E5C7ADA" w14:textId="13C16848" w:rsidR="00600043" w:rsidRPr="00600043" w:rsidRDefault="00000000" w:rsidP="001C33C1">
      <w:pPr>
        <w:jc w:val="both"/>
        <w:rPr>
          <w:lang w:val="nl-BE"/>
        </w:rPr>
      </w:pPr>
      <w:hyperlink r:id="rId55" w:history="1">
        <w:r w:rsidR="00600043" w:rsidRPr="00600043">
          <w:rPr>
            <w:rStyle w:val="Hyperlink"/>
            <w:lang w:val="nl-BE"/>
          </w:rPr>
          <w:t>https://github.com/USEPA/Water_Treatment_Models/tree/master/PSDM</w:t>
        </w:r>
      </w:hyperlink>
      <w:r w:rsidR="00600043" w:rsidRPr="00600043">
        <w:rPr>
          <w:lang w:val="nl-BE"/>
        </w:rPr>
        <w:t xml:space="preserve"> </w:t>
      </w:r>
      <w:r w:rsidR="00600043">
        <w:fldChar w:fldCharType="begin"/>
      </w:r>
      <w:r w:rsidR="00D30BB5">
        <w:rPr>
          <w:lang w:val="nl-BE"/>
        </w:rPr>
        <w:instrText xml:space="preserve"> ADDIN ZOTERO_ITEM CSL_CITATION {"citationID":"Gw8n1BhW","properties":{"formattedCitation":"(J.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600043">
        <w:fldChar w:fldCharType="separate"/>
      </w:r>
      <w:r w:rsidR="00600043" w:rsidRPr="00600043">
        <w:rPr>
          <w:rFonts w:cs="Arial"/>
          <w:lang w:val="nl-BE"/>
        </w:rPr>
        <w:t>(J. Burkhardt, 2020)</w:t>
      </w:r>
      <w:r w:rsidR="00600043">
        <w:fldChar w:fldCharType="end"/>
      </w:r>
      <w:r w:rsidR="00600043" w:rsidRPr="00600043">
        <w:rPr>
          <w:lang w:val="nl-BE"/>
        </w:rPr>
        <w:t>.</w:t>
      </w:r>
    </w:p>
    <w:p w14:paraId="60E882E1" w14:textId="77777777" w:rsidR="00F165D5" w:rsidRPr="00600043" w:rsidRDefault="00F165D5" w:rsidP="001C33C1">
      <w:pPr>
        <w:jc w:val="both"/>
        <w:rPr>
          <w:lang w:val="nl-BE"/>
        </w:rPr>
      </w:pPr>
    </w:p>
    <w:p w14:paraId="216C3AD2" w14:textId="26902EFC" w:rsidR="00F165D5" w:rsidRDefault="00D24EC5" w:rsidP="00D30BB5">
      <w:pPr>
        <w:pStyle w:val="Heading2"/>
      </w:pPr>
      <w:bookmarkStart w:id="132" w:name="_Toc165464886"/>
      <w:r w:rsidRPr="00D24EC5">
        <w:t>Extending the USEP</w:t>
      </w:r>
      <w:r w:rsidR="00D30BB5">
        <w:t>A</w:t>
      </w:r>
      <w:r w:rsidRPr="00D24EC5">
        <w:t xml:space="preserve"> fouling a</w:t>
      </w:r>
      <w:r>
        <w:t>pproach</w:t>
      </w:r>
      <w:bookmarkEnd w:id="132"/>
    </w:p>
    <w:p w14:paraId="05DDC95B" w14:textId="7235532E" w:rsidR="00D30BB5" w:rsidRPr="00243DD1" w:rsidRDefault="00A76104" w:rsidP="00F86010">
      <w:pPr>
        <w:jc w:val="both"/>
      </w:pPr>
      <w:r>
        <w:t xml:space="preserve">In the PSDM model of USEPA, </w:t>
      </w:r>
      <w:r w:rsidR="00243DD1">
        <w:t xml:space="preserve">equations </w:t>
      </w:r>
      <w:r w:rsidR="00243DD1" w:rsidRPr="00243DD1">
        <w:rPr>
          <w:b/>
          <w:bCs/>
        </w:rPr>
        <w:fldChar w:fldCharType="begin"/>
      </w:r>
      <w:r w:rsidR="00243DD1" w:rsidRPr="00243DD1">
        <w:rPr>
          <w:b/>
          <w:bCs/>
        </w:rPr>
        <w:instrText xml:space="preserve"> REF _Ref165019667 \h  \* MERGEFORMAT </w:instrText>
      </w:r>
      <w:r w:rsidR="00243DD1" w:rsidRPr="00243DD1">
        <w:rPr>
          <w:b/>
          <w:bCs/>
        </w:rPr>
      </w:r>
      <w:r w:rsidR="00243DD1" w:rsidRPr="00243DD1">
        <w:rPr>
          <w:b/>
          <w:bCs/>
        </w:rPr>
        <w:fldChar w:fldCharType="separate"/>
      </w:r>
      <w:r w:rsidR="00843CB6" w:rsidRPr="00FB43B4">
        <w:rPr>
          <w:b/>
          <w:bCs/>
        </w:rPr>
        <w:t>(</w:t>
      </w:r>
      <w:r w:rsidR="00843CB6" w:rsidRPr="00843CB6">
        <w:rPr>
          <w:b/>
          <w:bCs/>
          <w:noProof/>
        </w:rPr>
        <w:t>27</w:t>
      </w:r>
      <w:r w:rsidR="00843CB6" w:rsidRPr="00FB43B4">
        <w:rPr>
          <w:b/>
          <w:bCs/>
        </w:rPr>
        <w:t>)</w:t>
      </w:r>
      <w:r w:rsidR="00243DD1" w:rsidRPr="00243DD1">
        <w:rPr>
          <w:b/>
          <w:bCs/>
        </w:rPr>
        <w:fldChar w:fldCharType="end"/>
      </w:r>
      <w:r w:rsidR="00243DD1">
        <w:t xml:space="preserve"> and </w:t>
      </w:r>
      <w:r w:rsidR="00243DD1" w:rsidRPr="00243DD1">
        <w:rPr>
          <w:b/>
          <w:bCs/>
        </w:rPr>
        <w:fldChar w:fldCharType="begin"/>
      </w:r>
      <w:r w:rsidR="00243DD1" w:rsidRPr="00243DD1">
        <w:rPr>
          <w:b/>
          <w:bCs/>
        </w:rPr>
        <w:instrText xml:space="preserve"> REF _Ref165019675 \h  \* MERGEFORMAT </w:instrText>
      </w:r>
      <w:r w:rsidR="00243DD1" w:rsidRPr="00243DD1">
        <w:rPr>
          <w:b/>
          <w:bCs/>
        </w:rPr>
      </w:r>
      <w:r w:rsidR="00243DD1" w:rsidRPr="00243DD1">
        <w:rPr>
          <w:b/>
          <w:bCs/>
        </w:rPr>
        <w:fldChar w:fldCharType="separate"/>
      </w:r>
      <w:r w:rsidR="00843CB6" w:rsidRPr="00FB43B4">
        <w:rPr>
          <w:b/>
          <w:bCs/>
        </w:rPr>
        <w:t>(</w:t>
      </w:r>
      <w:r w:rsidR="00843CB6" w:rsidRPr="00843CB6">
        <w:rPr>
          <w:b/>
          <w:bCs/>
          <w:noProof/>
        </w:rPr>
        <w:t>28</w:t>
      </w:r>
      <w:r w:rsidR="00843CB6" w:rsidRPr="00FB43B4">
        <w:rPr>
          <w:b/>
          <w:bCs/>
        </w:rPr>
        <w:t>)</w:t>
      </w:r>
      <w:r w:rsidR="00243DD1" w:rsidRPr="00243DD1">
        <w:rPr>
          <w:b/>
          <w:bCs/>
        </w:rPr>
        <w:fldChar w:fldCharType="end"/>
      </w:r>
      <w:r w:rsidR="00243DD1">
        <w:t xml:space="preserve"> were not included. </w:t>
      </w:r>
      <w:r w:rsidR="00F86010">
        <w:t xml:space="preserve">Contrarily, they were calculated </w:t>
      </w:r>
      <w:r w:rsidR="00377585">
        <w:t>separately and the values were inserted</w:t>
      </w:r>
      <w:r w:rsidR="00335AE3">
        <w:t xml:space="preserve"> for each group in the script.</w:t>
      </w:r>
      <w:r w:rsidR="005E0526">
        <w:t xml:space="preserve"> </w:t>
      </w:r>
      <w:r w:rsidR="00B857BA">
        <w:t>Since t</w:t>
      </w:r>
      <w:r w:rsidR="005E0526">
        <w:t xml:space="preserve">he group of PFAS consists of many examples, that is a time-consuming effort. </w:t>
      </w:r>
      <w:r w:rsidR="00767F57">
        <w:t xml:space="preserve">The nine groups, together with some PFAS example compounds, are shown in the USEPA code </w:t>
      </w:r>
      <w:r w:rsidR="00422815">
        <w:t>in</w:t>
      </w:r>
      <w:r w:rsidR="00767F57">
        <w:t xml:space="preserve"> </w:t>
      </w:r>
      <w:r w:rsidR="00767F57" w:rsidRPr="00767F57">
        <w:rPr>
          <w:b/>
          <w:bCs/>
        </w:rPr>
        <w:fldChar w:fldCharType="begin"/>
      </w:r>
      <w:r w:rsidR="00767F57" w:rsidRPr="00767F57">
        <w:rPr>
          <w:b/>
          <w:bCs/>
        </w:rPr>
        <w:instrText xml:space="preserve"> REF _Ref165048161 \h  \* MERGEFORMAT </w:instrText>
      </w:r>
      <w:r w:rsidR="00767F57" w:rsidRPr="00767F57">
        <w:rPr>
          <w:b/>
          <w:bCs/>
        </w:rPr>
      </w:r>
      <w:r w:rsidR="00767F57" w:rsidRPr="00767F57">
        <w:rPr>
          <w:b/>
          <w:bCs/>
        </w:rPr>
        <w:fldChar w:fldCharType="separate"/>
      </w:r>
      <w:r w:rsidR="00843CB6" w:rsidRPr="00CC5459">
        <w:rPr>
          <w:b/>
          <w:bCs/>
        </w:rPr>
        <w:t xml:space="preserve">Figure </w:t>
      </w:r>
      <w:r w:rsidR="00843CB6" w:rsidRPr="00843CB6">
        <w:rPr>
          <w:b/>
          <w:bCs/>
          <w:noProof/>
        </w:rPr>
        <w:t>32</w:t>
      </w:r>
      <w:r w:rsidR="00767F57" w:rsidRPr="00767F57">
        <w:rPr>
          <w:b/>
          <w:bCs/>
        </w:rPr>
        <w:fldChar w:fldCharType="end"/>
      </w:r>
      <w:r w:rsidR="00767F57">
        <w:t>.</w:t>
      </w:r>
    </w:p>
    <w:p w14:paraId="6E86DB98" w14:textId="77777777" w:rsidR="00D9045C" w:rsidRDefault="00D9045C" w:rsidP="00D30BB5"/>
    <w:p w14:paraId="5AB78814" w14:textId="14367409" w:rsidR="00CC5459" w:rsidRDefault="00676FEE" w:rsidP="00CC5459">
      <w:pPr>
        <w:keepNext/>
        <w:jc w:val="center"/>
      </w:pPr>
      <w:r w:rsidRPr="00676FEE">
        <w:rPr>
          <w:noProof/>
        </w:rPr>
        <w:drawing>
          <wp:inline distT="0" distB="0" distL="0" distR="0" wp14:anchorId="080E4C06" wp14:editId="0CA60696">
            <wp:extent cx="3416199" cy="2005786"/>
            <wp:effectExtent l="0" t="0" r="0" b="0"/>
            <wp:docPr id="16" name="Picture 15" descr="A screenshot of a computer&#10;&#10;Description automatically generated">
              <a:extLst xmlns:a="http://schemas.openxmlformats.org/drawingml/2006/main">
                <a:ext uri="{FF2B5EF4-FFF2-40B4-BE49-F238E27FC236}">
                  <a16:creationId xmlns:a16="http://schemas.microsoft.com/office/drawing/2014/main" id="{C156A4C0-D449-8992-349F-598BDCA18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C156A4C0-D449-8992-349F-598BDCA1855E}"/>
                        </a:ext>
                      </a:extLst>
                    </pic:cNvPr>
                    <pic:cNvPicPr>
                      <a:picLocks noChangeAspect="1"/>
                    </pic:cNvPicPr>
                  </pic:nvPicPr>
                  <pic:blipFill>
                    <a:blip r:embed="rId56"/>
                    <a:stretch>
                      <a:fillRect/>
                    </a:stretch>
                  </pic:blipFill>
                  <pic:spPr>
                    <a:xfrm>
                      <a:off x="0" y="0"/>
                      <a:ext cx="3432286" cy="2015231"/>
                    </a:xfrm>
                    <a:prstGeom prst="rect">
                      <a:avLst/>
                    </a:prstGeom>
                  </pic:spPr>
                </pic:pic>
              </a:graphicData>
            </a:graphic>
          </wp:inline>
        </w:drawing>
      </w:r>
    </w:p>
    <w:p w14:paraId="206877DD" w14:textId="060D61DD" w:rsidR="00CC5459" w:rsidRPr="00CC5459" w:rsidRDefault="00CC5459" w:rsidP="00CC5459">
      <w:pPr>
        <w:pStyle w:val="Caption"/>
        <w:jc w:val="center"/>
        <w:rPr>
          <w:b/>
          <w:bCs/>
          <w:i w:val="0"/>
          <w:iCs w:val="0"/>
        </w:rPr>
      </w:pPr>
      <w:bookmarkStart w:id="133" w:name="_Ref165048161"/>
      <w:r w:rsidRPr="00CC5459">
        <w:rPr>
          <w:b/>
          <w:bCs/>
          <w:i w:val="0"/>
          <w:iCs w:val="0"/>
        </w:rPr>
        <w:t xml:space="preserve">Figure </w:t>
      </w:r>
      <w:r w:rsidRPr="00CC5459">
        <w:rPr>
          <w:b/>
          <w:bCs/>
          <w:i w:val="0"/>
          <w:iCs w:val="0"/>
        </w:rPr>
        <w:fldChar w:fldCharType="begin"/>
      </w:r>
      <w:r w:rsidRPr="00CC5459">
        <w:rPr>
          <w:b/>
          <w:bCs/>
          <w:i w:val="0"/>
          <w:iCs w:val="0"/>
        </w:rPr>
        <w:instrText xml:space="preserve"> SEQ Figure \* ARABIC </w:instrText>
      </w:r>
      <w:r w:rsidRPr="00CC5459">
        <w:rPr>
          <w:b/>
          <w:bCs/>
          <w:i w:val="0"/>
          <w:iCs w:val="0"/>
        </w:rPr>
        <w:fldChar w:fldCharType="separate"/>
      </w:r>
      <w:r w:rsidR="00843CB6">
        <w:rPr>
          <w:b/>
          <w:bCs/>
          <w:i w:val="0"/>
          <w:iCs w:val="0"/>
          <w:noProof/>
        </w:rPr>
        <w:t>32</w:t>
      </w:r>
      <w:r w:rsidRPr="00CC5459">
        <w:rPr>
          <w:b/>
          <w:bCs/>
          <w:i w:val="0"/>
          <w:iCs w:val="0"/>
        </w:rPr>
        <w:fldChar w:fldCharType="end"/>
      </w:r>
      <w:bookmarkEnd w:id="133"/>
      <w:r w:rsidRPr="00CC5459">
        <w:rPr>
          <w:b/>
          <w:bCs/>
          <w:i w:val="0"/>
          <w:iCs w:val="0"/>
        </w:rPr>
        <w:t xml:space="preserve"> Groups and subgroups of CECs with compound-specific parameters a and b </w:t>
      </w:r>
      <w:r>
        <w:rPr>
          <w:b/>
          <w:bCs/>
          <w:i w:val="0"/>
          <w:iCs w:val="0"/>
        </w:rPr>
        <w:br/>
      </w:r>
      <w:r w:rsidRPr="00767F57">
        <w:rPr>
          <w:b/>
          <w:bCs/>
          <w:i w:val="0"/>
          <w:iCs w:val="0"/>
        </w:rPr>
        <w:fldChar w:fldCharType="begin"/>
      </w:r>
      <w:r w:rsidRPr="00767F57">
        <w:rPr>
          <w:b/>
          <w:bCs/>
          <w:i w:val="0"/>
          <w:iCs w:val="0"/>
        </w:rPr>
        <w:instrText xml:space="preserve"> ADDIN ZOTERO_ITEM CSL_CITATION {"citationID":"lxZ51EFa","properties":{"formattedCitation":"(J.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Pr="00767F57">
        <w:rPr>
          <w:b/>
          <w:bCs/>
          <w:i w:val="0"/>
          <w:iCs w:val="0"/>
        </w:rPr>
        <w:fldChar w:fldCharType="separate"/>
      </w:r>
      <w:r w:rsidRPr="00767F57">
        <w:rPr>
          <w:rFonts w:cs="Arial"/>
          <w:b/>
          <w:bCs/>
          <w:i w:val="0"/>
          <w:iCs w:val="0"/>
        </w:rPr>
        <w:t>(J. Burkhardt, 2020)</w:t>
      </w:r>
      <w:r w:rsidRPr="00767F57">
        <w:rPr>
          <w:b/>
          <w:bCs/>
          <w:i w:val="0"/>
          <w:iCs w:val="0"/>
        </w:rPr>
        <w:fldChar w:fldCharType="end"/>
      </w:r>
      <w:r w:rsidR="00075486">
        <w:rPr>
          <w:b/>
          <w:bCs/>
          <w:i w:val="0"/>
          <w:iCs w:val="0"/>
        </w:rPr>
        <w:t>. Yellow = for the compound PFHpA</w:t>
      </w:r>
    </w:p>
    <w:p w14:paraId="2461B33E" w14:textId="6B551A2D" w:rsidR="00CC5459" w:rsidRPr="00797F49" w:rsidRDefault="00797F49" w:rsidP="00797F49">
      <w:pPr>
        <w:jc w:val="both"/>
      </w:pPr>
      <w:r>
        <w:t>The ‘</w:t>
      </w:r>
      <w:r w:rsidRPr="00797F49">
        <w:rPr>
          <w:i/>
          <w:iCs/>
        </w:rPr>
        <w:t>compound properties</w:t>
      </w:r>
      <w:r>
        <w:t xml:space="preserve">’ sheet in </w:t>
      </w:r>
      <w:r w:rsidRPr="00425DE7">
        <w:rPr>
          <w:i/>
          <w:iCs/>
        </w:rPr>
        <w:t>Example_PFHpA.xlsx</w:t>
      </w:r>
      <w:r>
        <w:t xml:space="preserve"> was extended with compound-specific fouling properties. This way, the QS</w:t>
      </w:r>
      <w:r w:rsidR="00EA36DB">
        <w:t xml:space="preserve">PR relationships, equations </w:t>
      </w:r>
      <w:r w:rsidR="00EA36DB" w:rsidRPr="00EA36DB">
        <w:fldChar w:fldCharType="begin"/>
      </w:r>
      <w:r w:rsidR="00EA36DB" w:rsidRPr="00EA36DB">
        <w:instrText xml:space="preserve"> REF _Ref165019667 \h  \* MERGEFORMAT </w:instrText>
      </w:r>
      <w:r w:rsidR="00EA36DB" w:rsidRPr="00EA36DB">
        <w:fldChar w:fldCharType="separate"/>
      </w:r>
      <w:r w:rsidR="00843CB6" w:rsidRPr="00FB43B4">
        <w:rPr>
          <w:b/>
          <w:bCs/>
        </w:rPr>
        <w:t>(</w:t>
      </w:r>
      <w:r w:rsidR="00843CB6" w:rsidRPr="00843CB6">
        <w:rPr>
          <w:b/>
          <w:bCs/>
          <w:noProof/>
        </w:rPr>
        <w:t>27</w:t>
      </w:r>
      <w:r w:rsidR="00843CB6" w:rsidRPr="00FB43B4">
        <w:rPr>
          <w:b/>
          <w:bCs/>
        </w:rPr>
        <w:t>)</w:t>
      </w:r>
      <w:r w:rsidR="00EA36DB" w:rsidRPr="00EA36DB">
        <w:fldChar w:fldCharType="end"/>
      </w:r>
      <w:r w:rsidR="00EA36DB">
        <w:t xml:space="preserve"> and </w:t>
      </w:r>
      <w:r w:rsidR="00EA36DB" w:rsidRPr="00EA36DB">
        <w:fldChar w:fldCharType="begin"/>
      </w:r>
      <w:r w:rsidR="00EA36DB" w:rsidRPr="00EA36DB">
        <w:instrText xml:space="preserve"> REF _Ref165019675 \h  \* MERGEFORMAT </w:instrText>
      </w:r>
      <w:r w:rsidR="00EA36DB" w:rsidRPr="00EA36DB">
        <w:fldChar w:fldCharType="separate"/>
      </w:r>
      <w:r w:rsidR="00843CB6" w:rsidRPr="00FB43B4">
        <w:rPr>
          <w:b/>
          <w:bCs/>
        </w:rPr>
        <w:t>(</w:t>
      </w:r>
      <w:r w:rsidR="00843CB6" w:rsidRPr="00843CB6">
        <w:rPr>
          <w:b/>
          <w:bCs/>
          <w:noProof/>
        </w:rPr>
        <w:t>28</w:t>
      </w:r>
      <w:r w:rsidR="00843CB6" w:rsidRPr="00FB43B4">
        <w:rPr>
          <w:b/>
          <w:bCs/>
        </w:rPr>
        <w:t>)</w:t>
      </w:r>
      <w:r w:rsidR="00EA36DB" w:rsidRPr="00EA36DB">
        <w:fldChar w:fldCharType="end"/>
      </w:r>
      <w:r w:rsidR="00EA36DB">
        <w:t xml:space="preserve">, </w:t>
      </w:r>
      <w:r w:rsidR="00F863B7">
        <w:t xml:space="preserve">could be calculated. The Excel data </w:t>
      </w:r>
      <w:r w:rsidR="00B945D9">
        <w:t>was</w:t>
      </w:r>
      <w:r w:rsidR="00F863B7">
        <w:t xml:space="preserve"> processed </w:t>
      </w:r>
      <w:r w:rsidR="006F1658">
        <w:t xml:space="preserve">through the </w:t>
      </w:r>
      <w:r w:rsidR="006F1658" w:rsidRPr="000C6F3E">
        <w:rPr>
          <w:i/>
          <w:iCs/>
        </w:rPr>
        <w:t>process_input_data</w:t>
      </w:r>
      <w:r w:rsidR="006F1658">
        <w:t xml:space="preserve"> function and </w:t>
      </w:r>
      <w:r w:rsidR="000C6F3E">
        <w:t xml:space="preserve">the </w:t>
      </w:r>
      <w:r w:rsidR="008E5730">
        <w:t>fouling</w:t>
      </w:r>
      <w:r w:rsidR="000C6F3E">
        <w:t xml:space="preserve"> parameters </w:t>
      </w:r>
      <w:r w:rsidR="00B945D9">
        <w:t>were</w:t>
      </w:r>
      <w:r w:rsidR="000C6F3E">
        <w:t xml:space="preserve"> introduced to the model. </w:t>
      </w:r>
      <w:r w:rsidR="00B945D9">
        <w:t>QSPR relationships for calculation of b1 and b2 were then inserted.</w:t>
      </w:r>
      <w:r w:rsidR="00C07536">
        <w:t xml:space="preserve"> All numbers </w:t>
      </w:r>
      <w:r w:rsidR="0094053E">
        <w:t>in</w:t>
      </w:r>
      <w:r w:rsidR="00C07536">
        <w:t xml:space="preserve"> </w:t>
      </w:r>
      <w:r w:rsidR="00C07536" w:rsidRPr="00C07536">
        <w:rPr>
          <w:b/>
          <w:bCs/>
        </w:rPr>
        <w:fldChar w:fldCharType="begin"/>
      </w:r>
      <w:r w:rsidR="00C07536" w:rsidRPr="00C07536">
        <w:rPr>
          <w:b/>
          <w:bCs/>
        </w:rPr>
        <w:instrText xml:space="preserve"> REF _Ref165048161 \h  \* MERGEFORMAT </w:instrText>
      </w:r>
      <w:r w:rsidR="00C07536" w:rsidRPr="00C07536">
        <w:rPr>
          <w:b/>
          <w:bCs/>
        </w:rPr>
      </w:r>
      <w:r w:rsidR="00C07536" w:rsidRPr="00C07536">
        <w:rPr>
          <w:b/>
          <w:bCs/>
        </w:rPr>
        <w:fldChar w:fldCharType="separate"/>
      </w:r>
      <w:r w:rsidR="00843CB6" w:rsidRPr="00CC5459">
        <w:rPr>
          <w:b/>
          <w:bCs/>
        </w:rPr>
        <w:t xml:space="preserve">Figure </w:t>
      </w:r>
      <w:r w:rsidR="00843CB6" w:rsidRPr="00843CB6">
        <w:rPr>
          <w:b/>
          <w:bCs/>
          <w:noProof/>
        </w:rPr>
        <w:t>32</w:t>
      </w:r>
      <w:r w:rsidR="00C07536" w:rsidRPr="00C07536">
        <w:rPr>
          <w:b/>
          <w:bCs/>
        </w:rPr>
        <w:fldChar w:fldCharType="end"/>
      </w:r>
      <w:r w:rsidR="00C07536">
        <w:t xml:space="preserve"> were replaced by </w:t>
      </w:r>
      <w:r w:rsidR="00A309A0">
        <w:t xml:space="preserve">‘b1’ and ‘b2’, except for ‘halogenated alkenes’. </w:t>
      </w:r>
      <w:r w:rsidR="001712C0">
        <w:t>The reason is that ‘halogenated alkenes’ is the default and used for organic-free waters.</w:t>
      </w:r>
      <w:r w:rsidR="002D42CA">
        <w:t xml:space="preserve"> This way, if </w:t>
      </w:r>
      <w:r w:rsidR="002D42CA" w:rsidRPr="002D42CA">
        <w:rPr>
          <w:i/>
          <w:iCs/>
        </w:rPr>
        <w:t>water_type</w:t>
      </w:r>
      <w:r w:rsidR="002D42CA">
        <w:t xml:space="preserve"> is </w:t>
      </w:r>
      <w:r w:rsidR="002D42CA" w:rsidRPr="002D42CA">
        <w:rPr>
          <w:i/>
          <w:iCs/>
        </w:rPr>
        <w:t>‘organic-free’</w:t>
      </w:r>
      <w:r w:rsidR="002D42CA">
        <w:t>, then b1 and b2 are 1.0 and 0.0 respectively</w:t>
      </w:r>
      <w:r w:rsidR="00D136A2">
        <w:t>.</w:t>
      </w:r>
      <w:r w:rsidR="002D42CA">
        <w:t xml:space="preserve"> </w:t>
      </w:r>
      <w:r w:rsidR="002D42CA" w:rsidRPr="00D136A2">
        <w:rPr>
          <w:i/>
          <w:iCs/>
        </w:rPr>
        <w:t>k_mult_pd</w:t>
      </w:r>
      <w:r w:rsidR="002D42CA">
        <w:t xml:space="preserve"> </w:t>
      </w:r>
      <w:r w:rsidR="00D136A2">
        <w:t xml:space="preserve">is </w:t>
      </w:r>
      <w:r w:rsidR="00236B04">
        <w:t xml:space="preserve">then </w:t>
      </w:r>
      <w:r w:rsidR="00D136A2">
        <w:t>equal to</w:t>
      </w:r>
      <w:r w:rsidR="002D42CA">
        <w:t xml:space="preserve"> </w:t>
      </w:r>
      <w:r w:rsidR="00D136A2">
        <w:t>1</w:t>
      </w:r>
      <w:r w:rsidR="00A25998">
        <w:t>,</w:t>
      </w:r>
      <w:r w:rsidR="00100596">
        <w:t xml:space="preserve"> </w:t>
      </w:r>
      <w:r w:rsidR="00236B04">
        <w:t xml:space="preserve">see </w:t>
      </w:r>
      <w:r w:rsidR="00100596">
        <w:br/>
      </w:r>
      <w:r w:rsidR="00236B04" w:rsidRPr="00092ABA">
        <w:rPr>
          <w:b/>
          <w:bCs/>
        </w:rPr>
        <w:fldChar w:fldCharType="begin"/>
      </w:r>
      <w:r w:rsidR="00236B04" w:rsidRPr="00092ABA">
        <w:rPr>
          <w:b/>
          <w:bCs/>
        </w:rPr>
        <w:instrText xml:space="preserve"> REF _Ref165040801 \h  \* MERGEFORMAT </w:instrText>
      </w:r>
      <w:r w:rsidR="00236B04" w:rsidRPr="00092ABA">
        <w:rPr>
          <w:b/>
          <w:bCs/>
        </w:rPr>
      </w:r>
      <w:r w:rsidR="00236B04" w:rsidRPr="00092ABA">
        <w:rPr>
          <w:b/>
          <w:bCs/>
        </w:rPr>
        <w:fldChar w:fldCharType="separate"/>
      </w:r>
      <w:r w:rsidR="00843CB6" w:rsidRPr="005355C1">
        <w:rPr>
          <w:b/>
          <w:bCs/>
        </w:rPr>
        <w:t xml:space="preserve">Figure </w:t>
      </w:r>
      <w:r w:rsidR="00843CB6" w:rsidRPr="00843CB6">
        <w:rPr>
          <w:b/>
          <w:bCs/>
          <w:noProof/>
        </w:rPr>
        <w:t>30</w:t>
      </w:r>
      <w:r w:rsidR="00236B04" w:rsidRPr="00092ABA">
        <w:rPr>
          <w:b/>
          <w:bCs/>
        </w:rPr>
        <w:fldChar w:fldCharType="end"/>
      </w:r>
      <w:r w:rsidR="00236B04">
        <w:rPr>
          <w:b/>
          <w:bCs/>
        </w:rPr>
        <w:t>(no fouling)</w:t>
      </w:r>
      <w:r w:rsidR="00A25998">
        <w:t>,</w:t>
      </w:r>
      <w:r w:rsidR="00D136A2">
        <w:t xml:space="preserve"> so there is no Freundlich K reduction</w:t>
      </w:r>
      <w:r w:rsidR="00236B04">
        <w:t xml:space="preserve"> in case of organic-free </w:t>
      </w:r>
      <w:r w:rsidR="00A25998">
        <w:t xml:space="preserve">background </w:t>
      </w:r>
      <w:r w:rsidR="00236B04">
        <w:t>water</w:t>
      </w:r>
      <w:r w:rsidR="00092ABA">
        <w:t>.</w:t>
      </w:r>
      <w:r w:rsidR="00BB1D84">
        <w:t xml:space="preserve"> The Python script for this small extension can be seen in </w:t>
      </w:r>
      <w:r w:rsidR="00BB1D84" w:rsidRPr="00BB1D84">
        <w:rPr>
          <w:b/>
          <w:bCs/>
        </w:rPr>
        <w:fldChar w:fldCharType="begin"/>
      </w:r>
      <w:r w:rsidR="00BB1D84" w:rsidRPr="00BB1D84">
        <w:rPr>
          <w:b/>
          <w:bCs/>
        </w:rPr>
        <w:instrText xml:space="preserve"> REF _Ref165052084 \h  \* MERGEFORMAT </w:instrText>
      </w:r>
      <w:r w:rsidR="00BB1D84" w:rsidRPr="00BB1D84">
        <w:rPr>
          <w:b/>
          <w:bCs/>
        </w:rPr>
      </w:r>
      <w:r w:rsidR="00BB1D84" w:rsidRPr="00BB1D84">
        <w:rPr>
          <w:b/>
          <w:bCs/>
        </w:rPr>
        <w:fldChar w:fldCharType="separate"/>
      </w:r>
      <w:r w:rsidR="00843CB6" w:rsidRPr="007523F7">
        <w:rPr>
          <w:b/>
          <w:bCs/>
        </w:rPr>
        <w:t xml:space="preserve">Figure </w:t>
      </w:r>
      <w:r w:rsidR="00843CB6" w:rsidRPr="00843CB6">
        <w:rPr>
          <w:b/>
          <w:bCs/>
          <w:noProof/>
        </w:rPr>
        <w:t>33</w:t>
      </w:r>
      <w:r w:rsidR="00BB1D84" w:rsidRPr="00BB1D84">
        <w:rPr>
          <w:b/>
          <w:bCs/>
        </w:rPr>
        <w:fldChar w:fldCharType="end"/>
      </w:r>
      <w:r w:rsidR="00BB1D84">
        <w:t>.</w:t>
      </w:r>
    </w:p>
    <w:p w14:paraId="6C90B38D" w14:textId="77777777" w:rsidR="00767F57" w:rsidRDefault="00767F57" w:rsidP="00D30BB5"/>
    <w:p w14:paraId="2D5C9624" w14:textId="6C782833" w:rsidR="00E14E21" w:rsidRDefault="00D8127F" w:rsidP="00E14E21">
      <w:pPr>
        <w:keepNext/>
        <w:jc w:val="center"/>
      </w:pPr>
      <w:r w:rsidRPr="00D8127F">
        <w:rPr>
          <w:noProof/>
        </w:rPr>
        <w:drawing>
          <wp:inline distT="0" distB="0" distL="0" distR="0" wp14:anchorId="58AB0C96" wp14:editId="40A7CA76">
            <wp:extent cx="5003597" cy="1522713"/>
            <wp:effectExtent l="0" t="0" r="6985" b="1905"/>
            <wp:docPr id="1689927091"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9927091" name="Picture 1" descr="A screenshot of a computer code&#10;&#10;Description automatically generated"/>
                    <pic:cNvPicPr/>
                  </pic:nvPicPr>
                  <pic:blipFill>
                    <a:blip r:embed="rId57"/>
                    <a:stretch>
                      <a:fillRect/>
                    </a:stretch>
                  </pic:blipFill>
                  <pic:spPr>
                    <a:xfrm>
                      <a:off x="0" y="0"/>
                      <a:ext cx="5065684" cy="1541608"/>
                    </a:xfrm>
                    <a:prstGeom prst="rect">
                      <a:avLst/>
                    </a:prstGeom>
                  </pic:spPr>
                </pic:pic>
              </a:graphicData>
            </a:graphic>
          </wp:inline>
        </w:drawing>
      </w:r>
    </w:p>
    <w:p w14:paraId="7EC1BB9A" w14:textId="64322206" w:rsidR="00706B9A" w:rsidRDefault="00E14E21" w:rsidP="00676FEE">
      <w:pPr>
        <w:pStyle w:val="Caption"/>
        <w:jc w:val="center"/>
      </w:pPr>
      <w:bookmarkStart w:id="134" w:name="_Ref165052084"/>
      <w:r w:rsidRPr="007523F7">
        <w:rPr>
          <w:b/>
          <w:bCs/>
          <w:i w:val="0"/>
          <w:iCs w:val="0"/>
        </w:rPr>
        <w:t xml:space="preserve">Figure </w:t>
      </w:r>
      <w:r w:rsidRPr="007523F7">
        <w:rPr>
          <w:b/>
          <w:bCs/>
          <w:i w:val="0"/>
          <w:iCs w:val="0"/>
        </w:rPr>
        <w:fldChar w:fldCharType="begin"/>
      </w:r>
      <w:r w:rsidRPr="007523F7">
        <w:rPr>
          <w:b/>
          <w:bCs/>
          <w:i w:val="0"/>
          <w:iCs w:val="0"/>
        </w:rPr>
        <w:instrText xml:space="preserve"> SEQ Figure \* ARABIC </w:instrText>
      </w:r>
      <w:r w:rsidRPr="007523F7">
        <w:rPr>
          <w:b/>
          <w:bCs/>
          <w:i w:val="0"/>
          <w:iCs w:val="0"/>
        </w:rPr>
        <w:fldChar w:fldCharType="separate"/>
      </w:r>
      <w:r w:rsidR="00843CB6">
        <w:rPr>
          <w:b/>
          <w:bCs/>
          <w:i w:val="0"/>
          <w:iCs w:val="0"/>
          <w:noProof/>
        </w:rPr>
        <w:t>33</w:t>
      </w:r>
      <w:r w:rsidRPr="007523F7">
        <w:rPr>
          <w:b/>
          <w:bCs/>
          <w:i w:val="0"/>
          <w:iCs w:val="0"/>
        </w:rPr>
        <w:fldChar w:fldCharType="end"/>
      </w:r>
      <w:bookmarkEnd w:id="134"/>
      <w:r w:rsidRPr="007523F7">
        <w:rPr>
          <w:b/>
          <w:bCs/>
          <w:i w:val="0"/>
          <w:iCs w:val="0"/>
        </w:rPr>
        <w:t xml:space="preserve"> </w:t>
      </w:r>
      <w:r w:rsidR="00586E55" w:rsidRPr="007523F7">
        <w:rPr>
          <w:b/>
          <w:bCs/>
          <w:i w:val="0"/>
          <w:iCs w:val="0"/>
        </w:rPr>
        <w:t>Python code for processing</w:t>
      </w:r>
      <w:r w:rsidR="00B110D6" w:rsidRPr="007523F7">
        <w:rPr>
          <w:b/>
          <w:bCs/>
          <w:i w:val="0"/>
          <w:iCs w:val="0"/>
        </w:rPr>
        <w:t xml:space="preserve"> compound fouling properties and calculating QSPR</w:t>
      </w:r>
      <w:r w:rsidR="007523F7" w:rsidRPr="007523F7">
        <w:rPr>
          <w:b/>
          <w:bCs/>
          <w:i w:val="0"/>
          <w:iCs w:val="0"/>
        </w:rPr>
        <w:t>s</w:t>
      </w:r>
      <w:r w:rsidR="00706B9A">
        <w:br w:type="page"/>
      </w:r>
    </w:p>
    <w:p w14:paraId="7C728A18" w14:textId="250E491F" w:rsidR="00E16975" w:rsidRDefault="00CF2DBE" w:rsidP="007B5889">
      <w:pPr>
        <w:jc w:val="both"/>
      </w:pPr>
      <w:r>
        <w:lastRenderedPageBreak/>
        <w:t xml:space="preserve">The fouling properties were found in the supplemental information of the PFAS article </w:t>
      </w:r>
      <w:r>
        <w:fldChar w:fldCharType="begin"/>
      </w:r>
      <w:r>
        <w:instrText xml:space="preserve"> ADDIN ZOTERO_ITEM CSL_CITATION {"citationID":"v7aELR5B","properties":{"formattedCitation":"(J.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fldChar w:fldCharType="separate"/>
      </w:r>
      <w:r w:rsidRPr="00CF2DBE">
        <w:rPr>
          <w:rFonts w:cs="Arial"/>
        </w:rPr>
        <w:t>(J. B. Burkhardt et al., 2022)</w:t>
      </w:r>
      <w:r>
        <w:fldChar w:fldCharType="end"/>
      </w:r>
      <w:r w:rsidR="00B64B8A">
        <w:t>.</w:t>
      </w:r>
      <w:r>
        <w:t xml:space="preserve"> </w:t>
      </w:r>
      <w:r w:rsidR="00887F95">
        <w:t xml:space="preserve">Regarding the PFAS compound PFHpA that was used as example in the thesis, </w:t>
      </w:r>
      <w:r w:rsidR="007B5889">
        <w:t xml:space="preserve">calculated parameters b1 and b2 were returned as </w:t>
      </w:r>
      <w:r w:rsidR="00D62FA1">
        <w:t xml:space="preserve">0.43565 and 0.360309 respectively, which were close to </w:t>
      </w:r>
      <w:r w:rsidR="00D7606F">
        <w:t>the previously inserted constants</w:t>
      </w:r>
      <w:r w:rsidR="00F879DB">
        <w:t xml:space="preserve"> (0.44 and 0.36)</w:t>
      </w:r>
      <w:r w:rsidR="00D7606F">
        <w:t xml:space="preserve"> f</w:t>
      </w:r>
      <w:r w:rsidR="00E04530">
        <w:t>ro</w:t>
      </w:r>
      <w:r w:rsidR="00D7606F">
        <w:t xml:space="preserve">m </w:t>
      </w:r>
      <w:r w:rsidR="00D7606F" w:rsidRPr="00D7606F">
        <w:rPr>
          <w:b/>
          <w:bCs/>
        </w:rPr>
        <w:fldChar w:fldCharType="begin"/>
      </w:r>
      <w:r w:rsidR="00D7606F" w:rsidRPr="00D7606F">
        <w:rPr>
          <w:b/>
          <w:bCs/>
        </w:rPr>
        <w:instrText xml:space="preserve"> REF _Ref165048161 \h  \* MERGEFORMAT </w:instrText>
      </w:r>
      <w:r w:rsidR="00D7606F" w:rsidRPr="00D7606F">
        <w:rPr>
          <w:b/>
          <w:bCs/>
        </w:rPr>
      </w:r>
      <w:r w:rsidR="00D7606F" w:rsidRPr="00D7606F">
        <w:rPr>
          <w:b/>
          <w:bCs/>
        </w:rPr>
        <w:fldChar w:fldCharType="separate"/>
      </w:r>
      <w:r w:rsidR="00843CB6" w:rsidRPr="00CC5459">
        <w:rPr>
          <w:b/>
          <w:bCs/>
        </w:rPr>
        <w:t xml:space="preserve">Figure </w:t>
      </w:r>
      <w:r w:rsidR="00843CB6" w:rsidRPr="00843CB6">
        <w:rPr>
          <w:b/>
          <w:bCs/>
          <w:noProof/>
        </w:rPr>
        <w:t>32</w:t>
      </w:r>
      <w:r w:rsidR="00D7606F" w:rsidRPr="00D7606F">
        <w:rPr>
          <w:b/>
          <w:bCs/>
        </w:rPr>
        <w:fldChar w:fldCharType="end"/>
      </w:r>
      <w:r w:rsidR="00D7606F" w:rsidRPr="00D7606F">
        <w:rPr>
          <w:b/>
          <w:bCs/>
        </w:rPr>
        <w:t>(yellow)</w:t>
      </w:r>
      <w:r w:rsidR="00D7606F">
        <w:t>.</w:t>
      </w:r>
      <w:r w:rsidR="00E04530">
        <w:t xml:space="preserve"> As the compound-specific fouling parameters </w:t>
      </w:r>
      <w:r w:rsidR="006E6FD1">
        <w:t>remained almost the same, the</w:t>
      </w:r>
      <w:r w:rsidR="009E7567">
        <w:t xml:space="preserve"> BTC of PFHpA was</w:t>
      </w:r>
      <w:r w:rsidR="00ED3B10">
        <w:t xml:space="preserve"> also</w:t>
      </w:r>
      <w:r w:rsidR="009E7567">
        <w:t xml:space="preserve"> identical. </w:t>
      </w:r>
    </w:p>
    <w:p w14:paraId="238EF65C" w14:textId="77777777" w:rsidR="00E16975" w:rsidRDefault="00E16975" w:rsidP="007B5889">
      <w:pPr>
        <w:jc w:val="both"/>
      </w:pPr>
    </w:p>
    <w:p w14:paraId="363AB668" w14:textId="77DD327E" w:rsidR="00EE2EE9" w:rsidRDefault="00B64B8A" w:rsidP="007B5889">
      <w:pPr>
        <w:jc w:val="both"/>
      </w:pPr>
      <w:r>
        <w:t>The compound-specific fouling parameters b1 (=</w:t>
      </w:r>
      <m:oMath>
        <m:r>
          <w:rPr>
            <w:rFonts w:ascii="Cambria Math" w:hAnsi="Cambria Math"/>
          </w:rPr>
          <m:t xml:space="preserve"> a</m:t>
        </m:r>
      </m:oMath>
      <w:r>
        <w:rPr>
          <w:rFonts w:eastAsiaTheme="minorEastAsia"/>
        </w:rPr>
        <w:t>) and b2 (</w:t>
      </w:r>
      <w:r w:rsidR="00C5280A">
        <w:rPr>
          <w:rFonts w:eastAsiaTheme="minorEastAsia"/>
        </w:rPr>
        <w:t xml:space="preserve">= </w:t>
      </w:r>
      <m:oMath>
        <m:r>
          <w:rPr>
            <w:rFonts w:ascii="Cambria Math" w:hAnsi="Cambria Math"/>
          </w:rPr>
          <m:t>b</m:t>
        </m:r>
      </m:oMath>
      <w:r w:rsidR="00C5280A">
        <w:rPr>
          <w:rFonts w:eastAsiaTheme="minorEastAsia"/>
        </w:rPr>
        <w:t xml:space="preserve">) were thus successfully and automatically calculated by </w:t>
      </w:r>
      <w:r w:rsidR="00327C26">
        <w:rPr>
          <w:rFonts w:eastAsiaTheme="minorEastAsia"/>
        </w:rPr>
        <w:t>adding</w:t>
      </w:r>
      <w:r w:rsidR="00F4622A">
        <w:rPr>
          <w:rFonts w:eastAsiaTheme="minorEastAsia"/>
        </w:rPr>
        <w:t xml:space="preserve"> QSPR equations based upon</w:t>
      </w:r>
      <w:r w:rsidR="00E16975">
        <w:rPr>
          <w:rFonts w:eastAsiaTheme="minorEastAsia"/>
        </w:rPr>
        <w:t xml:space="preserve"> the extra input,</w:t>
      </w:r>
      <w:r w:rsidR="00C5280A">
        <w:rPr>
          <w:rFonts w:eastAsiaTheme="minorEastAsia"/>
        </w:rPr>
        <w:t xml:space="preserve"> instead of manually</w:t>
      </w:r>
      <w:r w:rsidR="00327C26">
        <w:rPr>
          <w:rFonts w:eastAsiaTheme="minorEastAsia"/>
        </w:rPr>
        <w:t xml:space="preserve"> calculating</w:t>
      </w:r>
      <w:r w:rsidR="00746802">
        <w:rPr>
          <w:rFonts w:eastAsiaTheme="minorEastAsia"/>
        </w:rPr>
        <w:t xml:space="preserve"> and inserting the</w:t>
      </w:r>
      <w:r w:rsidR="00694261">
        <w:rPr>
          <w:rFonts w:eastAsiaTheme="minorEastAsia"/>
        </w:rPr>
        <w:t>m</w:t>
      </w:r>
      <w:r w:rsidR="00C5280A">
        <w:rPr>
          <w:rFonts w:eastAsiaTheme="minorEastAsia"/>
        </w:rPr>
        <w:t>.</w:t>
      </w:r>
      <w:r w:rsidR="00705E55">
        <w:rPr>
          <w:rFonts w:eastAsiaTheme="minorEastAsia"/>
        </w:rPr>
        <w:t xml:space="preserve"> </w:t>
      </w:r>
      <w:r w:rsidR="007B4F45">
        <w:rPr>
          <w:rFonts w:eastAsiaTheme="minorEastAsia"/>
        </w:rPr>
        <w:t>By the extension, fouling is represented more theoretically, but also more input parameters regarding the compound</w:t>
      </w:r>
      <w:r w:rsidR="00694261">
        <w:rPr>
          <w:rFonts w:eastAsiaTheme="minorEastAsia"/>
        </w:rPr>
        <w:t xml:space="preserve"> are required.</w:t>
      </w:r>
      <w:r w:rsidR="007B4F45">
        <w:rPr>
          <w:rFonts w:eastAsiaTheme="minorEastAsia"/>
        </w:rPr>
        <w:t xml:space="preserve"> </w:t>
      </w:r>
    </w:p>
    <w:p w14:paraId="3B053807" w14:textId="77777777" w:rsidR="00243DD1" w:rsidRPr="00706B9A" w:rsidRDefault="00243DD1" w:rsidP="00D30BB5"/>
    <w:p w14:paraId="04BEA9B1" w14:textId="5DE92C56" w:rsidR="00D24EC5" w:rsidRDefault="00D24EC5" w:rsidP="00D30BB5">
      <w:pPr>
        <w:pStyle w:val="Heading2"/>
      </w:pPr>
      <w:bookmarkStart w:id="135" w:name="_Toc165464887"/>
      <w:r>
        <w:t>Alternative fouling approach</w:t>
      </w:r>
      <w:bookmarkEnd w:id="135"/>
    </w:p>
    <w:p w14:paraId="4B728FE8" w14:textId="77777777" w:rsidR="00694261" w:rsidRDefault="00A47308" w:rsidP="00A47308">
      <w:pPr>
        <w:jc w:val="both"/>
      </w:pPr>
      <w:r>
        <w:t xml:space="preserve">The fouling approach applied in the PSDM by USEPA model was based upon the reduction of the Freundlich capacity parameter K. </w:t>
      </w:r>
      <w:r w:rsidR="00B76DF6">
        <w:t>This is a</w:t>
      </w:r>
      <w:r w:rsidR="00187AA5">
        <w:t xml:space="preserve"> good approach, as it is based on experimental equations, but also needs </w:t>
      </w:r>
      <w:r w:rsidR="005D13C4">
        <w:t>time and effort. The parameters used in the fouling</w:t>
      </w:r>
      <w:r w:rsidR="00A70C24">
        <w:t xml:space="preserve"> </w:t>
      </w:r>
      <w:r w:rsidR="005D13C4">
        <w:t>equations</w:t>
      </w:r>
      <w:r w:rsidR="00C47CCF">
        <w:t xml:space="preserve"> have some uncertainty and</w:t>
      </w:r>
      <w:r w:rsidR="008E3109">
        <w:t xml:space="preserve"> are only available for certain compound</w:t>
      </w:r>
      <w:r w:rsidR="00F41A85">
        <w:t>s</w:t>
      </w:r>
      <w:r w:rsidR="008E3109">
        <w:t xml:space="preserve"> (groups) as it is time-consuming to determine them for all</w:t>
      </w:r>
      <w:r w:rsidR="00F41A85">
        <w:t xml:space="preserve"> OMPs.</w:t>
      </w:r>
      <w:r w:rsidR="00257CA1">
        <w:t xml:space="preserve"> </w:t>
      </w:r>
    </w:p>
    <w:p w14:paraId="0D15326C" w14:textId="77777777" w:rsidR="00694261" w:rsidRDefault="00694261" w:rsidP="00A47308">
      <w:pPr>
        <w:jc w:val="both"/>
      </w:pPr>
    </w:p>
    <w:p w14:paraId="524BAAE9" w14:textId="0AF2F6A3" w:rsidR="00CA7DA3" w:rsidRDefault="00257CA1" w:rsidP="00A47308">
      <w:pPr>
        <w:jc w:val="both"/>
      </w:pPr>
      <w:r>
        <w:t>An alternative fouling approach in this thesis was adopted by reducing the carbon bed weight instead of the Freundlich</w:t>
      </w:r>
      <w:r w:rsidR="00CF0998">
        <w:t xml:space="preserve"> parameter.</w:t>
      </w:r>
      <w:r>
        <w:t xml:space="preserve"> </w:t>
      </w:r>
      <w:r w:rsidR="001F14FE">
        <w:t xml:space="preserve">In fact, </w:t>
      </w:r>
      <w:r w:rsidR="00255209">
        <w:t xml:space="preserve">NOM preloading reduces the amount of carbon available for </w:t>
      </w:r>
      <w:r w:rsidR="00E21F86">
        <w:t>OMPs to adsorb onto</w:t>
      </w:r>
      <w:r w:rsidR="00255209">
        <w:t>. It is th</w:t>
      </w:r>
      <w:r w:rsidR="00BC0290">
        <w:t>u</w:t>
      </w:r>
      <w:r w:rsidR="00255209">
        <w:t xml:space="preserve">s a </w:t>
      </w:r>
      <w:r w:rsidR="00E21F86">
        <w:t xml:space="preserve">more simple idea </w:t>
      </w:r>
      <w:r w:rsidR="00BC0290">
        <w:t>to reduce</w:t>
      </w:r>
      <w:r w:rsidR="00991F74">
        <w:t xml:space="preserve"> the carbon weight by adjusting one parameter.</w:t>
      </w:r>
      <w:r w:rsidR="00CA7DA3">
        <w:t xml:space="preserve"> </w:t>
      </w:r>
    </w:p>
    <w:p w14:paraId="5B59624E" w14:textId="244B2B0D" w:rsidR="00991F74" w:rsidRDefault="005565AF" w:rsidP="00A47308">
      <w:pPr>
        <w:jc w:val="both"/>
        <w:rPr>
          <w:rFonts w:eastAsiaTheme="minorEastAsia"/>
        </w:rPr>
      </w:pPr>
      <w:r>
        <w:t xml:space="preserve">Equation </w:t>
      </w:r>
      <w:r w:rsidRPr="0017573A">
        <w:rPr>
          <w:b/>
          <w:bCs/>
        </w:rPr>
        <w:fldChar w:fldCharType="begin"/>
      </w:r>
      <w:r w:rsidRPr="0017573A">
        <w:rPr>
          <w:b/>
          <w:bCs/>
        </w:rPr>
        <w:instrText xml:space="preserve"> REF _Ref165115318 \h </w:instrText>
      </w:r>
      <w:r w:rsidR="0017573A" w:rsidRPr="0017573A">
        <w:rPr>
          <w:b/>
          <w:bCs/>
        </w:rPr>
        <w:instrText xml:space="preserve"> \* MERGEFORMAT </w:instrText>
      </w:r>
      <w:r w:rsidRPr="0017573A">
        <w:rPr>
          <w:b/>
          <w:bCs/>
        </w:rPr>
      </w:r>
      <w:r w:rsidRPr="0017573A">
        <w:rPr>
          <w:b/>
          <w:bCs/>
        </w:rPr>
        <w:fldChar w:fldCharType="separate"/>
      </w:r>
      <w:r w:rsidR="00843CB6" w:rsidRPr="005565AF">
        <w:rPr>
          <w:b/>
          <w:bCs/>
        </w:rPr>
        <w:t>(</w:t>
      </w:r>
      <w:r w:rsidR="00843CB6" w:rsidRPr="00843CB6">
        <w:rPr>
          <w:b/>
          <w:bCs/>
          <w:noProof/>
        </w:rPr>
        <w:t>29</w:t>
      </w:r>
      <w:r w:rsidR="00843CB6" w:rsidRPr="005565AF">
        <w:rPr>
          <w:b/>
          <w:bCs/>
        </w:rPr>
        <w:t>)</w:t>
      </w:r>
      <w:r w:rsidRPr="0017573A">
        <w:rPr>
          <w:b/>
          <w:bCs/>
        </w:rPr>
        <w:fldChar w:fldCharType="end"/>
      </w:r>
      <w:r>
        <w:t xml:space="preserve"> was </w:t>
      </w:r>
      <w:r w:rsidR="001E5ADB">
        <w:t xml:space="preserve">added to </w:t>
      </w:r>
      <w:r w:rsidR="001E5ADB" w:rsidRPr="001E5ADB">
        <w:rPr>
          <w:i/>
          <w:iCs/>
        </w:rPr>
        <w:t>psdm.py</w:t>
      </w:r>
      <w:r w:rsidR="001E5ADB">
        <w:t xml:space="preserve"> in the initialization function of the </w:t>
      </w:r>
      <w:r w:rsidR="001E5ADB" w:rsidRPr="001E5ADB">
        <w:rPr>
          <w:i/>
          <w:iCs/>
        </w:rPr>
        <w:t>PSDM</w:t>
      </w:r>
      <w:r w:rsidR="001E5ADB">
        <w:t xml:space="preserve"> class, so an additional parameter </w:t>
      </w:r>
      <m:oMath>
        <m:r>
          <w:rPr>
            <w:rFonts w:ascii="Cambria Math" w:hAnsi="Cambria Math"/>
          </w:rPr>
          <m:t>Reduced bed weight</m:t>
        </m:r>
      </m:oMath>
      <w:r w:rsidR="001E5ADB">
        <w:rPr>
          <w:rFonts w:eastAsiaTheme="minorEastAsia"/>
        </w:rPr>
        <w:t xml:space="preserve"> could be calculated. </w:t>
      </w:r>
    </w:p>
    <w:p w14:paraId="04FB89C8" w14:textId="77777777" w:rsidR="001E5ADB" w:rsidRDefault="001E5ADB" w:rsidP="00A47308">
      <w:pPr>
        <w:jc w:val="both"/>
      </w:pPr>
    </w:p>
    <w:p w14:paraId="6C214298" w14:textId="6B4CBC82" w:rsidR="00991F74" w:rsidRDefault="00DE1171" w:rsidP="00A47308">
      <w:pPr>
        <w:jc w:val="both"/>
      </w:pPr>
      <m:oMathPara>
        <m:oMath>
          <m:r>
            <w:rPr>
              <w:rFonts w:ascii="Cambria Math" w:hAnsi="Cambria Math"/>
            </w:rPr>
            <m:t>Reduced bed weight=original bed weight*(1-</m:t>
          </m:r>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100</m:t>
                  </m:r>
                </m:den>
              </m:f>
            </m:e>
          </m:d>
          <m:r>
            <w:rPr>
              <w:rFonts w:ascii="Cambria Math" w:hAnsi="Cambria Math"/>
            </w:rPr>
            <m:t>)</m:t>
          </m:r>
        </m:oMath>
      </m:oMathPara>
    </w:p>
    <w:p w14:paraId="22606F41" w14:textId="25F3B868" w:rsidR="00DE1171" w:rsidRPr="005565AF" w:rsidRDefault="005565AF" w:rsidP="005565AF">
      <w:pPr>
        <w:pStyle w:val="Caption"/>
        <w:jc w:val="right"/>
        <w:rPr>
          <w:b/>
          <w:bCs/>
          <w:i w:val="0"/>
          <w:iCs w:val="0"/>
        </w:rPr>
      </w:pPr>
      <w:bookmarkStart w:id="136" w:name="_Ref165115318"/>
      <w:r w:rsidRPr="005565AF">
        <w:rPr>
          <w:b/>
          <w:bCs/>
          <w:i w:val="0"/>
          <w:iCs w:val="0"/>
        </w:rPr>
        <w:t>(</w:t>
      </w:r>
      <w:r w:rsidRPr="005565AF">
        <w:rPr>
          <w:b/>
          <w:bCs/>
          <w:i w:val="0"/>
          <w:iCs w:val="0"/>
        </w:rPr>
        <w:fldChar w:fldCharType="begin"/>
      </w:r>
      <w:r w:rsidRPr="005565AF">
        <w:rPr>
          <w:b/>
          <w:bCs/>
          <w:i w:val="0"/>
          <w:iCs w:val="0"/>
        </w:rPr>
        <w:instrText xml:space="preserve"> SEQ ( \* ARABIC </w:instrText>
      </w:r>
      <w:r w:rsidRPr="005565AF">
        <w:rPr>
          <w:b/>
          <w:bCs/>
          <w:i w:val="0"/>
          <w:iCs w:val="0"/>
        </w:rPr>
        <w:fldChar w:fldCharType="separate"/>
      </w:r>
      <w:r w:rsidR="00843CB6">
        <w:rPr>
          <w:b/>
          <w:bCs/>
          <w:i w:val="0"/>
          <w:iCs w:val="0"/>
          <w:noProof/>
        </w:rPr>
        <w:t>29</w:t>
      </w:r>
      <w:r w:rsidRPr="005565AF">
        <w:rPr>
          <w:b/>
          <w:bCs/>
          <w:i w:val="0"/>
          <w:iCs w:val="0"/>
        </w:rPr>
        <w:fldChar w:fldCharType="end"/>
      </w:r>
      <w:r w:rsidRPr="005565AF">
        <w:rPr>
          <w:b/>
          <w:bCs/>
          <w:i w:val="0"/>
          <w:iCs w:val="0"/>
        </w:rPr>
        <w:t>)</w:t>
      </w:r>
      <w:bookmarkEnd w:id="136"/>
    </w:p>
    <w:p w14:paraId="392EE0C9" w14:textId="77777777" w:rsidR="0017573A" w:rsidRDefault="0017573A" w:rsidP="0017573A">
      <w:pPr>
        <w:keepNext/>
        <w:jc w:val="center"/>
      </w:pPr>
      <w:r w:rsidRPr="0017573A">
        <w:rPr>
          <w:noProof/>
        </w:rPr>
        <w:drawing>
          <wp:inline distT="0" distB="0" distL="0" distR="0" wp14:anchorId="7C032053" wp14:editId="5DCFE224">
            <wp:extent cx="2494483" cy="744712"/>
            <wp:effectExtent l="0" t="0" r="1270" b="0"/>
            <wp:docPr id="120012213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132" name="Picture 1" descr="A white background with red text&#10;&#10;Description automatically generated"/>
                    <pic:cNvPicPr/>
                  </pic:nvPicPr>
                  <pic:blipFill>
                    <a:blip r:embed="rId58"/>
                    <a:stretch>
                      <a:fillRect/>
                    </a:stretch>
                  </pic:blipFill>
                  <pic:spPr>
                    <a:xfrm>
                      <a:off x="0" y="0"/>
                      <a:ext cx="2525880" cy="754085"/>
                    </a:xfrm>
                    <a:prstGeom prst="rect">
                      <a:avLst/>
                    </a:prstGeom>
                  </pic:spPr>
                </pic:pic>
              </a:graphicData>
            </a:graphic>
          </wp:inline>
        </w:drawing>
      </w:r>
    </w:p>
    <w:p w14:paraId="7D4F17C3" w14:textId="05BC65C7" w:rsidR="005565AF" w:rsidRPr="004A448A" w:rsidRDefault="0017573A" w:rsidP="0017573A">
      <w:pPr>
        <w:pStyle w:val="Caption"/>
        <w:jc w:val="center"/>
        <w:rPr>
          <w:b/>
          <w:bCs/>
          <w:i w:val="0"/>
          <w:iCs w:val="0"/>
        </w:rPr>
      </w:pPr>
      <w:bookmarkStart w:id="137" w:name="_Ref165115536"/>
      <w:r w:rsidRPr="004A448A">
        <w:rPr>
          <w:b/>
          <w:bCs/>
          <w:i w:val="0"/>
          <w:iCs w:val="0"/>
        </w:rPr>
        <w:t xml:space="preserve">Figure </w:t>
      </w:r>
      <w:r w:rsidRPr="004A448A">
        <w:rPr>
          <w:b/>
          <w:bCs/>
          <w:i w:val="0"/>
          <w:iCs w:val="0"/>
        </w:rPr>
        <w:fldChar w:fldCharType="begin"/>
      </w:r>
      <w:r w:rsidRPr="004A448A">
        <w:rPr>
          <w:b/>
          <w:bCs/>
          <w:i w:val="0"/>
          <w:iCs w:val="0"/>
        </w:rPr>
        <w:instrText xml:space="preserve"> SEQ Figure \* ARABIC </w:instrText>
      </w:r>
      <w:r w:rsidRPr="004A448A">
        <w:rPr>
          <w:b/>
          <w:bCs/>
          <w:i w:val="0"/>
          <w:iCs w:val="0"/>
        </w:rPr>
        <w:fldChar w:fldCharType="separate"/>
      </w:r>
      <w:r w:rsidR="00843CB6">
        <w:rPr>
          <w:b/>
          <w:bCs/>
          <w:i w:val="0"/>
          <w:iCs w:val="0"/>
          <w:noProof/>
        </w:rPr>
        <w:t>34</w:t>
      </w:r>
      <w:r w:rsidRPr="004A448A">
        <w:rPr>
          <w:b/>
          <w:bCs/>
          <w:i w:val="0"/>
          <w:iCs w:val="0"/>
        </w:rPr>
        <w:fldChar w:fldCharType="end"/>
      </w:r>
      <w:bookmarkEnd w:id="137"/>
      <w:r w:rsidRPr="004A448A">
        <w:rPr>
          <w:b/>
          <w:bCs/>
          <w:i w:val="0"/>
          <w:iCs w:val="0"/>
        </w:rPr>
        <w:t xml:space="preserve"> </w:t>
      </w:r>
      <w:r w:rsidR="004A448A" w:rsidRPr="004A448A">
        <w:rPr>
          <w:b/>
          <w:bCs/>
          <w:i w:val="0"/>
          <w:iCs w:val="0"/>
        </w:rPr>
        <w:t xml:space="preserve">Input </w:t>
      </w:r>
      <w:r w:rsidR="00A61BAB">
        <w:rPr>
          <w:b/>
          <w:bCs/>
          <w:i w:val="0"/>
          <w:iCs w:val="0"/>
        </w:rPr>
        <w:t>required</w:t>
      </w:r>
      <w:r w:rsidR="004A448A" w:rsidRPr="004A448A">
        <w:rPr>
          <w:b/>
          <w:bCs/>
          <w:i w:val="0"/>
          <w:iCs w:val="0"/>
        </w:rPr>
        <w:t xml:space="preserve"> for original and alternative fouling calculation</w:t>
      </w:r>
    </w:p>
    <w:p w14:paraId="791D07EB" w14:textId="77777777" w:rsidR="004C44C0" w:rsidRDefault="004C44C0" w:rsidP="004C44C0"/>
    <w:p w14:paraId="3359107E" w14:textId="3490912B" w:rsidR="007B5FBB" w:rsidRDefault="004A448A" w:rsidP="00A47308">
      <w:pPr>
        <w:jc w:val="both"/>
      </w:pPr>
      <w:r w:rsidRPr="009C4A1C">
        <w:rPr>
          <w:b/>
          <w:bCs/>
        </w:rPr>
        <w:fldChar w:fldCharType="begin"/>
      </w:r>
      <w:r w:rsidRPr="009C4A1C">
        <w:rPr>
          <w:b/>
          <w:bCs/>
        </w:rPr>
        <w:instrText xml:space="preserve"> REF _Ref165115536 \h </w:instrText>
      </w:r>
      <w:r w:rsidR="009C4A1C" w:rsidRPr="009C4A1C">
        <w:rPr>
          <w:b/>
          <w:bCs/>
        </w:rPr>
        <w:instrText xml:space="preserve"> \* MERGEFORMAT </w:instrText>
      </w:r>
      <w:r w:rsidRPr="009C4A1C">
        <w:rPr>
          <w:b/>
          <w:bCs/>
        </w:rPr>
      </w:r>
      <w:r w:rsidRPr="009C4A1C">
        <w:rPr>
          <w:b/>
          <w:bCs/>
        </w:rPr>
        <w:fldChar w:fldCharType="separate"/>
      </w:r>
      <w:r w:rsidR="00843CB6" w:rsidRPr="004A448A">
        <w:rPr>
          <w:b/>
          <w:bCs/>
        </w:rPr>
        <w:t xml:space="preserve">Figure </w:t>
      </w:r>
      <w:r w:rsidR="00843CB6" w:rsidRPr="00843CB6">
        <w:rPr>
          <w:b/>
          <w:bCs/>
          <w:noProof/>
        </w:rPr>
        <w:t>34</w:t>
      </w:r>
      <w:r w:rsidRPr="009C4A1C">
        <w:rPr>
          <w:b/>
          <w:bCs/>
        </w:rPr>
        <w:fldChar w:fldCharType="end"/>
      </w:r>
      <w:r>
        <w:t xml:space="preserve"> shows </w:t>
      </w:r>
      <w:r w:rsidR="007F46E6">
        <w:t xml:space="preserve">example input </w:t>
      </w:r>
      <w:r w:rsidR="0024135F">
        <w:t xml:space="preserve">data in the </w:t>
      </w:r>
      <w:r w:rsidR="0024135F" w:rsidRPr="00DA1BC1">
        <w:rPr>
          <w:i/>
          <w:iCs/>
          <w:color w:val="FF0000"/>
        </w:rPr>
        <w:t>Notebook</w:t>
      </w:r>
      <w:r w:rsidR="0024135F">
        <w:t xml:space="preserve"> for BTC prediction with fouling calculation. </w:t>
      </w:r>
      <w:r w:rsidR="00335E54">
        <w:t xml:space="preserve">The number, e.g. 15, was </w:t>
      </w:r>
      <w:r w:rsidR="00DA1BC1">
        <w:t>extracted from the string and</w:t>
      </w:r>
      <w:r w:rsidR="007B00E3">
        <w:t xml:space="preserve"> </w:t>
      </w:r>
      <w:r w:rsidR="009C4A1C">
        <w:t xml:space="preserve">defined as </w:t>
      </w:r>
      <m:oMath>
        <m:r>
          <w:rPr>
            <w:rFonts w:ascii="Cambria Math" w:hAnsi="Cambria Math"/>
          </w:rPr>
          <m:t>α</m:t>
        </m:r>
      </m:oMath>
      <w:r w:rsidR="009C4A1C">
        <w:rPr>
          <w:rFonts w:eastAsiaTheme="minorEastAsia"/>
        </w:rPr>
        <w:t xml:space="preserve"> in the equation above.</w:t>
      </w:r>
      <w:r w:rsidR="009C4A1C">
        <w:t xml:space="preserve"> </w:t>
      </w:r>
      <w:r w:rsidR="00870CD1">
        <w:t xml:space="preserve">The </w:t>
      </w:r>
      <w:r w:rsidR="00870CD1" w:rsidRPr="00870CD1">
        <w:rPr>
          <w:i/>
          <w:iCs/>
        </w:rPr>
        <w:t>run_psdm_kfit</w:t>
      </w:r>
      <w:r w:rsidR="00870CD1">
        <w:t xml:space="preserve"> function was executed for different </w:t>
      </w:r>
      <w:r w:rsidR="00870CD1" w:rsidRPr="0028533E">
        <w:rPr>
          <w:i/>
          <w:iCs/>
        </w:rPr>
        <w:t>columns</w:t>
      </w:r>
      <w:r w:rsidR="00396EC5">
        <w:t>: a column considering</w:t>
      </w:r>
      <w:r w:rsidR="00755656">
        <w:t xml:space="preserve"> no fouling, a column</w:t>
      </w:r>
      <w:r w:rsidR="00741C86">
        <w:t xml:space="preserve"> using the original fouling approach</w:t>
      </w:r>
      <w:r w:rsidR="006B2D5A">
        <w:t xml:space="preserve"> and a column using the alternative fouling approach. For all</w:t>
      </w:r>
      <w:r w:rsidR="0028533E">
        <w:t xml:space="preserve"> of them</w:t>
      </w:r>
      <w:r w:rsidR="006B2D5A">
        <w:t xml:space="preserve">, the example of PFHpA </w:t>
      </w:r>
      <w:r w:rsidR="00EA35F3">
        <w:t>from the pilot</w:t>
      </w:r>
      <w:r w:rsidR="006B2D5A">
        <w:t xml:space="preserve"> </w:t>
      </w:r>
      <w:r w:rsidR="00EA35F3">
        <w:t xml:space="preserve">PFAS study </w:t>
      </w:r>
      <w:r w:rsidR="0056481C">
        <w:fldChar w:fldCharType="begin"/>
      </w:r>
      <w:r w:rsidR="0056481C">
        <w:instrText xml:space="preserve"> ADDIN ZOTERO_ITEM CSL_CITATION {"citationID":"ysyhGC4p","properties":{"formattedCitation":"(J.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56481C">
        <w:fldChar w:fldCharType="separate"/>
      </w:r>
      <w:r w:rsidR="0056481C" w:rsidRPr="0056481C">
        <w:rPr>
          <w:rFonts w:cs="Arial"/>
        </w:rPr>
        <w:t>(J. B. Burkhardt et al., 2022)</w:t>
      </w:r>
      <w:r w:rsidR="0056481C">
        <w:fldChar w:fldCharType="end"/>
      </w:r>
      <w:r w:rsidR="007B5FBB">
        <w:t xml:space="preserve"> was used.</w:t>
      </w:r>
      <w:r w:rsidR="00401818">
        <w:t xml:space="preserve"> </w:t>
      </w:r>
      <w:r w:rsidR="003A49EC">
        <w:t xml:space="preserve">Further, lines were added </w:t>
      </w:r>
      <w:r w:rsidR="0028533E">
        <w:t>to</w:t>
      </w:r>
      <w:r w:rsidR="003A49EC">
        <w:t xml:space="preserve"> the notebook to automatically display </w:t>
      </w:r>
      <w:r w:rsidR="004B5516">
        <w:t xml:space="preserve">a graph showing the </w:t>
      </w:r>
      <w:r w:rsidR="00AC58A2">
        <w:t>BTC</w:t>
      </w:r>
      <w:r w:rsidR="004B5516">
        <w:t xml:space="preserve"> and a graph showing</w:t>
      </w:r>
      <w:r w:rsidR="008C12B8">
        <w:t xml:space="preserve"> the Freundlich K parameter as function of time for each of the columns</w:t>
      </w:r>
      <w:r w:rsidR="0037639A">
        <w:t xml:space="preserve"> (</w:t>
      </w:r>
      <w:r w:rsidR="0037639A" w:rsidRPr="0037639A">
        <w:rPr>
          <w:b/>
          <w:bCs/>
        </w:rPr>
        <w:fldChar w:fldCharType="begin"/>
      </w:r>
      <w:r w:rsidR="0037639A" w:rsidRPr="0037639A">
        <w:rPr>
          <w:b/>
          <w:bCs/>
        </w:rPr>
        <w:instrText xml:space="preserve"> REF _Ref165117016 \h  \* MERGEFORMAT </w:instrText>
      </w:r>
      <w:r w:rsidR="0037639A" w:rsidRPr="0037639A">
        <w:rPr>
          <w:b/>
          <w:bCs/>
        </w:rPr>
      </w:r>
      <w:r w:rsidR="0037639A" w:rsidRPr="0037639A">
        <w:rPr>
          <w:b/>
          <w:bCs/>
        </w:rPr>
        <w:fldChar w:fldCharType="separate"/>
      </w:r>
      <w:r w:rsidR="00843CB6" w:rsidRPr="0037639A">
        <w:rPr>
          <w:b/>
          <w:bCs/>
        </w:rPr>
        <w:t xml:space="preserve">Figure </w:t>
      </w:r>
      <w:r w:rsidR="00843CB6" w:rsidRPr="00843CB6">
        <w:rPr>
          <w:b/>
          <w:bCs/>
          <w:noProof/>
        </w:rPr>
        <w:t>35</w:t>
      </w:r>
      <w:r w:rsidR="0037639A" w:rsidRPr="0037639A">
        <w:rPr>
          <w:b/>
          <w:bCs/>
        </w:rPr>
        <w:fldChar w:fldCharType="end"/>
      </w:r>
      <w:r w:rsidR="0037639A">
        <w:t>)</w:t>
      </w:r>
      <w:r w:rsidR="008C12B8">
        <w:t>.</w:t>
      </w:r>
    </w:p>
    <w:p w14:paraId="291766A7" w14:textId="77777777" w:rsidR="007B5FBB" w:rsidRDefault="007B5FBB" w:rsidP="00A47308">
      <w:pPr>
        <w:jc w:val="both"/>
      </w:pPr>
    </w:p>
    <w:p w14:paraId="328A727C" w14:textId="6C387043" w:rsidR="001E5ADB" w:rsidRDefault="00A82A2B" w:rsidP="00A47308">
      <w:pPr>
        <w:jc w:val="both"/>
      </w:pPr>
      <w:r>
        <w:t xml:space="preserve">It can be seen from </w:t>
      </w:r>
      <w:r w:rsidRPr="00A82A2B">
        <w:rPr>
          <w:b/>
          <w:bCs/>
        </w:rPr>
        <w:fldChar w:fldCharType="begin"/>
      </w:r>
      <w:r w:rsidRPr="00A82A2B">
        <w:rPr>
          <w:b/>
          <w:bCs/>
        </w:rPr>
        <w:instrText xml:space="preserve"> REF _Ref165117016 \h  \* MERGEFORMAT </w:instrText>
      </w:r>
      <w:r w:rsidRPr="00A82A2B">
        <w:rPr>
          <w:b/>
          <w:bCs/>
        </w:rPr>
      </w:r>
      <w:r w:rsidRPr="00A82A2B">
        <w:rPr>
          <w:b/>
          <w:bCs/>
        </w:rPr>
        <w:fldChar w:fldCharType="separate"/>
      </w:r>
      <w:r w:rsidR="00843CB6" w:rsidRPr="0037639A">
        <w:rPr>
          <w:b/>
          <w:bCs/>
        </w:rPr>
        <w:t xml:space="preserve">Figure </w:t>
      </w:r>
      <w:r w:rsidR="00843CB6" w:rsidRPr="00843CB6">
        <w:rPr>
          <w:b/>
          <w:bCs/>
          <w:noProof/>
        </w:rPr>
        <w:t>35</w:t>
      </w:r>
      <w:r w:rsidRPr="00A82A2B">
        <w:rPr>
          <w:b/>
          <w:bCs/>
        </w:rPr>
        <w:fldChar w:fldCharType="end"/>
      </w:r>
      <w:r w:rsidRPr="00A82A2B">
        <w:rPr>
          <w:b/>
          <w:bCs/>
        </w:rPr>
        <w:t>(a)</w:t>
      </w:r>
      <w:r>
        <w:t xml:space="preserve"> that the alternative fouling method, by </w:t>
      </w:r>
      <w:r w:rsidR="007A3B2A">
        <w:t xml:space="preserve">carbon weight reduction, indeed moved the BTC towards the left. Thus, </w:t>
      </w:r>
      <w:r w:rsidR="006A6A1D">
        <w:t>breakthrough occurred earlier as less carbon was available due to NOM preloading. However, 15%</w:t>
      </w:r>
      <w:r w:rsidR="004C44C0">
        <w:t xml:space="preserve"> weight reduction</w:t>
      </w:r>
      <w:r w:rsidR="006A6A1D">
        <w:t xml:space="preserve"> seemed </w:t>
      </w:r>
      <w:r w:rsidR="004C44C0">
        <w:t>to be insufficient</w:t>
      </w:r>
      <w:r w:rsidR="006A6A1D">
        <w:t xml:space="preserve"> to </w:t>
      </w:r>
      <w:r w:rsidR="00B1001F">
        <w:t xml:space="preserve">fit the </w:t>
      </w:r>
      <w:r w:rsidR="00025622">
        <w:t>‘</w:t>
      </w:r>
      <w:r w:rsidR="00025622" w:rsidRPr="00025622">
        <w:rPr>
          <w:i/>
          <w:iCs/>
        </w:rPr>
        <w:t>foulin</w:t>
      </w:r>
      <w:r w:rsidR="00025622">
        <w:rPr>
          <w:i/>
          <w:iCs/>
        </w:rPr>
        <w:t>g (Rhine)</w:t>
      </w:r>
      <w:r w:rsidR="00025622">
        <w:t>’</w:t>
      </w:r>
      <w:r w:rsidR="00B1001F">
        <w:t xml:space="preserve"> curve, which perfectly fitted experimental data</w:t>
      </w:r>
      <w:r w:rsidR="00025622">
        <w:t xml:space="preserve"> (</w:t>
      </w:r>
      <w:r w:rsidR="00025622" w:rsidRPr="00025622">
        <w:rPr>
          <w:b/>
          <w:bCs/>
        </w:rPr>
        <w:fldChar w:fldCharType="begin"/>
      </w:r>
      <w:r w:rsidR="00025622" w:rsidRPr="00025622">
        <w:rPr>
          <w:b/>
          <w:bCs/>
        </w:rPr>
        <w:instrText xml:space="preserve"> REF _Ref164952649 \h  \* MERGEFORMAT </w:instrText>
      </w:r>
      <w:r w:rsidR="00025622" w:rsidRPr="00025622">
        <w:rPr>
          <w:b/>
          <w:bCs/>
        </w:rPr>
      </w:r>
      <w:r w:rsidR="00025622" w:rsidRPr="00025622">
        <w:rPr>
          <w:b/>
          <w:bCs/>
        </w:rPr>
        <w:fldChar w:fldCharType="separate"/>
      </w:r>
      <w:r w:rsidR="00843CB6" w:rsidRPr="00404B56">
        <w:rPr>
          <w:b/>
          <w:bCs/>
        </w:rPr>
        <w:t xml:space="preserve">Figure </w:t>
      </w:r>
      <w:r w:rsidR="00843CB6" w:rsidRPr="00843CB6">
        <w:rPr>
          <w:b/>
          <w:bCs/>
          <w:noProof/>
        </w:rPr>
        <w:t>26</w:t>
      </w:r>
      <w:r w:rsidR="00025622" w:rsidRPr="00025622">
        <w:rPr>
          <w:b/>
          <w:bCs/>
        </w:rPr>
        <w:fldChar w:fldCharType="end"/>
      </w:r>
      <w:r w:rsidR="00025622">
        <w:t>)</w:t>
      </w:r>
      <w:r w:rsidR="00B1001F">
        <w:t>.</w:t>
      </w:r>
    </w:p>
    <w:p w14:paraId="77E0293F" w14:textId="77777777" w:rsidR="004C44C0" w:rsidRDefault="004C44C0" w:rsidP="00A47308">
      <w:pPr>
        <w:jc w:val="both"/>
      </w:pPr>
    </w:p>
    <w:p w14:paraId="2534C763" w14:textId="74D1D6C3" w:rsidR="004C44C0" w:rsidRDefault="004C44C0">
      <w:pPr>
        <w:spacing w:after="160" w:line="2" w:lineRule="auto"/>
      </w:pPr>
      <w:r>
        <w:br w:type="page"/>
      </w:r>
    </w:p>
    <w:p w14:paraId="1C7E8734" w14:textId="77777777" w:rsidR="00EA17F6" w:rsidRDefault="00EA17F6" w:rsidP="00EA17F6">
      <w:pPr>
        <w:keepNext/>
        <w:jc w:val="both"/>
      </w:pPr>
      <w:r w:rsidRPr="00EA17F6">
        <w:rPr>
          <w:noProof/>
        </w:rPr>
        <w:lastRenderedPageBreak/>
        <w:drawing>
          <wp:inline distT="0" distB="0" distL="0" distR="0" wp14:anchorId="7B754552" wp14:editId="0071EA12">
            <wp:extent cx="5727700" cy="2595880"/>
            <wp:effectExtent l="0" t="0" r="6350" b="0"/>
            <wp:docPr id="11" name="Picture 10" descr="A comparison of graphs with different colored lines&#10;&#10;Description automatically generated">
              <a:extLst xmlns:a="http://schemas.openxmlformats.org/drawingml/2006/main">
                <a:ext uri="{FF2B5EF4-FFF2-40B4-BE49-F238E27FC236}">
                  <a16:creationId xmlns:a16="http://schemas.microsoft.com/office/drawing/2014/main" id="{2DFCA8BF-37B3-78DB-2BE1-682141D01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omparison of graphs with different colored lines&#10;&#10;Description automatically generated">
                      <a:extLst>
                        <a:ext uri="{FF2B5EF4-FFF2-40B4-BE49-F238E27FC236}">
                          <a16:creationId xmlns:a16="http://schemas.microsoft.com/office/drawing/2014/main" id="{2DFCA8BF-37B3-78DB-2BE1-682141D015BB}"/>
                        </a:ext>
                      </a:extLst>
                    </pic:cNvPr>
                    <pic:cNvPicPr>
                      <a:picLocks noChangeAspect="1"/>
                    </pic:cNvPicPr>
                  </pic:nvPicPr>
                  <pic:blipFill>
                    <a:blip r:embed="rId59"/>
                    <a:stretch>
                      <a:fillRect/>
                    </a:stretch>
                  </pic:blipFill>
                  <pic:spPr>
                    <a:xfrm>
                      <a:off x="0" y="0"/>
                      <a:ext cx="5727700" cy="2595880"/>
                    </a:xfrm>
                    <a:prstGeom prst="rect">
                      <a:avLst/>
                    </a:prstGeom>
                  </pic:spPr>
                </pic:pic>
              </a:graphicData>
            </a:graphic>
          </wp:inline>
        </w:drawing>
      </w:r>
    </w:p>
    <w:p w14:paraId="777703F6" w14:textId="433FD662" w:rsidR="00914A6D" w:rsidRPr="0037639A" w:rsidRDefault="00EA17F6" w:rsidP="00914A6D">
      <w:pPr>
        <w:pStyle w:val="Caption"/>
        <w:jc w:val="center"/>
        <w:rPr>
          <w:b/>
          <w:bCs/>
          <w:i w:val="0"/>
          <w:iCs w:val="0"/>
        </w:rPr>
      </w:pPr>
      <w:bookmarkStart w:id="138" w:name="_Ref165117016"/>
      <w:r w:rsidRPr="0037639A">
        <w:rPr>
          <w:b/>
          <w:bCs/>
          <w:i w:val="0"/>
          <w:iCs w:val="0"/>
        </w:rPr>
        <w:t xml:space="preserve">Figure </w:t>
      </w:r>
      <w:r w:rsidRPr="0037639A">
        <w:rPr>
          <w:b/>
          <w:bCs/>
          <w:i w:val="0"/>
          <w:iCs w:val="0"/>
        </w:rPr>
        <w:fldChar w:fldCharType="begin"/>
      </w:r>
      <w:r w:rsidRPr="0037639A">
        <w:rPr>
          <w:b/>
          <w:bCs/>
          <w:i w:val="0"/>
          <w:iCs w:val="0"/>
        </w:rPr>
        <w:instrText xml:space="preserve"> SEQ Figure \* ARABIC </w:instrText>
      </w:r>
      <w:r w:rsidRPr="0037639A">
        <w:rPr>
          <w:b/>
          <w:bCs/>
          <w:i w:val="0"/>
          <w:iCs w:val="0"/>
        </w:rPr>
        <w:fldChar w:fldCharType="separate"/>
      </w:r>
      <w:r w:rsidR="00843CB6">
        <w:rPr>
          <w:b/>
          <w:bCs/>
          <w:i w:val="0"/>
          <w:iCs w:val="0"/>
          <w:noProof/>
        </w:rPr>
        <w:t>35</w:t>
      </w:r>
      <w:r w:rsidRPr="0037639A">
        <w:rPr>
          <w:b/>
          <w:bCs/>
          <w:i w:val="0"/>
          <w:iCs w:val="0"/>
        </w:rPr>
        <w:fldChar w:fldCharType="end"/>
      </w:r>
      <w:bookmarkEnd w:id="138"/>
      <w:r w:rsidR="00914A6D" w:rsidRPr="0037639A">
        <w:rPr>
          <w:b/>
          <w:bCs/>
          <w:i w:val="0"/>
          <w:iCs w:val="0"/>
        </w:rPr>
        <w:t xml:space="preserve"> Comparison of original fouling (K reduction), alternative fouling (</w:t>
      </w:r>
      <w:r w:rsidR="003D5D81" w:rsidRPr="00E87867">
        <w:rPr>
          <w:rFonts w:ascii="Cambria Math" w:eastAsiaTheme="minorEastAsia" w:hAnsi="Cambria Math"/>
          <w:b/>
          <w:bCs/>
          <w:i w:val="0"/>
        </w:rPr>
        <w:t>15%</w:t>
      </w:r>
      <w:r w:rsidR="003D5D81">
        <w:rPr>
          <w:rFonts w:ascii="Cambria Math" w:eastAsiaTheme="minorEastAsia" w:hAnsi="Cambria Math"/>
          <w:b/>
          <w:bCs/>
          <w:i w:val="0"/>
        </w:rPr>
        <w:t xml:space="preserve"> </w:t>
      </w:r>
      <w:r w:rsidR="00914A6D" w:rsidRPr="0037639A">
        <w:rPr>
          <w:b/>
          <w:bCs/>
          <w:i w:val="0"/>
          <w:iCs w:val="0"/>
        </w:rPr>
        <w:t>carbon weight reduction</w:t>
      </w:r>
      <w:r w:rsidR="003D5D81">
        <w:rPr>
          <w:b/>
          <w:bCs/>
          <w:i w:val="0"/>
          <w:iCs w:val="0"/>
        </w:rPr>
        <w:t>)</w:t>
      </w:r>
      <w:r w:rsidR="003D5D81">
        <w:rPr>
          <w:b/>
          <w:bCs/>
          <w:i w:val="0"/>
          <w:iCs w:val="0"/>
        </w:rPr>
        <w:br/>
      </w:r>
      <w:r w:rsidR="00914A6D" w:rsidRPr="0037639A">
        <w:rPr>
          <w:b/>
          <w:bCs/>
          <w:i w:val="0"/>
          <w:iCs w:val="0"/>
        </w:rPr>
        <w:t>and no fouling for fixed-bed adsorption of PFHpA:</w:t>
      </w:r>
      <w:r w:rsidR="00E87867">
        <w:rPr>
          <w:b/>
          <w:bCs/>
          <w:i w:val="0"/>
          <w:iCs w:val="0"/>
        </w:rPr>
        <w:t xml:space="preserve"> </w:t>
      </w:r>
      <w:r w:rsidR="00914A6D" w:rsidRPr="0037639A">
        <w:rPr>
          <w:b/>
          <w:bCs/>
          <w:i w:val="0"/>
          <w:iCs w:val="0"/>
        </w:rPr>
        <w:t xml:space="preserve">(a) breakthrough curve model prediction, </w:t>
      </w:r>
      <w:r w:rsidR="00E87867">
        <w:rPr>
          <w:b/>
          <w:bCs/>
          <w:i w:val="0"/>
          <w:iCs w:val="0"/>
        </w:rPr>
        <w:br/>
      </w:r>
      <w:r w:rsidR="00914A6D" w:rsidRPr="0037639A">
        <w:rPr>
          <w:b/>
          <w:bCs/>
          <w:i w:val="0"/>
          <w:iCs w:val="0"/>
        </w:rPr>
        <w:t>(b) Freundlich K reduction</w:t>
      </w:r>
    </w:p>
    <w:p w14:paraId="6D86299B" w14:textId="0F35701C" w:rsidR="004A448A" w:rsidRDefault="00A61BAB" w:rsidP="00107C11">
      <w:pPr>
        <w:jc w:val="both"/>
      </w:pPr>
      <w:r w:rsidRPr="00107C11">
        <w:rPr>
          <w:b/>
          <w:bCs/>
        </w:rPr>
        <w:fldChar w:fldCharType="begin"/>
      </w:r>
      <w:r w:rsidRPr="00107C11">
        <w:rPr>
          <w:b/>
          <w:bCs/>
        </w:rPr>
        <w:instrText xml:space="preserve"> REF _Ref165117016 \h </w:instrText>
      </w:r>
      <w:r w:rsidR="00107C11" w:rsidRPr="00107C11">
        <w:rPr>
          <w:b/>
          <w:bCs/>
        </w:rPr>
        <w:instrText xml:space="preserve"> \* MERGEFORMAT </w:instrText>
      </w:r>
      <w:r w:rsidRPr="00107C11">
        <w:rPr>
          <w:b/>
          <w:bCs/>
        </w:rPr>
      </w:r>
      <w:r w:rsidRPr="00107C11">
        <w:rPr>
          <w:b/>
          <w:bCs/>
        </w:rPr>
        <w:fldChar w:fldCharType="separate"/>
      </w:r>
      <w:r w:rsidR="00843CB6" w:rsidRPr="0037639A">
        <w:rPr>
          <w:b/>
          <w:bCs/>
        </w:rPr>
        <w:t xml:space="preserve">Figure </w:t>
      </w:r>
      <w:r w:rsidR="00843CB6" w:rsidRPr="00843CB6">
        <w:rPr>
          <w:b/>
          <w:bCs/>
          <w:noProof/>
        </w:rPr>
        <w:t>35</w:t>
      </w:r>
      <w:r w:rsidRPr="00107C11">
        <w:rPr>
          <w:b/>
          <w:bCs/>
        </w:rPr>
        <w:fldChar w:fldCharType="end"/>
      </w:r>
      <w:r w:rsidRPr="00107C11">
        <w:rPr>
          <w:b/>
          <w:bCs/>
        </w:rPr>
        <w:t>(b)</w:t>
      </w:r>
      <w:r>
        <w:t xml:space="preserve"> clearly confirms that</w:t>
      </w:r>
      <w:r w:rsidR="00107C11">
        <w:t xml:space="preserve"> there was no Freundlich K reduction for the </w:t>
      </w:r>
      <w:r w:rsidR="00107C11" w:rsidRPr="00107C11">
        <w:rPr>
          <w:i/>
          <w:iCs/>
        </w:rPr>
        <w:t>No fouling</w:t>
      </w:r>
      <w:r w:rsidR="00107C11">
        <w:t xml:space="preserve"> or </w:t>
      </w:r>
      <w:r w:rsidR="00107C11" w:rsidRPr="00107C11">
        <w:rPr>
          <w:i/>
          <w:iCs/>
        </w:rPr>
        <w:t>Fouling alternative</w:t>
      </w:r>
      <w:r w:rsidR="00107C11">
        <w:t xml:space="preserve"> curves. </w:t>
      </w:r>
      <w:r w:rsidR="000F65B2">
        <w:t xml:space="preserve">This to be sure that the alternative fouling method was purely based on carbon mass reduction. As this reduction was not sufficient, parameter </w:t>
      </w:r>
      <m:oMath>
        <m:r>
          <w:rPr>
            <w:rFonts w:ascii="Cambria Math" w:hAnsi="Cambria Math"/>
          </w:rPr>
          <m:t>α</m:t>
        </m:r>
      </m:oMath>
      <w:r w:rsidR="000F65B2">
        <w:rPr>
          <w:rFonts w:eastAsiaTheme="minorEastAsia"/>
        </w:rPr>
        <w:t xml:space="preserve"> was calibrated </w:t>
      </w:r>
      <w:r w:rsidR="00A913E7">
        <w:rPr>
          <w:rFonts w:eastAsiaTheme="minorEastAsia"/>
        </w:rPr>
        <w:t xml:space="preserve">onto </w:t>
      </w:r>
      <w:r w:rsidR="00EB7B46">
        <w:rPr>
          <w:rFonts w:eastAsiaTheme="minorEastAsia"/>
        </w:rPr>
        <w:t>experimental effluent data</w:t>
      </w:r>
      <w:r w:rsidR="00B52752">
        <w:rPr>
          <w:rFonts w:eastAsiaTheme="minorEastAsia"/>
        </w:rPr>
        <w:t xml:space="preserve">, </w:t>
      </w:r>
      <w:r w:rsidR="00A913E7">
        <w:rPr>
          <w:rFonts w:eastAsiaTheme="minorEastAsia"/>
        </w:rPr>
        <w:t>which was earlier well-fitted by</w:t>
      </w:r>
      <w:r w:rsidR="00B52752">
        <w:rPr>
          <w:rFonts w:eastAsiaTheme="minorEastAsia"/>
        </w:rPr>
        <w:t xml:space="preserve"> the </w:t>
      </w:r>
      <w:r w:rsidR="00B52752">
        <w:t>‘</w:t>
      </w:r>
      <w:r w:rsidR="00B52752" w:rsidRPr="00025622">
        <w:rPr>
          <w:i/>
          <w:iCs/>
        </w:rPr>
        <w:t>foulin</w:t>
      </w:r>
      <w:r w:rsidR="00B52752">
        <w:rPr>
          <w:i/>
          <w:iCs/>
        </w:rPr>
        <w:t>g (Rhine)</w:t>
      </w:r>
      <w:r w:rsidR="00B52752">
        <w:t>’ curve.</w:t>
      </w:r>
      <w:r w:rsidR="00916EB8">
        <w:t xml:space="preserve"> The result is shown in </w:t>
      </w:r>
      <w:r w:rsidR="002B6553" w:rsidRPr="002B6553">
        <w:rPr>
          <w:b/>
          <w:bCs/>
        </w:rPr>
        <w:fldChar w:fldCharType="begin"/>
      </w:r>
      <w:r w:rsidR="002B6553" w:rsidRPr="002B6553">
        <w:rPr>
          <w:b/>
          <w:bCs/>
        </w:rPr>
        <w:instrText xml:space="preserve"> REF _Ref165118609 \h  \* MERGEFORMAT </w:instrText>
      </w:r>
      <w:r w:rsidR="002B6553" w:rsidRPr="002B6553">
        <w:rPr>
          <w:b/>
          <w:bCs/>
        </w:rPr>
      </w:r>
      <w:r w:rsidR="002B6553" w:rsidRPr="002B6553">
        <w:rPr>
          <w:b/>
          <w:bCs/>
        </w:rPr>
        <w:fldChar w:fldCharType="separate"/>
      </w:r>
      <w:r w:rsidR="00843CB6" w:rsidRPr="0071121D">
        <w:rPr>
          <w:b/>
          <w:bCs/>
        </w:rPr>
        <w:t xml:space="preserve">Figure </w:t>
      </w:r>
      <w:r w:rsidR="00843CB6" w:rsidRPr="00843CB6">
        <w:rPr>
          <w:b/>
          <w:bCs/>
          <w:noProof/>
        </w:rPr>
        <w:t>36</w:t>
      </w:r>
      <w:r w:rsidR="002B6553" w:rsidRPr="002B6553">
        <w:rPr>
          <w:b/>
          <w:bCs/>
        </w:rPr>
        <w:fldChar w:fldCharType="end"/>
      </w:r>
      <w:r w:rsidR="002B6553">
        <w:t>.</w:t>
      </w:r>
    </w:p>
    <w:p w14:paraId="434C19B9" w14:textId="77777777" w:rsidR="00916EB8" w:rsidRDefault="00916EB8" w:rsidP="00107C11">
      <w:pPr>
        <w:jc w:val="both"/>
      </w:pPr>
    </w:p>
    <w:p w14:paraId="11398048" w14:textId="77777777" w:rsidR="000778C9" w:rsidRDefault="000778C9" w:rsidP="000778C9">
      <w:pPr>
        <w:keepNext/>
        <w:jc w:val="center"/>
      </w:pPr>
      <w:r w:rsidRPr="000778C9">
        <w:rPr>
          <w:noProof/>
        </w:rPr>
        <w:drawing>
          <wp:inline distT="0" distB="0" distL="0" distR="0" wp14:anchorId="6113A165" wp14:editId="375DBB13">
            <wp:extent cx="3591763" cy="3114468"/>
            <wp:effectExtent l="0" t="0" r="8890" b="0"/>
            <wp:docPr id="1773704569"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4569" name="Picture 1" descr="A graph of a number of days&#10;&#10;Description automatically generated"/>
                    <pic:cNvPicPr/>
                  </pic:nvPicPr>
                  <pic:blipFill>
                    <a:blip r:embed="rId60"/>
                    <a:stretch>
                      <a:fillRect/>
                    </a:stretch>
                  </pic:blipFill>
                  <pic:spPr>
                    <a:xfrm>
                      <a:off x="0" y="0"/>
                      <a:ext cx="3594211" cy="3116590"/>
                    </a:xfrm>
                    <a:prstGeom prst="rect">
                      <a:avLst/>
                    </a:prstGeom>
                  </pic:spPr>
                </pic:pic>
              </a:graphicData>
            </a:graphic>
          </wp:inline>
        </w:drawing>
      </w:r>
    </w:p>
    <w:p w14:paraId="2B512058" w14:textId="1F26D71E" w:rsidR="00916EB8" w:rsidRPr="0071121D" w:rsidRDefault="000778C9" w:rsidP="000778C9">
      <w:pPr>
        <w:pStyle w:val="Caption"/>
        <w:jc w:val="center"/>
        <w:rPr>
          <w:b/>
          <w:bCs/>
          <w:i w:val="0"/>
          <w:iCs w:val="0"/>
        </w:rPr>
      </w:pPr>
      <w:bookmarkStart w:id="139" w:name="_Ref165118609"/>
      <w:r w:rsidRPr="0071121D">
        <w:rPr>
          <w:b/>
          <w:bCs/>
          <w:i w:val="0"/>
          <w:iCs w:val="0"/>
        </w:rPr>
        <w:t xml:space="preserve">Figure </w:t>
      </w:r>
      <w:r w:rsidRPr="0071121D">
        <w:rPr>
          <w:b/>
          <w:bCs/>
          <w:i w:val="0"/>
          <w:iCs w:val="0"/>
        </w:rPr>
        <w:fldChar w:fldCharType="begin"/>
      </w:r>
      <w:r w:rsidRPr="0071121D">
        <w:rPr>
          <w:b/>
          <w:bCs/>
          <w:i w:val="0"/>
          <w:iCs w:val="0"/>
        </w:rPr>
        <w:instrText xml:space="preserve"> SEQ Figure \* ARABIC </w:instrText>
      </w:r>
      <w:r w:rsidRPr="0071121D">
        <w:rPr>
          <w:b/>
          <w:bCs/>
          <w:i w:val="0"/>
          <w:iCs w:val="0"/>
        </w:rPr>
        <w:fldChar w:fldCharType="separate"/>
      </w:r>
      <w:r w:rsidR="00843CB6">
        <w:rPr>
          <w:b/>
          <w:bCs/>
          <w:i w:val="0"/>
          <w:iCs w:val="0"/>
          <w:noProof/>
        </w:rPr>
        <w:t>36</w:t>
      </w:r>
      <w:r w:rsidRPr="0071121D">
        <w:rPr>
          <w:b/>
          <w:bCs/>
          <w:i w:val="0"/>
          <w:iCs w:val="0"/>
        </w:rPr>
        <w:fldChar w:fldCharType="end"/>
      </w:r>
      <w:bookmarkEnd w:id="139"/>
      <w:r w:rsidRPr="0071121D">
        <w:rPr>
          <w:b/>
          <w:bCs/>
          <w:i w:val="0"/>
          <w:iCs w:val="0"/>
        </w:rPr>
        <w:t xml:space="preserve"> </w:t>
      </w:r>
      <w:r w:rsidR="00E87867" w:rsidRPr="0071121D">
        <w:rPr>
          <w:b/>
          <w:bCs/>
          <w:i w:val="0"/>
          <w:iCs w:val="0"/>
        </w:rPr>
        <w:t>BTC model predictions for various fouling approaches</w:t>
      </w:r>
      <w:r w:rsidR="0065528E" w:rsidRPr="0071121D">
        <w:rPr>
          <w:b/>
          <w:bCs/>
          <w:i w:val="0"/>
          <w:iCs w:val="0"/>
        </w:rPr>
        <w:t>;</w:t>
      </w:r>
      <w:r w:rsidR="0065528E" w:rsidRPr="0071121D">
        <w:rPr>
          <w:b/>
          <w:bCs/>
          <w:i w:val="0"/>
          <w:iCs w:val="0"/>
        </w:rPr>
        <w:br/>
        <w:t xml:space="preserve">No fouling, </w:t>
      </w:r>
      <w:r w:rsidR="0071121D" w:rsidRPr="0071121D">
        <w:rPr>
          <w:b/>
          <w:bCs/>
          <w:i w:val="0"/>
          <w:iCs w:val="0"/>
        </w:rPr>
        <w:t>K-reduction</w:t>
      </w:r>
      <w:r w:rsidR="00AC13BB">
        <w:rPr>
          <w:b/>
          <w:bCs/>
          <w:i w:val="0"/>
          <w:iCs w:val="0"/>
        </w:rPr>
        <w:t xml:space="preserve"> (t)</w:t>
      </w:r>
      <w:r w:rsidR="0071121D" w:rsidRPr="0071121D">
        <w:rPr>
          <w:b/>
          <w:bCs/>
          <w:i w:val="0"/>
          <w:iCs w:val="0"/>
        </w:rPr>
        <w:t xml:space="preserve"> and carbon weight reduction (50%)</w:t>
      </w:r>
    </w:p>
    <w:p w14:paraId="20FB4C27" w14:textId="4919CD71" w:rsidR="00D52622" w:rsidRDefault="002B6553" w:rsidP="00D52622">
      <w:pPr>
        <w:jc w:val="both"/>
      </w:pPr>
      <w:r>
        <w:t xml:space="preserve">It can be seen that </w:t>
      </w:r>
      <w:r w:rsidR="00FC385A">
        <w:t>reducing the amount of carbon with 50% resulted in a good fit</w:t>
      </w:r>
      <w:r w:rsidR="00131180">
        <w:t xml:space="preserve">. </w:t>
      </w:r>
      <w:r w:rsidR="00943BE7">
        <w:t xml:space="preserve">This </w:t>
      </w:r>
      <w:r w:rsidR="00783674">
        <w:t>leads to the conclusion</w:t>
      </w:r>
      <w:r w:rsidR="00131180">
        <w:t xml:space="preserve"> that the </w:t>
      </w:r>
      <w:r w:rsidR="00783674">
        <w:t>impact</w:t>
      </w:r>
      <w:r w:rsidR="00131180">
        <w:t xml:space="preserve"> of NOM</w:t>
      </w:r>
      <w:r w:rsidR="002048AC">
        <w:t xml:space="preserve"> </w:t>
      </w:r>
      <w:r w:rsidR="00762A01">
        <w:t>on</w:t>
      </w:r>
      <w:r w:rsidR="002048AC">
        <w:t xml:space="preserve"> PFHpA adsorption </w:t>
      </w:r>
      <w:r w:rsidR="00762A01">
        <w:t>from raw river water</w:t>
      </w:r>
      <w:r w:rsidR="00943BE7">
        <w:t xml:space="preserve"> </w:t>
      </w:r>
      <w:r w:rsidR="00943BE7">
        <w:fldChar w:fldCharType="begin"/>
      </w:r>
      <w:r w:rsidR="00943BE7">
        <w:instrText xml:space="preserve"> ADDIN ZOTERO_ITEM CSL_CITATION {"citationID":"N8djHNKB","properties":{"formattedCitation":"(J.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943BE7">
        <w:fldChar w:fldCharType="separate"/>
      </w:r>
      <w:r w:rsidR="00943BE7" w:rsidRPr="00943BE7">
        <w:rPr>
          <w:rFonts w:cs="Arial"/>
        </w:rPr>
        <w:t>(J. B. Burkhardt et al., 2022)</w:t>
      </w:r>
      <w:r w:rsidR="00943BE7">
        <w:fldChar w:fldCharType="end"/>
      </w:r>
      <w:r w:rsidR="002048AC">
        <w:t xml:space="preserve"> </w:t>
      </w:r>
      <w:r w:rsidR="00104751">
        <w:t>was high and approximately halved the amount of carbon available for adsorption.</w:t>
      </w:r>
      <w:r w:rsidR="00FA477D">
        <w:t xml:space="preserve"> Advantages of the alternative method are that less parameters are needed</w:t>
      </w:r>
      <w:r w:rsidR="002E5C3F">
        <w:t xml:space="preserve"> and it is a simple, straightforward method.</w:t>
      </w:r>
      <w:r w:rsidR="00C66477">
        <w:t xml:space="preserve"> </w:t>
      </w:r>
      <w:r w:rsidR="00ED4DC3">
        <w:t>Disadvantages</w:t>
      </w:r>
      <w:r w:rsidR="00C66477">
        <w:t xml:space="preserve"> </w:t>
      </w:r>
      <w:r w:rsidR="00ED4DC3">
        <w:t xml:space="preserve">are </w:t>
      </w:r>
      <w:r w:rsidR="00C66477">
        <w:t>that this approach is less theoretically grounded</w:t>
      </w:r>
      <w:r w:rsidR="00ED4DC3">
        <w:t xml:space="preserve"> and </w:t>
      </w:r>
      <w:r w:rsidR="009A536D">
        <w:t>capacity</w:t>
      </w:r>
      <w:r w:rsidR="00CB6969">
        <w:t xml:space="preserve"> reduction</w:t>
      </w:r>
      <w:r w:rsidR="00255223">
        <w:t xml:space="preserve"> by NOM is hard to estimate</w:t>
      </w:r>
      <w:r w:rsidR="001D1EA8">
        <w:t xml:space="preserve"> in terms of weight</w:t>
      </w:r>
      <w:r w:rsidR="00255223">
        <w:t>.</w:t>
      </w:r>
      <w:r w:rsidR="00CB6969">
        <w:t xml:space="preserve"> </w:t>
      </w:r>
      <w:r w:rsidR="00D52622">
        <w:br w:type="page"/>
      </w:r>
    </w:p>
    <w:p w14:paraId="073F2597" w14:textId="059BC164" w:rsidR="00D52622" w:rsidRPr="00681762" w:rsidRDefault="00D7324C" w:rsidP="00107C11">
      <w:pPr>
        <w:jc w:val="both"/>
      </w:pPr>
      <w:r>
        <w:lastRenderedPageBreak/>
        <w:t xml:space="preserve">It also must be noted that the alternative fouling approach presented here </w:t>
      </w:r>
      <w:r w:rsidR="007673F4">
        <w:t>was</w:t>
      </w:r>
      <w:r>
        <w:t xml:space="preserve"> not time-dependent. </w:t>
      </w:r>
      <w:r w:rsidR="00551FD6">
        <w:t>The carbon bed weight</w:t>
      </w:r>
      <w:r w:rsidR="00850D56">
        <w:t xml:space="preserve"> initially</w:t>
      </w:r>
      <w:r w:rsidR="00551FD6">
        <w:t xml:space="preserve"> is</w:t>
      </w:r>
      <w:r w:rsidR="00850D56">
        <w:t xml:space="preserve"> </w:t>
      </w:r>
      <w:r w:rsidR="00551FD6">
        <w:t>set</w:t>
      </w:r>
      <w:r w:rsidR="004B1207">
        <w:t xml:space="preserve"> to a lower value and keeps </w:t>
      </w:r>
      <w:r w:rsidR="00024FBD">
        <w:t>constant</w:t>
      </w:r>
      <w:r w:rsidR="004B1207">
        <w:t xml:space="preserve"> during the simulation</w:t>
      </w:r>
      <w:r w:rsidR="001D0934">
        <w:t>, no matter how</w:t>
      </w:r>
      <w:r w:rsidR="00B81730">
        <w:t xml:space="preserve"> long NOM has been building up</w:t>
      </w:r>
      <w:r w:rsidR="004B1207">
        <w:t xml:space="preserve">. </w:t>
      </w:r>
      <w:r>
        <w:t>However,</w:t>
      </w:r>
      <w:r w:rsidR="007673F4">
        <w:t xml:space="preserve"> the original approach</w:t>
      </w:r>
      <w:r w:rsidR="00024FBD">
        <w:t>,</w:t>
      </w:r>
      <w:r w:rsidR="007673F4">
        <w:t xml:space="preserve"> </w:t>
      </w:r>
      <w:r w:rsidR="00657851">
        <w:t>where</w:t>
      </w:r>
      <w:r w:rsidR="007673F4">
        <w:t xml:space="preserve"> Freundlich K was reduced</w:t>
      </w:r>
      <w:r w:rsidR="00024FBD">
        <w:t>,</w:t>
      </w:r>
      <w:r w:rsidR="007673F4">
        <w:t xml:space="preserve"> was </w:t>
      </w:r>
      <w:r w:rsidR="00657851">
        <w:t xml:space="preserve">not very time-dependent neither. </w:t>
      </w:r>
      <w:r w:rsidR="00681762">
        <w:t xml:space="preserve">This can be seen in </w:t>
      </w:r>
      <w:r w:rsidR="00681762" w:rsidRPr="00107C11">
        <w:rPr>
          <w:b/>
          <w:bCs/>
        </w:rPr>
        <w:fldChar w:fldCharType="begin"/>
      </w:r>
      <w:r w:rsidR="00681762" w:rsidRPr="00107C11">
        <w:rPr>
          <w:b/>
          <w:bCs/>
        </w:rPr>
        <w:instrText xml:space="preserve"> REF _Ref165117016 \h  \* MERGEFORMAT </w:instrText>
      </w:r>
      <w:r w:rsidR="00681762" w:rsidRPr="00107C11">
        <w:rPr>
          <w:b/>
          <w:bCs/>
        </w:rPr>
      </w:r>
      <w:r w:rsidR="00681762" w:rsidRPr="00107C11">
        <w:rPr>
          <w:b/>
          <w:bCs/>
        </w:rPr>
        <w:fldChar w:fldCharType="separate"/>
      </w:r>
      <w:r w:rsidR="00843CB6" w:rsidRPr="0037639A">
        <w:rPr>
          <w:b/>
          <w:bCs/>
        </w:rPr>
        <w:t xml:space="preserve">Figure </w:t>
      </w:r>
      <w:r w:rsidR="00843CB6" w:rsidRPr="00843CB6">
        <w:rPr>
          <w:b/>
          <w:bCs/>
          <w:noProof/>
        </w:rPr>
        <w:t>35</w:t>
      </w:r>
      <w:r w:rsidR="00681762" w:rsidRPr="00107C11">
        <w:rPr>
          <w:b/>
          <w:bCs/>
        </w:rPr>
        <w:fldChar w:fldCharType="end"/>
      </w:r>
      <w:r w:rsidR="00681762" w:rsidRPr="00107C11">
        <w:rPr>
          <w:b/>
          <w:bCs/>
        </w:rPr>
        <w:t>(b)</w:t>
      </w:r>
      <w:r w:rsidR="00681762">
        <w:t>; the curve is steep in the beginning</w:t>
      </w:r>
      <w:r w:rsidR="005959C6">
        <w:t>,</w:t>
      </w:r>
      <w:r w:rsidR="005C1DF7">
        <w:t xml:space="preserve"> but </w:t>
      </w:r>
      <w:r w:rsidR="000C5FA4">
        <w:t>quickly</w:t>
      </w:r>
      <w:r w:rsidR="005C1DF7">
        <w:t xml:space="preserve"> </w:t>
      </w:r>
      <w:r w:rsidR="005959C6">
        <w:t>becomes</w:t>
      </w:r>
      <w:r w:rsidR="00E72EAC">
        <w:t xml:space="preserve"> linear and</w:t>
      </w:r>
      <w:r w:rsidR="005C1DF7">
        <w:t xml:space="preserve"> less </w:t>
      </w:r>
      <w:r w:rsidR="00024FBD">
        <w:t>critical</w:t>
      </w:r>
      <w:r w:rsidR="005C1DF7">
        <w:t>.</w:t>
      </w:r>
    </w:p>
    <w:p w14:paraId="4923DD1B" w14:textId="77777777" w:rsidR="00C57E6F" w:rsidRPr="00287151" w:rsidRDefault="00C57E6F" w:rsidP="00A47308">
      <w:pPr>
        <w:jc w:val="both"/>
      </w:pPr>
    </w:p>
    <w:p w14:paraId="7F6DF99A" w14:textId="2448E910" w:rsidR="00D24EC5" w:rsidRPr="00D24EC5" w:rsidRDefault="00D24EC5" w:rsidP="00D30BB5">
      <w:pPr>
        <w:pStyle w:val="Heading2"/>
      </w:pPr>
      <w:bookmarkStart w:id="140" w:name="_Toc165464888"/>
      <w:r>
        <w:t>Uncertainty analysis</w:t>
      </w:r>
      <w:r w:rsidR="00D30BB5">
        <w:t xml:space="preserve"> of Freundlich parameters</w:t>
      </w:r>
      <w:bookmarkEnd w:id="140"/>
    </w:p>
    <w:p w14:paraId="65040DF8" w14:textId="17611261" w:rsidR="00F165D5" w:rsidRDefault="00B352D8" w:rsidP="001C33C1">
      <w:pPr>
        <w:jc w:val="both"/>
      </w:pPr>
      <w:r>
        <w:t xml:space="preserve">In this paragraph, it is explained how the PSDM model by USEPA was extended with an automatically returned visualization of the </w:t>
      </w:r>
      <w:r w:rsidR="001A3626">
        <w:t>uncertainty of Freundlich parameters K and 1/n.</w:t>
      </w:r>
    </w:p>
    <w:p w14:paraId="67F63CFC" w14:textId="77777777" w:rsidR="00F65229" w:rsidRDefault="00F65229" w:rsidP="001C33C1">
      <w:pPr>
        <w:jc w:val="both"/>
      </w:pPr>
    </w:p>
    <w:p w14:paraId="33B4CFDB" w14:textId="001C7276" w:rsidR="00F65229" w:rsidRDefault="004C222E" w:rsidP="001C33C1">
      <w:pPr>
        <w:jc w:val="both"/>
      </w:pPr>
      <w:r>
        <w:t xml:space="preserve">Data </w:t>
      </w:r>
      <w:r w:rsidR="007716AF">
        <w:t xml:space="preserve">of </w:t>
      </w:r>
      <w:r>
        <w:t xml:space="preserve">compound PFHpA was again used as input </w:t>
      </w:r>
      <w:r w:rsidR="007716AF">
        <w:t>for</w:t>
      </w:r>
      <w:r>
        <w:t xml:space="preserve"> the model, the influent concentration was assumed constant</w:t>
      </w:r>
      <w:r w:rsidR="00134DF0" w:rsidRPr="00134DF0">
        <w:t xml:space="preserve"> </w:t>
      </w:r>
      <w:r w:rsidR="00134DF0">
        <w:t>for simplification</w:t>
      </w:r>
      <w:r>
        <w:t xml:space="preserve">. </w:t>
      </w:r>
      <w:r w:rsidR="00EB02B9">
        <w:t>The amount (%) of uncertainty for parameters K and 1/n were in</w:t>
      </w:r>
      <w:r w:rsidR="009B4DAB">
        <w:t>cluded</w:t>
      </w:r>
      <w:r w:rsidR="007B18F4">
        <w:t xml:space="preserve"> </w:t>
      </w:r>
      <w:r w:rsidR="003137FC">
        <w:t xml:space="preserve">under </w:t>
      </w:r>
      <w:r w:rsidR="003137FC" w:rsidRPr="003137FC">
        <w:rPr>
          <w:i/>
          <w:iCs/>
        </w:rPr>
        <w:t>percent_</w:t>
      </w:r>
      <w:r w:rsidR="00AF205E">
        <w:rPr>
          <w:i/>
          <w:iCs/>
        </w:rPr>
        <w:t>K</w:t>
      </w:r>
      <w:r w:rsidR="003137FC">
        <w:t xml:space="preserve"> and </w:t>
      </w:r>
      <w:r w:rsidR="003137FC" w:rsidRPr="003137FC">
        <w:rPr>
          <w:i/>
          <w:iCs/>
        </w:rPr>
        <w:t>percent_</w:t>
      </w:r>
      <w:r w:rsidR="00AF205E">
        <w:rPr>
          <w:i/>
          <w:iCs/>
        </w:rPr>
        <w:t>xn</w:t>
      </w:r>
      <w:r w:rsidR="003137FC">
        <w:t xml:space="preserve">, respectively. </w:t>
      </w:r>
      <w:r w:rsidR="00BF599E">
        <w:t xml:space="preserve">Copies were made </w:t>
      </w:r>
      <w:r w:rsidR="00E75484">
        <w:t>of</w:t>
      </w:r>
      <w:r w:rsidR="00BF599E">
        <w:t xml:space="preserve"> </w:t>
      </w:r>
      <w:r w:rsidR="00AF205E">
        <w:t xml:space="preserve">the </w:t>
      </w:r>
      <w:r w:rsidR="00ED72AB">
        <w:t>isotherm data object ‘</w:t>
      </w:r>
      <w:r w:rsidR="00ED72AB" w:rsidRPr="00ED72AB">
        <w:rPr>
          <w:i/>
          <w:iCs/>
        </w:rPr>
        <w:t>k_data</w:t>
      </w:r>
      <w:r w:rsidR="00ED72AB">
        <w:t>’</w:t>
      </w:r>
      <w:r w:rsidR="00E75484">
        <w:t xml:space="preserve"> </w:t>
      </w:r>
      <w:r w:rsidR="00ED72AB">
        <w:t>and the deviated isotherm parameters were stored there.</w:t>
      </w:r>
      <w:r w:rsidR="002235C0">
        <w:t xml:space="preserve"> These copies were assigned to different columns.</w:t>
      </w:r>
      <w:r w:rsidR="00BF599E">
        <w:t xml:space="preserve"> </w:t>
      </w:r>
      <w:r w:rsidR="00BB2542">
        <w:t>T</w:t>
      </w:r>
      <w:r w:rsidR="005B0BDA">
        <w:t xml:space="preserve">he </w:t>
      </w:r>
      <w:r w:rsidR="005B0BDA" w:rsidRPr="005B0BDA">
        <w:rPr>
          <w:i/>
          <w:iCs/>
        </w:rPr>
        <w:t>run_psdm_kfit</w:t>
      </w:r>
      <w:r w:rsidR="005B0BDA">
        <w:t xml:space="preserve"> function was executed for</w:t>
      </w:r>
      <w:r w:rsidR="00EE307A">
        <w:t xml:space="preserve"> </w:t>
      </w:r>
      <w:r w:rsidR="002235C0">
        <w:t xml:space="preserve">these columns, each having </w:t>
      </w:r>
      <w:r w:rsidR="00ED72AB">
        <w:t xml:space="preserve">its own </w:t>
      </w:r>
      <w:r w:rsidR="00A21895">
        <w:t>isotherm data</w:t>
      </w:r>
      <w:r w:rsidR="00EE307A">
        <w:t>.</w:t>
      </w:r>
      <w:r w:rsidR="00A21895">
        <w:t xml:space="preserve"> First the original BTC was plotted, then the BTCs with deviated isotherm parameters were added to the same graph. </w:t>
      </w:r>
      <w:r w:rsidR="00BE7C31">
        <w:t>Uncertainty analysis was also done</w:t>
      </w:r>
      <w:r w:rsidR="000D616D">
        <w:t xml:space="preserve"> for the example compound TCE. </w:t>
      </w:r>
      <w:r w:rsidR="00D47E0D">
        <w:t xml:space="preserve">The </w:t>
      </w:r>
      <w:r w:rsidR="0068149B">
        <w:t xml:space="preserve">BTCs, with </w:t>
      </w:r>
      <w:r w:rsidR="00BE7C31">
        <w:t>deviation</w:t>
      </w:r>
      <w:r w:rsidR="0068149B">
        <w:t xml:space="preserve"> of isotherm parameters</w:t>
      </w:r>
      <w:r w:rsidR="00243419">
        <w:t xml:space="preserve">, are illustrated for the compounds </w:t>
      </w:r>
      <w:r w:rsidR="005B6817">
        <w:t xml:space="preserve">TCE and </w:t>
      </w:r>
      <w:r w:rsidR="00243419">
        <w:t xml:space="preserve">PFHpA </w:t>
      </w:r>
      <w:r w:rsidR="005B6817">
        <w:t xml:space="preserve">in </w:t>
      </w:r>
      <w:r w:rsidR="004D3FAB" w:rsidRPr="004D3FAB">
        <w:rPr>
          <w:b/>
          <w:bCs/>
        </w:rPr>
        <w:fldChar w:fldCharType="begin"/>
      </w:r>
      <w:r w:rsidR="004D3FAB" w:rsidRPr="004D3FAB">
        <w:rPr>
          <w:b/>
          <w:bCs/>
        </w:rPr>
        <w:instrText xml:space="preserve"> REF _Ref165133965 \h  \* MERGEFORMAT </w:instrText>
      </w:r>
      <w:r w:rsidR="004D3FAB" w:rsidRPr="004D3FAB">
        <w:rPr>
          <w:b/>
          <w:bCs/>
        </w:rPr>
      </w:r>
      <w:r w:rsidR="004D3FAB" w:rsidRPr="004D3FAB">
        <w:rPr>
          <w:b/>
          <w:bCs/>
        </w:rPr>
        <w:fldChar w:fldCharType="separate"/>
      </w:r>
      <w:r w:rsidR="00843CB6" w:rsidRPr="00AC13BB">
        <w:rPr>
          <w:b/>
          <w:bCs/>
        </w:rPr>
        <w:t xml:space="preserve">Figure </w:t>
      </w:r>
      <w:r w:rsidR="00843CB6" w:rsidRPr="00843CB6">
        <w:rPr>
          <w:b/>
          <w:bCs/>
          <w:noProof/>
        </w:rPr>
        <w:t>37</w:t>
      </w:r>
      <w:r w:rsidR="004D3FAB" w:rsidRPr="004D3FAB">
        <w:rPr>
          <w:b/>
          <w:bCs/>
        </w:rPr>
        <w:fldChar w:fldCharType="end"/>
      </w:r>
      <w:r w:rsidR="00243419">
        <w:t xml:space="preserve"> and </w:t>
      </w:r>
      <w:r w:rsidR="004D3FAB" w:rsidRPr="004D3FAB">
        <w:rPr>
          <w:b/>
          <w:bCs/>
        </w:rPr>
        <w:fldChar w:fldCharType="begin"/>
      </w:r>
      <w:r w:rsidR="004D3FAB" w:rsidRPr="004D3FAB">
        <w:rPr>
          <w:b/>
          <w:bCs/>
        </w:rPr>
        <w:instrText xml:space="preserve"> REF _Ref165133974 \h  \* MERGEFORMAT </w:instrText>
      </w:r>
      <w:r w:rsidR="004D3FAB" w:rsidRPr="004D3FAB">
        <w:rPr>
          <w:b/>
          <w:bCs/>
        </w:rPr>
      </w:r>
      <w:r w:rsidR="004D3FAB" w:rsidRPr="004D3FAB">
        <w:rPr>
          <w:b/>
          <w:bCs/>
        </w:rPr>
        <w:fldChar w:fldCharType="separate"/>
      </w:r>
      <w:r w:rsidR="00843CB6" w:rsidRPr="003E112E">
        <w:rPr>
          <w:b/>
          <w:bCs/>
        </w:rPr>
        <w:t xml:space="preserve">Figure </w:t>
      </w:r>
      <w:r w:rsidR="00843CB6" w:rsidRPr="00843CB6">
        <w:rPr>
          <w:b/>
          <w:bCs/>
          <w:noProof/>
        </w:rPr>
        <w:t>38</w:t>
      </w:r>
      <w:r w:rsidR="004D3FAB" w:rsidRPr="004D3FAB">
        <w:rPr>
          <w:b/>
          <w:bCs/>
        </w:rPr>
        <w:fldChar w:fldCharType="end"/>
      </w:r>
      <w:r w:rsidR="006E1839">
        <w:t>,</w:t>
      </w:r>
      <w:r w:rsidR="00243419">
        <w:t xml:space="preserve"> respectively.</w:t>
      </w:r>
      <w:r w:rsidR="00AF205E">
        <w:t xml:space="preserve"> </w:t>
      </w:r>
      <w:r w:rsidR="00F40024">
        <w:t xml:space="preserve">The amount (%) of uncertainty for parameters K and 1/n can be </w:t>
      </w:r>
      <w:r w:rsidR="00A9486E">
        <w:t>modified,</w:t>
      </w:r>
      <w:r w:rsidR="00F40024">
        <w:t xml:space="preserve"> </w:t>
      </w:r>
      <w:r w:rsidR="00A9486E">
        <w:t>causing the graph to adjust automatically</w:t>
      </w:r>
      <w:r w:rsidR="00F40024">
        <w:t>.</w:t>
      </w:r>
    </w:p>
    <w:p w14:paraId="71B201AB" w14:textId="77777777" w:rsidR="00A9486E" w:rsidRDefault="00A9486E" w:rsidP="001C33C1">
      <w:pPr>
        <w:jc w:val="both"/>
      </w:pPr>
    </w:p>
    <w:p w14:paraId="690B03A8" w14:textId="77777777" w:rsidR="00F479B7" w:rsidRDefault="00B42FBF" w:rsidP="00F479B7">
      <w:pPr>
        <w:keepNext/>
        <w:jc w:val="center"/>
      </w:pPr>
      <w:r w:rsidRPr="00B42FBF">
        <w:rPr>
          <w:noProof/>
        </w:rPr>
        <w:drawing>
          <wp:inline distT="0" distB="0" distL="0" distR="0" wp14:anchorId="35BBFA84" wp14:editId="2316925A">
            <wp:extent cx="3957523" cy="3372589"/>
            <wp:effectExtent l="0" t="0" r="5080" b="0"/>
            <wp:docPr id="2080221164"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1164" name="Picture 1" descr="A graph of a number of different colored lines&#10;&#10;Description automatically generated"/>
                    <pic:cNvPicPr/>
                  </pic:nvPicPr>
                  <pic:blipFill>
                    <a:blip r:embed="rId61"/>
                    <a:stretch>
                      <a:fillRect/>
                    </a:stretch>
                  </pic:blipFill>
                  <pic:spPr>
                    <a:xfrm>
                      <a:off x="0" y="0"/>
                      <a:ext cx="3970235" cy="3383422"/>
                    </a:xfrm>
                    <a:prstGeom prst="rect">
                      <a:avLst/>
                    </a:prstGeom>
                  </pic:spPr>
                </pic:pic>
              </a:graphicData>
            </a:graphic>
          </wp:inline>
        </w:drawing>
      </w:r>
    </w:p>
    <w:p w14:paraId="2186B4BB" w14:textId="2A88AEFB" w:rsidR="00A9486E" w:rsidRPr="00AC13BB" w:rsidRDefault="00F479B7" w:rsidP="00F479B7">
      <w:pPr>
        <w:pStyle w:val="Caption"/>
        <w:jc w:val="center"/>
        <w:rPr>
          <w:b/>
          <w:bCs/>
          <w:i w:val="0"/>
          <w:iCs w:val="0"/>
        </w:rPr>
      </w:pPr>
      <w:bookmarkStart w:id="141" w:name="_Ref165133965"/>
      <w:r w:rsidRPr="00AC13BB">
        <w:rPr>
          <w:b/>
          <w:bCs/>
          <w:i w:val="0"/>
          <w:iCs w:val="0"/>
        </w:rPr>
        <w:t xml:space="preserve">Figure </w:t>
      </w:r>
      <w:r w:rsidRPr="00AC13BB">
        <w:rPr>
          <w:b/>
          <w:bCs/>
          <w:i w:val="0"/>
          <w:iCs w:val="0"/>
        </w:rPr>
        <w:fldChar w:fldCharType="begin"/>
      </w:r>
      <w:r w:rsidRPr="00AC13BB">
        <w:rPr>
          <w:b/>
          <w:bCs/>
          <w:i w:val="0"/>
          <w:iCs w:val="0"/>
        </w:rPr>
        <w:instrText xml:space="preserve"> SEQ Figure \* ARABIC </w:instrText>
      </w:r>
      <w:r w:rsidRPr="00AC13BB">
        <w:rPr>
          <w:b/>
          <w:bCs/>
          <w:i w:val="0"/>
          <w:iCs w:val="0"/>
        </w:rPr>
        <w:fldChar w:fldCharType="separate"/>
      </w:r>
      <w:r w:rsidR="00843CB6">
        <w:rPr>
          <w:b/>
          <w:bCs/>
          <w:i w:val="0"/>
          <w:iCs w:val="0"/>
          <w:noProof/>
        </w:rPr>
        <w:t>37</w:t>
      </w:r>
      <w:r w:rsidRPr="00AC13BB">
        <w:rPr>
          <w:b/>
          <w:bCs/>
          <w:i w:val="0"/>
          <w:iCs w:val="0"/>
        </w:rPr>
        <w:fldChar w:fldCharType="end"/>
      </w:r>
      <w:bookmarkEnd w:id="141"/>
      <w:r w:rsidRPr="00AC13BB">
        <w:rPr>
          <w:b/>
          <w:bCs/>
          <w:i w:val="0"/>
          <w:iCs w:val="0"/>
        </w:rPr>
        <w:t xml:space="preserve"> </w:t>
      </w:r>
      <w:r w:rsidR="00CF70BC" w:rsidRPr="00AC13BB">
        <w:rPr>
          <w:b/>
          <w:bCs/>
          <w:i w:val="0"/>
          <w:iCs w:val="0"/>
        </w:rPr>
        <w:t>BTC prediction and uncertainty analysis with</w:t>
      </w:r>
      <w:r w:rsidR="001C4D8E" w:rsidRPr="00AC13BB">
        <w:rPr>
          <w:b/>
          <w:bCs/>
          <w:i w:val="0"/>
          <w:iCs w:val="0"/>
        </w:rPr>
        <w:t xml:space="preserve"> isotherm </w:t>
      </w:r>
      <w:r w:rsidR="001C4D8E" w:rsidRPr="00AC13BB">
        <w:rPr>
          <w:b/>
          <w:bCs/>
          <w:i w:val="0"/>
          <w:iCs w:val="0"/>
        </w:rPr>
        <w:br/>
        <w:t>parameter uncertainty of 10%</w:t>
      </w:r>
      <w:r w:rsidR="00AC13BB">
        <w:rPr>
          <w:b/>
          <w:bCs/>
          <w:i w:val="0"/>
          <w:iCs w:val="0"/>
        </w:rPr>
        <w:t>. Compound = TCE</w:t>
      </w:r>
    </w:p>
    <w:p w14:paraId="16F3A034" w14:textId="07AF0FD5" w:rsidR="00907718" w:rsidRDefault="00DF4C14" w:rsidP="00907718">
      <w:pPr>
        <w:jc w:val="both"/>
      </w:pPr>
      <w:r>
        <w:t xml:space="preserve">Uncertainty of the isotherm parameters seems to play a significant role in prediction </w:t>
      </w:r>
      <w:r w:rsidR="004F1B6C">
        <w:t>of bed replacement intervals. Only 10% uncertainty for the</w:t>
      </w:r>
      <w:r w:rsidR="00B10C0E">
        <w:t xml:space="preserve"> Freundlich</w:t>
      </w:r>
      <w:r w:rsidR="004F1B6C">
        <w:t xml:space="preserve"> </w:t>
      </w:r>
      <w:r w:rsidR="00B10C0E">
        <w:t xml:space="preserve">1/n parameter can result in </w:t>
      </w:r>
      <w:r w:rsidR="00702BB3">
        <w:t xml:space="preserve">more than 40% difference </w:t>
      </w:r>
      <w:r w:rsidR="00661616">
        <w:t xml:space="preserve">in </w:t>
      </w:r>
      <w:r w:rsidR="00E22DAF">
        <w:t>breakthrough time</w:t>
      </w:r>
      <w:r w:rsidR="00661616">
        <w:t xml:space="preserve">. Considering the Freundlich isotherm relationship (equation </w:t>
      </w:r>
      <w:r w:rsidR="00E902F7" w:rsidRPr="00E902F7">
        <w:rPr>
          <w:b/>
          <w:bCs/>
        </w:rPr>
        <w:fldChar w:fldCharType="begin"/>
      </w:r>
      <w:r w:rsidR="00E902F7" w:rsidRPr="00E902F7">
        <w:rPr>
          <w:b/>
          <w:bCs/>
        </w:rPr>
        <w:instrText xml:space="preserve"> REF _Ref148719807 \h  \* MERGEFORMAT </w:instrText>
      </w:r>
      <w:r w:rsidR="00E902F7" w:rsidRPr="00E902F7">
        <w:rPr>
          <w:b/>
          <w:bCs/>
        </w:rPr>
      </w:r>
      <w:r w:rsidR="00E902F7" w:rsidRPr="00E902F7">
        <w:rPr>
          <w:b/>
          <w:bCs/>
        </w:rPr>
        <w:fldChar w:fldCharType="separate"/>
      </w:r>
      <w:r w:rsidR="00843CB6" w:rsidRPr="00FD5F3F">
        <w:rPr>
          <w:b/>
          <w:bCs/>
        </w:rPr>
        <w:t>(</w:t>
      </w:r>
      <w:r w:rsidR="00843CB6" w:rsidRPr="00843CB6">
        <w:rPr>
          <w:b/>
          <w:bCs/>
          <w:noProof/>
        </w:rPr>
        <w:t>1</w:t>
      </w:r>
      <w:r w:rsidR="00843CB6" w:rsidRPr="00FD5F3F">
        <w:rPr>
          <w:b/>
          <w:bCs/>
        </w:rPr>
        <w:t>)</w:t>
      </w:r>
      <w:r w:rsidR="00E902F7" w:rsidRPr="00E902F7">
        <w:rPr>
          <w:b/>
          <w:bCs/>
        </w:rPr>
        <w:fldChar w:fldCharType="end"/>
      </w:r>
      <w:r w:rsidR="00E902F7">
        <w:t xml:space="preserve">), </w:t>
      </w:r>
      <w:r w:rsidR="00E22DAF">
        <w:t>it seems logical that higher values for isotherm parameters result in</w:t>
      </w:r>
      <w:r w:rsidR="00E379C4">
        <w:t xml:space="preserve"> </w:t>
      </w:r>
      <w:r w:rsidR="00F221E6">
        <w:t>higher time before regeneration is needed</w:t>
      </w:r>
      <w:r w:rsidR="00FC7CF5">
        <w:t>. Namely,</w:t>
      </w:r>
      <w:r w:rsidR="00F221E6">
        <w:t xml:space="preserve"> </w:t>
      </w:r>
      <w:r w:rsidR="00FC7CF5">
        <w:t xml:space="preserve">equilibrium </w:t>
      </w:r>
      <w:r w:rsidR="00E22DAF">
        <w:t>adsorption capacity</w:t>
      </w:r>
      <w:r w:rsidR="00E379C4">
        <w:t xml:space="preserve"> </w:t>
      </w:r>
      <w:r w:rsidR="00F221E6">
        <w:t xml:space="preserve">increases along with the </w:t>
      </w:r>
      <w:r w:rsidR="00FC7CF5">
        <w:t>equilibrium parameters</w:t>
      </w:r>
      <w:r w:rsidR="00E379C4">
        <w:t>.</w:t>
      </w:r>
      <w:r w:rsidR="00907718">
        <w:br w:type="page"/>
      </w:r>
    </w:p>
    <w:p w14:paraId="6228F0B6" w14:textId="77777777" w:rsidR="003E112E" w:rsidRDefault="003E112E" w:rsidP="003E112E">
      <w:pPr>
        <w:keepNext/>
        <w:jc w:val="center"/>
      </w:pPr>
      <w:r w:rsidRPr="003E112E">
        <w:rPr>
          <w:noProof/>
        </w:rPr>
        <w:lastRenderedPageBreak/>
        <w:drawing>
          <wp:inline distT="0" distB="0" distL="0" distR="0" wp14:anchorId="166485BC" wp14:editId="72CA1898">
            <wp:extent cx="4016045" cy="3387813"/>
            <wp:effectExtent l="0" t="0" r="3810" b="3175"/>
            <wp:docPr id="16380471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7107" name="Picture 1" descr="A graph of different colored lines&#10;&#10;Description automatically generated"/>
                    <pic:cNvPicPr/>
                  </pic:nvPicPr>
                  <pic:blipFill>
                    <a:blip r:embed="rId62"/>
                    <a:stretch>
                      <a:fillRect/>
                    </a:stretch>
                  </pic:blipFill>
                  <pic:spPr>
                    <a:xfrm>
                      <a:off x="0" y="0"/>
                      <a:ext cx="4016045" cy="3387813"/>
                    </a:xfrm>
                    <a:prstGeom prst="rect">
                      <a:avLst/>
                    </a:prstGeom>
                  </pic:spPr>
                </pic:pic>
              </a:graphicData>
            </a:graphic>
          </wp:inline>
        </w:drawing>
      </w:r>
    </w:p>
    <w:p w14:paraId="54CA7939" w14:textId="576098B3" w:rsidR="003E112E" w:rsidRPr="003E112E" w:rsidRDefault="003E112E" w:rsidP="003E112E">
      <w:pPr>
        <w:pStyle w:val="Caption"/>
        <w:jc w:val="center"/>
        <w:rPr>
          <w:b/>
          <w:bCs/>
          <w:i w:val="0"/>
          <w:iCs w:val="0"/>
        </w:rPr>
      </w:pPr>
      <w:bookmarkStart w:id="142" w:name="_Ref165133974"/>
      <w:r w:rsidRPr="003E112E">
        <w:rPr>
          <w:b/>
          <w:bCs/>
          <w:i w:val="0"/>
          <w:iCs w:val="0"/>
        </w:rPr>
        <w:t xml:space="preserve">Figure </w:t>
      </w:r>
      <w:r w:rsidRPr="003E112E">
        <w:rPr>
          <w:b/>
          <w:bCs/>
          <w:i w:val="0"/>
          <w:iCs w:val="0"/>
        </w:rPr>
        <w:fldChar w:fldCharType="begin"/>
      </w:r>
      <w:r w:rsidRPr="003E112E">
        <w:rPr>
          <w:b/>
          <w:bCs/>
          <w:i w:val="0"/>
          <w:iCs w:val="0"/>
        </w:rPr>
        <w:instrText xml:space="preserve"> SEQ Figure \* ARABIC </w:instrText>
      </w:r>
      <w:r w:rsidRPr="003E112E">
        <w:rPr>
          <w:b/>
          <w:bCs/>
          <w:i w:val="0"/>
          <w:iCs w:val="0"/>
        </w:rPr>
        <w:fldChar w:fldCharType="separate"/>
      </w:r>
      <w:r w:rsidR="00843CB6">
        <w:rPr>
          <w:b/>
          <w:bCs/>
          <w:i w:val="0"/>
          <w:iCs w:val="0"/>
          <w:noProof/>
        </w:rPr>
        <w:t>38</w:t>
      </w:r>
      <w:r w:rsidRPr="003E112E">
        <w:rPr>
          <w:b/>
          <w:bCs/>
          <w:i w:val="0"/>
          <w:iCs w:val="0"/>
        </w:rPr>
        <w:fldChar w:fldCharType="end"/>
      </w:r>
      <w:bookmarkEnd w:id="142"/>
      <w:r w:rsidRPr="003E112E">
        <w:rPr>
          <w:b/>
          <w:bCs/>
          <w:i w:val="0"/>
          <w:iCs w:val="0"/>
        </w:rPr>
        <w:t xml:space="preserve"> BTC prediction and uncertainty analysis with isotherm </w:t>
      </w:r>
      <w:r w:rsidRPr="003E112E">
        <w:rPr>
          <w:b/>
          <w:bCs/>
          <w:i w:val="0"/>
          <w:iCs w:val="0"/>
        </w:rPr>
        <w:br/>
        <w:t xml:space="preserve">parameter uncertainty of 10%. Compound = </w:t>
      </w:r>
      <w:r w:rsidR="00CF76ED">
        <w:rPr>
          <w:b/>
          <w:bCs/>
          <w:i w:val="0"/>
          <w:iCs w:val="0"/>
        </w:rPr>
        <w:t>PFHpA</w:t>
      </w:r>
    </w:p>
    <w:p w14:paraId="1C0A36F1" w14:textId="11D86481" w:rsidR="00E22DAF" w:rsidRDefault="00CF76ED" w:rsidP="00D750FF">
      <w:pPr>
        <w:jc w:val="both"/>
      </w:pPr>
      <w:r>
        <w:t>For the compound</w:t>
      </w:r>
      <w:r w:rsidR="00A41F96">
        <w:t xml:space="preserve"> PFHpA however (</w:t>
      </w:r>
      <w:r w:rsidR="00A41F96" w:rsidRPr="00A41F96">
        <w:rPr>
          <w:b/>
          <w:bCs/>
        </w:rPr>
        <w:fldChar w:fldCharType="begin"/>
      </w:r>
      <w:r w:rsidR="00A41F96" w:rsidRPr="00A41F96">
        <w:rPr>
          <w:b/>
          <w:bCs/>
        </w:rPr>
        <w:instrText xml:space="preserve"> REF _Ref165133974 \h  \* MERGEFORMAT </w:instrText>
      </w:r>
      <w:r w:rsidR="00A41F96" w:rsidRPr="00A41F96">
        <w:rPr>
          <w:b/>
          <w:bCs/>
        </w:rPr>
      </w:r>
      <w:r w:rsidR="00A41F96" w:rsidRPr="00A41F96">
        <w:rPr>
          <w:b/>
          <w:bCs/>
        </w:rPr>
        <w:fldChar w:fldCharType="separate"/>
      </w:r>
      <w:r w:rsidR="00843CB6" w:rsidRPr="003E112E">
        <w:rPr>
          <w:b/>
          <w:bCs/>
        </w:rPr>
        <w:t xml:space="preserve">Figure </w:t>
      </w:r>
      <w:r w:rsidR="00843CB6" w:rsidRPr="00843CB6">
        <w:rPr>
          <w:b/>
          <w:bCs/>
          <w:noProof/>
        </w:rPr>
        <w:t>38</w:t>
      </w:r>
      <w:r w:rsidR="00A41F96" w:rsidRPr="00A41F96">
        <w:rPr>
          <w:b/>
          <w:bCs/>
        </w:rPr>
        <w:fldChar w:fldCharType="end"/>
      </w:r>
      <w:r w:rsidR="00A41F96">
        <w:t xml:space="preserve">), </w:t>
      </w:r>
      <w:r w:rsidR="00D750FF">
        <w:t>a strange behaviour for the parameter 1/n can be observed.</w:t>
      </w:r>
      <w:r w:rsidR="00A03B93">
        <w:t xml:space="preserve"> Increasing the parameter 1/n does not lead to an increased adsorption capacity and thus increased breakthrough time.</w:t>
      </w:r>
      <w:r w:rsidR="005C3918">
        <w:t xml:space="preserve"> Instead, the opposite occurs. This phenomenon was further investigated by plotting the Freundlich isotherm equations for both compounds, including uncertainties</w:t>
      </w:r>
      <w:r w:rsidR="00DE1822">
        <w:t>. The script was also written so the isotherms</w:t>
      </w:r>
      <w:r w:rsidR="00B35513">
        <w:t xml:space="preserve"> </w:t>
      </w:r>
      <w:r w:rsidR="00423663">
        <w:t>were</w:t>
      </w:r>
      <w:r w:rsidR="00B35513">
        <w:t xml:space="preserve"> displayed automatically according to</w:t>
      </w:r>
      <w:r w:rsidR="00D224D5">
        <w:t xml:space="preserve"> the</w:t>
      </w:r>
      <w:r w:rsidR="00B35513">
        <w:t xml:space="preserve"> amount of uncertainty.</w:t>
      </w:r>
    </w:p>
    <w:p w14:paraId="1F787E70" w14:textId="77777777" w:rsidR="00D224D5" w:rsidRDefault="00D224D5" w:rsidP="00D750FF">
      <w:pPr>
        <w:jc w:val="both"/>
      </w:pPr>
    </w:p>
    <w:p w14:paraId="1A3C6831" w14:textId="26A82239" w:rsidR="00554400" w:rsidRDefault="00D62819" w:rsidP="0008105B">
      <w:pPr>
        <w:keepNext/>
        <w:jc w:val="center"/>
      </w:pPr>
      <w:r w:rsidRPr="00D62819">
        <w:rPr>
          <w:noProof/>
        </w:rPr>
        <w:drawing>
          <wp:inline distT="0" distB="0" distL="0" distR="0" wp14:anchorId="1B35B6E8" wp14:editId="6A27FB24">
            <wp:extent cx="6056327" cy="2593075"/>
            <wp:effectExtent l="0" t="0" r="1905" b="0"/>
            <wp:docPr id="70541942" name="Picture 15" descr="A graph of a function&#10;&#10;Description automatically generated with medium confidence">
              <a:extLst xmlns:a="http://schemas.openxmlformats.org/drawingml/2006/main">
                <a:ext uri="{FF2B5EF4-FFF2-40B4-BE49-F238E27FC236}">
                  <a16:creationId xmlns:a16="http://schemas.microsoft.com/office/drawing/2014/main" id="{7F73C98B-1F6B-5277-F8A6-01B73668C9C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541942" name="Picture 15" descr="A graph of a function&#10;&#10;Description automatically generated with medium confidence">
                      <a:extLst>
                        <a:ext uri="{FF2B5EF4-FFF2-40B4-BE49-F238E27FC236}">
                          <a16:creationId xmlns:a16="http://schemas.microsoft.com/office/drawing/2014/main" id="{7F73C98B-1F6B-5277-F8A6-01B73668C9C3}"/>
                        </a:ext>
                      </a:extLst>
                    </pic:cNvPr>
                    <pic:cNvPicPr>
                      <a:picLocks noChangeAspect="1"/>
                    </pic:cNvPicPr>
                  </pic:nvPicPr>
                  <pic:blipFill>
                    <a:blip r:embed="rId63"/>
                    <a:stretch>
                      <a:fillRect/>
                    </a:stretch>
                  </pic:blipFill>
                  <pic:spPr>
                    <a:xfrm>
                      <a:off x="0" y="0"/>
                      <a:ext cx="6075657" cy="2601351"/>
                    </a:xfrm>
                    <a:prstGeom prst="rect">
                      <a:avLst/>
                    </a:prstGeom>
                  </pic:spPr>
                </pic:pic>
              </a:graphicData>
            </a:graphic>
          </wp:inline>
        </w:drawing>
      </w:r>
    </w:p>
    <w:p w14:paraId="05A36AF6" w14:textId="5C3D2F79" w:rsidR="00D224D5" w:rsidRPr="008E53B1" w:rsidRDefault="00554400" w:rsidP="0008105B">
      <w:pPr>
        <w:pStyle w:val="Caption"/>
        <w:jc w:val="center"/>
        <w:rPr>
          <w:b/>
          <w:bCs/>
          <w:i w:val="0"/>
          <w:iCs w:val="0"/>
        </w:rPr>
      </w:pPr>
      <w:bookmarkStart w:id="143" w:name="_Ref165135282"/>
      <w:r w:rsidRPr="008E53B1">
        <w:rPr>
          <w:b/>
          <w:bCs/>
          <w:i w:val="0"/>
          <w:iCs w:val="0"/>
        </w:rPr>
        <w:t xml:space="preserve">Figure </w:t>
      </w:r>
      <w:r w:rsidRPr="008E53B1">
        <w:rPr>
          <w:b/>
          <w:bCs/>
          <w:i w:val="0"/>
          <w:iCs w:val="0"/>
        </w:rPr>
        <w:fldChar w:fldCharType="begin"/>
      </w:r>
      <w:r w:rsidRPr="008E53B1">
        <w:rPr>
          <w:b/>
          <w:bCs/>
          <w:i w:val="0"/>
          <w:iCs w:val="0"/>
        </w:rPr>
        <w:instrText xml:space="preserve"> SEQ Figure \* ARABIC </w:instrText>
      </w:r>
      <w:r w:rsidRPr="008E53B1">
        <w:rPr>
          <w:b/>
          <w:bCs/>
          <w:i w:val="0"/>
          <w:iCs w:val="0"/>
        </w:rPr>
        <w:fldChar w:fldCharType="separate"/>
      </w:r>
      <w:r w:rsidR="00843CB6">
        <w:rPr>
          <w:b/>
          <w:bCs/>
          <w:i w:val="0"/>
          <w:iCs w:val="0"/>
          <w:noProof/>
        </w:rPr>
        <w:t>39</w:t>
      </w:r>
      <w:r w:rsidRPr="008E53B1">
        <w:rPr>
          <w:b/>
          <w:bCs/>
          <w:i w:val="0"/>
          <w:iCs w:val="0"/>
        </w:rPr>
        <w:fldChar w:fldCharType="end"/>
      </w:r>
      <w:bookmarkEnd w:id="143"/>
      <w:r w:rsidRPr="008E53B1">
        <w:rPr>
          <w:b/>
          <w:bCs/>
          <w:i w:val="0"/>
          <w:iCs w:val="0"/>
        </w:rPr>
        <w:t xml:space="preserve"> </w:t>
      </w:r>
      <w:r w:rsidR="00C03FE8" w:rsidRPr="008E53B1">
        <w:rPr>
          <w:b/>
          <w:bCs/>
          <w:i w:val="0"/>
          <w:iCs w:val="0"/>
        </w:rPr>
        <w:t>Freundlich isotherm equation</w:t>
      </w:r>
      <w:r w:rsidR="008E53B1" w:rsidRPr="008E53B1">
        <w:rPr>
          <w:b/>
          <w:bCs/>
          <w:i w:val="0"/>
          <w:iCs w:val="0"/>
        </w:rPr>
        <w:t>s with parameter uncertaint</w:t>
      </w:r>
      <w:r w:rsidR="008E53B1">
        <w:rPr>
          <w:b/>
          <w:bCs/>
          <w:i w:val="0"/>
          <w:iCs w:val="0"/>
        </w:rPr>
        <w:t>y</w:t>
      </w:r>
      <w:r w:rsidR="008E53B1" w:rsidRPr="008E53B1">
        <w:rPr>
          <w:b/>
          <w:bCs/>
          <w:i w:val="0"/>
          <w:iCs w:val="0"/>
        </w:rPr>
        <w:t xml:space="preserve"> for compounds (a) TCE </w:t>
      </w:r>
      <w:r w:rsidR="00BF198B">
        <w:rPr>
          <w:b/>
          <w:bCs/>
          <w:i w:val="0"/>
          <w:iCs w:val="0"/>
        </w:rPr>
        <w:t>&amp;</w:t>
      </w:r>
      <w:r w:rsidR="008E53B1" w:rsidRPr="008E53B1">
        <w:rPr>
          <w:b/>
          <w:bCs/>
          <w:i w:val="0"/>
          <w:iCs w:val="0"/>
        </w:rPr>
        <w:t xml:space="preserve"> (b) PFHpA</w:t>
      </w:r>
    </w:p>
    <w:p w14:paraId="0250D5D2" w14:textId="34475DE8" w:rsidR="00375B0A" w:rsidRDefault="00B94C0C" w:rsidP="006B442D">
      <w:pPr>
        <w:jc w:val="both"/>
      </w:pPr>
      <w:r w:rsidRPr="00B94C0C">
        <w:rPr>
          <w:b/>
          <w:bCs/>
        </w:rPr>
        <w:fldChar w:fldCharType="begin"/>
      </w:r>
      <w:r w:rsidRPr="00B94C0C">
        <w:rPr>
          <w:b/>
          <w:bCs/>
        </w:rPr>
        <w:instrText xml:space="preserve"> REF _Ref165135282 \h  \* MERGEFORMAT </w:instrText>
      </w:r>
      <w:r w:rsidRPr="00B94C0C">
        <w:rPr>
          <w:b/>
          <w:bCs/>
        </w:rPr>
      </w:r>
      <w:r w:rsidRPr="00B94C0C">
        <w:rPr>
          <w:b/>
          <w:bCs/>
        </w:rPr>
        <w:fldChar w:fldCharType="separate"/>
      </w:r>
      <w:r w:rsidR="00843CB6" w:rsidRPr="008E53B1">
        <w:rPr>
          <w:b/>
          <w:bCs/>
        </w:rPr>
        <w:t xml:space="preserve">Figure </w:t>
      </w:r>
      <w:r w:rsidR="00843CB6" w:rsidRPr="00843CB6">
        <w:rPr>
          <w:b/>
          <w:bCs/>
          <w:noProof/>
        </w:rPr>
        <w:t>39</w:t>
      </w:r>
      <w:r w:rsidRPr="00B94C0C">
        <w:rPr>
          <w:b/>
          <w:bCs/>
        </w:rPr>
        <w:fldChar w:fldCharType="end"/>
      </w:r>
      <w:r>
        <w:t xml:space="preserve"> again represents the equation of the Freundlich isotherm and so one could expect that equilibrium adsorption capacity</w:t>
      </w:r>
      <w:r w:rsidR="00C94F97">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would increase with increasing equilibrium parameters.</w:t>
      </w:r>
      <w:r w:rsidR="005C3442">
        <w:t xml:space="preserve"> This however was not</w:t>
      </w:r>
      <w:r w:rsidR="00267877">
        <w:t xml:space="preserve"> always</w:t>
      </w:r>
      <w:r w:rsidR="005C3442">
        <w:t xml:space="preserve"> the case. The difference </w:t>
      </w:r>
      <w:r w:rsidR="00650874">
        <w:t xml:space="preserve">could be explained by the equilibrium concentration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650874">
        <w:rPr>
          <w:rFonts w:eastAsiaTheme="minorEastAsia"/>
        </w:rPr>
        <w:t xml:space="preserve">. Concentration is &gt;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843CB6" w:rsidRPr="008E53B1">
        <w:rPr>
          <w:b/>
          <w:bCs/>
        </w:rPr>
        <w:t xml:space="preserve">Figure </w:t>
      </w:r>
      <w:r w:rsidR="00843CB6" w:rsidRPr="00843CB6">
        <w:rPr>
          <w:b/>
          <w:bCs/>
          <w:noProof/>
        </w:rPr>
        <w:t>39</w:t>
      </w:r>
      <w:r w:rsidR="00650874" w:rsidRPr="00650874">
        <w:rPr>
          <w:rFonts w:eastAsiaTheme="minorEastAsia"/>
          <w:b/>
          <w:bCs/>
        </w:rPr>
        <w:fldChar w:fldCharType="end"/>
      </w:r>
      <w:r w:rsidR="00650874" w:rsidRPr="00650874">
        <w:rPr>
          <w:rFonts w:eastAsiaTheme="minorEastAsia"/>
          <w:b/>
          <w:bCs/>
        </w:rPr>
        <w:t>(a)</w:t>
      </w:r>
      <w:r w:rsidR="00650874">
        <w:rPr>
          <w:rFonts w:eastAsiaTheme="minorEastAsia"/>
        </w:rPr>
        <w:t xml:space="preserve"> and &lt;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843CB6" w:rsidRPr="008E53B1">
        <w:rPr>
          <w:b/>
          <w:bCs/>
        </w:rPr>
        <w:t xml:space="preserve">Figure </w:t>
      </w:r>
      <w:r w:rsidR="00843CB6" w:rsidRPr="00843CB6">
        <w:rPr>
          <w:b/>
          <w:bCs/>
          <w:noProof/>
        </w:rPr>
        <w:t>39</w:t>
      </w:r>
      <w:r w:rsidR="00650874" w:rsidRPr="00650874">
        <w:rPr>
          <w:rFonts w:eastAsiaTheme="minorEastAsia"/>
          <w:b/>
          <w:bCs/>
        </w:rPr>
        <w:fldChar w:fldCharType="end"/>
      </w:r>
      <w:r w:rsidR="00650874" w:rsidRPr="00650874">
        <w:rPr>
          <w:rFonts w:eastAsiaTheme="minorEastAsia"/>
          <w:b/>
          <w:bCs/>
        </w:rPr>
        <w:t>(b)</w:t>
      </w:r>
      <w:r w:rsidR="00650874">
        <w:rPr>
          <w:rFonts w:eastAsiaTheme="minorEastAsia"/>
        </w:rPr>
        <w:t xml:space="preserve">. </w:t>
      </w:r>
      <w:r w:rsidR="00B236AB">
        <w:rPr>
          <w:rFonts w:eastAsiaTheme="minorEastAsia"/>
        </w:rPr>
        <w:t xml:space="preserve">Because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F22F7F">
        <w:rPr>
          <w:rFonts w:eastAsiaTheme="minorEastAsia"/>
        </w:rPr>
        <w:t xml:space="preserve"> is smaller than 1, increasing the exponent means decreasing </w:t>
      </w:r>
      <w:r w:rsidR="00267877">
        <w:rPr>
          <w:rFonts w:eastAsiaTheme="minorEastAsia"/>
        </w:rPr>
        <w:t>the whole factor. This is why changing 1/n had an opposite effect.</w:t>
      </w:r>
      <w:r w:rsidR="00C94F97">
        <w:rPr>
          <w:rFonts w:eastAsiaTheme="minorEastAsia"/>
        </w:rPr>
        <w:t xml:space="preserve"> </w:t>
      </w:r>
      <w:r w:rsidR="00375B0A">
        <w:br w:type="page"/>
      </w:r>
    </w:p>
    <w:p w14:paraId="49D29D3C" w14:textId="0326507B" w:rsidR="00F165D5" w:rsidRPr="00D24EC5" w:rsidRDefault="004C47C3" w:rsidP="004C47C3">
      <w:pPr>
        <w:pStyle w:val="Heading1"/>
      </w:pPr>
      <w:bookmarkStart w:id="144" w:name="_Toc165464889"/>
      <w:r>
        <w:lastRenderedPageBreak/>
        <w:t xml:space="preserve">The </w:t>
      </w:r>
      <w:r w:rsidR="00F0423C">
        <w:t xml:space="preserve">PSDM </w:t>
      </w:r>
      <w:r>
        <w:t xml:space="preserve">model </w:t>
      </w:r>
      <w:r w:rsidR="00F0423C">
        <w:t xml:space="preserve">for full-scale </w:t>
      </w:r>
      <w:r>
        <w:t>application</w:t>
      </w:r>
      <w:bookmarkEnd w:id="144"/>
    </w:p>
    <w:p w14:paraId="23EED494" w14:textId="3D843D4D" w:rsidR="003A50B5" w:rsidRDefault="00FF161F" w:rsidP="00FF161F">
      <w:pPr>
        <w:pStyle w:val="Heading2"/>
      </w:pPr>
      <w:bookmarkStart w:id="145" w:name="_Toc165464890"/>
      <w:r>
        <w:t>The Interreg project</w:t>
      </w:r>
      <w:bookmarkEnd w:id="145"/>
    </w:p>
    <w:p w14:paraId="586438FD" w14:textId="6983CB9E" w:rsidR="00FF161F" w:rsidRDefault="00FF161F" w:rsidP="00FF161F">
      <w:pPr>
        <w:jc w:val="both"/>
      </w:pPr>
      <w:r w:rsidRPr="007C69CE">
        <w:t>An example of a full-scale set-up for the removal of micropollutants in municipal wastewater is shown in</w:t>
      </w:r>
      <w:r w:rsidR="002301A7">
        <w:rPr>
          <w:b/>
          <w:bCs/>
        </w:rPr>
        <w:t xml:space="preserve"> </w:t>
      </w:r>
      <w:r w:rsidR="002301A7" w:rsidRPr="002301A7">
        <w:rPr>
          <w:b/>
          <w:bCs/>
        </w:rPr>
        <w:fldChar w:fldCharType="begin"/>
      </w:r>
      <w:r w:rsidR="002301A7" w:rsidRPr="002301A7">
        <w:rPr>
          <w:b/>
          <w:bCs/>
        </w:rPr>
        <w:instrText xml:space="preserve"> REF _Ref162608214 \h </w:instrText>
      </w:r>
      <w:r w:rsidR="002301A7" w:rsidRPr="002301A7">
        <w:rPr>
          <w:b/>
          <w:bCs/>
        </w:rPr>
      </w:r>
      <w:r w:rsidR="002301A7" w:rsidRPr="002301A7">
        <w:rPr>
          <w:b/>
          <w:bCs/>
        </w:rPr>
        <w:instrText xml:space="preserve"> \* MERGEFORMAT </w:instrText>
      </w:r>
      <w:r w:rsidR="002301A7" w:rsidRPr="002301A7">
        <w:rPr>
          <w:b/>
          <w:bCs/>
        </w:rPr>
        <w:fldChar w:fldCharType="separate"/>
      </w:r>
      <w:r w:rsidR="00843CB6" w:rsidRPr="00BD47D0">
        <w:rPr>
          <w:b/>
          <w:bCs/>
        </w:rPr>
        <w:t xml:space="preserve">Figure </w:t>
      </w:r>
      <w:r w:rsidR="00843CB6" w:rsidRPr="00843CB6">
        <w:rPr>
          <w:b/>
          <w:bCs/>
          <w:noProof/>
        </w:rPr>
        <w:t>2</w:t>
      </w:r>
      <w:r w:rsidR="002301A7" w:rsidRPr="002301A7">
        <w:rPr>
          <w:b/>
          <w:bCs/>
        </w:rPr>
        <w:fldChar w:fldCharType="end"/>
      </w:r>
      <w:r w:rsidRPr="007C69CE">
        <w:t xml:space="preserve">. After conventional treatment, some of the wastewater will be further filtered, followed by the advanced treatment processes. The advanced treatment here is a combination of ozonation and adsorption by granular activated carbon (GAC) in fixed-bed reactors. Ozonation is an oxidation process that will be beneficial for actually degrade part of the micropollutants, to avoid them only being relocated. On the other hand, ozonation without GAC would be too energy-intensive and causes problems with by-products </w:t>
      </w:r>
      <w:r w:rsidRPr="007C69CE">
        <w:fldChar w:fldCharType="begin"/>
      </w:r>
      <w:r>
        <w:instrText xml:space="preserve"> ADDIN ZOTERO_ITEM CSL_CITATION {"citationID":"qvK0A3Le","properties":{"formattedCitation":"(Aquafin, 2023; Guillossou et al., 2020)","plainCitation":"(Aquafin, 2023; Guillossou et al., 2020)","noteIndex":0},"citationItems":[{"id":81,"uris":["http://zotero.org/users/local/h6YJVYLe/items/86LZQZLE"],"itemData":{"id":81,"type":"webpage","language":"en","title":"Full-scale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schema":"https://github.com/citation-style-language/schema/raw/master/csl-citation.json"} </w:instrText>
      </w:r>
      <w:r w:rsidRPr="007C69CE">
        <w:fldChar w:fldCharType="separate"/>
      </w:r>
      <w:r w:rsidRPr="00372AFB">
        <w:rPr>
          <w:rFonts w:cs="Arial"/>
        </w:rPr>
        <w:t>(Aquafin, 2023; Guillossou et al., 2020)</w:t>
      </w:r>
      <w:r w:rsidRPr="007C69CE">
        <w:fldChar w:fldCharType="end"/>
      </w:r>
      <w:r w:rsidRPr="007C69CE">
        <w:t>.</w:t>
      </w:r>
    </w:p>
    <w:p w14:paraId="197C80C1" w14:textId="77777777" w:rsidR="00FF161F" w:rsidRDefault="00FF161F" w:rsidP="00FF161F"/>
    <w:p w14:paraId="463EECBA" w14:textId="715B28BB" w:rsidR="000B7BFB" w:rsidRPr="000B7BFB" w:rsidRDefault="000B7BFB" w:rsidP="000B7BFB">
      <w:pPr>
        <w:pStyle w:val="ListParagraph"/>
        <w:numPr>
          <w:ilvl w:val="0"/>
          <w:numId w:val="22"/>
        </w:numPr>
        <w:jc w:val="both"/>
        <w:rPr>
          <w:ins w:id="146" w:author="simon duchi" w:date="2023-12-22T11:34:00Z"/>
          <w:b/>
          <w:bCs/>
          <w:i/>
          <w:iCs/>
          <w:color w:val="1E64C8" w:themeColor="accent1"/>
        </w:rPr>
      </w:pPr>
      <w:r w:rsidRPr="000B7BFB">
        <w:rPr>
          <w:b/>
          <w:bCs/>
          <w:i/>
          <w:iCs/>
          <w:color w:val="1E64C8" w:themeColor="accent1"/>
        </w:rPr>
        <w:t>Which contaminants are my focus for conducting models? Is there a representative compound that can tell about all OMPs?</w:t>
      </w:r>
    </w:p>
    <w:p w14:paraId="770C72B5" w14:textId="77777777" w:rsidR="000B7BFB" w:rsidRDefault="000B7BFB" w:rsidP="000B7BFB">
      <w:pPr>
        <w:pStyle w:val="ListParagraph"/>
        <w:numPr>
          <w:ilvl w:val="0"/>
          <w:numId w:val="22"/>
        </w:numPr>
        <w:jc w:val="both"/>
        <w:rPr>
          <w:b/>
          <w:bCs/>
          <w:i/>
          <w:iCs/>
          <w:color w:val="1E64C8" w:themeColor="accent1"/>
          <w:sz w:val="24"/>
          <w:szCs w:val="28"/>
        </w:rPr>
      </w:pPr>
      <w:ins w:id="147" w:author="simon duchi" w:date="2023-12-22T11:34:00Z">
        <w:r w:rsidRPr="000C7073">
          <w:rPr>
            <w:b/>
            <w:bCs/>
            <w:i/>
            <w:iCs/>
            <w:noProof/>
            <w:color w:val="1E64C8" w:themeColor="accent1"/>
            <w:sz w:val="24"/>
            <w:szCs w:val="28"/>
          </w:rPr>
          <w:drawing>
            <wp:inline distT="0" distB="0" distL="0" distR="0" wp14:anchorId="25BB5D67" wp14:editId="1FFB0718">
              <wp:extent cx="5062119" cy="2075918"/>
              <wp:effectExtent l="0" t="0" r="5715" b="635"/>
              <wp:docPr id="2132363813" name="Picture 1" descr="A close up of a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2363813" name="Picture 1" descr="A close up of a text&#10;&#10;Description automatically generated"/>
                      <pic:cNvPicPr/>
                    </pic:nvPicPr>
                    <pic:blipFill>
                      <a:blip r:embed="rId64"/>
                      <a:stretch>
                        <a:fillRect/>
                      </a:stretch>
                    </pic:blipFill>
                    <pic:spPr>
                      <a:xfrm>
                        <a:off x="0" y="0"/>
                        <a:ext cx="5070609" cy="2079400"/>
                      </a:xfrm>
                      <a:prstGeom prst="rect">
                        <a:avLst/>
                      </a:prstGeom>
                    </pic:spPr>
                  </pic:pic>
                </a:graphicData>
              </a:graphic>
            </wp:inline>
          </w:drawing>
        </w:r>
      </w:ins>
    </w:p>
    <w:p w14:paraId="33999379" w14:textId="77777777" w:rsidR="000B7BFB" w:rsidRDefault="000B7BFB" w:rsidP="000B7BFB">
      <w:pPr>
        <w:pStyle w:val="ListParagraph"/>
        <w:numPr>
          <w:ilvl w:val="0"/>
          <w:numId w:val="22"/>
        </w:numPr>
        <w:jc w:val="both"/>
        <w:rPr>
          <w:b/>
          <w:bCs/>
          <w:i/>
          <w:iCs/>
          <w:color w:val="1E64C8" w:themeColor="accent1"/>
          <w:sz w:val="24"/>
          <w:szCs w:val="28"/>
        </w:rPr>
      </w:pPr>
    </w:p>
    <w:p w14:paraId="30AA8FAE" w14:textId="77777777" w:rsidR="0069591A" w:rsidRDefault="0069591A" w:rsidP="00FF161F"/>
    <w:p w14:paraId="0F7CBFD1" w14:textId="72A0E2B0" w:rsidR="0069591A" w:rsidRPr="0069591A" w:rsidRDefault="0069591A" w:rsidP="00FF161F">
      <w:pPr>
        <w:rPr>
          <w:i/>
          <w:iCs/>
        </w:rPr>
      </w:pPr>
      <w:r w:rsidRPr="0069591A">
        <w:rPr>
          <w:rStyle w:val="cf01"/>
          <w:b/>
          <w:bCs/>
          <w:i/>
          <w:iCs/>
        </w:rPr>
        <w:t>Simon:</w:t>
      </w:r>
      <w:r w:rsidRPr="0069591A">
        <w:rPr>
          <w:rStyle w:val="cf01"/>
          <w:i/>
          <w:iCs/>
        </w:rPr>
        <w:t xml:space="preserve"> in the Netherlands there is a new legislation that it cannot be above 1 µg/L which is really low and challenging for standalone ozonation. That makes the combination with GAC even more interesting.</w:t>
      </w:r>
    </w:p>
    <w:p w14:paraId="078E3F71" w14:textId="77777777" w:rsidR="00FF161F" w:rsidRPr="003A50B5" w:rsidRDefault="00FF161F" w:rsidP="003A50B5"/>
    <w:p w14:paraId="233870B8" w14:textId="4749114B" w:rsidR="007B0F8F" w:rsidRPr="007C69CE" w:rsidRDefault="007B0F8F">
      <w:pPr>
        <w:spacing w:after="160" w:line="2" w:lineRule="auto"/>
      </w:pPr>
      <w:r w:rsidRPr="007C69CE">
        <w:br w:type="page"/>
      </w:r>
    </w:p>
    <w:p w14:paraId="516D7BD8" w14:textId="721F7008" w:rsidR="00655EB9" w:rsidRPr="007C69CE" w:rsidRDefault="00655EB9" w:rsidP="00655EB9">
      <w:pPr>
        <w:pStyle w:val="Chapterunnumbered"/>
      </w:pPr>
      <w:bookmarkStart w:id="148" w:name="_Toc165464891"/>
      <w:r w:rsidRPr="007C69CE">
        <w:lastRenderedPageBreak/>
        <w:t>CONCLUSION</w:t>
      </w:r>
      <w:bookmarkEnd w:id="148"/>
    </w:p>
    <w:p w14:paraId="741C1CD2" w14:textId="6650AB72" w:rsidR="000873AD" w:rsidRPr="007C69CE" w:rsidRDefault="00026103" w:rsidP="00922006">
      <w:r w:rsidRPr="007C69CE">
        <w:br w:type="page"/>
      </w:r>
    </w:p>
    <w:p w14:paraId="2B6F1669" w14:textId="140251A9" w:rsidR="00CF0C77" w:rsidRPr="007C69CE" w:rsidRDefault="00655EB9" w:rsidP="00CF0C77">
      <w:pPr>
        <w:pStyle w:val="Referencies"/>
        <w:pageBreakBefore/>
      </w:pPr>
      <w:bookmarkStart w:id="149" w:name="_Toc165464892"/>
      <w:r w:rsidRPr="007C69CE">
        <w:lastRenderedPageBreak/>
        <w:t>REFERENCE LIST</w:t>
      </w:r>
      <w:bookmarkEnd w:id="149"/>
    </w:p>
    <w:p w14:paraId="1BEB68DA" w14:textId="77777777" w:rsidR="00943BE7" w:rsidRDefault="00AF39CE" w:rsidP="00943BE7">
      <w:pPr>
        <w:pStyle w:val="Bibliography"/>
      </w:pPr>
      <w:r w:rsidRPr="007C69CE">
        <w:fldChar w:fldCharType="begin"/>
      </w:r>
      <w:r w:rsidR="002024E2" w:rsidRPr="00F2355C">
        <w:rPr>
          <w:lang w:val="nl-BE"/>
        </w:rPr>
        <w:instrText xml:space="preserve"> ADDIN ZOTERO_BIBL {"uncited":[],"omitted":[],"custom":[]} CSL_BIBLIOGRAPHY </w:instrText>
      </w:r>
      <w:r w:rsidRPr="007C69CE">
        <w:fldChar w:fldCharType="separate"/>
      </w:r>
      <w:r w:rsidR="00943BE7" w:rsidRPr="003E689C">
        <w:rPr>
          <w:lang w:val="nl-BE"/>
        </w:rPr>
        <w:t xml:space="preserve">Ahmadi, N., Abbasi, M., Torabian, A., van Loosdrecht, M. C. M., &amp; Ducoste, J. (2023). </w:t>
      </w:r>
      <w:r w:rsidR="00943BE7">
        <w:t xml:space="preserve">Biotransformation of micropollutants in moving bed biofilm reactors under heterotrophic and autotrophic conditions. </w:t>
      </w:r>
      <w:r w:rsidR="00943BE7">
        <w:rPr>
          <w:i/>
          <w:iCs/>
        </w:rPr>
        <w:t>Journal of Hazardous Materials</w:t>
      </w:r>
      <w:r w:rsidR="00943BE7">
        <w:t xml:space="preserve">, </w:t>
      </w:r>
      <w:r w:rsidR="00943BE7">
        <w:rPr>
          <w:i/>
          <w:iCs/>
        </w:rPr>
        <w:t>460</w:t>
      </w:r>
      <w:r w:rsidR="00943BE7">
        <w:t>, 132232. https://doi.org/10.1016/j.jhazmat.2023.132232</w:t>
      </w:r>
    </w:p>
    <w:p w14:paraId="31223D3A" w14:textId="77777777" w:rsidR="00943BE7" w:rsidRDefault="00943BE7" w:rsidP="00943BE7">
      <w:pPr>
        <w:pStyle w:val="Bibliography"/>
      </w:pPr>
      <w:r>
        <w:t xml:space="preserve">Albuquerque, B., Heleno, S., Oliveira, M., Barros, L., &amp; Ferreira, I. (2020). Phenolic compounds: Current industrial applications, limitations and future challenges. </w:t>
      </w:r>
      <w:r>
        <w:rPr>
          <w:i/>
          <w:iCs/>
        </w:rPr>
        <w:t>Food &amp; Function</w:t>
      </w:r>
      <w:r>
        <w:t>. https://doi.org/10.1039/D0FO02324H</w:t>
      </w:r>
    </w:p>
    <w:p w14:paraId="09939F3C" w14:textId="77777777" w:rsidR="00943BE7" w:rsidRDefault="00943BE7" w:rsidP="00943BE7">
      <w:pPr>
        <w:pStyle w:val="Bibliography"/>
      </w:pPr>
      <w:r>
        <w:t xml:space="preserve">Aliakbarian, B., Casazza, A., &amp; Perego, P. (2015). Kinetic and Isotherm Modelling of the Adsorption of Phenolic Compounds from Olive Mill Wastewater onto Activated Carbon. </w:t>
      </w:r>
      <w:r>
        <w:rPr>
          <w:i/>
          <w:iCs/>
        </w:rPr>
        <w:t>Food Technology and Biotechnology</w:t>
      </w:r>
      <w:r>
        <w:t xml:space="preserve">, </w:t>
      </w:r>
      <w:r>
        <w:rPr>
          <w:i/>
          <w:iCs/>
        </w:rPr>
        <w:t>53</w:t>
      </w:r>
      <w:r>
        <w:t>, 207–214.</w:t>
      </w:r>
    </w:p>
    <w:p w14:paraId="7F506702" w14:textId="77777777" w:rsidR="00943BE7" w:rsidRDefault="00943BE7" w:rsidP="00943BE7">
      <w:pPr>
        <w:pStyle w:val="Bibliography"/>
      </w:pPr>
      <w:r>
        <w:t xml:space="preserve">Aquafin. (2023). </w:t>
      </w:r>
      <w:r>
        <w:rPr>
          <w:i/>
          <w:iCs/>
        </w:rPr>
        <w:t>Full-scale set-up for removal micropollutants</w:t>
      </w:r>
      <w:r>
        <w:t>. https://www.aquafin.be/en/full-scale-set-up-for-removal-micropollutants, https://www.aquafin.be/en/full-scale-set-up-for-removal-micropollutants</w:t>
      </w:r>
    </w:p>
    <w:p w14:paraId="4A8CA9FE" w14:textId="77777777" w:rsidR="00943BE7" w:rsidRDefault="00943BE7" w:rsidP="00943BE7">
      <w:pPr>
        <w:pStyle w:val="Bibliography"/>
      </w:pPr>
      <w:r>
        <w:t xml:space="preserve">Arvaniti, O. S., Dasenaki, M. E., Asimakopoulos, A. G., Maragou, N. C., Samaras, V. G., Antoniou, K., Gatidou, G., Mamais, D., Noutsopoulos, C., Frontistis, Z., Thomaidis, N. S., &amp; Stasinakis, A. S. (2022). Effectiveness of tertiary treatment processes in removing different classes of emerging contaminants from domestic wastewater. </w:t>
      </w:r>
      <w:r>
        <w:rPr>
          <w:i/>
          <w:iCs/>
        </w:rPr>
        <w:t>Frontiers of Environmental Science &amp; Engineering</w:t>
      </w:r>
      <w:r>
        <w:t xml:space="preserve">, </w:t>
      </w:r>
      <w:r>
        <w:rPr>
          <w:i/>
          <w:iCs/>
        </w:rPr>
        <w:t>16</w:t>
      </w:r>
      <w:r>
        <w:t>(11), 148. https://doi.org/10.1007/s11783-022-1583-y</w:t>
      </w:r>
    </w:p>
    <w:p w14:paraId="11624F44" w14:textId="77777777" w:rsidR="00943BE7" w:rsidRDefault="00943BE7" w:rsidP="00943BE7">
      <w:pPr>
        <w:pStyle w:val="Bibliography"/>
      </w:pPr>
      <w:r>
        <w:t xml:space="preserve">Brandt, M. J., Johnson, K. M., Elphinston, A. J., &amp; Ratnayaka, D. D. (2017). Chapter 10—Specialized and Advanced Water Treatment Processes. In M. J. Brandt, K. M. Johnson, A. J. Elphinston, &amp; D. D. Ratnayaka (Eds.), </w:t>
      </w:r>
      <w:r>
        <w:rPr>
          <w:i/>
          <w:iCs/>
        </w:rPr>
        <w:t>Twort’s Water Supply (Seventh Edition)</w:t>
      </w:r>
      <w:r>
        <w:t xml:space="preserve"> (pp. 407–473). Butterworth-Heinemann. https://doi.org/10.1016/B978-0-08-100025-0.00010-7</w:t>
      </w:r>
    </w:p>
    <w:p w14:paraId="03879CF4" w14:textId="77777777" w:rsidR="00943BE7" w:rsidRDefault="00943BE7" w:rsidP="00943BE7">
      <w:pPr>
        <w:pStyle w:val="Bibliography"/>
      </w:pPr>
      <w:r>
        <w:t xml:space="preserve">Burkhardt, J. (2020). </w:t>
      </w:r>
      <w:r>
        <w:rPr>
          <w:i/>
          <w:iCs/>
        </w:rPr>
        <w:t>Water_Treatment_Models/PSDM at master · USEPA/Water_Treatment_Models · GitHub</w:t>
      </w:r>
      <w:r>
        <w:t>. https://github.com/USEPA/Water_Treatment_Models/tree/master/PSDM</w:t>
      </w:r>
    </w:p>
    <w:p w14:paraId="049CE76E" w14:textId="77777777" w:rsidR="00943BE7" w:rsidRDefault="00943BE7" w:rsidP="00943BE7">
      <w:pPr>
        <w:pStyle w:val="Bibliography"/>
      </w:pPr>
      <w:r>
        <w:t>Burkhardt, J. B., Burns, N., Mobley, D., Pressman, J. G., Magnuson, M. L., &amp; Speth, T. F. (2022). Modeling PFAS Removal Using Granular Activated Carbon for Full-Scale System Design—</w:t>
      </w:r>
      <w:r>
        <w:lastRenderedPageBreak/>
        <w:t xml:space="preserve">Supplemental information. </w:t>
      </w:r>
      <w:r>
        <w:rPr>
          <w:i/>
          <w:iCs/>
        </w:rPr>
        <w:t>Journal of Environmental Engineering</w:t>
      </w:r>
      <w:r>
        <w:t xml:space="preserve">, </w:t>
      </w:r>
      <w:r>
        <w:rPr>
          <w:i/>
          <w:iCs/>
        </w:rPr>
        <w:t>148</w:t>
      </w:r>
      <w:r>
        <w:t>(3), 04021086. https://doi.org/10.1061/(ASCE)EE.1943-7870.0001964</w:t>
      </w:r>
    </w:p>
    <w:p w14:paraId="12670F93" w14:textId="77777777" w:rsidR="00943BE7" w:rsidRDefault="00943BE7" w:rsidP="00943BE7">
      <w:pPr>
        <w:pStyle w:val="Bibliography"/>
      </w:pPr>
      <w:r>
        <w:t xml:space="preserve">Burkhardt, J., Burns, N., Mobley, D., Pressman, J. G., Magnuson, M. L., &amp; Speth, T. F. (2022). Modeling PFAS Removal Using Granular Activated Carbon for Full-Scale System Design. </w:t>
      </w:r>
      <w:r>
        <w:rPr>
          <w:i/>
          <w:iCs/>
        </w:rPr>
        <w:t>Journal of Environmental Engineering</w:t>
      </w:r>
      <w:r>
        <w:t xml:space="preserve">, </w:t>
      </w:r>
      <w:r>
        <w:rPr>
          <w:i/>
          <w:iCs/>
        </w:rPr>
        <w:t>148</w:t>
      </w:r>
      <w:r>
        <w:t>(3), 04021086. https://doi.org/10.1061/(ASCE)EE.1943-7870.0001964</w:t>
      </w:r>
    </w:p>
    <w:p w14:paraId="16CD3F1D" w14:textId="77777777" w:rsidR="00943BE7" w:rsidRDefault="00943BE7" w:rsidP="00943BE7">
      <w:pPr>
        <w:pStyle w:val="Bibliography"/>
      </w:pPr>
      <w:r>
        <w:t xml:space="preserve">Cantoni, B., Ianes, J., Bertolo, B., Ziccardi, S., Maffini, F., &amp; Antonelli, M. (2024). Adsorption on activated carbon combined with ozonation for the removal of contaminants of emerging concern in drinking water. </w:t>
      </w:r>
      <w:r>
        <w:rPr>
          <w:i/>
          <w:iCs/>
        </w:rPr>
        <w:t>Journal of Environmental Management</w:t>
      </w:r>
      <w:r>
        <w:t xml:space="preserve">, </w:t>
      </w:r>
      <w:r>
        <w:rPr>
          <w:i/>
          <w:iCs/>
        </w:rPr>
        <w:t>350</w:t>
      </w:r>
      <w:r>
        <w:t>, 119537. https://doi.org/10.1016/j.jenvman.2023.119537</w:t>
      </w:r>
    </w:p>
    <w:p w14:paraId="5AFB04AA" w14:textId="77777777" w:rsidR="00943BE7" w:rsidRDefault="00943BE7" w:rsidP="00943BE7">
      <w:pPr>
        <w:pStyle w:val="Bibliography"/>
      </w:pPr>
      <w:r>
        <w:t xml:space="preserve">Das, S., Ray, N. M., Wan, J., Khan, A., Chakraborty, T., &amp; Ray, M. B. (2017). Micropollutants in Wastewater: Fate and Removal Processes. In R. Farooq &amp; Z. Ahmad (Eds.), </w:t>
      </w:r>
      <w:r>
        <w:rPr>
          <w:i/>
          <w:iCs/>
        </w:rPr>
        <w:t>Physico-Chemical Wastewater Treatment and Resource Recovery</w:t>
      </w:r>
      <w:r>
        <w:t>. InTech. https://doi.org/10.5772/65644</w:t>
      </w:r>
    </w:p>
    <w:p w14:paraId="6AEED262" w14:textId="77777777" w:rsidR="00943BE7" w:rsidRDefault="00943BE7" w:rsidP="00943BE7">
      <w:pPr>
        <w:pStyle w:val="Bibliography"/>
      </w:pPr>
      <w:r>
        <w:t xml:space="preserve">Edefell, E., Falås, P., Torresi, E., Hagman, M., Cimbritz, M., Bester, K., &amp; Christensson, M. (2021). Promoting the degradation of organic micropollutants in tertiary moving bed biofilm reactors by controlling growth and redox conditions. </w:t>
      </w:r>
      <w:r>
        <w:rPr>
          <w:i/>
          <w:iCs/>
        </w:rPr>
        <w:t>Journal of Hazardous Materials</w:t>
      </w:r>
      <w:r>
        <w:t xml:space="preserve">, </w:t>
      </w:r>
      <w:r>
        <w:rPr>
          <w:i/>
          <w:iCs/>
        </w:rPr>
        <w:t>414</w:t>
      </w:r>
      <w:r>
        <w:t>, 125535. https://doi.org/10.1016/j.jhazmat.2021.125535</w:t>
      </w:r>
    </w:p>
    <w:p w14:paraId="6709F7A1" w14:textId="77777777" w:rsidR="00943BE7" w:rsidRDefault="00943BE7" w:rsidP="00943BE7">
      <w:pPr>
        <w:pStyle w:val="Bibliography"/>
      </w:pPr>
      <w:r>
        <w:t xml:space="preserve">European Investment Bank, &amp; Bofill, J. (2023). </w:t>
      </w:r>
      <w:r>
        <w:rPr>
          <w:i/>
          <w:iCs/>
        </w:rPr>
        <w:t>Microplastics and Micropollutants in Water: Contaminants of emerging concern</w:t>
      </w:r>
      <w:r>
        <w:t>.</w:t>
      </w:r>
    </w:p>
    <w:p w14:paraId="046DC969" w14:textId="77777777" w:rsidR="00943BE7" w:rsidRDefault="00943BE7" w:rsidP="00943BE7">
      <w:pPr>
        <w:pStyle w:val="Bibliography"/>
      </w:pPr>
      <w:r>
        <w:t xml:space="preserve">Guerra, P., Kim, M., Kinsman, L., Ng, T., Alaee, M., &amp; Smyth, S. A. (2014). Parameters affecting the formation of perfluoroalkyl acids during wastewater treatment. </w:t>
      </w:r>
      <w:r>
        <w:rPr>
          <w:i/>
          <w:iCs/>
        </w:rPr>
        <w:t>Journal of Hazardous Materials</w:t>
      </w:r>
      <w:r>
        <w:t xml:space="preserve">, </w:t>
      </w:r>
      <w:r>
        <w:rPr>
          <w:i/>
          <w:iCs/>
        </w:rPr>
        <w:t>272</w:t>
      </w:r>
      <w:r>
        <w:t>, 148–154. https://doi.org/10.1016/j.jhazmat.2014.03.016</w:t>
      </w:r>
    </w:p>
    <w:p w14:paraId="02D48688" w14:textId="77777777" w:rsidR="00943BE7" w:rsidRDefault="00943BE7" w:rsidP="00943BE7">
      <w:pPr>
        <w:pStyle w:val="Bibliography"/>
      </w:pPr>
      <w:r>
        <w:t xml:space="preserve">Guillossou, R., Le Roux, J., Brosillon, S., Mailler, R., Vulliet, E., Morlay, C., Nauleau, F., Rocher, V., &amp; Gaspéri, J. (2020). Benefits of ozonation before activated carbon adsorption for the removal of organic micropollutants from wastewater effluents. </w:t>
      </w:r>
      <w:r>
        <w:rPr>
          <w:i/>
          <w:iCs/>
        </w:rPr>
        <w:t>Chemosphere</w:t>
      </w:r>
      <w:r>
        <w:t xml:space="preserve">, </w:t>
      </w:r>
      <w:r>
        <w:rPr>
          <w:i/>
          <w:iCs/>
        </w:rPr>
        <w:t>245</w:t>
      </w:r>
      <w:r>
        <w:t>, 125530. https://doi.org/10.1016/j.chemosphere.2019.125530</w:t>
      </w:r>
    </w:p>
    <w:p w14:paraId="2E39CA87" w14:textId="77777777" w:rsidR="00943BE7" w:rsidRDefault="00943BE7" w:rsidP="00943BE7">
      <w:pPr>
        <w:pStyle w:val="Bibliography"/>
      </w:pPr>
      <w:r>
        <w:lastRenderedPageBreak/>
        <w:t xml:space="preserve">Gutiérrez, M., Grillini, V., Mutavdžić Pavlović, D., &amp; Verlicchi, P. (2021). Activated carbon coupled with advanced biological wastewater treatment: A review of the enhancement in micropollutant removal. </w:t>
      </w:r>
      <w:r>
        <w:rPr>
          <w:i/>
          <w:iCs/>
        </w:rPr>
        <w:t>Science of The Total Environment</w:t>
      </w:r>
      <w:r>
        <w:t xml:space="preserve">, </w:t>
      </w:r>
      <w:r>
        <w:rPr>
          <w:i/>
          <w:iCs/>
        </w:rPr>
        <w:t>790</w:t>
      </w:r>
      <w:r>
        <w:t>, 148050. https://doi.org/10.1016/j.scitotenv.2021.148050</w:t>
      </w:r>
    </w:p>
    <w:p w14:paraId="7A1B5C95" w14:textId="77777777" w:rsidR="00943BE7" w:rsidRDefault="00943BE7" w:rsidP="00943BE7">
      <w:pPr>
        <w:pStyle w:val="Bibliography"/>
      </w:pPr>
      <w:r>
        <w:t xml:space="preserve">Hokanson, D. R., Hand, D. W., Crittenden, J. C., Rogers, T. N., &amp; Oman, E. J. (1999, July 23). </w:t>
      </w:r>
      <w:r>
        <w:rPr>
          <w:i/>
          <w:iCs/>
        </w:rPr>
        <w:t>Michigan Technological University (MTU) Researchers Develop New Software To Help Clean Up Contamination Sites</w:t>
      </w:r>
      <w:r>
        <w:t>. ScienceDaily. https://www.sciencedaily.com/releases/1999/07/990723083614.htm</w:t>
      </w:r>
    </w:p>
    <w:p w14:paraId="06BBB22C" w14:textId="77777777" w:rsidR="00943BE7" w:rsidRDefault="00943BE7" w:rsidP="00943BE7">
      <w:pPr>
        <w:pStyle w:val="Bibliography"/>
      </w:pPr>
      <w:r>
        <w:t xml:space="preserve">Inglezakis, V. J., Fyrillas, M. M., &amp; Park, J. (2019). Variable diffusivity homogeneous surface diffusion model and analysis of merits and fallacies of simplified adsorption kinetics equations. </w:t>
      </w:r>
      <w:r>
        <w:rPr>
          <w:i/>
          <w:iCs/>
        </w:rPr>
        <w:t>Journal of Hazardous Materials</w:t>
      </w:r>
      <w:r>
        <w:t xml:space="preserve">, </w:t>
      </w:r>
      <w:r>
        <w:rPr>
          <w:i/>
          <w:iCs/>
        </w:rPr>
        <w:t>367</w:t>
      </w:r>
      <w:r>
        <w:t>, 224–245. https://doi.org/10.1016/j.jhazmat.2018.12.023</w:t>
      </w:r>
    </w:p>
    <w:p w14:paraId="69AF0724" w14:textId="77777777" w:rsidR="00943BE7" w:rsidRDefault="00943BE7" w:rsidP="00943BE7">
      <w:pPr>
        <w:pStyle w:val="Bibliography"/>
      </w:pPr>
      <w:r>
        <w:t xml:space="preserve">Issabayeva, G., Hang, S., Wong, M., &amp; Aroua, M. (2017). A review on the adsorption of phenols from wastewater onto diverse groups of adsorbents. </w:t>
      </w:r>
      <w:r>
        <w:rPr>
          <w:i/>
          <w:iCs/>
        </w:rPr>
        <w:t>Reviews in Chemical Engineering</w:t>
      </w:r>
      <w:r>
        <w:t xml:space="preserve">, </w:t>
      </w:r>
      <w:r>
        <w:rPr>
          <w:i/>
          <w:iCs/>
        </w:rPr>
        <w:t>34</w:t>
      </w:r>
      <w:r>
        <w:t>. https://doi.org/10.1515/revce-2017-0007</w:t>
      </w:r>
    </w:p>
    <w:p w14:paraId="7AB1E304" w14:textId="77777777" w:rsidR="00943BE7" w:rsidRDefault="00943BE7" w:rsidP="00943BE7">
      <w:pPr>
        <w:pStyle w:val="Bibliography"/>
      </w:pPr>
      <w:r>
        <w:t xml:space="preserve">Jarvie, M. E., Hand, D. W., Bhuvendralingam, S., Crittenden, J. C., &amp; Hokanson, D. R. (2005). Simulating the performance of fixed-bed granular activated carbon adsorbers: Removal of synthetic organic chemicals in the presence of background organic matter. </w:t>
      </w:r>
      <w:r>
        <w:rPr>
          <w:i/>
          <w:iCs/>
        </w:rPr>
        <w:t>Water Research</w:t>
      </w:r>
      <w:r>
        <w:t xml:space="preserve">, </w:t>
      </w:r>
      <w:r>
        <w:rPr>
          <w:i/>
          <w:iCs/>
        </w:rPr>
        <w:t>39</w:t>
      </w:r>
      <w:r>
        <w:t>(11), 2407–2421. https://doi.org/10.1016/j.watres.2005.04.023</w:t>
      </w:r>
    </w:p>
    <w:p w14:paraId="155F02B9" w14:textId="77777777" w:rsidR="00943BE7" w:rsidRDefault="00943BE7" w:rsidP="00943BE7">
      <w:pPr>
        <w:pStyle w:val="Bibliography"/>
      </w:pPr>
      <w:r>
        <w:t xml:space="preserve">Khanzada, N. K., Farid, M. U., Kharraz, J. A., Choi, J., Tang, C. Y., Nghiem, L. D., Jang, A., &amp; An, A. K. (2020). Removal of organic micropollutants using advanced membrane-based water and wastewater treatment: A review. </w:t>
      </w:r>
      <w:r>
        <w:rPr>
          <w:i/>
          <w:iCs/>
        </w:rPr>
        <w:t>Journal of Membrane Science</w:t>
      </w:r>
      <w:r>
        <w:t xml:space="preserve">, </w:t>
      </w:r>
      <w:r>
        <w:rPr>
          <w:i/>
          <w:iCs/>
        </w:rPr>
        <w:t>598</w:t>
      </w:r>
      <w:r>
        <w:t>, 117672. https://doi.org/10.1016/j.memsci.2019.117672</w:t>
      </w:r>
    </w:p>
    <w:p w14:paraId="78F826D4" w14:textId="77777777" w:rsidR="00943BE7" w:rsidRDefault="00943BE7" w:rsidP="00943BE7">
      <w:pPr>
        <w:pStyle w:val="Bibliography"/>
      </w:pPr>
      <w:r>
        <w:t xml:space="preserve">Kim, S.-K., Im, J.-K., Kang, Y.-M., Jung, S.-Y., Kho, Y. L., &amp; Zoh, K.-D. (2012). Wastewater treatment plants (WWTPs)-derived national discharge loads of perfluorinated compounds (PFCs). </w:t>
      </w:r>
      <w:r>
        <w:rPr>
          <w:i/>
          <w:iCs/>
        </w:rPr>
        <w:t>Journal of Hazardous Materials</w:t>
      </w:r>
      <w:r>
        <w:t xml:space="preserve">, </w:t>
      </w:r>
      <w:r>
        <w:rPr>
          <w:i/>
          <w:iCs/>
        </w:rPr>
        <w:t>201–202</w:t>
      </w:r>
      <w:r>
        <w:t>, 82–91. https://doi.org/10.1016/j.jhazmat.2011.11.036</w:t>
      </w:r>
    </w:p>
    <w:p w14:paraId="62F698FC" w14:textId="77777777" w:rsidR="00943BE7" w:rsidRDefault="00943BE7" w:rsidP="00943BE7">
      <w:pPr>
        <w:pStyle w:val="Bibliography"/>
      </w:pPr>
      <w:r>
        <w:t xml:space="preserve">Krzeminski, P., Tomei, M. C., Karaolia, P., Langenhoff, A., Almeida, C. M. R., Felis, E., Gritten, F., Andersen, H. R., Fernandes, T., Manaia, C. M., Rizzo, L., &amp; Fatta-Kassinos, D. (2019). </w:t>
      </w:r>
      <w:r>
        <w:lastRenderedPageBreak/>
        <w:t xml:space="preserve">Performance of secondary wastewater treatment methods for the removal of contaminants of emerging concern implicated in crop uptake and antibiotic resistance spread: A review. </w:t>
      </w:r>
      <w:r>
        <w:rPr>
          <w:i/>
          <w:iCs/>
        </w:rPr>
        <w:t>Science of The Total Environment</w:t>
      </w:r>
      <w:r>
        <w:t xml:space="preserve">, </w:t>
      </w:r>
      <w:r>
        <w:rPr>
          <w:i/>
          <w:iCs/>
        </w:rPr>
        <w:t>648</w:t>
      </w:r>
      <w:r>
        <w:t>, 1052–1081. https://doi.org/10.1016/j.scitotenv.2018.08.130</w:t>
      </w:r>
    </w:p>
    <w:p w14:paraId="2957F30F" w14:textId="77777777" w:rsidR="00943BE7" w:rsidRDefault="00943BE7" w:rsidP="00943BE7">
      <w:pPr>
        <w:pStyle w:val="Bibliography"/>
      </w:pPr>
      <w:r>
        <w:t xml:space="preserve">Kumari, P., &amp; Kumar, A. (2023). ADVANCED OXIDATION PROCESS: A remediation technique for organic and non-biodegradable pollutant. </w:t>
      </w:r>
      <w:r>
        <w:rPr>
          <w:i/>
          <w:iCs/>
        </w:rPr>
        <w:t>Results in Surfaces and Interfaces</w:t>
      </w:r>
      <w:r>
        <w:t xml:space="preserve">, </w:t>
      </w:r>
      <w:r>
        <w:rPr>
          <w:i/>
          <w:iCs/>
        </w:rPr>
        <w:t>11</w:t>
      </w:r>
      <w:r>
        <w:t>, 100122. https://doi.org/10.1016/j.rsurfi.2023.100122</w:t>
      </w:r>
    </w:p>
    <w:p w14:paraId="2E14556D" w14:textId="77777777" w:rsidR="00943BE7" w:rsidRDefault="00943BE7" w:rsidP="00943BE7">
      <w:pPr>
        <w:pStyle w:val="Bibliography"/>
      </w:pPr>
      <w:r w:rsidRPr="003E689C">
        <w:rPr>
          <w:lang w:val="nl-BE"/>
        </w:rPr>
        <w:t xml:space="preserve">Ma, Y., Zhang, X., &amp; Wen, J. (2021). </w:t>
      </w:r>
      <w:r>
        <w:t xml:space="preserve">Study on the Harm of Waste Activated Carbon and Novel Regeneration Technology of it. </w:t>
      </w:r>
      <w:r>
        <w:rPr>
          <w:i/>
          <w:iCs/>
        </w:rPr>
        <w:t>IOP Conference Series: Earth and Environmental Science</w:t>
      </w:r>
      <w:r>
        <w:t xml:space="preserve">, </w:t>
      </w:r>
      <w:r>
        <w:rPr>
          <w:i/>
          <w:iCs/>
        </w:rPr>
        <w:t>769</w:t>
      </w:r>
      <w:r>
        <w:t>(2). https://doi.org/10.1088/1755-1315/769/2/022047</w:t>
      </w:r>
    </w:p>
    <w:p w14:paraId="5D1DFB4E" w14:textId="77777777" w:rsidR="00943BE7" w:rsidRDefault="00943BE7" w:rsidP="00943BE7">
      <w:pPr>
        <w:pStyle w:val="Bibliography"/>
      </w:pPr>
      <w:r>
        <w:t xml:space="preserve">Magnuson, M. L., &amp; Speth, T. F. (2005). Quantitative Structure−Property Relationships for Enhancing Predictions of Synthetic Organic Chemical Removal from Drinking Water by Granular Activated Carbon. </w:t>
      </w:r>
      <w:r>
        <w:rPr>
          <w:i/>
          <w:iCs/>
        </w:rPr>
        <w:t>Environmental Science &amp; Technology</w:t>
      </w:r>
      <w:r>
        <w:t xml:space="preserve">, </w:t>
      </w:r>
      <w:r>
        <w:rPr>
          <w:i/>
          <w:iCs/>
        </w:rPr>
        <w:t>39</w:t>
      </w:r>
      <w:r>
        <w:t>(19), 7706–7711. https://doi.org/10.1021/es0508018</w:t>
      </w:r>
    </w:p>
    <w:p w14:paraId="623ECED4" w14:textId="77777777" w:rsidR="00943BE7" w:rsidRDefault="00943BE7" w:rsidP="00943BE7">
      <w:pPr>
        <w:pStyle w:val="Bibliography"/>
      </w:pPr>
      <w:r>
        <w:t xml:space="preserve">Mohammadi, F., Bina, B., Rahimi, S., &amp; Janati, M. (2022). Modelling of micropollutant fate in hybrid growth systems: Model concepts, Peterson matrix, and application to a lab-scale pilot plant. </w:t>
      </w:r>
      <w:r>
        <w:rPr>
          <w:i/>
          <w:iCs/>
        </w:rPr>
        <w:t>Environmental Science and Pollution Research</w:t>
      </w:r>
      <w:r>
        <w:t xml:space="preserve">, </w:t>
      </w:r>
      <w:r>
        <w:rPr>
          <w:i/>
          <w:iCs/>
        </w:rPr>
        <w:t>29</w:t>
      </w:r>
      <w:r>
        <w:t>. https://doi.org/10.1007/s11356-022-20668-2</w:t>
      </w:r>
    </w:p>
    <w:p w14:paraId="1E917FA6" w14:textId="77777777" w:rsidR="00943BE7" w:rsidRDefault="00943BE7" w:rsidP="00943BE7">
      <w:pPr>
        <w:pStyle w:val="Bibliography"/>
      </w:pPr>
      <w:r>
        <w:t xml:space="preserve">Mudhoo, A., Otero, M., &amp; Chu, K. H. (2024). Insights into adsorbent tortuosity across aqueous adsorption systems. </w:t>
      </w:r>
      <w:r>
        <w:rPr>
          <w:i/>
          <w:iCs/>
        </w:rPr>
        <w:t>Particuology</w:t>
      </w:r>
      <w:r>
        <w:t xml:space="preserve">, </w:t>
      </w:r>
      <w:r>
        <w:rPr>
          <w:i/>
          <w:iCs/>
        </w:rPr>
        <w:t>88</w:t>
      </w:r>
      <w:r>
        <w:t>, 71–88. https://doi.org/10.1016/j.partic.2023.08.022</w:t>
      </w:r>
    </w:p>
    <w:p w14:paraId="4EDAB49B" w14:textId="77777777" w:rsidR="00943BE7" w:rsidRDefault="00943BE7" w:rsidP="00943BE7">
      <w:pPr>
        <w:pStyle w:val="Bibliography"/>
      </w:pPr>
      <w:r>
        <w:t xml:space="preserve">Ngeno, E. C., Mbuci, K. E., Necibi, M. C., Shikuku, V. O., Olisah, C., Ongulu, R., Matovu, H., Ssebugere, P., Abushaban, A., &amp; Sillanpää, M. (2022). Sustainable re-utilization of waste materials as adsorbents for water and wastewater treatment in Africa: Recent studies, research gaps, and way forward for emerging economies. </w:t>
      </w:r>
      <w:r>
        <w:rPr>
          <w:i/>
          <w:iCs/>
        </w:rPr>
        <w:t>Environmental Advances</w:t>
      </w:r>
      <w:r>
        <w:t xml:space="preserve">, </w:t>
      </w:r>
      <w:r>
        <w:rPr>
          <w:i/>
          <w:iCs/>
        </w:rPr>
        <w:t>9</w:t>
      </w:r>
      <w:r>
        <w:t>, 100282. https://doi.org/10.1016/j.envadv.2022.100282</w:t>
      </w:r>
    </w:p>
    <w:p w14:paraId="374F8C14" w14:textId="77777777" w:rsidR="00943BE7" w:rsidRDefault="00943BE7" w:rsidP="00943BE7">
      <w:pPr>
        <w:pStyle w:val="Bibliography"/>
      </w:pPr>
      <w:r>
        <w:t xml:space="preserve">Patel, H. (2019). Fixed-bed column adsorption study: A comprehensive review. </w:t>
      </w:r>
      <w:r>
        <w:rPr>
          <w:i/>
          <w:iCs/>
        </w:rPr>
        <w:t>Applied Water Science</w:t>
      </w:r>
      <w:r>
        <w:t xml:space="preserve">, </w:t>
      </w:r>
      <w:r>
        <w:rPr>
          <w:i/>
          <w:iCs/>
        </w:rPr>
        <w:t>9</w:t>
      </w:r>
      <w:r>
        <w:t>(3), 45. https://doi.org/10.1007/s13201-019-0927-7</w:t>
      </w:r>
    </w:p>
    <w:p w14:paraId="01BDB914" w14:textId="77777777" w:rsidR="00943BE7" w:rsidRDefault="00943BE7" w:rsidP="00943BE7">
      <w:pPr>
        <w:pStyle w:val="Bibliography"/>
      </w:pPr>
      <w:r>
        <w:lastRenderedPageBreak/>
        <w:t xml:space="preserve">Patel, H. (2022). Comparison of batch and fixed bed column adsorption: A critical review. </w:t>
      </w:r>
      <w:r>
        <w:rPr>
          <w:i/>
          <w:iCs/>
        </w:rPr>
        <w:t>International Journal of Environmental Science and Technology</w:t>
      </w:r>
      <w:r>
        <w:t xml:space="preserve">, </w:t>
      </w:r>
      <w:r>
        <w:rPr>
          <w:i/>
          <w:iCs/>
        </w:rPr>
        <w:t>19</w:t>
      </w:r>
      <w:r>
        <w:t>(10), 10409–10426. https://doi.org/10.1007/s13762-021-03492-y</w:t>
      </w:r>
    </w:p>
    <w:p w14:paraId="6671F7A0" w14:textId="77777777" w:rsidR="00943BE7" w:rsidRDefault="00943BE7" w:rsidP="00943BE7">
      <w:pPr>
        <w:pStyle w:val="Bibliography"/>
      </w:pPr>
      <w:r>
        <w:t xml:space="preserve">Persson, L., Carney Almroth, B. M., Collins, C. D., Cornell, S., De Wit, C. A., Diamond, M. L., Fantke, P., Hassellöv, M., MacLeod, M., Ryberg, M. W., Søgaard Jørgensen, P., Villarrubia-Gómez, P., Wang, Z., &amp; Hauschild, M. Z. (2022). Outside the Safe Operating Space of the Planetary Boundary for Novel Entities. </w:t>
      </w:r>
      <w:r>
        <w:rPr>
          <w:i/>
          <w:iCs/>
        </w:rPr>
        <w:t>Environmental Science &amp; Technology</w:t>
      </w:r>
      <w:r>
        <w:t xml:space="preserve">, </w:t>
      </w:r>
      <w:r>
        <w:rPr>
          <w:i/>
          <w:iCs/>
        </w:rPr>
        <w:t>56</w:t>
      </w:r>
      <w:r>
        <w:t>(3), 1510–1521. https://doi.org/10.1021/acs.est.1c04158</w:t>
      </w:r>
    </w:p>
    <w:p w14:paraId="3D359A48" w14:textId="77777777" w:rsidR="00943BE7" w:rsidRDefault="00943BE7" w:rsidP="00943BE7">
      <w:pPr>
        <w:pStyle w:val="Bibliography"/>
      </w:pPr>
      <w:r>
        <w:t xml:space="preserve">Piazzoli, A., &amp; Antonelli, M. (2018). Application of the Homogeneous Surface Diffusion Model for the prediction of the breakthrough in full-scale GAC filters fed on groundwater. </w:t>
      </w:r>
      <w:r>
        <w:rPr>
          <w:i/>
          <w:iCs/>
        </w:rPr>
        <w:t>Process Safety and Environmental Protection</w:t>
      </w:r>
      <w:r>
        <w:t xml:space="preserve">, </w:t>
      </w:r>
      <w:r>
        <w:rPr>
          <w:i/>
          <w:iCs/>
        </w:rPr>
        <w:t>117</w:t>
      </w:r>
      <w:r>
        <w:t>, 286–295. https://doi.org/10.1016/j.psep.2018.04.027</w:t>
      </w:r>
    </w:p>
    <w:p w14:paraId="4C6C8EE0" w14:textId="77777777" w:rsidR="00943BE7" w:rsidRDefault="00943BE7" w:rsidP="00943BE7">
      <w:pPr>
        <w:pStyle w:val="Bibliography"/>
      </w:pPr>
      <w:r>
        <w:t xml:space="preserve">Pocostales, J. P., Alvarez, P. M., &amp; Beltrán, F. J. (2010). Kinetic modeling of powdered activated carbon ozonation of sulfamethoxazole in water. </w:t>
      </w:r>
      <w:r>
        <w:rPr>
          <w:i/>
          <w:iCs/>
        </w:rPr>
        <w:t>Chemical Engineering Journal</w:t>
      </w:r>
      <w:r>
        <w:t xml:space="preserve">, </w:t>
      </w:r>
      <w:r>
        <w:rPr>
          <w:i/>
          <w:iCs/>
        </w:rPr>
        <w:t>164</w:t>
      </w:r>
      <w:r>
        <w:t>(1), 70–76. https://doi.org/10.1016/j.cej.2010.08.025</w:t>
      </w:r>
    </w:p>
    <w:p w14:paraId="7BB21597" w14:textId="77777777" w:rsidR="00943BE7" w:rsidRDefault="00943BE7" w:rsidP="00943BE7">
      <w:pPr>
        <w:pStyle w:val="Bibliography"/>
      </w:pPr>
      <w:r>
        <w:t xml:space="preserve">Rizzo, L., Malato, S., Antakyali, D., Beretsou, V. G., Đolić, M. B., Gernjak, W., Heath, E., Ivancev-Tumbas, I., Karaolia, P., Lado Ribeiro, A. R., Mascolo, G., McArdell, C. S., Schaar, H., Silva, A. M. T., &amp; Fatta-Kassinos, D. (2019). Consolidated vs new advanced treatment methods for the removal of contaminants of emerging concern from urban wastewater. </w:t>
      </w:r>
      <w:r>
        <w:rPr>
          <w:i/>
          <w:iCs/>
        </w:rPr>
        <w:t>Science of The Total Environment</w:t>
      </w:r>
      <w:r>
        <w:t xml:space="preserve">, </w:t>
      </w:r>
      <w:r>
        <w:rPr>
          <w:i/>
          <w:iCs/>
        </w:rPr>
        <w:t>655</w:t>
      </w:r>
      <w:r>
        <w:t>, 986–1008. https://doi.org/10.1016/j.scitotenv.2018.11.265</w:t>
      </w:r>
    </w:p>
    <w:p w14:paraId="79F34979" w14:textId="77777777" w:rsidR="00943BE7" w:rsidRDefault="00943BE7" w:rsidP="00943BE7">
      <w:pPr>
        <w:pStyle w:val="Bibliography"/>
      </w:pPr>
      <w:r>
        <w:t xml:space="preserve">Sabri, A., &amp; Abbood, N. (2019). Adsorption Study of Nitrate Anions by Different Materials Using Fixed Bed Column. </w:t>
      </w:r>
      <w:r>
        <w:rPr>
          <w:i/>
          <w:iCs/>
        </w:rPr>
        <w:t>Engineering and Technology Journal</w:t>
      </w:r>
      <w:r>
        <w:t xml:space="preserve">, </w:t>
      </w:r>
      <w:r>
        <w:rPr>
          <w:i/>
          <w:iCs/>
        </w:rPr>
        <w:t>37</w:t>
      </w:r>
      <w:r>
        <w:t>. https://doi.org/10.30684/etj.37.1C.25</w:t>
      </w:r>
    </w:p>
    <w:p w14:paraId="05569E79" w14:textId="77777777" w:rsidR="00943BE7" w:rsidRDefault="00943BE7" w:rsidP="00943BE7">
      <w:pPr>
        <w:pStyle w:val="Bibliography"/>
      </w:pPr>
      <w:r>
        <w:t xml:space="preserve">Saidulu, D., Majumder, A., &amp; Gupta, A. K. (2021). A systematic review of moving bed biofilm reactor, membrane bioreactor, and moving bed membrane bioreactor for wastewater treatment: Comparison of research trends, removal mechanisms, and performance. </w:t>
      </w:r>
      <w:r>
        <w:rPr>
          <w:i/>
          <w:iCs/>
        </w:rPr>
        <w:t>Journal of Environmental Chemical Engineering</w:t>
      </w:r>
      <w:r>
        <w:t xml:space="preserve">, </w:t>
      </w:r>
      <w:r>
        <w:rPr>
          <w:i/>
          <w:iCs/>
        </w:rPr>
        <w:t>9</w:t>
      </w:r>
      <w:r>
        <w:t>(5), 106112. https://doi.org/10.1016/j.jece.2021.106112</w:t>
      </w:r>
    </w:p>
    <w:p w14:paraId="670A30A4" w14:textId="77777777" w:rsidR="00943BE7" w:rsidRDefault="00943BE7" w:rsidP="00943BE7">
      <w:pPr>
        <w:pStyle w:val="Bibliography"/>
      </w:pPr>
      <w:r>
        <w:lastRenderedPageBreak/>
        <w:t xml:space="preserve">Saleh, T. A. (2022). Chapter 4—Isotherm models of adsorption processes on adsorbents and nanoadsorbents. In T. A. Saleh (Ed.), </w:t>
      </w:r>
      <w:r>
        <w:rPr>
          <w:i/>
          <w:iCs/>
        </w:rPr>
        <w:t>Interface Science and Technology</w:t>
      </w:r>
      <w:r>
        <w:t xml:space="preserve"> (Vol. 34, pp. 99–126). Elsevier. https://doi.org/10.1016/B978-0-12-849876-7.00009-9</w:t>
      </w:r>
    </w:p>
    <w:p w14:paraId="0CF8F59F" w14:textId="77777777" w:rsidR="00943BE7" w:rsidRDefault="00943BE7" w:rsidP="00943BE7">
      <w:pPr>
        <w:pStyle w:val="Bibliography"/>
      </w:pPr>
      <w:r>
        <w:t xml:space="preserve">Șerban, G., Iancu, V.-I., Dinu, C., Tenea, A., Vasilache, N., Cristea, I., Niculescu, M., Ionescu, I., &amp; Chiriac, F. L. (2023). Removal Efficiency and Adsorption Kinetics of Methyl Orange from Wastewater by Commercial Activated Carbon. </w:t>
      </w:r>
      <w:r>
        <w:rPr>
          <w:i/>
          <w:iCs/>
        </w:rPr>
        <w:t>Sustainability</w:t>
      </w:r>
      <w:r>
        <w:t xml:space="preserve">, </w:t>
      </w:r>
      <w:r>
        <w:rPr>
          <w:i/>
          <w:iCs/>
        </w:rPr>
        <w:t>15</w:t>
      </w:r>
      <w:r>
        <w:t>, 1–17. https://doi.org/10.3390/su151712939</w:t>
      </w:r>
    </w:p>
    <w:p w14:paraId="45F399C5" w14:textId="77777777" w:rsidR="00943BE7" w:rsidRDefault="00943BE7" w:rsidP="00943BE7">
      <w:pPr>
        <w:pStyle w:val="Bibliography"/>
      </w:pPr>
      <w:r>
        <w:t xml:space="preserve">Sharifian, S., &amp; Asasian-Kolur, N. (2022). Polyethylene terephthalate (PET) waste to carbon materials: Theory, methods and applications. </w:t>
      </w:r>
      <w:r>
        <w:rPr>
          <w:i/>
          <w:iCs/>
        </w:rPr>
        <w:t>Journal of Analytical and Applied Pyrolysis</w:t>
      </w:r>
      <w:r>
        <w:t xml:space="preserve">, </w:t>
      </w:r>
      <w:r>
        <w:rPr>
          <w:i/>
          <w:iCs/>
        </w:rPr>
        <w:t>163</w:t>
      </w:r>
      <w:r>
        <w:t>, 105496. https://doi.org/10.1016/j.jaap.2022.105496</w:t>
      </w:r>
    </w:p>
    <w:p w14:paraId="2D5EFF92" w14:textId="77777777" w:rsidR="00943BE7" w:rsidRDefault="00943BE7" w:rsidP="00943BE7">
      <w:pPr>
        <w:pStyle w:val="Bibliography"/>
      </w:pPr>
      <w:r>
        <w:t xml:space="preserve">Sharma, S., Balestra, S. R. G., Baur, R., Agarwal, U., Zuidema, E., Rigutto, M. S., Calero, S., Vlugt, T. J. H., &amp; Dubbeldam, D. (2023). RUPTURA: Simulation code for breakthrough, ideal adsorption solution theory computations, and fitting of isotherm models. </w:t>
      </w:r>
      <w:r>
        <w:rPr>
          <w:i/>
          <w:iCs/>
        </w:rPr>
        <w:t>Molecular Simulation</w:t>
      </w:r>
      <w:r>
        <w:t xml:space="preserve">, </w:t>
      </w:r>
      <w:r>
        <w:rPr>
          <w:i/>
          <w:iCs/>
        </w:rPr>
        <w:t>49</w:t>
      </w:r>
      <w:r>
        <w:t>(9), 893–953. https://doi.org/10.1080/08927022.2023.2202757</w:t>
      </w:r>
    </w:p>
    <w:p w14:paraId="307F582F" w14:textId="77777777" w:rsidR="00943BE7" w:rsidRDefault="00943BE7" w:rsidP="00943BE7">
      <w:pPr>
        <w:pStyle w:val="Bibliography"/>
      </w:pPr>
      <w:r>
        <w:t xml:space="preserve">Sharma, V., &amp; Feng, M. (2017). Water depollution using metal-organic frameworks-catalyzed advanced oxidation processes: A review. </w:t>
      </w:r>
      <w:r>
        <w:rPr>
          <w:i/>
          <w:iCs/>
        </w:rPr>
        <w:t>Journal of Hazardous Materials</w:t>
      </w:r>
      <w:r>
        <w:t xml:space="preserve">, </w:t>
      </w:r>
      <w:r>
        <w:rPr>
          <w:i/>
          <w:iCs/>
        </w:rPr>
        <w:t>372</w:t>
      </w:r>
      <w:r>
        <w:t>. https://doi.org/10.1016/j.jhazmat.2017.09.043</w:t>
      </w:r>
    </w:p>
    <w:p w14:paraId="2066DC3E" w14:textId="77777777" w:rsidR="00943BE7" w:rsidRDefault="00943BE7" w:rsidP="00943BE7">
      <w:pPr>
        <w:pStyle w:val="Bibliography"/>
      </w:pPr>
      <w:r>
        <w:t xml:space="preserve">Silva, L. M. S., Muñoz-Peña, M. J., Domínguez-Vargas, J. R., González, T., &amp; Cuerda-Correa, E. M. (2021). Kinetic and equilibrium adsorption parameters estimation based on a heterogeneous intraparticle diffusion model. </w:t>
      </w:r>
      <w:r>
        <w:rPr>
          <w:i/>
          <w:iCs/>
        </w:rPr>
        <w:t>Surfaces and Interfaces</w:t>
      </w:r>
      <w:r>
        <w:t xml:space="preserve">, </w:t>
      </w:r>
      <w:r>
        <w:rPr>
          <w:i/>
          <w:iCs/>
        </w:rPr>
        <w:t>22</w:t>
      </w:r>
      <w:r>
        <w:t>, 100791. https://doi.org/10.1016/j.surfin.2020.100791</w:t>
      </w:r>
    </w:p>
    <w:p w14:paraId="251BEFD8" w14:textId="77777777" w:rsidR="00943BE7" w:rsidRDefault="00943BE7" w:rsidP="00943BE7">
      <w:pPr>
        <w:pStyle w:val="Bibliography"/>
      </w:pPr>
      <w:r>
        <w:t xml:space="preserve">Sookkumnerd, T. (2019). Numerical Modeling of Industrial-Scale Pulsed Bed Adsorber for Colorant Removal in Sugar Refining. </w:t>
      </w:r>
      <w:r>
        <w:rPr>
          <w:i/>
          <w:iCs/>
        </w:rPr>
        <w:t>IOP Conference Series: Materials Science and Engineering</w:t>
      </w:r>
      <w:r>
        <w:t xml:space="preserve">, </w:t>
      </w:r>
      <w:r>
        <w:rPr>
          <w:i/>
          <w:iCs/>
        </w:rPr>
        <w:t>559</w:t>
      </w:r>
      <w:r>
        <w:t>, 012019. https://doi.org/10.1088/1757-899X/559/1/012019</w:t>
      </w:r>
    </w:p>
    <w:p w14:paraId="3BCD0996" w14:textId="77777777" w:rsidR="00943BE7" w:rsidRDefault="00943BE7" w:rsidP="00943BE7">
      <w:pPr>
        <w:pStyle w:val="Bibliography"/>
      </w:pPr>
      <w:r>
        <w:t xml:space="preserve">Spindola Vilela, C. L., Damasceno, T. L., Thomas, T., &amp; Peixoto, R. S. (2022). Global qualitative and quantitative distribution of micropollutants in the deep sea. </w:t>
      </w:r>
      <w:r>
        <w:rPr>
          <w:i/>
          <w:iCs/>
        </w:rPr>
        <w:t>Environmental Pollution</w:t>
      </w:r>
      <w:r>
        <w:t xml:space="preserve">, </w:t>
      </w:r>
      <w:r>
        <w:rPr>
          <w:i/>
          <w:iCs/>
        </w:rPr>
        <w:t>307</w:t>
      </w:r>
      <w:r>
        <w:t>, 119414. https://doi.org/10.1016/j.envpol.2022.119414</w:t>
      </w:r>
    </w:p>
    <w:p w14:paraId="43F58A58" w14:textId="77777777" w:rsidR="00943BE7" w:rsidRDefault="00943BE7" w:rsidP="00943BE7">
      <w:pPr>
        <w:pStyle w:val="Bibliography"/>
      </w:pPr>
      <w:r>
        <w:rPr>
          <w:i/>
          <w:iCs/>
        </w:rPr>
        <w:lastRenderedPageBreak/>
        <w:t>The BAC Process for Water Purification</w:t>
      </w:r>
      <w:r>
        <w:t>. (2000, December). Wastewater Digest. https://www.wwdmag.com/wastewater-treatment/article/10917010/the-biological-activated-carbon-process-for-water-purification</w:t>
      </w:r>
    </w:p>
    <w:p w14:paraId="3DC93D6B" w14:textId="77777777" w:rsidR="00943BE7" w:rsidRDefault="00943BE7" w:rsidP="00943BE7">
      <w:pPr>
        <w:pStyle w:val="Bibliography"/>
      </w:pPr>
      <w:r>
        <w:t xml:space="preserve">Topolovec, B., Škoro, N., Puаč, N., &amp; Petrovic, M. (2022). Pathways of organic micropollutants degradation in atmospheric pressure plasma processing – A review. </w:t>
      </w:r>
      <w:r>
        <w:rPr>
          <w:i/>
          <w:iCs/>
        </w:rPr>
        <w:t>Chemosphere</w:t>
      </w:r>
      <w:r>
        <w:t xml:space="preserve">, </w:t>
      </w:r>
      <w:r>
        <w:rPr>
          <w:i/>
          <w:iCs/>
        </w:rPr>
        <w:t>294</w:t>
      </w:r>
      <w:r>
        <w:t>, 133606. https://doi.org/10.1016/j.chemosphere.2022.133606</w:t>
      </w:r>
    </w:p>
    <w:p w14:paraId="6C45F77A" w14:textId="77777777" w:rsidR="00943BE7" w:rsidRDefault="00943BE7" w:rsidP="00943BE7">
      <w:pPr>
        <w:pStyle w:val="Bibliography"/>
      </w:pPr>
      <w:r>
        <w:t xml:space="preserve">Trojanowicz, M. (2020). Removal of persistent organic pollutants (POPs) from waters and wastewaters by the use of ionizing radiation. </w:t>
      </w:r>
      <w:r>
        <w:rPr>
          <w:i/>
          <w:iCs/>
        </w:rPr>
        <w:t>Science of The Total Environment</w:t>
      </w:r>
      <w:r>
        <w:t xml:space="preserve">, </w:t>
      </w:r>
      <w:r>
        <w:rPr>
          <w:i/>
          <w:iCs/>
        </w:rPr>
        <w:t>718</w:t>
      </w:r>
      <w:r>
        <w:t>, 134425. https://doi.org/10.1016/j.scitotenv.2019.134425</w:t>
      </w:r>
    </w:p>
    <w:p w14:paraId="5333F9B5" w14:textId="77777777" w:rsidR="00943BE7" w:rsidRDefault="00943BE7" w:rsidP="00943BE7">
      <w:pPr>
        <w:pStyle w:val="Bibliography"/>
      </w:pPr>
      <w:r>
        <w:t xml:space="preserve">Vanoppen, M. (2023). 6 Activated Carbon Filtration. In </w:t>
      </w:r>
      <w:r>
        <w:rPr>
          <w:i/>
          <w:iCs/>
        </w:rPr>
        <w:t>Environmental Technology: Water</w:t>
      </w:r>
      <w:r>
        <w:t>. UGent-BW.</w:t>
      </w:r>
    </w:p>
    <w:p w14:paraId="0BFF6E4C" w14:textId="77777777" w:rsidR="00943BE7" w:rsidRDefault="00943BE7" w:rsidP="00943BE7">
      <w:pPr>
        <w:pStyle w:val="Bibliography"/>
      </w:pPr>
      <w:r>
        <w:t xml:space="preserve">Wang, J., &amp; Guo, X. (2020). Adsorption isotherm models: Classification, physical meaning, application and solving method. </w:t>
      </w:r>
      <w:r>
        <w:rPr>
          <w:i/>
          <w:iCs/>
        </w:rPr>
        <w:t>Chemosphere</w:t>
      </w:r>
      <w:r>
        <w:t xml:space="preserve">, </w:t>
      </w:r>
      <w:r>
        <w:rPr>
          <w:i/>
          <w:iCs/>
        </w:rPr>
        <w:t>258</w:t>
      </w:r>
      <w:r>
        <w:t>, 127279. https://doi.org/10.1016/j.chemosphere.2020.127279</w:t>
      </w:r>
    </w:p>
    <w:p w14:paraId="61370F68" w14:textId="77777777" w:rsidR="00943BE7" w:rsidRDefault="00943BE7" w:rsidP="00943BE7">
      <w:pPr>
        <w:pStyle w:val="Bibliography"/>
      </w:pPr>
      <w:r>
        <w:t xml:space="preserve">Wang, J., &amp; Guo, X. (2023). Adsorption kinetics and isotherm models of heavy metals by various adsorbents: An overview. </w:t>
      </w:r>
      <w:r>
        <w:rPr>
          <w:i/>
          <w:iCs/>
        </w:rPr>
        <w:t>Critical Reviews in Environmental Science and Technology</w:t>
      </w:r>
      <w:r>
        <w:t xml:space="preserve">, </w:t>
      </w:r>
      <w:r>
        <w:rPr>
          <w:i/>
          <w:iCs/>
        </w:rPr>
        <w:t>53</w:t>
      </w:r>
      <w:r>
        <w:t>(21), 1837–1865. https://doi.org/10.1080/10643389.2023.2221157</w:t>
      </w:r>
    </w:p>
    <w:p w14:paraId="1856F2A8" w14:textId="77777777" w:rsidR="00943BE7" w:rsidRDefault="00943BE7" w:rsidP="00943BE7">
      <w:pPr>
        <w:pStyle w:val="Bibliography"/>
      </w:pPr>
      <w:r>
        <w:t xml:space="preserve">Webb, P. A. (2001). </w:t>
      </w:r>
      <w:r>
        <w:rPr>
          <w:i/>
          <w:iCs/>
        </w:rPr>
        <w:t>Volume and Density Determinations for Particle Technologists</w:t>
      </w:r>
      <w:r>
        <w:t>.</w:t>
      </w:r>
    </w:p>
    <w:p w14:paraId="5AA7E3C2" w14:textId="77777777" w:rsidR="00943BE7" w:rsidRDefault="00943BE7" w:rsidP="00943BE7">
      <w:pPr>
        <w:pStyle w:val="Bibliography"/>
      </w:pPr>
      <w:r>
        <w:t xml:space="preserve">Westerhoff, P., Yoon, Y., Snyder, S., &amp; Wert, E. (2005). Fate of Endocrine-Disruptor, Pharmaceutical, and Personal Care Product Chemicals during Simulated Drinking Water Treatment Processes. </w:t>
      </w:r>
      <w:r>
        <w:rPr>
          <w:i/>
          <w:iCs/>
        </w:rPr>
        <w:t>Environmental Science &amp; Technology</w:t>
      </w:r>
      <w:r>
        <w:t xml:space="preserve">, </w:t>
      </w:r>
      <w:r>
        <w:rPr>
          <w:i/>
          <w:iCs/>
        </w:rPr>
        <w:t>39</w:t>
      </w:r>
      <w:r>
        <w:t>(17), 6649–6663. https://doi.org/10.1021/es0484799</w:t>
      </w:r>
    </w:p>
    <w:p w14:paraId="75D96350" w14:textId="77777777" w:rsidR="00943BE7" w:rsidRDefault="00943BE7" w:rsidP="00943BE7">
      <w:pPr>
        <w:pStyle w:val="Bibliography"/>
      </w:pPr>
      <w:r>
        <w:t xml:space="preserve">Worch, E. (2008). Fixed-bed adsorption in drinking water treatment: A critical review on models and parameter estimation. </w:t>
      </w:r>
      <w:r>
        <w:rPr>
          <w:i/>
          <w:iCs/>
        </w:rPr>
        <w:t>Journal of Water Supply Research and Technology-Aqua - J WATER SUPPLY RES TECHNOL-AQ</w:t>
      </w:r>
      <w:r>
        <w:t xml:space="preserve">, </w:t>
      </w:r>
      <w:r>
        <w:rPr>
          <w:i/>
          <w:iCs/>
        </w:rPr>
        <w:t>57</w:t>
      </w:r>
      <w:r>
        <w:t>. https://doi.org/10.2166/aqua.2008.100</w:t>
      </w:r>
    </w:p>
    <w:p w14:paraId="2FC3EC19" w14:textId="77777777" w:rsidR="00943BE7" w:rsidRDefault="00943BE7" w:rsidP="00943BE7">
      <w:pPr>
        <w:pStyle w:val="Bibliography"/>
      </w:pPr>
      <w:r>
        <w:t xml:space="preserve">Xiaojian, Z., Zhansheng, W., &amp; Xiasheng, G. (1991). Simple combination of biodegradation and carbon adsorption—The mechanism of the biological activated carbon process. </w:t>
      </w:r>
      <w:r>
        <w:rPr>
          <w:i/>
          <w:iCs/>
        </w:rPr>
        <w:t>Water Research</w:t>
      </w:r>
      <w:r>
        <w:t xml:space="preserve">, </w:t>
      </w:r>
      <w:r>
        <w:rPr>
          <w:i/>
          <w:iCs/>
        </w:rPr>
        <w:t>25</w:t>
      </w:r>
      <w:r>
        <w:t>(2), 165–172. https://doi.org/10.1016/0043-1354(91)90025-L</w:t>
      </w:r>
    </w:p>
    <w:p w14:paraId="0A4554A0" w14:textId="77777777" w:rsidR="00943BE7" w:rsidRDefault="00943BE7" w:rsidP="00943BE7">
      <w:pPr>
        <w:pStyle w:val="Bibliography"/>
      </w:pPr>
      <w:r>
        <w:lastRenderedPageBreak/>
        <w:t xml:space="preserve">Xu, Z., Cai, J., &amp; Pan, B. (2013). Mathematically modeling fixed-bed adsorption in aqueous systems. </w:t>
      </w:r>
      <w:r>
        <w:rPr>
          <w:i/>
          <w:iCs/>
        </w:rPr>
        <w:t>Journal of Zhejiang University SCIENCE A</w:t>
      </w:r>
      <w:r>
        <w:t xml:space="preserve">, </w:t>
      </w:r>
      <w:r>
        <w:rPr>
          <w:i/>
          <w:iCs/>
        </w:rPr>
        <w:t>14</w:t>
      </w:r>
      <w:r>
        <w:t>(3), 155–176. https://doi.org/10.1631/jzus.A1300029</w:t>
      </w:r>
    </w:p>
    <w:p w14:paraId="20CC33ED" w14:textId="77777777" w:rsidR="00943BE7" w:rsidRDefault="00943BE7" w:rsidP="00943BE7">
      <w:pPr>
        <w:pStyle w:val="Bibliography"/>
      </w:pPr>
      <w:r>
        <w:t xml:space="preserve">Yao, C., &amp; Zhu, C. (2021). A new multi-mechanism adsorption kinetic model and its relation to mass transfer coefficients. </w:t>
      </w:r>
      <w:r>
        <w:rPr>
          <w:i/>
          <w:iCs/>
        </w:rPr>
        <w:t>Surfaces and Interfaces</w:t>
      </w:r>
      <w:r>
        <w:t xml:space="preserve">, </w:t>
      </w:r>
      <w:r>
        <w:rPr>
          <w:i/>
          <w:iCs/>
        </w:rPr>
        <w:t>26</w:t>
      </w:r>
      <w:r>
        <w:t>, 101422. https://doi.org/10.1016/j.surfin.2021.101422</w:t>
      </w:r>
    </w:p>
    <w:p w14:paraId="54F0CE9B" w14:textId="77777777" w:rsidR="00943BE7" w:rsidRDefault="00943BE7" w:rsidP="00943BE7">
      <w:pPr>
        <w:pStyle w:val="Bibliography"/>
      </w:pPr>
      <w:r>
        <w:t xml:space="preserve">Yin, R., &amp; Shang, C. (2020). Removal of micropollutants in drinking water using UV-LED/chlorine advanced oxidation process followed by activated carbon adsorption. </w:t>
      </w:r>
      <w:r>
        <w:rPr>
          <w:i/>
          <w:iCs/>
        </w:rPr>
        <w:t>Water Research</w:t>
      </w:r>
      <w:r>
        <w:t xml:space="preserve">, </w:t>
      </w:r>
      <w:r>
        <w:rPr>
          <w:i/>
          <w:iCs/>
        </w:rPr>
        <w:t>185</w:t>
      </w:r>
      <w:r>
        <w:t>, 116297. https://doi.org/10.1016/j.watres.2020.116297</w:t>
      </w:r>
    </w:p>
    <w:p w14:paraId="35330366" w14:textId="77777777" w:rsidR="00943BE7" w:rsidRDefault="00943BE7" w:rsidP="00943BE7">
      <w:pPr>
        <w:pStyle w:val="Bibliography"/>
      </w:pPr>
      <w:r>
        <w:t xml:space="preserve">Zahmatkesh, S., Amesho, K. T. T., &amp; Sillanpää, M. (2022). A critical review on diverse technologies for advanced wastewater treatment during SARS-CoV-2 pandemic: What do we know? </w:t>
      </w:r>
      <w:r>
        <w:rPr>
          <w:i/>
          <w:iCs/>
        </w:rPr>
        <w:t>Journal of Hazardous Materials Advances</w:t>
      </w:r>
      <w:r>
        <w:t xml:space="preserve">, </w:t>
      </w:r>
      <w:r>
        <w:rPr>
          <w:i/>
          <w:iCs/>
        </w:rPr>
        <w:t>7</w:t>
      </w:r>
      <w:r>
        <w:t>, 100121. https://doi.org/10.1016/j.hazadv.2022.100121</w:t>
      </w:r>
    </w:p>
    <w:p w14:paraId="011639E6" w14:textId="77777777" w:rsidR="00943BE7" w:rsidRDefault="00943BE7" w:rsidP="00943BE7">
      <w:pPr>
        <w:pStyle w:val="Bibliography"/>
      </w:pPr>
      <w:r>
        <w:t xml:space="preserve">Zahmatkesh, S., Bokhari, A., Karimian, M., Zahra, M. M. A., Sillanpää, M., Panchal, H., Alrubaie, A. J., &amp; Rezakhani, Y. (2022). A comprehensive review of various approaches for treatment of tertiary wastewater with emerging contaminants: What do we know? </w:t>
      </w:r>
      <w:r>
        <w:rPr>
          <w:i/>
          <w:iCs/>
        </w:rPr>
        <w:t>Environmental Monitoring and Assessment</w:t>
      </w:r>
      <w:r>
        <w:t xml:space="preserve">, </w:t>
      </w:r>
      <w:r>
        <w:rPr>
          <w:i/>
          <w:iCs/>
        </w:rPr>
        <w:t>194</w:t>
      </w:r>
      <w:r>
        <w:t>(12), 884. https://doi.org/10.1007/s10661-022-10503-z</w:t>
      </w:r>
    </w:p>
    <w:p w14:paraId="4CB7D7DD" w14:textId="77777777" w:rsidR="00943BE7" w:rsidRDefault="00943BE7" w:rsidP="00943BE7">
      <w:pPr>
        <w:pStyle w:val="Bibliography"/>
      </w:pPr>
      <w:r>
        <w:t xml:space="preserve">Zhou, L., Qu, Z. G., Ding, T., &amp; Miao, J. Y. (2016). Lattice Boltzmann simulation of the gas-solid adsorption process in reconstructed random porous media. </w:t>
      </w:r>
      <w:r>
        <w:rPr>
          <w:i/>
          <w:iCs/>
        </w:rPr>
        <w:t>Physical Review E</w:t>
      </w:r>
      <w:r>
        <w:t xml:space="preserve">, </w:t>
      </w:r>
      <w:r>
        <w:rPr>
          <w:i/>
          <w:iCs/>
        </w:rPr>
        <w:t>93</w:t>
      </w:r>
      <w:r>
        <w:t>(4), 043101. https://doi.org/10.1103/PhysRevE.93.043101</w:t>
      </w:r>
    </w:p>
    <w:p w14:paraId="2EEA5B8C" w14:textId="1D9C81DF" w:rsidR="00CF0C77" w:rsidRPr="007C69CE" w:rsidRDefault="00AF39CE" w:rsidP="00AF39CE">
      <w:r w:rsidRPr="007C69CE">
        <w:fldChar w:fldCharType="end"/>
      </w:r>
    </w:p>
    <w:p w14:paraId="3B34260C" w14:textId="77777777" w:rsidR="00CF0C77" w:rsidRPr="007C69CE" w:rsidRDefault="00CF0C77">
      <w:pPr>
        <w:spacing w:after="160" w:line="2" w:lineRule="auto"/>
        <w:rPr>
          <w:rFonts w:eastAsiaTheme="majorEastAsia" w:cstheme="majorBidi"/>
          <w:b/>
          <w:caps/>
          <w:color w:val="1E64C8"/>
          <w:sz w:val="32"/>
          <w:szCs w:val="32"/>
          <w:u w:val="single"/>
        </w:rPr>
      </w:pPr>
      <w:r w:rsidRPr="007C69CE">
        <w:br w:type="page"/>
      </w:r>
    </w:p>
    <w:p w14:paraId="758A8F49" w14:textId="4511F0F5" w:rsidR="000873AD" w:rsidRPr="007C69CE" w:rsidRDefault="00655EB9" w:rsidP="00922006">
      <w:pPr>
        <w:pStyle w:val="AppendixTOCheading"/>
      </w:pPr>
      <w:bookmarkStart w:id="150" w:name="_Toc165464893"/>
      <w:r w:rsidRPr="007C69CE">
        <w:lastRenderedPageBreak/>
        <w:t>APPENDICES</w:t>
      </w:r>
      <w:bookmarkEnd w:id="150"/>
    </w:p>
    <w:p w14:paraId="5FA7CC0B" w14:textId="77777777" w:rsidR="000A16C6" w:rsidRPr="007C69CE" w:rsidRDefault="000A16C6" w:rsidP="000A16C6">
      <w:pPr>
        <w:pStyle w:val="Appendixitem"/>
      </w:pPr>
      <w:r w:rsidRPr="007C69CE">
        <w:fldChar w:fldCharType="begin"/>
      </w:r>
      <w:r w:rsidRPr="007C69CE">
        <w:instrText xml:space="preserve"> MACROBUTTON  NoMacro </w:instrText>
      </w:r>
      <w:r w:rsidRPr="007C69CE">
        <w:rPr>
          <w:color w:val="808080" w:themeColor="background1" w:themeShade="80"/>
        </w:rPr>
        <w:instrText>&lt; datum - {dd-mm-jj} &gt;</w:instrText>
      </w:r>
      <w:r w:rsidRPr="007C69CE">
        <w:instrText xml:space="preserve"> </w:instrText>
      </w:r>
      <w:r w:rsidRPr="007C69CE">
        <w:fldChar w:fldCharType="end"/>
      </w:r>
      <w:r w:rsidRPr="007C69CE">
        <w:t xml:space="preserve">:  </w:t>
      </w:r>
      <w:r w:rsidRPr="007C69CE">
        <w:fldChar w:fldCharType="begin"/>
      </w:r>
      <w:r w:rsidRPr="007C69CE">
        <w:instrText xml:space="preserve"> MACROBUTTON  NoMacro </w:instrText>
      </w:r>
      <w:r w:rsidRPr="007C69CE">
        <w:rPr>
          <w:color w:val="808080" w:themeColor="background1" w:themeShade="80"/>
        </w:rPr>
        <w:instrText>&lt; titel &gt;</w:instrText>
      </w:r>
      <w:r w:rsidRPr="007C69CE">
        <w:instrText xml:space="preserve"> </w:instrText>
      </w:r>
      <w:r w:rsidRPr="007C69CE">
        <w:fldChar w:fldCharType="end"/>
      </w:r>
    </w:p>
    <w:p w14:paraId="434BAAD2" w14:textId="77777777" w:rsidR="000A16C6" w:rsidRPr="007C69CE" w:rsidRDefault="000A16C6" w:rsidP="000A16C6">
      <w:pPr>
        <w:pStyle w:val="Appendixitem"/>
      </w:pPr>
    </w:p>
    <w:p w14:paraId="45671F55" w14:textId="77777777" w:rsidR="00832965" w:rsidRPr="007C69CE" w:rsidRDefault="00832965" w:rsidP="0078516D"/>
    <w:sectPr w:rsidR="00832965" w:rsidRPr="007C69CE" w:rsidSect="00DA4B06">
      <w:footerReference w:type="default" r:id="rId65"/>
      <w:headerReference w:type="first" r:id="rId66"/>
      <w:footerReference w:type="first" r:id="rId67"/>
      <w:footnotePr>
        <w:numRestart w:val="eachPage"/>
      </w:footnotePr>
      <w:endnotePr>
        <w:numFmt w:val="decimal"/>
      </w:endnotePr>
      <w:pgSz w:w="11906" w:h="16838" w:code="9"/>
      <w:pgMar w:top="1191" w:right="1684" w:bottom="1304" w:left="1202" w:header="0"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FA8827C" w14:textId="77777777" w:rsidR="00DA4B06" w:rsidRPr="003C605F" w:rsidRDefault="00DA4B06" w:rsidP="00232E5A"/>
    <w:p w14:paraId="2EA2D4CC" w14:textId="77777777" w:rsidR="00DA4B06" w:rsidRPr="003C605F" w:rsidRDefault="00DA4B06" w:rsidP="00232E5A"/>
    <w:p w14:paraId="37CA526D" w14:textId="77777777" w:rsidR="00DA4B06" w:rsidRPr="003C605F" w:rsidRDefault="00DA4B06" w:rsidP="00232E5A">
      <w:pPr>
        <w:pStyle w:val="Linefullwidth"/>
      </w:pPr>
    </w:p>
  </w:endnote>
  <w:endnote w:type="continuationSeparator" w:id="0">
    <w:p w14:paraId="255AE0BF" w14:textId="77777777" w:rsidR="00DA4B06" w:rsidRPr="003C605F" w:rsidRDefault="00DA4B06" w:rsidP="007409C9">
      <w:pPr>
        <w:spacing w:line="240" w:lineRule="auto"/>
      </w:pPr>
      <w:r w:rsidRPr="003C605F">
        <w:continuationSeparator/>
      </w:r>
    </w:p>
  </w:endnote>
  <w:endnote w:type="continuationNotice" w:id="1">
    <w:p w14:paraId="2BF901B4" w14:textId="77777777" w:rsidR="00DA4B06" w:rsidRDefault="00DA4B06">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leGrid"/>
      <w:tblpPr w:leftFromText="142" w:rightFromText="142" w:vertAnchor="page" w:horzAnchor="page" w:tblpX="2756"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5061"/>
      <w:gridCol w:w="1803"/>
      <w:gridCol w:w="601"/>
    </w:tblGrid>
    <w:tr w:rsidR="00143C91" w:rsidRPr="003C605F" w14:paraId="21BBBF59" w14:textId="77777777" w:rsidTr="003F7688">
      <w:trPr>
        <w:trHeight w:val="567"/>
      </w:trPr>
      <w:tc>
        <w:tcPr>
          <w:tcW w:w="5061" w:type="dxa"/>
          <w:tcMar>
            <w:right w:w="0" w:type="dxa"/>
          </w:tcMar>
        </w:tcPr>
        <w:p w14:paraId="66CCAFF8" w14:textId="7BBA7869" w:rsidR="00143C91" w:rsidRPr="00294B33" w:rsidRDefault="00CA25F6" w:rsidP="003F7688">
          <w:pPr>
            <w:pStyle w:val="Footerheading"/>
            <w:framePr w:hSpace="0" w:wrap="auto" w:vAnchor="margin" w:hAnchor="text" w:xAlign="left" w:yAlign="inline"/>
            <w:suppressOverlap w:val="0"/>
          </w:pPr>
          <w:r w:rsidRPr="00294B33">
            <w:t>tit</w:t>
          </w:r>
          <w:r w:rsidR="00F012BF">
            <w:t>le</w:t>
          </w:r>
        </w:p>
        <w:p w14:paraId="55879F79" w14:textId="465D6B06" w:rsidR="00F0310C" w:rsidRPr="00C905E0" w:rsidRDefault="007204D8" w:rsidP="003F7688">
          <w:pPr>
            <w:pStyle w:val="Footerdata"/>
            <w:framePr w:hSpace="0" w:wrap="auto" w:vAnchor="margin" w:hAnchor="text" w:xAlign="left" w:yAlign="inline"/>
            <w:suppressOverlap w:val="0"/>
            <w:rPr>
              <w:i/>
              <w:iCs/>
            </w:rPr>
          </w:pPr>
          <w:r>
            <w:rPr>
              <w:i/>
              <w:iCs/>
            </w:rPr>
            <w:t>Modelling activated carbon adsorption kinetics for removal of micropollutants from wastewater</w:t>
          </w:r>
        </w:p>
      </w:tc>
      <w:tc>
        <w:tcPr>
          <w:tcW w:w="1803" w:type="dxa"/>
          <w:tcMar>
            <w:right w:w="0" w:type="dxa"/>
          </w:tcMar>
        </w:tcPr>
        <w:p w14:paraId="4EFDD1C1" w14:textId="67A793C3" w:rsidR="00143C91" w:rsidRPr="003C605F" w:rsidRDefault="00BC0D6D" w:rsidP="003F7688">
          <w:pPr>
            <w:pStyle w:val="Footerheading"/>
            <w:framePr w:hSpace="0" w:wrap="auto" w:vAnchor="margin" w:hAnchor="text" w:xAlign="left" w:yAlign="inline"/>
            <w:suppressOverlap w:val="0"/>
          </w:pPr>
          <w:r w:rsidRPr="003C605F">
            <w:t>dat</w:t>
          </w:r>
          <w:r w:rsidR="009A25CD">
            <w:t>E</w:t>
          </w:r>
          <w:r w:rsidRPr="003C605F">
            <w:t xml:space="preserve"> </w:t>
          </w:r>
        </w:p>
        <w:p w14:paraId="7A64A90F" w14:textId="11A19692" w:rsidR="00143C91" w:rsidRPr="003C605F" w:rsidRDefault="00C81E36" w:rsidP="003F7688">
          <w:pPr>
            <w:pStyle w:val="Footerdata"/>
            <w:framePr w:hSpace="0" w:wrap="auto" w:vAnchor="margin" w:hAnchor="text" w:xAlign="left" w:yAlign="inline"/>
            <w:suppressOverlap w:val="0"/>
          </w:pPr>
          <w:r>
            <w:t>7 June 2024</w:t>
          </w:r>
        </w:p>
      </w:tc>
      <w:tc>
        <w:tcPr>
          <w:tcW w:w="601" w:type="dxa"/>
          <w:tcMar>
            <w:right w:w="0" w:type="dxa"/>
          </w:tcMar>
        </w:tcPr>
        <w:p w14:paraId="02B69D63" w14:textId="5AA01049" w:rsidR="00143C91" w:rsidRPr="003C605F" w:rsidRDefault="00BC0D6D" w:rsidP="003F7688">
          <w:pPr>
            <w:pStyle w:val="Footerheading"/>
            <w:framePr w:hSpace="0" w:wrap="auto" w:vAnchor="margin" w:hAnchor="text" w:xAlign="left" w:yAlign="inline"/>
            <w:suppressOverlap w:val="0"/>
          </w:pPr>
          <w:r w:rsidRPr="003C605F">
            <w:t>pag</w:t>
          </w:r>
          <w:r w:rsidR="009A25CD">
            <w:t>E</w:t>
          </w:r>
        </w:p>
        <w:p w14:paraId="32C09909" w14:textId="77777777" w:rsidR="00143C91" w:rsidRPr="007937C4" w:rsidRDefault="00BC0D6D" w:rsidP="003F7688">
          <w:pPr>
            <w:pStyle w:val="Footerdata"/>
            <w:framePr w:hSpace="0" w:wrap="auto" w:vAnchor="margin" w:hAnchor="text" w:xAlign="left" w:yAlign="inline"/>
            <w:suppressOverlap w:val="0"/>
            <w:rPr>
              <w:b/>
              <w:bCs/>
            </w:rPr>
          </w:pPr>
          <w:r w:rsidRPr="007937C4">
            <w:rPr>
              <w:b/>
              <w:bCs/>
            </w:rPr>
            <w:fldChar w:fldCharType="begin"/>
          </w:r>
          <w:r w:rsidRPr="007937C4">
            <w:rPr>
              <w:b/>
              <w:bCs/>
            </w:rPr>
            <w:instrText xml:space="preserve"> PAGE  \* Arabic  \* MERGEFORMAT </w:instrText>
          </w:r>
          <w:r w:rsidRPr="007937C4">
            <w:rPr>
              <w:b/>
              <w:bCs/>
            </w:rPr>
            <w:fldChar w:fldCharType="separate"/>
          </w:r>
          <w:r w:rsidR="00AF0273" w:rsidRPr="007937C4">
            <w:rPr>
              <w:b/>
              <w:bCs/>
            </w:rPr>
            <w:t>6</w:t>
          </w:r>
          <w:r w:rsidRPr="007937C4">
            <w:rPr>
              <w:b/>
              <w:bCs/>
            </w:rPr>
            <w:fldChar w:fldCharType="end"/>
          </w:r>
          <w:r w:rsidRPr="007937C4">
            <w:rPr>
              <w:b/>
              <w:bCs/>
            </w:rPr>
            <w:t>/</w:t>
          </w:r>
          <w:r w:rsidRPr="007937C4">
            <w:rPr>
              <w:b/>
              <w:bCs/>
            </w:rPr>
            <w:fldChar w:fldCharType="begin"/>
          </w:r>
          <w:r w:rsidRPr="007937C4">
            <w:rPr>
              <w:b/>
              <w:bCs/>
            </w:rPr>
            <w:instrText xml:space="preserve"> NUMPAGES  \* Arabic  \* MERGEFORMAT </w:instrText>
          </w:r>
          <w:r w:rsidRPr="007937C4">
            <w:rPr>
              <w:b/>
              <w:bCs/>
            </w:rPr>
            <w:fldChar w:fldCharType="separate"/>
          </w:r>
          <w:r w:rsidR="00AF0273" w:rsidRPr="007937C4">
            <w:rPr>
              <w:b/>
              <w:bCs/>
            </w:rPr>
            <w:t>6</w:t>
          </w:r>
          <w:r w:rsidRPr="007937C4">
            <w:rPr>
              <w:b/>
              <w:bCs/>
            </w:rPr>
            <w:fldChar w:fldCharType="end"/>
          </w:r>
        </w:p>
      </w:tc>
    </w:tr>
  </w:tbl>
  <w:p w14:paraId="3AA871FA" w14:textId="77777777" w:rsidR="00B365A5" w:rsidRPr="003C605F" w:rsidRDefault="00A65202">
    <w:pPr>
      <w:pStyle w:val="Footer"/>
    </w:pPr>
    <w:r w:rsidRPr="003C605F">
      <w:rPr>
        <w:noProof/>
        <w:lang w:eastAsia="nl-BE"/>
      </w:rPr>
      <w:drawing>
        <wp:anchor distT="0" distB="0" distL="114300" distR="114300" simplePos="0" relativeHeight="251658243" behindDoc="0" locked="0" layoutInCell="1" allowOverlap="1" wp14:anchorId="447BC8B6" wp14:editId="5BCFD8E3">
          <wp:simplePos x="0" y="0"/>
          <wp:positionH relativeFrom="page">
            <wp:posOffset>579755</wp:posOffset>
          </wp:positionH>
          <wp:positionV relativeFrom="page">
            <wp:posOffset>9899015</wp:posOffset>
          </wp:positionV>
          <wp:extent cx="953770" cy="762635"/>
          <wp:effectExtent l="0" t="0" r="0" b="0"/>
          <wp:wrapTopAndBottom/>
          <wp:docPr id="1572412195" name="Picture 15724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sidRPr="003C605F">
      <w:rPr>
        <w:noProof/>
        <w:lang w:eastAsia="nl-BE"/>
      </w:rPr>
      <mc:AlternateContent>
        <mc:Choice Requires="wps">
          <w:drawing>
            <wp:anchor distT="0" distB="0" distL="114300" distR="114300" simplePos="0" relativeHeight="251658241" behindDoc="0" locked="0" layoutInCell="1" allowOverlap="1" wp14:anchorId="4FC07673" wp14:editId="258CE887">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6718" id="Footer positioning" o:spid="_x0000_s1026" style="position:absolute;margin-left:60.1pt;margin-top:790.7pt;width:450.95pt;height:33.8pt;z-index:25165721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C38E5" w14:textId="77777777" w:rsidR="007056A3" w:rsidRPr="003C605F" w:rsidRDefault="007056A3">
    <w:pPr>
      <w:pStyle w:val="Footer"/>
    </w:pPr>
  </w:p>
  <w:p w14:paraId="3EFF90F8" w14:textId="77777777" w:rsidR="007056A3" w:rsidRPr="003C605F" w:rsidRDefault="007056A3">
    <w:pPr>
      <w:pStyle w:val="Footer"/>
    </w:pPr>
  </w:p>
  <w:p w14:paraId="6D694399" w14:textId="77777777" w:rsidR="007056A3" w:rsidRPr="003C605F" w:rsidRDefault="007056A3">
    <w:pPr>
      <w:pStyle w:val="Footer"/>
    </w:pPr>
  </w:p>
  <w:p w14:paraId="7A5325B0" w14:textId="77777777" w:rsidR="007056A3" w:rsidRPr="003C605F" w:rsidRDefault="007056A3">
    <w:pPr>
      <w:pStyle w:val="Footer"/>
    </w:pPr>
  </w:p>
  <w:p w14:paraId="62D9BA5C" w14:textId="77777777" w:rsidR="007056A3" w:rsidRPr="003C605F" w:rsidRDefault="007056A3">
    <w:pPr>
      <w:pStyle w:val="Footer"/>
    </w:pPr>
  </w:p>
  <w:p w14:paraId="55CF4B24" w14:textId="77777777" w:rsidR="007056A3" w:rsidRPr="003C605F" w:rsidRDefault="007056A3">
    <w:pPr>
      <w:pStyle w:val="Footer"/>
    </w:pPr>
  </w:p>
  <w:p w14:paraId="0C827741" w14:textId="77777777" w:rsidR="007056A3" w:rsidRPr="003C605F" w:rsidRDefault="007056A3">
    <w:pPr>
      <w:pStyle w:val="Footer"/>
    </w:pPr>
  </w:p>
  <w:p w14:paraId="04259D8F" w14:textId="77777777" w:rsidR="007056A3" w:rsidRPr="003C605F" w:rsidRDefault="007056A3">
    <w:pPr>
      <w:pStyle w:val="Footer"/>
    </w:pPr>
    <w:r w:rsidRPr="003C605F">
      <w:rPr>
        <w:noProof/>
        <w:lang w:eastAsia="nl-BE"/>
      </w:rPr>
      <w:drawing>
        <wp:anchor distT="0" distB="0" distL="114300" distR="114300" simplePos="0" relativeHeight="251658242" behindDoc="0" locked="0" layoutInCell="1" allowOverlap="1" wp14:anchorId="13E45CCA" wp14:editId="3AC880A8">
          <wp:simplePos x="0" y="0"/>
          <wp:positionH relativeFrom="page">
            <wp:posOffset>381000</wp:posOffset>
          </wp:positionH>
          <wp:positionV relativeFrom="page">
            <wp:posOffset>9151620</wp:posOffset>
          </wp:positionV>
          <wp:extent cx="1907540" cy="1525905"/>
          <wp:effectExtent l="0" t="0" r="0" b="0"/>
          <wp:wrapNone/>
          <wp:docPr id="259005373" name="Picture 25900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7277F3E8" w14:textId="77777777" w:rsidR="00DA4B06" w:rsidRPr="003C605F" w:rsidRDefault="00DA4B06" w:rsidP="009C3C4B">
      <w:pPr>
        <w:pStyle w:val="Linefullwidth"/>
      </w:pPr>
    </w:p>
  </w:footnote>
  <w:footnote w:type="continuationSeparator" w:id="0">
    <w:p w14:paraId="4E1AE64F" w14:textId="77777777" w:rsidR="00DA4B06" w:rsidRPr="003C605F" w:rsidRDefault="00DA4B06" w:rsidP="007409C9">
      <w:pPr>
        <w:spacing w:line="240" w:lineRule="auto"/>
      </w:pPr>
      <w:r w:rsidRPr="003C605F">
        <w:continuationSeparator/>
      </w:r>
    </w:p>
  </w:footnote>
  <w:footnote w:type="continuationNotice" w:id="1">
    <w:p w14:paraId="699B5DF8" w14:textId="77777777" w:rsidR="00DA4B06" w:rsidRPr="003C605F" w:rsidRDefault="00DA4B06">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258DC" w14:textId="14178B05" w:rsidR="007409C9" w:rsidRPr="003C605F" w:rsidRDefault="00D37476" w:rsidP="007409C9">
    <w:pPr>
      <w:pStyle w:val="Header"/>
      <w:spacing w:line="2835" w:lineRule="exact"/>
    </w:pPr>
    <w:r>
      <w:rPr>
        <w:noProof/>
        <w:lang w:eastAsia="nl-BE"/>
      </w:rPr>
      <w:drawing>
        <wp:anchor distT="0" distB="0" distL="114300" distR="114300" simplePos="0" relativeHeight="251658245" behindDoc="0" locked="0" layoutInCell="1" allowOverlap="1" wp14:anchorId="663D08C5" wp14:editId="6E583411">
          <wp:simplePos x="0" y="0"/>
          <wp:positionH relativeFrom="column">
            <wp:posOffset>-388962</wp:posOffset>
          </wp:positionH>
          <wp:positionV relativeFrom="paragraph">
            <wp:posOffset>0</wp:posOffset>
          </wp:positionV>
          <wp:extent cx="3457572" cy="1152525"/>
          <wp:effectExtent l="0" t="0" r="0" b="0"/>
          <wp:wrapNone/>
          <wp:docPr id="206" name="Afbeelding 20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A black background with blu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57572" cy="1152525"/>
                  </a:xfrm>
                  <a:prstGeom prst="rect">
                    <a:avLst/>
                  </a:prstGeom>
                </pic:spPr>
              </pic:pic>
            </a:graphicData>
          </a:graphic>
        </wp:anchor>
      </w:drawing>
    </w:r>
    <w:r w:rsidR="00B365A5" w:rsidRPr="003C605F">
      <w:rPr>
        <w:noProof/>
        <w:lang w:eastAsia="nl-BE"/>
      </w:rPr>
      <mc:AlternateContent>
        <mc:Choice Requires="wps">
          <w:drawing>
            <wp:anchor distT="0" distB="0" distL="114300" distR="114300" simplePos="0" relativeHeight="251658244" behindDoc="0" locked="0" layoutInCell="1" allowOverlap="1" wp14:anchorId="7B5D0FAC" wp14:editId="4B594E93">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1301"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" filled="f" strokecolor="red" strokeweight=".25pt">
              <w10:wrap anchorx="page" anchory="page"/>
            </v:rect>
          </w:pict>
        </mc:Fallback>
      </mc:AlternateContent>
    </w:r>
    <w:r w:rsidR="007409C9" w:rsidRPr="003C605F">
      <w:rPr>
        <w:noProof/>
        <w:lang w:eastAsia="nl-BE"/>
      </w:rPr>
      <mc:AlternateContent>
        <mc:Choice Requires="wps">
          <w:drawing>
            <wp:anchor distT="0" distB="0" distL="114300" distR="114300" simplePos="0" relativeHeight="251658240" behindDoc="0" locked="0" layoutInCell="1" allowOverlap="1" wp14:anchorId="7C06D832" wp14:editId="2DA0FBB0">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F9A9C"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937BC2"/>
    <w:multiLevelType w:val="hybridMultilevel"/>
    <w:tmpl w:val="2F74B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6F33"/>
    <w:multiLevelType w:val="hybridMultilevel"/>
    <w:tmpl w:val="7A163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8783A"/>
    <w:multiLevelType w:val="multilevel"/>
    <w:tmpl w:val="3BBC2F44"/>
    <w:lvl w:ilvl="0">
      <w:start w:val="1"/>
      <w:numFmt w:val="decimal"/>
      <w:pStyle w:val="Heading1"/>
      <w:lvlText w:val="%1"/>
      <w:lvlJc w:val="left"/>
      <w:pPr>
        <w:ind w:left="0" w:firstLine="0"/>
      </w:pPr>
      <w:rPr>
        <w:rFonts w:hint="default"/>
        <w:b/>
        <w:i w:val="0"/>
        <w:caps w:val="0"/>
        <w:color w:val="1E64C8"/>
        <w:sz w:val="32"/>
      </w:rPr>
    </w:lvl>
    <w:lvl w:ilvl="1">
      <w:start w:val="1"/>
      <w:numFmt w:val="decimal"/>
      <w:pStyle w:val="Heading2"/>
      <w:lvlText w:val="%1.%2"/>
      <w:lvlJc w:val="left"/>
      <w:pPr>
        <w:ind w:left="993" w:firstLine="0"/>
      </w:pPr>
      <w:rPr>
        <w:rFonts w:ascii="Arial" w:hAnsi="Arial" w:hint="default"/>
        <w:b/>
        <w:i w:val="0"/>
        <w:color w:val="auto"/>
        <w:sz w:val="28"/>
      </w:rPr>
    </w:lvl>
    <w:lvl w:ilvl="2">
      <w:start w:val="1"/>
      <w:numFmt w:val="decimal"/>
      <w:pStyle w:val="Heading3"/>
      <w:lvlText w:val="%1.%2.%3"/>
      <w:lvlJc w:val="left"/>
      <w:pPr>
        <w:ind w:left="0" w:firstLine="0"/>
      </w:pPr>
      <w:rPr>
        <w:rFonts w:ascii="Arial" w:hAnsi="Arial" w:hint="default"/>
        <w:b/>
        <w:i w:val="0"/>
        <w:sz w:val="24"/>
      </w:rPr>
    </w:lvl>
    <w:lvl w:ilvl="3">
      <w:start w:val="1"/>
      <w:numFmt w:val="decimal"/>
      <w:pStyle w:val="Heading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83F6BB7"/>
    <w:multiLevelType w:val="hybridMultilevel"/>
    <w:tmpl w:val="9756695E"/>
    <w:lvl w:ilvl="0" w:tplc="6220FBD2">
      <w:start w:val="1"/>
      <w:numFmt w:val="bullet"/>
      <w:lvlText w:val="-"/>
      <w:lvlJc w:val="left"/>
      <w:pPr>
        <w:ind w:left="360" w:hanging="360"/>
      </w:pPr>
      <w:rPr>
        <w:rFonts w:ascii="Arial" w:eastAsiaTheme="minorEastAsia"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0150FA0"/>
    <w:multiLevelType w:val="hybridMultilevel"/>
    <w:tmpl w:val="4ABA341E"/>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1CD7A54"/>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3FA7035"/>
    <w:multiLevelType w:val="hybridMultilevel"/>
    <w:tmpl w:val="CEAC548A"/>
    <w:lvl w:ilvl="0" w:tplc="A48E63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2" w15:restartNumberingAfterBreak="0">
    <w:nsid w:val="2B465C47"/>
    <w:multiLevelType w:val="hybridMultilevel"/>
    <w:tmpl w:val="BBC0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C402BC"/>
    <w:multiLevelType w:val="hybridMultilevel"/>
    <w:tmpl w:val="20DC0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BD723D"/>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16" w15:restartNumberingAfterBreak="0">
    <w:nsid w:val="37D6454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CB588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AAC28F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B96275E"/>
    <w:multiLevelType w:val="hybridMultilevel"/>
    <w:tmpl w:val="D38892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F745F1"/>
    <w:multiLevelType w:val="hybridMultilevel"/>
    <w:tmpl w:val="0492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20314B"/>
    <w:multiLevelType w:val="hybridMultilevel"/>
    <w:tmpl w:val="807A5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D656C5"/>
    <w:multiLevelType w:val="hybridMultilevel"/>
    <w:tmpl w:val="05E20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51A35"/>
    <w:multiLevelType w:val="hybridMultilevel"/>
    <w:tmpl w:val="45588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8F5E8B"/>
    <w:multiLevelType w:val="hybridMultilevel"/>
    <w:tmpl w:val="A1107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C06D6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ED777F"/>
    <w:multiLevelType w:val="hybridMultilevel"/>
    <w:tmpl w:val="ED20862A"/>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CD92B05"/>
    <w:multiLevelType w:val="hybridMultilevel"/>
    <w:tmpl w:val="26362E24"/>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3F4CD1"/>
    <w:multiLevelType w:val="hybridMultilevel"/>
    <w:tmpl w:val="DD4C2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B03D70"/>
    <w:multiLevelType w:val="hybridMultilevel"/>
    <w:tmpl w:val="7BF84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13A92"/>
    <w:multiLevelType w:val="hybridMultilevel"/>
    <w:tmpl w:val="54CC7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7B55BE1"/>
    <w:multiLevelType w:val="hybridMultilevel"/>
    <w:tmpl w:val="30C201BC"/>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493066"/>
    <w:multiLevelType w:val="hybridMultilevel"/>
    <w:tmpl w:val="1832AAC4"/>
    <w:lvl w:ilvl="0" w:tplc="955EA71A">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1023AF2"/>
    <w:multiLevelType w:val="hybridMultilevel"/>
    <w:tmpl w:val="E7F8D700"/>
    <w:lvl w:ilvl="0" w:tplc="DBBA232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1966640"/>
    <w:multiLevelType w:val="hybridMultilevel"/>
    <w:tmpl w:val="E326E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E301ED"/>
    <w:multiLevelType w:val="hybridMultilevel"/>
    <w:tmpl w:val="E50A4452"/>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8E126D1"/>
    <w:multiLevelType w:val="hybridMultilevel"/>
    <w:tmpl w:val="721C02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7217FB"/>
    <w:multiLevelType w:val="hybridMultilevel"/>
    <w:tmpl w:val="5E3EE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466551"/>
    <w:multiLevelType w:val="hybridMultilevel"/>
    <w:tmpl w:val="5E763EB6"/>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CA17C82"/>
    <w:multiLevelType w:val="hybridMultilevel"/>
    <w:tmpl w:val="91AE4FAA"/>
    <w:lvl w:ilvl="0" w:tplc="8D7C5F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3022727">
    <w:abstractNumId w:val="0"/>
  </w:num>
  <w:num w:numId="2" w16cid:durableId="1347558155">
    <w:abstractNumId w:val="4"/>
  </w:num>
  <w:num w:numId="3" w16cid:durableId="296683707">
    <w:abstractNumId w:val="32"/>
  </w:num>
  <w:num w:numId="4" w16cid:durableId="695927135">
    <w:abstractNumId w:val="18"/>
  </w:num>
  <w:num w:numId="5" w16cid:durableId="1157379056">
    <w:abstractNumId w:val="1"/>
  </w:num>
  <w:num w:numId="6" w16cid:durableId="1107656582">
    <w:abstractNumId w:val="11"/>
  </w:num>
  <w:num w:numId="7" w16cid:durableId="976302380">
    <w:abstractNumId w:val="15"/>
  </w:num>
  <w:num w:numId="8" w16cid:durableId="1430538518">
    <w:abstractNumId w:val="6"/>
  </w:num>
  <w:num w:numId="9" w16cid:durableId="58385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2201794">
    <w:abstractNumId w:val="28"/>
  </w:num>
  <w:num w:numId="11" w16cid:durableId="1596523612">
    <w:abstractNumId w:val="33"/>
  </w:num>
  <w:num w:numId="12" w16cid:durableId="3093926">
    <w:abstractNumId w:val="25"/>
  </w:num>
  <w:num w:numId="13" w16cid:durableId="385641187">
    <w:abstractNumId w:val="5"/>
  </w:num>
  <w:num w:numId="14" w16cid:durableId="1192452271">
    <w:abstractNumId w:val="37"/>
  </w:num>
  <w:num w:numId="15" w16cid:durableId="1206409949">
    <w:abstractNumId w:val="7"/>
  </w:num>
  <w:num w:numId="16" w16cid:durableId="2037389695">
    <w:abstractNumId w:val="27"/>
  </w:num>
  <w:num w:numId="17" w16cid:durableId="1065029769">
    <w:abstractNumId w:val="40"/>
  </w:num>
  <w:num w:numId="18" w16cid:durableId="1375426974">
    <w:abstractNumId w:val="24"/>
  </w:num>
  <w:num w:numId="19" w16cid:durableId="612051635">
    <w:abstractNumId w:val="21"/>
  </w:num>
  <w:num w:numId="20" w16cid:durableId="630130607">
    <w:abstractNumId w:val="38"/>
  </w:num>
  <w:num w:numId="21" w16cid:durableId="192773187">
    <w:abstractNumId w:val="29"/>
  </w:num>
  <w:num w:numId="22" w16cid:durableId="1653214299">
    <w:abstractNumId w:val="13"/>
  </w:num>
  <w:num w:numId="23" w16cid:durableId="141041598">
    <w:abstractNumId w:val="30"/>
  </w:num>
  <w:num w:numId="24" w16cid:durableId="1987978292">
    <w:abstractNumId w:val="3"/>
  </w:num>
  <w:num w:numId="25" w16cid:durableId="1645163395">
    <w:abstractNumId w:val="36"/>
  </w:num>
  <w:num w:numId="26" w16cid:durableId="335378352">
    <w:abstractNumId w:val="9"/>
  </w:num>
  <w:num w:numId="27" w16cid:durableId="818228948">
    <w:abstractNumId w:val="23"/>
  </w:num>
  <w:num w:numId="28" w16cid:durableId="1215896231">
    <w:abstractNumId w:val="12"/>
  </w:num>
  <w:num w:numId="29" w16cid:durableId="978846340">
    <w:abstractNumId w:val="20"/>
  </w:num>
  <w:num w:numId="30" w16cid:durableId="1869564418">
    <w:abstractNumId w:val="31"/>
  </w:num>
  <w:num w:numId="31" w16cid:durableId="1846357715">
    <w:abstractNumId w:val="41"/>
  </w:num>
  <w:num w:numId="32" w16cid:durableId="1666393730">
    <w:abstractNumId w:val="34"/>
  </w:num>
  <w:num w:numId="33" w16cid:durableId="30158916">
    <w:abstractNumId w:val="35"/>
  </w:num>
  <w:num w:numId="34" w16cid:durableId="1762068548">
    <w:abstractNumId w:val="10"/>
  </w:num>
  <w:num w:numId="35" w16cid:durableId="1111123315">
    <w:abstractNumId w:val="8"/>
  </w:num>
  <w:num w:numId="36" w16cid:durableId="1326081485">
    <w:abstractNumId w:val="19"/>
  </w:num>
  <w:num w:numId="37" w16cid:durableId="398867560">
    <w:abstractNumId w:val="16"/>
  </w:num>
  <w:num w:numId="38" w16cid:durableId="646590867">
    <w:abstractNumId w:val="17"/>
  </w:num>
  <w:num w:numId="39" w16cid:durableId="2069263336">
    <w:abstractNumId w:val="26"/>
  </w:num>
  <w:num w:numId="40" w16cid:durableId="1643002456">
    <w:abstractNumId w:val="14"/>
  </w:num>
  <w:num w:numId="41" w16cid:durableId="721055309">
    <w:abstractNumId w:val="22"/>
  </w:num>
  <w:num w:numId="42" w16cid:durableId="160779952">
    <w:abstractNumId w:val="39"/>
  </w:num>
  <w:num w:numId="43" w16cid:durableId="1576941074">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imon duchi">
    <w15:presenceInfo w15:providerId="AD" w15:userId="S::simon.duchi@am-team.com::7db51d2e-d9e4-419e-a8b1-7f603959fd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30"/>
  <w:attachedTemplate r:id="rId1"/>
  <w:defaultTabStop w:val="709"/>
  <w:hyphenationZone w:val="425"/>
  <w:characterSpacingControl w:val="doNotCompress"/>
  <w:hdrShapeDefaults>
    <o:shapedefaults v:ext="edit" spidmax="2050"/>
  </w:hdrShapeDefaults>
  <w:footnotePr>
    <w:numRestart w:val="eachPage"/>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F601CB"/>
    <w:rsid w:val="00000929"/>
    <w:rsid w:val="00000A51"/>
    <w:rsid w:val="00000F90"/>
    <w:rsid w:val="0000125F"/>
    <w:rsid w:val="00001748"/>
    <w:rsid w:val="000020AA"/>
    <w:rsid w:val="00002413"/>
    <w:rsid w:val="00003A43"/>
    <w:rsid w:val="00003A51"/>
    <w:rsid w:val="000046F8"/>
    <w:rsid w:val="00005508"/>
    <w:rsid w:val="0000609E"/>
    <w:rsid w:val="000068CD"/>
    <w:rsid w:val="00006E5C"/>
    <w:rsid w:val="00006F1F"/>
    <w:rsid w:val="00006F72"/>
    <w:rsid w:val="00007220"/>
    <w:rsid w:val="0000731B"/>
    <w:rsid w:val="000075A4"/>
    <w:rsid w:val="00007E4A"/>
    <w:rsid w:val="000101AB"/>
    <w:rsid w:val="00010C57"/>
    <w:rsid w:val="00011A93"/>
    <w:rsid w:val="00011BE9"/>
    <w:rsid w:val="00012922"/>
    <w:rsid w:val="000132A5"/>
    <w:rsid w:val="00013A44"/>
    <w:rsid w:val="000144EC"/>
    <w:rsid w:val="00014857"/>
    <w:rsid w:val="00014951"/>
    <w:rsid w:val="000149EF"/>
    <w:rsid w:val="000149F5"/>
    <w:rsid w:val="000152D0"/>
    <w:rsid w:val="00015A39"/>
    <w:rsid w:val="00015E29"/>
    <w:rsid w:val="00015FD0"/>
    <w:rsid w:val="00017382"/>
    <w:rsid w:val="0001797E"/>
    <w:rsid w:val="00017EE8"/>
    <w:rsid w:val="00017FEF"/>
    <w:rsid w:val="00021A55"/>
    <w:rsid w:val="00021B18"/>
    <w:rsid w:val="00021E3F"/>
    <w:rsid w:val="0002246E"/>
    <w:rsid w:val="0002329A"/>
    <w:rsid w:val="000234B8"/>
    <w:rsid w:val="00023A6E"/>
    <w:rsid w:val="00024449"/>
    <w:rsid w:val="00024800"/>
    <w:rsid w:val="00024A72"/>
    <w:rsid w:val="00024EF7"/>
    <w:rsid w:val="00024F7E"/>
    <w:rsid w:val="00024FBD"/>
    <w:rsid w:val="00025622"/>
    <w:rsid w:val="00025B2E"/>
    <w:rsid w:val="00025BA7"/>
    <w:rsid w:val="00026103"/>
    <w:rsid w:val="000262E4"/>
    <w:rsid w:val="00026A3D"/>
    <w:rsid w:val="00026FB8"/>
    <w:rsid w:val="0002705E"/>
    <w:rsid w:val="000270DD"/>
    <w:rsid w:val="0002787C"/>
    <w:rsid w:val="00027CD5"/>
    <w:rsid w:val="00027F9E"/>
    <w:rsid w:val="00030094"/>
    <w:rsid w:val="000310A6"/>
    <w:rsid w:val="0003129D"/>
    <w:rsid w:val="000315F1"/>
    <w:rsid w:val="000319A3"/>
    <w:rsid w:val="00031B43"/>
    <w:rsid w:val="00031C1B"/>
    <w:rsid w:val="00031E86"/>
    <w:rsid w:val="00031ED0"/>
    <w:rsid w:val="0003223A"/>
    <w:rsid w:val="0003236F"/>
    <w:rsid w:val="0003246B"/>
    <w:rsid w:val="00032972"/>
    <w:rsid w:val="000329D9"/>
    <w:rsid w:val="00033F7E"/>
    <w:rsid w:val="000340FA"/>
    <w:rsid w:val="000343B4"/>
    <w:rsid w:val="000348D4"/>
    <w:rsid w:val="00035050"/>
    <w:rsid w:val="00035761"/>
    <w:rsid w:val="000359D5"/>
    <w:rsid w:val="00035E38"/>
    <w:rsid w:val="00036907"/>
    <w:rsid w:val="000371B9"/>
    <w:rsid w:val="00037481"/>
    <w:rsid w:val="00040701"/>
    <w:rsid w:val="00040EA2"/>
    <w:rsid w:val="00041053"/>
    <w:rsid w:val="00041270"/>
    <w:rsid w:val="0004524C"/>
    <w:rsid w:val="00045B81"/>
    <w:rsid w:val="00045BF6"/>
    <w:rsid w:val="00045EB2"/>
    <w:rsid w:val="00047501"/>
    <w:rsid w:val="00047D2C"/>
    <w:rsid w:val="00047F21"/>
    <w:rsid w:val="0005042B"/>
    <w:rsid w:val="00050583"/>
    <w:rsid w:val="000507A3"/>
    <w:rsid w:val="00050D6C"/>
    <w:rsid w:val="000510F1"/>
    <w:rsid w:val="000518A8"/>
    <w:rsid w:val="00051DE8"/>
    <w:rsid w:val="00051F64"/>
    <w:rsid w:val="00052840"/>
    <w:rsid w:val="00052CC9"/>
    <w:rsid w:val="00053AA0"/>
    <w:rsid w:val="00053E37"/>
    <w:rsid w:val="00053F96"/>
    <w:rsid w:val="000545CA"/>
    <w:rsid w:val="0005487A"/>
    <w:rsid w:val="000549F4"/>
    <w:rsid w:val="00054BFB"/>
    <w:rsid w:val="00055122"/>
    <w:rsid w:val="00055244"/>
    <w:rsid w:val="000552D0"/>
    <w:rsid w:val="000555C8"/>
    <w:rsid w:val="00055A00"/>
    <w:rsid w:val="0005623D"/>
    <w:rsid w:val="0005641D"/>
    <w:rsid w:val="00056D0C"/>
    <w:rsid w:val="00057FE1"/>
    <w:rsid w:val="0006026A"/>
    <w:rsid w:val="00060473"/>
    <w:rsid w:val="00060D56"/>
    <w:rsid w:val="000613B9"/>
    <w:rsid w:val="000617D1"/>
    <w:rsid w:val="00061863"/>
    <w:rsid w:val="000619DA"/>
    <w:rsid w:val="00061AD1"/>
    <w:rsid w:val="00061C93"/>
    <w:rsid w:val="000620C4"/>
    <w:rsid w:val="000621FF"/>
    <w:rsid w:val="0006242E"/>
    <w:rsid w:val="0006270A"/>
    <w:rsid w:val="00062EFA"/>
    <w:rsid w:val="00062FD8"/>
    <w:rsid w:val="00063178"/>
    <w:rsid w:val="00063D38"/>
    <w:rsid w:val="0006415C"/>
    <w:rsid w:val="00064556"/>
    <w:rsid w:val="0006474E"/>
    <w:rsid w:val="00064C02"/>
    <w:rsid w:val="00065133"/>
    <w:rsid w:val="000657DD"/>
    <w:rsid w:val="000660C6"/>
    <w:rsid w:val="00066705"/>
    <w:rsid w:val="0006733D"/>
    <w:rsid w:val="00067427"/>
    <w:rsid w:val="00067CF8"/>
    <w:rsid w:val="00067D97"/>
    <w:rsid w:val="00067EA1"/>
    <w:rsid w:val="0007082C"/>
    <w:rsid w:val="00071234"/>
    <w:rsid w:val="00071418"/>
    <w:rsid w:val="00071D80"/>
    <w:rsid w:val="0007242F"/>
    <w:rsid w:val="000725BF"/>
    <w:rsid w:val="0007314A"/>
    <w:rsid w:val="000733EE"/>
    <w:rsid w:val="0007358F"/>
    <w:rsid w:val="0007396F"/>
    <w:rsid w:val="00073D7B"/>
    <w:rsid w:val="000740B0"/>
    <w:rsid w:val="000742BF"/>
    <w:rsid w:val="0007430C"/>
    <w:rsid w:val="00075486"/>
    <w:rsid w:val="00076804"/>
    <w:rsid w:val="00076921"/>
    <w:rsid w:val="00076BAB"/>
    <w:rsid w:val="00076C66"/>
    <w:rsid w:val="0007723B"/>
    <w:rsid w:val="000778C9"/>
    <w:rsid w:val="00080949"/>
    <w:rsid w:val="00080E95"/>
    <w:rsid w:val="00080E9E"/>
    <w:rsid w:val="0008105B"/>
    <w:rsid w:val="00081843"/>
    <w:rsid w:val="00081A76"/>
    <w:rsid w:val="00081DBD"/>
    <w:rsid w:val="00081EAE"/>
    <w:rsid w:val="000825B1"/>
    <w:rsid w:val="00082623"/>
    <w:rsid w:val="0008282D"/>
    <w:rsid w:val="00083288"/>
    <w:rsid w:val="000837E8"/>
    <w:rsid w:val="00083BEC"/>
    <w:rsid w:val="00083CCC"/>
    <w:rsid w:val="00084D6E"/>
    <w:rsid w:val="00084EAF"/>
    <w:rsid w:val="00084FD7"/>
    <w:rsid w:val="000850B7"/>
    <w:rsid w:val="00086876"/>
    <w:rsid w:val="000873AD"/>
    <w:rsid w:val="000875F7"/>
    <w:rsid w:val="00087682"/>
    <w:rsid w:val="00087F12"/>
    <w:rsid w:val="00090098"/>
    <w:rsid w:val="00090764"/>
    <w:rsid w:val="00090D44"/>
    <w:rsid w:val="00090E22"/>
    <w:rsid w:val="0009140B"/>
    <w:rsid w:val="000919F7"/>
    <w:rsid w:val="00091E3B"/>
    <w:rsid w:val="0009214A"/>
    <w:rsid w:val="0009239E"/>
    <w:rsid w:val="00092ABA"/>
    <w:rsid w:val="00092EDB"/>
    <w:rsid w:val="000930F8"/>
    <w:rsid w:val="0009332D"/>
    <w:rsid w:val="000933B3"/>
    <w:rsid w:val="00093801"/>
    <w:rsid w:val="0009452F"/>
    <w:rsid w:val="0009498E"/>
    <w:rsid w:val="0009534C"/>
    <w:rsid w:val="000956FD"/>
    <w:rsid w:val="00096807"/>
    <w:rsid w:val="0009732A"/>
    <w:rsid w:val="00097386"/>
    <w:rsid w:val="00097909"/>
    <w:rsid w:val="00097E67"/>
    <w:rsid w:val="00097F94"/>
    <w:rsid w:val="000A0085"/>
    <w:rsid w:val="000A01B3"/>
    <w:rsid w:val="000A07A6"/>
    <w:rsid w:val="000A0C24"/>
    <w:rsid w:val="000A1291"/>
    <w:rsid w:val="000A13BE"/>
    <w:rsid w:val="000A16C6"/>
    <w:rsid w:val="000A1AF9"/>
    <w:rsid w:val="000A1B6A"/>
    <w:rsid w:val="000A253D"/>
    <w:rsid w:val="000A2F2E"/>
    <w:rsid w:val="000A33F2"/>
    <w:rsid w:val="000A3C27"/>
    <w:rsid w:val="000A405C"/>
    <w:rsid w:val="000A46D6"/>
    <w:rsid w:val="000A59B6"/>
    <w:rsid w:val="000A66AF"/>
    <w:rsid w:val="000A699E"/>
    <w:rsid w:val="000A7032"/>
    <w:rsid w:val="000A70E3"/>
    <w:rsid w:val="000A7956"/>
    <w:rsid w:val="000A7F5B"/>
    <w:rsid w:val="000B038F"/>
    <w:rsid w:val="000B051E"/>
    <w:rsid w:val="000B125A"/>
    <w:rsid w:val="000B155C"/>
    <w:rsid w:val="000B1602"/>
    <w:rsid w:val="000B170B"/>
    <w:rsid w:val="000B19B5"/>
    <w:rsid w:val="000B1A6A"/>
    <w:rsid w:val="000B1EE2"/>
    <w:rsid w:val="000B1F32"/>
    <w:rsid w:val="000B208C"/>
    <w:rsid w:val="000B20FF"/>
    <w:rsid w:val="000B22A1"/>
    <w:rsid w:val="000B2886"/>
    <w:rsid w:val="000B369A"/>
    <w:rsid w:val="000B3826"/>
    <w:rsid w:val="000B3D32"/>
    <w:rsid w:val="000B3FB2"/>
    <w:rsid w:val="000B44BC"/>
    <w:rsid w:val="000B5262"/>
    <w:rsid w:val="000B53A7"/>
    <w:rsid w:val="000B547B"/>
    <w:rsid w:val="000B5CD7"/>
    <w:rsid w:val="000B67E3"/>
    <w:rsid w:val="000B6CBC"/>
    <w:rsid w:val="000B6E87"/>
    <w:rsid w:val="000B7252"/>
    <w:rsid w:val="000B78E8"/>
    <w:rsid w:val="000B7BFB"/>
    <w:rsid w:val="000C101A"/>
    <w:rsid w:val="000C17B6"/>
    <w:rsid w:val="000C1A3C"/>
    <w:rsid w:val="000C1AE6"/>
    <w:rsid w:val="000C1EAD"/>
    <w:rsid w:val="000C249C"/>
    <w:rsid w:val="000C305B"/>
    <w:rsid w:val="000C348E"/>
    <w:rsid w:val="000C403B"/>
    <w:rsid w:val="000C41C6"/>
    <w:rsid w:val="000C4CCE"/>
    <w:rsid w:val="000C5092"/>
    <w:rsid w:val="000C539A"/>
    <w:rsid w:val="000C5525"/>
    <w:rsid w:val="000C59BF"/>
    <w:rsid w:val="000C5AF5"/>
    <w:rsid w:val="000C5FA4"/>
    <w:rsid w:val="000C633E"/>
    <w:rsid w:val="000C6A32"/>
    <w:rsid w:val="000C6D28"/>
    <w:rsid w:val="000C6F3E"/>
    <w:rsid w:val="000C7073"/>
    <w:rsid w:val="000C7096"/>
    <w:rsid w:val="000C7140"/>
    <w:rsid w:val="000C73BB"/>
    <w:rsid w:val="000C7B2A"/>
    <w:rsid w:val="000D00C7"/>
    <w:rsid w:val="000D0A64"/>
    <w:rsid w:val="000D0B02"/>
    <w:rsid w:val="000D11FD"/>
    <w:rsid w:val="000D13A6"/>
    <w:rsid w:val="000D13AF"/>
    <w:rsid w:val="000D155B"/>
    <w:rsid w:val="000D19D2"/>
    <w:rsid w:val="000D1E18"/>
    <w:rsid w:val="000D22A7"/>
    <w:rsid w:val="000D2331"/>
    <w:rsid w:val="000D239B"/>
    <w:rsid w:val="000D26D8"/>
    <w:rsid w:val="000D2ECA"/>
    <w:rsid w:val="000D30C5"/>
    <w:rsid w:val="000D3164"/>
    <w:rsid w:val="000D4EEA"/>
    <w:rsid w:val="000D4F84"/>
    <w:rsid w:val="000D5184"/>
    <w:rsid w:val="000D59D2"/>
    <w:rsid w:val="000D5A40"/>
    <w:rsid w:val="000D5E26"/>
    <w:rsid w:val="000D6165"/>
    <w:rsid w:val="000D616D"/>
    <w:rsid w:val="000D6475"/>
    <w:rsid w:val="000D688B"/>
    <w:rsid w:val="000D688C"/>
    <w:rsid w:val="000D6D85"/>
    <w:rsid w:val="000D7038"/>
    <w:rsid w:val="000D746C"/>
    <w:rsid w:val="000D75AF"/>
    <w:rsid w:val="000D7D9D"/>
    <w:rsid w:val="000E0533"/>
    <w:rsid w:val="000E090E"/>
    <w:rsid w:val="000E0EC3"/>
    <w:rsid w:val="000E1365"/>
    <w:rsid w:val="000E1786"/>
    <w:rsid w:val="000E1FCB"/>
    <w:rsid w:val="000E20BF"/>
    <w:rsid w:val="000E20CB"/>
    <w:rsid w:val="000E33FF"/>
    <w:rsid w:val="000E3489"/>
    <w:rsid w:val="000E3576"/>
    <w:rsid w:val="000E3989"/>
    <w:rsid w:val="000E4160"/>
    <w:rsid w:val="000E4235"/>
    <w:rsid w:val="000E4696"/>
    <w:rsid w:val="000E490B"/>
    <w:rsid w:val="000E4B17"/>
    <w:rsid w:val="000E4EC2"/>
    <w:rsid w:val="000E4F1E"/>
    <w:rsid w:val="000E5045"/>
    <w:rsid w:val="000E5207"/>
    <w:rsid w:val="000E58A3"/>
    <w:rsid w:val="000E64B5"/>
    <w:rsid w:val="000E6CB7"/>
    <w:rsid w:val="000E719C"/>
    <w:rsid w:val="000E72D1"/>
    <w:rsid w:val="000E73BE"/>
    <w:rsid w:val="000E7401"/>
    <w:rsid w:val="000F091C"/>
    <w:rsid w:val="000F0CA0"/>
    <w:rsid w:val="000F2366"/>
    <w:rsid w:val="000F2746"/>
    <w:rsid w:val="000F3884"/>
    <w:rsid w:val="000F4B2C"/>
    <w:rsid w:val="000F526E"/>
    <w:rsid w:val="000F5507"/>
    <w:rsid w:val="000F556C"/>
    <w:rsid w:val="000F56BF"/>
    <w:rsid w:val="000F5759"/>
    <w:rsid w:val="000F58C8"/>
    <w:rsid w:val="000F65B2"/>
    <w:rsid w:val="000F689F"/>
    <w:rsid w:val="000F6A0D"/>
    <w:rsid w:val="000F6FA2"/>
    <w:rsid w:val="000F742E"/>
    <w:rsid w:val="000F7DA7"/>
    <w:rsid w:val="00100357"/>
    <w:rsid w:val="00100401"/>
    <w:rsid w:val="00100596"/>
    <w:rsid w:val="001010A6"/>
    <w:rsid w:val="0010263B"/>
    <w:rsid w:val="001029E6"/>
    <w:rsid w:val="00103289"/>
    <w:rsid w:val="00103DC8"/>
    <w:rsid w:val="00104751"/>
    <w:rsid w:val="001047F8"/>
    <w:rsid w:val="00104E59"/>
    <w:rsid w:val="00104E7D"/>
    <w:rsid w:val="00105574"/>
    <w:rsid w:val="001055B6"/>
    <w:rsid w:val="00105B1F"/>
    <w:rsid w:val="00105D1A"/>
    <w:rsid w:val="00105D84"/>
    <w:rsid w:val="001060A3"/>
    <w:rsid w:val="0010666B"/>
    <w:rsid w:val="00106C9E"/>
    <w:rsid w:val="00107C11"/>
    <w:rsid w:val="00110409"/>
    <w:rsid w:val="0011051F"/>
    <w:rsid w:val="00110C3E"/>
    <w:rsid w:val="00110EBE"/>
    <w:rsid w:val="0011101A"/>
    <w:rsid w:val="00111425"/>
    <w:rsid w:val="00111638"/>
    <w:rsid w:val="00111860"/>
    <w:rsid w:val="001118A1"/>
    <w:rsid w:val="00111920"/>
    <w:rsid w:val="001126A0"/>
    <w:rsid w:val="00112B4A"/>
    <w:rsid w:val="00112B73"/>
    <w:rsid w:val="0011325F"/>
    <w:rsid w:val="00113376"/>
    <w:rsid w:val="00113808"/>
    <w:rsid w:val="00114237"/>
    <w:rsid w:val="00114AAA"/>
    <w:rsid w:val="0011555F"/>
    <w:rsid w:val="0011623B"/>
    <w:rsid w:val="00117200"/>
    <w:rsid w:val="00117AF1"/>
    <w:rsid w:val="00117BAB"/>
    <w:rsid w:val="00117D3B"/>
    <w:rsid w:val="00120E67"/>
    <w:rsid w:val="00120F7A"/>
    <w:rsid w:val="0012163B"/>
    <w:rsid w:val="00122806"/>
    <w:rsid w:val="00122DF7"/>
    <w:rsid w:val="00122E55"/>
    <w:rsid w:val="001231CC"/>
    <w:rsid w:val="001232C5"/>
    <w:rsid w:val="00123D73"/>
    <w:rsid w:val="00123EB2"/>
    <w:rsid w:val="001242AF"/>
    <w:rsid w:val="00124ADB"/>
    <w:rsid w:val="00125353"/>
    <w:rsid w:val="00126080"/>
    <w:rsid w:val="00126A4E"/>
    <w:rsid w:val="00126ACC"/>
    <w:rsid w:val="00126C2A"/>
    <w:rsid w:val="001309A5"/>
    <w:rsid w:val="00131180"/>
    <w:rsid w:val="00131511"/>
    <w:rsid w:val="00131837"/>
    <w:rsid w:val="00131CE3"/>
    <w:rsid w:val="00132FAF"/>
    <w:rsid w:val="00134342"/>
    <w:rsid w:val="0013481B"/>
    <w:rsid w:val="00134B70"/>
    <w:rsid w:val="00134C18"/>
    <w:rsid w:val="00134DF0"/>
    <w:rsid w:val="0013537D"/>
    <w:rsid w:val="00135637"/>
    <w:rsid w:val="00135D06"/>
    <w:rsid w:val="0013651D"/>
    <w:rsid w:val="00136533"/>
    <w:rsid w:val="00136542"/>
    <w:rsid w:val="001369B5"/>
    <w:rsid w:val="00136A81"/>
    <w:rsid w:val="00136FCC"/>
    <w:rsid w:val="00137F51"/>
    <w:rsid w:val="00140C87"/>
    <w:rsid w:val="00141604"/>
    <w:rsid w:val="001418B5"/>
    <w:rsid w:val="00141F33"/>
    <w:rsid w:val="00142156"/>
    <w:rsid w:val="00142796"/>
    <w:rsid w:val="00142AC6"/>
    <w:rsid w:val="00142C90"/>
    <w:rsid w:val="00143036"/>
    <w:rsid w:val="001433AA"/>
    <w:rsid w:val="00143C91"/>
    <w:rsid w:val="00143F26"/>
    <w:rsid w:val="00144085"/>
    <w:rsid w:val="0014423C"/>
    <w:rsid w:val="001445EC"/>
    <w:rsid w:val="00144C26"/>
    <w:rsid w:val="00144D65"/>
    <w:rsid w:val="001451C4"/>
    <w:rsid w:val="001455BD"/>
    <w:rsid w:val="00145785"/>
    <w:rsid w:val="00145956"/>
    <w:rsid w:val="001462AD"/>
    <w:rsid w:val="00146302"/>
    <w:rsid w:val="001463C9"/>
    <w:rsid w:val="001471AD"/>
    <w:rsid w:val="001473DD"/>
    <w:rsid w:val="001474B6"/>
    <w:rsid w:val="0014789B"/>
    <w:rsid w:val="00147B99"/>
    <w:rsid w:val="00147D3D"/>
    <w:rsid w:val="00151238"/>
    <w:rsid w:val="001513C3"/>
    <w:rsid w:val="001513CC"/>
    <w:rsid w:val="00152412"/>
    <w:rsid w:val="001525CC"/>
    <w:rsid w:val="001525F0"/>
    <w:rsid w:val="00152829"/>
    <w:rsid w:val="00152AA0"/>
    <w:rsid w:val="00152DC1"/>
    <w:rsid w:val="001532DA"/>
    <w:rsid w:val="00153325"/>
    <w:rsid w:val="00154AAE"/>
    <w:rsid w:val="001551DD"/>
    <w:rsid w:val="00155B04"/>
    <w:rsid w:val="00155B11"/>
    <w:rsid w:val="00155D26"/>
    <w:rsid w:val="00156036"/>
    <w:rsid w:val="00156418"/>
    <w:rsid w:val="00156C25"/>
    <w:rsid w:val="0015703D"/>
    <w:rsid w:val="00157483"/>
    <w:rsid w:val="001576A3"/>
    <w:rsid w:val="00160138"/>
    <w:rsid w:val="001601EF"/>
    <w:rsid w:val="001606BE"/>
    <w:rsid w:val="00160922"/>
    <w:rsid w:val="0016097A"/>
    <w:rsid w:val="00160C77"/>
    <w:rsid w:val="00160F0C"/>
    <w:rsid w:val="001620B1"/>
    <w:rsid w:val="00162604"/>
    <w:rsid w:val="00162C9D"/>
    <w:rsid w:val="00162D1D"/>
    <w:rsid w:val="0016312F"/>
    <w:rsid w:val="0016383D"/>
    <w:rsid w:val="00163DA9"/>
    <w:rsid w:val="00164225"/>
    <w:rsid w:val="0016493A"/>
    <w:rsid w:val="00164A06"/>
    <w:rsid w:val="00164A49"/>
    <w:rsid w:val="00164EAC"/>
    <w:rsid w:val="00165572"/>
    <w:rsid w:val="0016663E"/>
    <w:rsid w:val="001669B8"/>
    <w:rsid w:val="001672EE"/>
    <w:rsid w:val="00167EB0"/>
    <w:rsid w:val="00170022"/>
    <w:rsid w:val="00170033"/>
    <w:rsid w:val="00170485"/>
    <w:rsid w:val="00170576"/>
    <w:rsid w:val="00170CC8"/>
    <w:rsid w:val="00170D58"/>
    <w:rsid w:val="001712C0"/>
    <w:rsid w:val="001726DA"/>
    <w:rsid w:val="00173B24"/>
    <w:rsid w:val="0017430D"/>
    <w:rsid w:val="0017449C"/>
    <w:rsid w:val="001748A1"/>
    <w:rsid w:val="00174B8B"/>
    <w:rsid w:val="00175246"/>
    <w:rsid w:val="00175261"/>
    <w:rsid w:val="0017573A"/>
    <w:rsid w:val="001758D7"/>
    <w:rsid w:val="001759CB"/>
    <w:rsid w:val="00175A2F"/>
    <w:rsid w:val="00175BA4"/>
    <w:rsid w:val="00176BDC"/>
    <w:rsid w:val="00176D84"/>
    <w:rsid w:val="00177661"/>
    <w:rsid w:val="0018094F"/>
    <w:rsid w:val="00180B8B"/>
    <w:rsid w:val="00181374"/>
    <w:rsid w:val="00181401"/>
    <w:rsid w:val="001814D5"/>
    <w:rsid w:val="00181CA2"/>
    <w:rsid w:val="0018251A"/>
    <w:rsid w:val="001829F4"/>
    <w:rsid w:val="00182A46"/>
    <w:rsid w:val="00182D3E"/>
    <w:rsid w:val="001833D3"/>
    <w:rsid w:val="00183617"/>
    <w:rsid w:val="00183880"/>
    <w:rsid w:val="00183E64"/>
    <w:rsid w:val="001841D1"/>
    <w:rsid w:val="0018488C"/>
    <w:rsid w:val="00185175"/>
    <w:rsid w:val="00185360"/>
    <w:rsid w:val="001856B9"/>
    <w:rsid w:val="00185C1D"/>
    <w:rsid w:val="00186237"/>
    <w:rsid w:val="00187630"/>
    <w:rsid w:val="001876B8"/>
    <w:rsid w:val="0018777B"/>
    <w:rsid w:val="00187AA5"/>
    <w:rsid w:val="00187EC6"/>
    <w:rsid w:val="00190616"/>
    <w:rsid w:val="00190782"/>
    <w:rsid w:val="001909E8"/>
    <w:rsid w:val="00190A0C"/>
    <w:rsid w:val="00190C9C"/>
    <w:rsid w:val="00190E09"/>
    <w:rsid w:val="00191CD2"/>
    <w:rsid w:val="001928CF"/>
    <w:rsid w:val="00192DD8"/>
    <w:rsid w:val="00193B89"/>
    <w:rsid w:val="00193E0F"/>
    <w:rsid w:val="001941FA"/>
    <w:rsid w:val="001947C9"/>
    <w:rsid w:val="00195F8B"/>
    <w:rsid w:val="001963B4"/>
    <w:rsid w:val="001967D0"/>
    <w:rsid w:val="001977AD"/>
    <w:rsid w:val="001A0223"/>
    <w:rsid w:val="001A0A30"/>
    <w:rsid w:val="001A0B48"/>
    <w:rsid w:val="001A0DD9"/>
    <w:rsid w:val="001A191B"/>
    <w:rsid w:val="001A1C01"/>
    <w:rsid w:val="001A1E69"/>
    <w:rsid w:val="001A1EB8"/>
    <w:rsid w:val="001A1F49"/>
    <w:rsid w:val="001A2062"/>
    <w:rsid w:val="001A212E"/>
    <w:rsid w:val="001A2E97"/>
    <w:rsid w:val="001A3626"/>
    <w:rsid w:val="001A3681"/>
    <w:rsid w:val="001A38B2"/>
    <w:rsid w:val="001A3C22"/>
    <w:rsid w:val="001A4B86"/>
    <w:rsid w:val="001A54EE"/>
    <w:rsid w:val="001A5C17"/>
    <w:rsid w:val="001A7282"/>
    <w:rsid w:val="001A7BA7"/>
    <w:rsid w:val="001B0492"/>
    <w:rsid w:val="001B0CF8"/>
    <w:rsid w:val="001B0E19"/>
    <w:rsid w:val="001B0EBE"/>
    <w:rsid w:val="001B11E6"/>
    <w:rsid w:val="001B1359"/>
    <w:rsid w:val="001B13B7"/>
    <w:rsid w:val="001B1527"/>
    <w:rsid w:val="001B19A0"/>
    <w:rsid w:val="001B2BD0"/>
    <w:rsid w:val="001B2C0B"/>
    <w:rsid w:val="001B3533"/>
    <w:rsid w:val="001B4745"/>
    <w:rsid w:val="001B493C"/>
    <w:rsid w:val="001B5044"/>
    <w:rsid w:val="001B51B4"/>
    <w:rsid w:val="001B5993"/>
    <w:rsid w:val="001B5E3C"/>
    <w:rsid w:val="001B5F5C"/>
    <w:rsid w:val="001B659C"/>
    <w:rsid w:val="001B683E"/>
    <w:rsid w:val="001B69CE"/>
    <w:rsid w:val="001B7D13"/>
    <w:rsid w:val="001C0A07"/>
    <w:rsid w:val="001C0A73"/>
    <w:rsid w:val="001C0D03"/>
    <w:rsid w:val="001C1056"/>
    <w:rsid w:val="001C1B74"/>
    <w:rsid w:val="001C1D1D"/>
    <w:rsid w:val="001C1D30"/>
    <w:rsid w:val="001C218E"/>
    <w:rsid w:val="001C21BF"/>
    <w:rsid w:val="001C2384"/>
    <w:rsid w:val="001C25D6"/>
    <w:rsid w:val="001C2D0D"/>
    <w:rsid w:val="001C3147"/>
    <w:rsid w:val="001C3312"/>
    <w:rsid w:val="001C33C1"/>
    <w:rsid w:val="001C366A"/>
    <w:rsid w:val="001C4775"/>
    <w:rsid w:val="001C4D8E"/>
    <w:rsid w:val="001C5194"/>
    <w:rsid w:val="001C54A1"/>
    <w:rsid w:val="001C5838"/>
    <w:rsid w:val="001C5D17"/>
    <w:rsid w:val="001C60E4"/>
    <w:rsid w:val="001C6450"/>
    <w:rsid w:val="001C648D"/>
    <w:rsid w:val="001C65B6"/>
    <w:rsid w:val="001C667D"/>
    <w:rsid w:val="001C67D7"/>
    <w:rsid w:val="001C71CF"/>
    <w:rsid w:val="001C727F"/>
    <w:rsid w:val="001C7FCC"/>
    <w:rsid w:val="001D0276"/>
    <w:rsid w:val="001D0934"/>
    <w:rsid w:val="001D11BB"/>
    <w:rsid w:val="001D126B"/>
    <w:rsid w:val="001D1EA8"/>
    <w:rsid w:val="001D2FC9"/>
    <w:rsid w:val="001D321C"/>
    <w:rsid w:val="001D32F3"/>
    <w:rsid w:val="001D3766"/>
    <w:rsid w:val="001D3800"/>
    <w:rsid w:val="001D3A00"/>
    <w:rsid w:val="001D402D"/>
    <w:rsid w:val="001D5495"/>
    <w:rsid w:val="001D54F1"/>
    <w:rsid w:val="001D5550"/>
    <w:rsid w:val="001D558E"/>
    <w:rsid w:val="001D5642"/>
    <w:rsid w:val="001D57C2"/>
    <w:rsid w:val="001D58D0"/>
    <w:rsid w:val="001D6088"/>
    <w:rsid w:val="001D6218"/>
    <w:rsid w:val="001D6600"/>
    <w:rsid w:val="001D6996"/>
    <w:rsid w:val="001D6DA6"/>
    <w:rsid w:val="001E007F"/>
    <w:rsid w:val="001E0231"/>
    <w:rsid w:val="001E0490"/>
    <w:rsid w:val="001E0A75"/>
    <w:rsid w:val="001E0CB3"/>
    <w:rsid w:val="001E1059"/>
    <w:rsid w:val="001E1322"/>
    <w:rsid w:val="001E14CB"/>
    <w:rsid w:val="001E1A8F"/>
    <w:rsid w:val="001E1DE6"/>
    <w:rsid w:val="001E227A"/>
    <w:rsid w:val="001E30DB"/>
    <w:rsid w:val="001E3E0B"/>
    <w:rsid w:val="001E41DD"/>
    <w:rsid w:val="001E4255"/>
    <w:rsid w:val="001E459E"/>
    <w:rsid w:val="001E48C2"/>
    <w:rsid w:val="001E4A1E"/>
    <w:rsid w:val="001E4F59"/>
    <w:rsid w:val="001E51EF"/>
    <w:rsid w:val="001E57BC"/>
    <w:rsid w:val="001E5ADB"/>
    <w:rsid w:val="001E5EA3"/>
    <w:rsid w:val="001E77D7"/>
    <w:rsid w:val="001E7EAB"/>
    <w:rsid w:val="001F0931"/>
    <w:rsid w:val="001F0E51"/>
    <w:rsid w:val="001F0F89"/>
    <w:rsid w:val="001F127A"/>
    <w:rsid w:val="001F1462"/>
    <w:rsid w:val="001F14FE"/>
    <w:rsid w:val="001F1551"/>
    <w:rsid w:val="001F1620"/>
    <w:rsid w:val="001F1794"/>
    <w:rsid w:val="001F2217"/>
    <w:rsid w:val="001F32B9"/>
    <w:rsid w:val="001F36E7"/>
    <w:rsid w:val="001F3DE9"/>
    <w:rsid w:val="001F3E0F"/>
    <w:rsid w:val="001F44A5"/>
    <w:rsid w:val="001F4579"/>
    <w:rsid w:val="001F46D8"/>
    <w:rsid w:val="001F4789"/>
    <w:rsid w:val="001F4D9C"/>
    <w:rsid w:val="001F50E0"/>
    <w:rsid w:val="001F5124"/>
    <w:rsid w:val="001F5494"/>
    <w:rsid w:val="001F5880"/>
    <w:rsid w:val="001F595A"/>
    <w:rsid w:val="001F5D59"/>
    <w:rsid w:val="001F5EED"/>
    <w:rsid w:val="001F5FCD"/>
    <w:rsid w:val="001F6254"/>
    <w:rsid w:val="001F641F"/>
    <w:rsid w:val="001F6AA0"/>
    <w:rsid w:val="001F6E34"/>
    <w:rsid w:val="001F760F"/>
    <w:rsid w:val="001F7ADD"/>
    <w:rsid w:val="001F7C3F"/>
    <w:rsid w:val="0020004E"/>
    <w:rsid w:val="00200409"/>
    <w:rsid w:val="00200ACC"/>
    <w:rsid w:val="00201C51"/>
    <w:rsid w:val="00201E22"/>
    <w:rsid w:val="00201E87"/>
    <w:rsid w:val="00201F76"/>
    <w:rsid w:val="002022E2"/>
    <w:rsid w:val="002024E2"/>
    <w:rsid w:val="0020252E"/>
    <w:rsid w:val="00202AF1"/>
    <w:rsid w:val="00202B6E"/>
    <w:rsid w:val="00203236"/>
    <w:rsid w:val="002048AC"/>
    <w:rsid w:val="00204A9D"/>
    <w:rsid w:val="00204B34"/>
    <w:rsid w:val="00204DA3"/>
    <w:rsid w:val="0020581C"/>
    <w:rsid w:val="00205B21"/>
    <w:rsid w:val="00206EAB"/>
    <w:rsid w:val="002073A5"/>
    <w:rsid w:val="00207514"/>
    <w:rsid w:val="00207534"/>
    <w:rsid w:val="0020799D"/>
    <w:rsid w:val="00207B1B"/>
    <w:rsid w:val="00207F39"/>
    <w:rsid w:val="0021054C"/>
    <w:rsid w:val="002107F3"/>
    <w:rsid w:val="00210C3E"/>
    <w:rsid w:val="00210C88"/>
    <w:rsid w:val="00212446"/>
    <w:rsid w:val="002124CA"/>
    <w:rsid w:val="00212877"/>
    <w:rsid w:val="00212E05"/>
    <w:rsid w:val="0021366E"/>
    <w:rsid w:val="002136CB"/>
    <w:rsid w:val="0021374A"/>
    <w:rsid w:val="0021464C"/>
    <w:rsid w:val="002148B9"/>
    <w:rsid w:val="00215149"/>
    <w:rsid w:val="00215774"/>
    <w:rsid w:val="0021592D"/>
    <w:rsid w:val="00215CFE"/>
    <w:rsid w:val="00215F83"/>
    <w:rsid w:val="00215F93"/>
    <w:rsid w:val="00216B6F"/>
    <w:rsid w:val="00217BED"/>
    <w:rsid w:val="00217D0A"/>
    <w:rsid w:val="00220383"/>
    <w:rsid w:val="002209F7"/>
    <w:rsid w:val="00221EBC"/>
    <w:rsid w:val="00222677"/>
    <w:rsid w:val="002226F6"/>
    <w:rsid w:val="002227EE"/>
    <w:rsid w:val="002235C0"/>
    <w:rsid w:val="00223750"/>
    <w:rsid w:val="002240FE"/>
    <w:rsid w:val="00224263"/>
    <w:rsid w:val="00224879"/>
    <w:rsid w:val="0022493A"/>
    <w:rsid w:val="00224A58"/>
    <w:rsid w:val="00224ACE"/>
    <w:rsid w:val="00224CA4"/>
    <w:rsid w:val="00224F4E"/>
    <w:rsid w:val="00225328"/>
    <w:rsid w:val="00225548"/>
    <w:rsid w:val="00225555"/>
    <w:rsid w:val="00225DD6"/>
    <w:rsid w:val="0022636E"/>
    <w:rsid w:val="0022646A"/>
    <w:rsid w:val="002269E5"/>
    <w:rsid w:val="00226C26"/>
    <w:rsid w:val="00226D29"/>
    <w:rsid w:val="00227663"/>
    <w:rsid w:val="00227A74"/>
    <w:rsid w:val="00227F9E"/>
    <w:rsid w:val="002301A7"/>
    <w:rsid w:val="0023029F"/>
    <w:rsid w:val="002311BC"/>
    <w:rsid w:val="00231272"/>
    <w:rsid w:val="00231339"/>
    <w:rsid w:val="002327DD"/>
    <w:rsid w:val="002328B3"/>
    <w:rsid w:val="00232C3A"/>
    <w:rsid w:val="00232E2C"/>
    <w:rsid w:val="00232E5A"/>
    <w:rsid w:val="00232FAB"/>
    <w:rsid w:val="002333F8"/>
    <w:rsid w:val="002334F8"/>
    <w:rsid w:val="00233A1C"/>
    <w:rsid w:val="00233F34"/>
    <w:rsid w:val="00235260"/>
    <w:rsid w:val="0023551F"/>
    <w:rsid w:val="00235537"/>
    <w:rsid w:val="00235AC8"/>
    <w:rsid w:val="00235C3A"/>
    <w:rsid w:val="00235C98"/>
    <w:rsid w:val="00236B04"/>
    <w:rsid w:val="00236F60"/>
    <w:rsid w:val="00237773"/>
    <w:rsid w:val="00237DA9"/>
    <w:rsid w:val="00237F41"/>
    <w:rsid w:val="002405F5"/>
    <w:rsid w:val="00240CBD"/>
    <w:rsid w:val="00241356"/>
    <w:rsid w:val="0024135F"/>
    <w:rsid w:val="00241697"/>
    <w:rsid w:val="00241959"/>
    <w:rsid w:val="002420D0"/>
    <w:rsid w:val="002427F3"/>
    <w:rsid w:val="00242BC3"/>
    <w:rsid w:val="00243083"/>
    <w:rsid w:val="00243419"/>
    <w:rsid w:val="00243DD1"/>
    <w:rsid w:val="002442C6"/>
    <w:rsid w:val="00244496"/>
    <w:rsid w:val="00244B19"/>
    <w:rsid w:val="00244C2A"/>
    <w:rsid w:val="00246CAA"/>
    <w:rsid w:val="00246F8C"/>
    <w:rsid w:val="00247EF3"/>
    <w:rsid w:val="00247FE7"/>
    <w:rsid w:val="00250569"/>
    <w:rsid w:val="00250FC7"/>
    <w:rsid w:val="00252042"/>
    <w:rsid w:val="00252594"/>
    <w:rsid w:val="00252800"/>
    <w:rsid w:val="00252C44"/>
    <w:rsid w:val="002540A4"/>
    <w:rsid w:val="00254982"/>
    <w:rsid w:val="00254A5B"/>
    <w:rsid w:val="00255209"/>
    <w:rsid w:val="00255223"/>
    <w:rsid w:val="00255D72"/>
    <w:rsid w:val="00255E9A"/>
    <w:rsid w:val="002568FB"/>
    <w:rsid w:val="00256C56"/>
    <w:rsid w:val="00256CFB"/>
    <w:rsid w:val="00256DF8"/>
    <w:rsid w:val="00257382"/>
    <w:rsid w:val="00257433"/>
    <w:rsid w:val="00257CA1"/>
    <w:rsid w:val="002600B0"/>
    <w:rsid w:val="002601C8"/>
    <w:rsid w:val="0026070A"/>
    <w:rsid w:val="00260CE9"/>
    <w:rsid w:val="00260F7F"/>
    <w:rsid w:val="00261300"/>
    <w:rsid w:val="00261322"/>
    <w:rsid w:val="00261480"/>
    <w:rsid w:val="00261B73"/>
    <w:rsid w:val="00261C50"/>
    <w:rsid w:val="00261F1F"/>
    <w:rsid w:val="00262168"/>
    <w:rsid w:val="00262173"/>
    <w:rsid w:val="00262266"/>
    <w:rsid w:val="002629A9"/>
    <w:rsid w:val="00262E95"/>
    <w:rsid w:val="00263DF9"/>
    <w:rsid w:val="002644C6"/>
    <w:rsid w:val="00264515"/>
    <w:rsid w:val="00264523"/>
    <w:rsid w:val="002655E6"/>
    <w:rsid w:val="00265921"/>
    <w:rsid w:val="00266038"/>
    <w:rsid w:val="00266CF9"/>
    <w:rsid w:val="00266D59"/>
    <w:rsid w:val="0026742F"/>
    <w:rsid w:val="0026757C"/>
    <w:rsid w:val="00267877"/>
    <w:rsid w:val="00267D7F"/>
    <w:rsid w:val="0027015B"/>
    <w:rsid w:val="0027020C"/>
    <w:rsid w:val="002705CE"/>
    <w:rsid w:val="002709C3"/>
    <w:rsid w:val="00270BDC"/>
    <w:rsid w:val="00270D17"/>
    <w:rsid w:val="00271393"/>
    <w:rsid w:val="00271C43"/>
    <w:rsid w:val="00271D7B"/>
    <w:rsid w:val="0027267B"/>
    <w:rsid w:val="002727E5"/>
    <w:rsid w:val="0027344D"/>
    <w:rsid w:val="0027380F"/>
    <w:rsid w:val="00273E33"/>
    <w:rsid w:val="002740E6"/>
    <w:rsid w:val="0027432F"/>
    <w:rsid w:val="00274C53"/>
    <w:rsid w:val="00274C98"/>
    <w:rsid w:val="00275559"/>
    <w:rsid w:val="00276FAE"/>
    <w:rsid w:val="00277C9C"/>
    <w:rsid w:val="00280B04"/>
    <w:rsid w:val="0028123A"/>
    <w:rsid w:val="0028169B"/>
    <w:rsid w:val="00281ADE"/>
    <w:rsid w:val="00281B51"/>
    <w:rsid w:val="0028252A"/>
    <w:rsid w:val="00282AB9"/>
    <w:rsid w:val="00282C22"/>
    <w:rsid w:val="00282DE4"/>
    <w:rsid w:val="00282EA2"/>
    <w:rsid w:val="0028342D"/>
    <w:rsid w:val="00283459"/>
    <w:rsid w:val="00283844"/>
    <w:rsid w:val="00284151"/>
    <w:rsid w:val="00284158"/>
    <w:rsid w:val="00284445"/>
    <w:rsid w:val="0028448E"/>
    <w:rsid w:val="002849DC"/>
    <w:rsid w:val="00284BF9"/>
    <w:rsid w:val="00284CCE"/>
    <w:rsid w:val="00284CD9"/>
    <w:rsid w:val="0028533E"/>
    <w:rsid w:val="0028566D"/>
    <w:rsid w:val="00285BED"/>
    <w:rsid w:val="00287151"/>
    <w:rsid w:val="00287225"/>
    <w:rsid w:val="00290999"/>
    <w:rsid w:val="002909EB"/>
    <w:rsid w:val="00290E6D"/>
    <w:rsid w:val="00291F89"/>
    <w:rsid w:val="0029215C"/>
    <w:rsid w:val="00292845"/>
    <w:rsid w:val="00292DDA"/>
    <w:rsid w:val="00293A4E"/>
    <w:rsid w:val="00293B4E"/>
    <w:rsid w:val="00293DB5"/>
    <w:rsid w:val="0029439E"/>
    <w:rsid w:val="00294B33"/>
    <w:rsid w:val="00294B53"/>
    <w:rsid w:val="0029522B"/>
    <w:rsid w:val="0029555F"/>
    <w:rsid w:val="00295CC4"/>
    <w:rsid w:val="00296543"/>
    <w:rsid w:val="00296985"/>
    <w:rsid w:val="00296A14"/>
    <w:rsid w:val="00296EC6"/>
    <w:rsid w:val="00296F10"/>
    <w:rsid w:val="00297044"/>
    <w:rsid w:val="002979BC"/>
    <w:rsid w:val="002A020E"/>
    <w:rsid w:val="002A0BC5"/>
    <w:rsid w:val="002A0CE6"/>
    <w:rsid w:val="002A0EF2"/>
    <w:rsid w:val="002A1359"/>
    <w:rsid w:val="002A1799"/>
    <w:rsid w:val="002A1D27"/>
    <w:rsid w:val="002A2288"/>
    <w:rsid w:val="002A237B"/>
    <w:rsid w:val="002A2791"/>
    <w:rsid w:val="002A2EAC"/>
    <w:rsid w:val="002A37BD"/>
    <w:rsid w:val="002A492D"/>
    <w:rsid w:val="002A495B"/>
    <w:rsid w:val="002A4C83"/>
    <w:rsid w:val="002A4CE1"/>
    <w:rsid w:val="002A59B5"/>
    <w:rsid w:val="002A5AD2"/>
    <w:rsid w:val="002A5F17"/>
    <w:rsid w:val="002A5F55"/>
    <w:rsid w:val="002A66C1"/>
    <w:rsid w:val="002A6EE9"/>
    <w:rsid w:val="002A70F7"/>
    <w:rsid w:val="002A7827"/>
    <w:rsid w:val="002A7F77"/>
    <w:rsid w:val="002B05D9"/>
    <w:rsid w:val="002B0E1A"/>
    <w:rsid w:val="002B115E"/>
    <w:rsid w:val="002B131B"/>
    <w:rsid w:val="002B15E0"/>
    <w:rsid w:val="002B16A8"/>
    <w:rsid w:val="002B16D0"/>
    <w:rsid w:val="002B1AD5"/>
    <w:rsid w:val="002B22B9"/>
    <w:rsid w:val="002B2332"/>
    <w:rsid w:val="002B2C89"/>
    <w:rsid w:val="002B309D"/>
    <w:rsid w:val="002B3917"/>
    <w:rsid w:val="002B3F68"/>
    <w:rsid w:val="002B4413"/>
    <w:rsid w:val="002B4470"/>
    <w:rsid w:val="002B4490"/>
    <w:rsid w:val="002B4FA0"/>
    <w:rsid w:val="002B53F6"/>
    <w:rsid w:val="002B5B7F"/>
    <w:rsid w:val="002B5C15"/>
    <w:rsid w:val="002B625F"/>
    <w:rsid w:val="002B6553"/>
    <w:rsid w:val="002B65C4"/>
    <w:rsid w:val="002B66F3"/>
    <w:rsid w:val="002B67AF"/>
    <w:rsid w:val="002B6A50"/>
    <w:rsid w:val="002B7A75"/>
    <w:rsid w:val="002C236C"/>
    <w:rsid w:val="002C25EA"/>
    <w:rsid w:val="002C3283"/>
    <w:rsid w:val="002C3679"/>
    <w:rsid w:val="002C37C5"/>
    <w:rsid w:val="002C49E0"/>
    <w:rsid w:val="002C4A41"/>
    <w:rsid w:val="002C4AC3"/>
    <w:rsid w:val="002C4BD9"/>
    <w:rsid w:val="002C5320"/>
    <w:rsid w:val="002C54CD"/>
    <w:rsid w:val="002C55FA"/>
    <w:rsid w:val="002C5CCE"/>
    <w:rsid w:val="002C65EF"/>
    <w:rsid w:val="002C6716"/>
    <w:rsid w:val="002C6E56"/>
    <w:rsid w:val="002C6FD8"/>
    <w:rsid w:val="002D06A1"/>
    <w:rsid w:val="002D0AC8"/>
    <w:rsid w:val="002D0F5F"/>
    <w:rsid w:val="002D19D1"/>
    <w:rsid w:val="002D2176"/>
    <w:rsid w:val="002D2E39"/>
    <w:rsid w:val="002D31B3"/>
    <w:rsid w:val="002D3246"/>
    <w:rsid w:val="002D34FF"/>
    <w:rsid w:val="002D377E"/>
    <w:rsid w:val="002D3AC8"/>
    <w:rsid w:val="002D42CA"/>
    <w:rsid w:val="002D4842"/>
    <w:rsid w:val="002D4B41"/>
    <w:rsid w:val="002D501D"/>
    <w:rsid w:val="002D552D"/>
    <w:rsid w:val="002D5A8E"/>
    <w:rsid w:val="002D5B1C"/>
    <w:rsid w:val="002D5B54"/>
    <w:rsid w:val="002D5CC5"/>
    <w:rsid w:val="002D6635"/>
    <w:rsid w:val="002D68A7"/>
    <w:rsid w:val="002D6C33"/>
    <w:rsid w:val="002D788E"/>
    <w:rsid w:val="002D78DA"/>
    <w:rsid w:val="002D7917"/>
    <w:rsid w:val="002D7B45"/>
    <w:rsid w:val="002E0746"/>
    <w:rsid w:val="002E0DD7"/>
    <w:rsid w:val="002E0F63"/>
    <w:rsid w:val="002E1315"/>
    <w:rsid w:val="002E1AF6"/>
    <w:rsid w:val="002E1C3F"/>
    <w:rsid w:val="002E2B9D"/>
    <w:rsid w:val="002E2C37"/>
    <w:rsid w:val="002E311B"/>
    <w:rsid w:val="002E4C80"/>
    <w:rsid w:val="002E4CFB"/>
    <w:rsid w:val="002E5A88"/>
    <w:rsid w:val="002E5BF2"/>
    <w:rsid w:val="002E5C3F"/>
    <w:rsid w:val="002E5F02"/>
    <w:rsid w:val="002E60B9"/>
    <w:rsid w:val="002E60F5"/>
    <w:rsid w:val="002E6F32"/>
    <w:rsid w:val="002E73FB"/>
    <w:rsid w:val="002E746F"/>
    <w:rsid w:val="002E7AB8"/>
    <w:rsid w:val="002E7ADD"/>
    <w:rsid w:val="002F0264"/>
    <w:rsid w:val="002F040D"/>
    <w:rsid w:val="002F072B"/>
    <w:rsid w:val="002F07C7"/>
    <w:rsid w:val="002F0BBF"/>
    <w:rsid w:val="002F0C15"/>
    <w:rsid w:val="002F143E"/>
    <w:rsid w:val="002F1561"/>
    <w:rsid w:val="002F2121"/>
    <w:rsid w:val="002F2185"/>
    <w:rsid w:val="002F2210"/>
    <w:rsid w:val="002F32D5"/>
    <w:rsid w:val="002F37E0"/>
    <w:rsid w:val="002F40BF"/>
    <w:rsid w:val="002F414E"/>
    <w:rsid w:val="002F549E"/>
    <w:rsid w:val="002F5680"/>
    <w:rsid w:val="002F6137"/>
    <w:rsid w:val="002F6230"/>
    <w:rsid w:val="002F697A"/>
    <w:rsid w:val="002F7498"/>
    <w:rsid w:val="002F7A9A"/>
    <w:rsid w:val="003001EF"/>
    <w:rsid w:val="00300627"/>
    <w:rsid w:val="00300F99"/>
    <w:rsid w:val="003010DC"/>
    <w:rsid w:val="003011D0"/>
    <w:rsid w:val="003016E0"/>
    <w:rsid w:val="00301775"/>
    <w:rsid w:val="00301F35"/>
    <w:rsid w:val="00302054"/>
    <w:rsid w:val="0030234F"/>
    <w:rsid w:val="00303389"/>
    <w:rsid w:val="00303510"/>
    <w:rsid w:val="00303B7A"/>
    <w:rsid w:val="00304C41"/>
    <w:rsid w:val="00304CCB"/>
    <w:rsid w:val="00305208"/>
    <w:rsid w:val="003052F3"/>
    <w:rsid w:val="003056EB"/>
    <w:rsid w:val="00305B3E"/>
    <w:rsid w:val="00305C48"/>
    <w:rsid w:val="00305D82"/>
    <w:rsid w:val="00305D9E"/>
    <w:rsid w:val="00306B3F"/>
    <w:rsid w:val="00306E5D"/>
    <w:rsid w:val="0031008D"/>
    <w:rsid w:val="00310462"/>
    <w:rsid w:val="00310FCA"/>
    <w:rsid w:val="0031164E"/>
    <w:rsid w:val="00311995"/>
    <w:rsid w:val="00311AD5"/>
    <w:rsid w:val="00311C7A"/>
    <w:rsid w:val="00312CE0"/>
    <w:rsid w:val="00312D0A"/>
    <w:rsid w:val="0031336C"/>
    <w:rsid w:val="0031347E"/>
    <w:rsid w:val="003137FC"/>
    <w:rsid w:val="003141DB"/>
    <w:rsid w:val="00314C98"/>
    <w:rsid w:val="00315D03"/>
    <w:rsid w:val="00315FFC"/>
    <w:rsid w:val="00316666"/>
    <w:rsid w:val="00316A6F"/>
    <w:rsid w:val="00320383"/>
    <w:rsid w:val="003211A0"/>
    <w:rsid w:val="00321689"/>
    <w:rsid w:val="0032173F"/>
    <w:rsid w:val="0032190E"/>
    <w:rsid w:val="00321D56"/>
    <w:rsid w:val="0032235D"/>
    <w:rsid w:val="003225AD"/>
    <w:rsid w:val="00322A8D"/>
    <w:rsid w:val="00323F7F"/>
    <w:rsid w:val="0032411C"/>
    <w:rsid w:val="00324162"/>
    <w:rsid w:val="003242E3"/>
    <w:rsid w:val="00324EA3"/>
    <w:rsid w:val="0032516D"/>
    <w:rsid w:val="00325190"/>
    <w:rsid w:val="003251AA"/>
    <w:rsid w:val="003259CE"/>
    <w:rsid w:val="00325A85"/>
    <w:rsid w:val="00325DFD"/>
    <w:rsid w:val="00325E4D"/>
    <w:rsid w:val="00326555"/>
    <w:rsid w:val="003266FD"/>
    <w:rsid w:val="00326E76"/>
    <w:rsid w:val="00327ADB"/>
    <w:rsid w:val="00327B51"/>
    <w:rsid w:val="00327C26"/>
    <w:rsid w:val="00327C5F"/>
    <w:rsid w:val="0033052C"/>
    <w:rsid w:val="00330769"/>
    <w:rsid w:val="003320E9"/>
    <w:rsid w:val="0033220A"/>
    <w:rsid w:val="00332666"/>
    <w:rsid w:val="00332F10"/>
    <w:rsid w:val="00333040"/>
    <w:rsid w:val="00333573"/>
    <w:rsid w:val="00333621"/>
    <w:rsid w:val="00333BEC"/>
    <w:rsid w:val="003343DD"/>
    <w:rsid w:val="003344FE"/>
    <w:rsid w:val="0033481F"/>
    <w:rsid w:val="0033490A"/>
    <w:rsid w:val="00334A24"/>
    <w:rsid w:val="00335050"/>
    <w:rsid w:val="0033506D"/>
    <w:rsid w:val="003356DD"/>
    <w:rsid w:val="00335824"/>
    <w:rsid w:val="00335A67"/>
    <w:rsid w:val="00335AE3"/>
    <w:rsid w:val="00335BAE"/>
    <w:rsid w:val="00335E54"/>
    <w:rsid w:val="003366E5"/>
    <w:rsid w:val="00336C06"/>
    <w:rsid w:val="00336CC1"/>
    <w:rsid w:val="003372FB"/>
    <w:rsid w:val="003377B3"/>
    <w:rsid w:val="003377F9"/>
    <w:rsid w:val="00337964"/>
    <w:rsid w:val="00337C80"/>
    <w:rsid w:val="003401EF"/>
    <w:rsid w:val="00340B25"/>
    <w:rsid w:val="00340D90"/>
    <w:rsid w:val="00340DFD"/>
    <w:rsid w:val="00340EAA"/>
    <w:rsid w:val="00341071"/>
    <w:rsid w:val="003416C4"/>
    <w:rsid w:val="003419C0"/>
    <w:rsid w:val="00341D63"/>
    <w:rsid w:val="00342B87"/>
    <w:rsid w:val="00342D14"/>
    <w:rsid w:val="00343374"/>
    <w:rsid w:val="00343F21"/>
    <w:rsid w:val="00344758"/>
    <w:rsid w:val="00346053"/>
    <w:rsid w:val="0034671F"/>
    <w:rsid w:val="003473E5"/>
    <w:rsid w:val="00347CE4"/>
    <w:rsid w:val="0035004F"/>
    <w:rsid w:val="00350096"/>
    <w:rsid w:val="0035024A"/>
    <w:rsid w:val="003509B1"/>
    <w:rsid w:val="003512B4"/>
    <w:rsid w:val="00353266"/>
    <w:rsid w:val="0035392E"/>
    <w:rsid w:val="003541BD"/>
    <w:rsid w:val="00354608"/>
    <w:rsid w:val="003547AE"/>
    <w:rsid w:val="00354817"/>
    <w:rsid w:val="00355084"/>
    <w:rsid w:val="00355956"/>
    <w:rsid w:val="00355B85"/>
    <w:rsid w:val="00355C42"/>
    <w:rsid w:val="00356630"/>
    <w:rsid w:val="003566F3"/>
    <w:rsid w:val="00356959"/>
    <w:rsid w:val="00356A80"/>
    <w:rsid w:val="00356E5C"/>
    <w:rsid w:val="00356ED7"/>
    <w:rsid w:val="00357577"/>
    <w:rsid w:val="00357BEE"/>
    <w:rsid w:val="00357D61"/>
    <w:rsid w:val="00360278"/>
    <w:rsid w:val="00360603"/>
    <w:rsid w:val="0036065D"/>
    <w:rsid w:val="00361252"/>
    <w:rsid w:val="00361639"/>
    <w:rsid w:val="0036187F"/>
    <w:rsid w:val="00361D55"/>
    <w:rsid w:val="00361D58"/>
    <w:rsid w:val="00361F20"/>
    <w:rsid w:val="00362306"/>
    <w:rsid w:val="00362340"/>
    <w:rsid w:val="0036247D"/>
    <w:rsid w:val="00363120"/>
    <w:rsid w:val="0036399B"/>
    <w:rsid w:val="00363A6E"/>
    <w:rsid w:val="00363FD7"/>
    <w:rsid w:val="00364832"/>
    <w:rsid w:val="0036494E"/>
    <w:rsid w:val="00365460"/>
    <w:rsid w:val="00365626"/>
    <w:rsid w:val="003659D6"/>
    <w:rsid w:val="003661C5"/>
    <w:rsid w:val="00366E2E"/>
    <w:rsid w:val="0036788D"/>
    <w:rsid w:val="00367B4E"/>
    <w:rsid w:val="00367F1A"/>
    <w:rsid w:val="003705FF"/>
    <w:rsid w:val="00370DEA"/>
    <w:rsid w:val="00371330"/>
    <w:rsid w:val="00371425"/>
    <w:rsid w:val="00371E92"/>
    <w:rsid w:val="00372237"/>
    <w:rsid w:val="00372A5B"/>
    <w:rsid w:val="00372AFB"/>
    <w:rsid w:val="003730CE"/>
    <w:rsid w:val="00373670"/>
    <w:rsid w:val="00373715"/>
    <w:rsid w:val="003739C1"/>
    <w:rsid w:val="003743BB"/>
    <w:rsid w:val="00374A8C"/>
    <w:rsid w:val="00375263"/>
    <w:rsid w:val="00375B0A"/>
    <w:rsid w:val="00375F87"/>
    <w:rsid w:val="0037639A"/>
    <w:rsid w:val="003769E1"/>
    <w:rsid w:val="00376B86"/>
    <w:rsid w:val="00377013"/>
    <w:rsid w:val="00377585"/>
    <w:rsid w:val="003776B8"/>
    <w:rsid w:val="00377C5C"/>
    <w:rsid w:val="00377E7B"/>
    <w:rsid w:val="003806CE"/>
    <w:rsid w:val="00380BE2"/>
    <w:rsid w:val="00381957"/>
    <w:rsid w:val="00381CDA"/>
    <w:rsid w:val="00381D76"/>
    <w:rsid w:val="00381EE3"/>
    <w:rsid w:val="0038280F"/>
    <w:rsid w:val="00382CB7"/>
    <w:rsid w:val="00383105"/>
    <w:rsid w:val="00383266"/>
    <w:rsid w:val="00383808"/>
    <w:rsid w:val="003838F8"/>
    <w:rsid w:val="00383C9E"/>
    <w:rsid w:val="00383FA2"/>
    <w:rsid w:val="00384EA7"/>
    <w:rsid w:val="00385B37"/>
    <w:rsid w:val="00385E01"/>
    <w:rsid w:val="00386BE2"/>
    <w:rsid w:val="00386C69"/>
    <w:rsid w:val="00387133"/>
    <w:rsid w:val="00387875"/>
    <w:rsid w:val="0038794E"/>
    <w:rsid w:val="00387A08"/>
    <w:rsid w:val="00387D08"/>
    <w:rsid w:val="0039067C"/>
    <w:rsid w:val="00390DD4"/>
    <w:rsid w:val="00390DF7"/>
    <w:rsid w:val="00390E61"/>
    <w:rsid w:val="0039151A"/>
    <w:rsid w:val="00391C67"/>
    <w:rsid w:val="00391DB9"/>
    <w:rsid w:val="00391F2B"/>
    <w:rsid w:val="00392171"/>
    <w:rsid w:val="003934CC"/>
    <w:rsid w:val="00394277"/>
    <w:rsid w:val="003945B3"/>
    <w:rsid w:val="0039462D"/>
    <w:rsid w:val="00394D8A"/>
    <w:rsid w:val="00395474"/>
    <w:rsid w:val="00395520"/>
    <w:rsid w:val="00395733"/>
    <w:rsid w:val="00395808"/>
    <w:rsid w:val="003964B3"/>
    <w:rsid w:val="00396675"/>
    <w:rsid w:val="00396826"/>
    <w:rsid w:val="00396E40"/>
    <w:rsid w:val="00396EC5"/>
    <w:rsid w:val="00397539"/>
    <w:rsid w:val="00397A54"/>
    <w:rsid w:val="00397EB2"/>
    <w:rsid w:val="003A0A81"/>
    <w:rsid w:val="003A214B"/>
    <w:rsid w:val="003A2640"/>
    <w:rsid w:val="003A265A"/>
    <w:rsid w:val="003A31B0"/>
    <w:rsid w:val="003A326B"/>
    <w:rsid w:val="003A36F3"/>
    <w:rsid w:val="003A3CA6"/>
    <w:rsid w:val="003A49EC"/>
    <w:rsid w:val="003A4DB9"/>
    <w:rsid w:val="003A50B5"/>
    <w:rsid w:val="003A5257"/>
    <w:rsid w:val="003A587A"/>
    <w:rsid w:val="003A6449"/>
    <w:rsid w:val="003A67A7"/>
    <w:rsid w:val="003A6805"/>
    <w:rsid w:val="003A6F85"/>
    <w:rsid w:val="003A73A3"/>
    <w:rsid w:val="003A765D"/>
    <w:rsid w:val="003A77D9"/>
    <w:rsid w:val="003B007B"/>
    <w:rsid w:val="003B0236"/>
    <w:rsid w:val="003B04F8"/>
    <w:rsid w:val="003B0534"/>
    <w:rsid w:val="003B180B"/>
    <w:rsid w:val="003B221D"/>
    <w:rsid w:val="003B2614"/>
    <w:rsid w:val="003B3482"/>
    <w:rsid w:val="003B3F0E"/>
    <w:rsid w:val="003B4723"/>
    <w:rsid w:val="003B472F"/>
    <w:rsid w:val="003B4B5F"/>
    <w:rsid w:val="003B4C2B"/>
    <w:rsid w:val="003B5738"/>
    <w:rsid w:val="003B6270"/>
    <w:rsid w:val="003B66FC"/>
    <w:rsid w:val="003B6923"/>
    <w:rsid w:val="003B6977"/>
    <w:rsid w:val="003C053A"/>
    <w:rsid w:val="003C0942"/>
    <w:rsid w:val="003C0E1D"/>
    <w:rsid w:val="003C0E41"/>
    <w:rsid w:val="003C0F45"/>
    <w:rsid w:val="003C19F7"/>
    <w:rsid w:val="003C1BEF"/>
    <w:rsid w:val="003C24FF"/>
    <w:rsid w:val="003C2671"/>
    <w:rsid w:val="003C26DE"/>
    <w:rsid w:val="003C2DEF"/>
    <w:rsid w:val="003C3046"/>
    <w:rsid w:val="003C3D0D"/>
    <w:rsid w:val="003C43B9"/>
    <w:rsid w:val="003C43BC"/>
    <w:rsid w:val="003C605F"/>
    <w:rsid w:val="003C6124"/>
    <w:rsid w:val="003C6960"/>
    <w:rsid w:val="003C6DE5"/>
    <w:rsid w:val="003C6E96"/>
    <w:rsid w:val="003C796B"/>
    <w:rsid w:val="003D0B3C"/>
    <w:rsid w:val="003D0D42"/>
    <w:rsid w:val="003D1427"/>
    <w:rsid w:val="003D16CD"/>
    <w:rsid w:val="003D1A11"/>
    <w:rsid w:val="003D1B9B"/>
    <w:rsid w:val="003D1CCB"/>
    <w:rsid w:val="003D1CF5"/>
    <w:rsid w:val="003D282E"/>
    <w:rsid w:val="003D2B24"/>
    <w:rsid w:val="003D2E5A"/>
    <w:rsid w:val="003D34A9"/>
    <w:rsid w:val="003D3535"/>
    <w:rsid w:val="003D3729"/>
    <w:rsid w:val="003D3873"/>
    <w:rsid w:val="003D3C9A"/>
    <w:rsid w:val="003D3CC0"/>
    <w:rsid w:val="003D3D23"/>
    <w:rsid w:val="003D4033"/>
    <w:rsid w:val="003D40CB"/>
    <w:rsid w:val="003D4497"/>
    <w:rsid w:val="003D5A4F"/>
    <w:rsid w:val="003D5D81"/>
    <w:rsid w:val="003D5DE8"/>
    <w:rsid w:val="003D6418"/>
    <w:rsid w:val="003D6447"/>
    <w:rsid w:val="003D67C8"/>
    <w:rsid w:val="003D6DD1"/>
    <w:rsid w:val="003D71E5"/>
    <w:rsid w:val="003D73C6"/>
    <w:rsid w:val="003D763E"/>
    <w:rsid w:val="003D76F8"/>
    <w:rsid w:val="003D793C"/>
    <w:rsid w:val="003D795B"/>
    <w:rsid w:val="003D7C03"/>
    <w:rsid w:val="003E00BA"/>
    <w:rsid w:val="003E0D83"/>
    <w:rsid w:val="003E112E"/>
    <w:rsid w:val="003E14A2"/>
    <w:rsid w:val="003E14B1"/>
    <w:rsid w:val="003E15C6"/>
    <w:rsid w:val="003E321B"/>
    <w:rsid w:val="003E3813"/>
    <w:rsid w:val="003E389F"/>
    <w:rsid w:val="003E3BDD"/>
    <w:rsid w:val="003E3D87"/>
    <w:rsid w:val="003E4073"/>
    <w:rsid w:val="003E4264"/>
    <w:rsid w:val="003E44B9"/>
    <w:rsid w:val="003E452F"/>
    <w:rsid w:val="003E4950"/>
    <w:rsid w:val="003E4D91"/>
    <w:rsid w:val="003E5272"/>
    <w:rsid w:val="003E5B48"/>
    <w:rsid w:val="003E689C"/>
    <w:rsid w:val="003E7246"/>
    <w:rsid w:val="003E726D"/>
    <w:rsid w:val="003E76F3"/>
    <w:rsid w:val="003E78BF"/>
    <w:rsid w:val="003F0709"/>
    <w:rsid w:val="003F091E"/>
    <w:rsid w:val="003F0F18"/>
    <w:rsid w:val="003F15FD"/>
    <w:rsid w:val="003F1731"/>
    <w:rsid w:val="003F188B"/>
    <w:rsid w:val="003F1CAB"/>
    <w:rsid w:val="003F1E13"/>
    <w:rsid w:val="003F1EB5"/>
    <w:rsid w:val="003F1EBC"/>
    <w:rsid w:val="003F1FB5"/>
    <w:rsid w:val="003F2CF1"/>
    <w:rsid w:val="003F2EA5"/>
    <w:rsid w:val="003F3108"/>
    <w:rsid w:val="003F340A"/>
    <w:rsid w:val="003F34C3"/>
    <w:rsid w:val="003F356E"/>
    <w:rsid w:val="003F35B1"/>
    <w:rsid w:val="003F38AD"/>
    <w:rsid w:val="003F39B7"/>
    <w:rsid w:val="003F4C51"/>
    <w:rsid w:val="003F53EC"/>
    <w:rsid w:val="003F5B55"/>
    <w:rsid w:val="003F5FE0"/>
    <w:rsid w:val="003F622A"/>
    <w:rsid w:val="003F66BE"/>
    <w:rsid w:val="003F6C33"/>
    <w:rsid w:val="003F7688"/>
    <w:rsid w:val="003F7E5C"/>
    <w:rsid w:val="00400224"/>
    <w:rsid w:val="00400A0D"/>
    <w:rsid w:val="00400F1B"/>
    <w:rsid w:val="004013A6"/>
    <w:rsid w:val="00401818"/>
    <w:rsid w:val="00401CF0"/>
    <w:rsid w:val="004022B3"/>
    <w:rsid w:val="00402AD1"/>
    <w:rsid w:val="00402E78"/>
    <w:rsid w:val="004031E9"/>
    <w:rsid w:val="00403858"/>
    <w:rsid w:val="00403AE7"/>
    <w:rsid w:val="00403D0C"/>
    <w:rsid w:val="00403D36"/>
    <w:rsid w:val="00403F74"/>
    <w:rsid w:val="0040401A"/>
    <w:rsid w:val="004040EF"/>
    <w:rsid w:val="00404327"/>
    <w:rsid w:val="0040441B"/>
    <w:rsid w:val="00404B56"/>
    <w:rsid w:val="00405DD8"/>
    <w:rsid w:val="00405EBC"/>
    <w:rsid w:val="004065B8"/>
    <w:rsid w:val="00406D8F"/>
    <w:rsid w:val="00406DC7"/>
    <w:rsid w:val="004105DC"/>
    <w:rsid w:val="004111F2"/>
    <w:rsid w:val="00411BD9"/>
    <w:rsid w:val="00411FDE"/>
    <w:rsid w:val="00412033"/>
    <w:rsid w:val="0041220E"/>
    <w:rsid w:val="004124F3"/>
    <w:rsid w:val="004125C4"/>
    <w:rsid w:val="00412B93"/>
    <w:rsid w:val="0041320E"/>
    <w:rsid w:val="0041434E"/>
    <w:rsid w:val="00414AC9"/>
    <w:rsid w:val="0041509B"/>
    <w:rsid w:val="004156F7"/>
    <w:rsid w:val="0041591F"/>
    <w:rsid w:val="00415E26"/>
    <w:rsid w:val="00415E79"/>
    <w:rsid w:val="004161C6"/>
    <w:rsid w:val="00416281"/>
    <w:rsid w:val="00416782"/>
    <w:rsid w:val="00416D0A"/>
    <w:rsid w:val="0041709D"/>
    <w:rsid w:val="0041712B"/>
    <w:rsid w:val="00417B94"/>
    <w:rsid w:val="004215C6"/>
    <w:rsid w:val="004219A1"/>
    <w:rsid w:val="00421C20"/>
    <w:rsid w:val="00421F44"/>
    <w:rsid w:val="00422058"/>
    <w:rsid w:val="00422282"/>
    <w:rsid w:val="00422550"/>
    <w:rsid w:val="00422815"/>
    <w:rsid w:val="004229E4"/>
    <w:rsid w:val="00422A97"/>
    <w:rsid w:val="00422B50"/>
    <w:rsid w:val="00423046"/>
    <w:rsid w:val="004230A9"/>
    <w:rsid w:val="0042325C"/>
    <w:rsid w:val="00423486"/>
    <w:rsid w:val="00423663"/>
    <w:rsid w:val="00423B8B"/>
    <w:rsid w:val="00424C05"/>
    <w:rsid w:val="00424CB9"/>
    <w:rsid w:val="004251A9"/>
    <w:rsid w:val="00425846"/>
    <w:rsid w:val="00425DAD"/>
    <w:rsid w:val="00425DE7"/>
    <w:rsid w:val="00425FB2"/>
    <w:rsid w:val="00425FC3"/>
    <w:rsid w:val="00426894"/>
    <w:rsid w:val="00426AB0"/>
    <w:rsid w:val="00426CE2"/>
    <w:rsid w:val="00426E0D"/>
    <w:rsid w:val="004272DF"/>
    <w:rsid w:val="004303AD"/>
    <w:rsid w:val="004304EE"/>
    <w:rsid w:val="00431D2D"/>
    <w:rsid w:val="004321B0"/>
    <w:rsid w:val="004324B9"/>
    <w:rsid w:val="00432523"/>
    <w:rsid w:val="00432601"/>
    <w:rsid w:val="00432940"/>
    <w:rsid w:val="00432DB1"/>
    <w:rsid w:val="004333A5"/>
    <w:rsid w:val="004334B6"/>
    <w:rsid w:val="00433C4C"/>
    <w:rsid w:val="004342BE"/>
    <w:rsid w:val="00434D24"/>
    <w:rsid w:val="00434EA4"/>
    <w:rsid w:val="004351CF"/>
    <w:rsid w:val="0043599B"/>
    <w:rsid w:val="0043647F"/>
    <w:rsid w:val="00436833"/>
    <w:rsid w:val="00436E8E"/>
    <w:rsid w:val="004370E2"/>
    <w:rsid w:val="004371E5"/>
    <w:rsid w:val="00437AE0"/>
    <w:rsid w:val="0044017B"/>
    <w:rsid w:val="00440332"/>
    <w:rsid w:val="00440660"/>
    <w:rsid w:val="00440710"/>
    <w:rsid w:val="00440A9C"/>
    <w:rsid w:val="00440BAE"/>
    <w:rsid w:val="004410E4"/>
    <w:rsid w:val="004414F2"/>
    <w:rsid w:val="004415FA"/>
    <w:rsid w:val="004418C5"/>
    <w:rsid w:val="00441D0B"/>
    <w:rsid w:val="0044201B"/>
    <w:rsid w:val="0044205A"/>
    <w:rsid w:val="004424CD"/>
    <w:rsid w:val="004426AF"/>
    <w:rsid w:val="00442732"/>
    <w:rsid w:val="00442F01"/>
    <w:rsid w:val="00442F02"/>
    <w:rsid w:val="004439B6"/>
    <w:rsid w:val="00444252"/>
    <w:rsid w:val="004443A0"/>
    <w:rsid w:val="00444806"/>
    <w:rsid w:val="004451FE"/>
    <w:rsid w:val="004457E2"/>
    <w:rsid w:val="00446421"/>
    <w:rsid w:val="00446C1E"/>
    <w:rsid w:val="00446D26"/>
    <w:rsid w:val="00446FBD"/>
    <w:rsid w:val="00447177"/>
    <w:rsid w:val="00447571"/>
    <w:rsid w:val="00447B3A"/>
    <w:rsid w:val="00447BD1"/>
    <w:rsid w:val="00447F68"/>
    <w:rsid w:val="00447F77"/>
    <w:rsid w:val="004501C7"/>
    <w:rsid w:val="00450C44"/>
    <w:rsid w:val="004513BC"/>
    <w:rsid w:val="00451429"/>
    <w:rsid w:val="004515E0"/>
    <w:rsid w:val="0045191A"/>
    <w:rsid w:val="00451CD0"/>
    <w:rsid w:val="00451CD1"/>
    <w:rsid w:val="00451EED"/>
    <w:rsid w:val="004520A2"/>
    <w:rsid w:val="0045234F"/>
    <w:rsid w:val="0045237F"/>
    <w:rsid w:val="00452802"/>
    <w:rsid w:val="0045287A"/>
    <w:rsid w:val="00452BB5"/>
    <w:rsid w:val="004535FE"/>
    <w:rsid w:val="00453FD4"/>
    <w:rsid w:val="004541E9"/>
    <w:rsid w:val="00454A58"/>
    <w:rsid w:val="00454BD0"/>
    <w:rsid w:val="00454EF7"/>
    <w:rsid w:val="00455137"/>
    <w:rsid w:val="00455845"/>
    <w:rsid w:val="004559B8"/>
    <w:rsid w:val="00455D16"/>
    <w:rsid w:val="00455D8B"/>
    <w:rsid w:val="00455F7E"/>
    <w:rsid w:val="00456235"/>
    <w:rsid w:val="004562FE"/>
    <w:rsid w:val="00456301"/>
    <w:rsid w:val="00456AB6"/>
    <w:rsid w:val="00456E7E"/>
    <w:rsid w:val="004570AD"/>
    <w:rsid w:val="004575D6"/>
    <w:rsid w:val="00457C37"/>
    <w:rsid w:val="0046049B"/>
    <w:rsid w:val="00460596"/>
    <w:rsid w:val="00460CA5"/>
    <w:rsid w:val="00460F61"/>
    <w:rsid w:val="0046150E"/>
    <w:rsid w:val="00461C2D"/>
    <w:rsid w:val="00461D7C"/>
    <w:rsid w:val="00461F4C"/>
    <w:rsid w:val="00462024"/>
    <w:rsid w:val="0046247B"/>
    <w:rsid w:val="004626BB"/>
    <w:rsid w:val="00462EBC"/>
    <w:rsid w:val="00463089"/>
    <w:rsid w:val="00464002"/>
    <w:rsid w:val="004642FF"/>
    <w:rsid w:val="004643E1"/>
    <w:rsid w:val="00464429"/>
    <w:rsid w:val="00464B24"/>
    <w:rsid w:val="00464C0F"/>
    <w:rsid w:val="0046522C"/>
    <w:rsid w:val="0046621B"/>
    <w:rsid w:val="004667DD"/>
    <w:rsid w:val="00466AAD"/>
    <w:rsid w:val="004671CE"/>
    <w:rsid w:val="0046783D"/>
    <w:rsid w:val="00467A5F"/>
    <w:rsid w:val="00470638"/>
    <w:rsid w:val="004708EB"/>
    <w:rsid w:val="00470E59"/>
    <w:rsid w:val="004713C7"/>
    <w:rsid w:val="004719E2"/>
    <w:rsid w:val="00471A7C"/>
    <w:rsid w:val="00471EA2"/>
    <w:rsid w:val="00472540"/>
    <w:rsid w:val="00472612"/>
    <w:rsid w:val="0047268D"/>
    <w:rsid w:val="00472E1C"/>
    <w:rsid w:val="0047375E"/>
    <w:rsid w:val="00473C6D"/>
    <w:rsid w:val="004741CB"/>
    <w:rsid w:val="004747F4"/>
    <w:rsid w:val="00474C87"/>
    <w:rsid w:val="00474CBA"/>
    <w:rsid w:val="00474FF0"/>
    <w:rsid w:val="00475378"/>
    <w:rsid w:val="00475504"/>
    <w:rsid w:val="00475DD2"/>
    <w:rsid w:val="00475ECD"/>
    <w:rsid w:val="00475F48"/>
    <w:rsid w:val="0047641C"/>
    <w:rsid w:val="004768B6"/>
    <w:rsid w:val="004769B3"/>
    <w:rsid w:val="00476AB0"/>
    <w:rsid w:val="00476AD8"/>
    <w:rsid w:val="00476C74"/>
    <w:rsid w:val="00477045"/>
    <w:rsid w:val="004777A3"/>
    <w:rsid w:val="0048043E"/>
    <w:rsid w:val="0048077F"/>
    <w:rsid w:val="00480FDB"/>
    <w:rsid w:val="00481971"/>
    <w:rsid w:val="004820D1"/>
    <w:rsid w:val="0048256F"/>
    <w:rsid w:val="00482695"/>
    <w:rsid w:val="004826CC"/>
    <w:rsid w:val="0048277C"/>
    <w:rsid w:val="0048305E"/>
    <w:rsid w:val="004833D2"/>
    <w:rsid w:val="00483617"/>
    <w:rsid w:val="004836B7"/>
    <w:rsid w:val="00483AC6"/>
    <w:rsid w:val="00483F98"/>
    <w:rsid w:val="00484511"/>
    <w:rsid w:val="00484D1C"/>
    <w:rsid w:val="004854AF"/>
    <w:rsid w:val="004856BD"/>
    <w:rsid w:val="004859EF"/>
    <w:rsid w:val="00486051"/>
    <w:rsid w:val="004904CD"/>
    <w:rsid w:val="00490826"/>
    <w:rsid w:val="004909A2"/>
    <w:rsid w:val="00490DDE"/>
    <w:rsid w:val="00491AB3"/>
    <w:rsid w:val="00491EF8"/>
    <w:rsid w:val="00492802"/>
    <w:rsid w:val="00492BCA"/>
    <w:rsid w:val="00492E5F"/>
    <w:rsid w:val="00493087"/>
    <w:rsid w:val="00493BEB"/>
    <w:rsid w:val="00493C1B"/>
    <w:rsid w:val="0049470A"/>
    <w:rsid w:val="00494768"/>
    <w:rsid w:val="00494E66"/>
    <w:rsid w:val="0049500D"/>
    <w:rsid w:val="004958D7"/>
    <w:rsid w:val="004959BF"/>
    <w:rsid w:val="0049676D"/>
    <w:rsid w:val="004968EA"/>
    <w:rsid w:val="00497A79"/>
    <w:rsid w:val="00497CE3"/>
    <w:rsid w:val="00497F48"/>
    <w:rsid w:val="004A01F3"/>
    <w:rsid w:val="004A05FE"/>
    <w:rsid w:val="004A0F74"/>
    <w:rsid w:val="004A131F"/>
    <w:rsid w:val="004A1369"/>
    <w:rsid w:val="004A1494"/>
    <w:rsid w:val="004A1944"/>
    <w:rsid w:val="004A1A59"/>
    <w:rsid w:val="004A2445"/>
    <w:rsid w:val="004A25E8"/>
    <w:rsid w:val="004A2C89"/>
    <w:rsid w:val="004A3047"/>
    <w:rsid w:val="004A3299"/>
    <w:rsid w:val="004A3E4B"/>
    <w:rsid w:val="004A448A"/>
    <w:rsid w:val="004A482D"/>
    <w:rsid w:val="004A56CD"/>
    <w:rsid w:val="004A6684"/>
    <w:rsid w:val="004A6B84"/>
    <w:rsid w:val="004A7149"/>
    <w:rsid w:val="004A731E"/>
    <w:rsid w:val="004A7513"/>
    <w:rsid w:val="004A7E61"/>
    <w:rsid w:val="004B02AA"/>
    <w:rsid w:val="004B0482"/>
    <w:rsid w:val="004B06C9"/>
    <w:rsid w:val="004B0D86"/>
    <w:rsid w:val="004B0E80"/>
    <w:rsid w:val="004B1207"/>
    <w:rsid w:val="004B1336"/>
    <w:rsid w:val="004B1359"/>
    <w:rsid w:val="004B1B80"/>
    <w:rsid w:val="004B1D25"/>
    <w:rsid w:val="004B1DC5"/>
    <w:rsid w:val="004B2CB8"/>
    <w:rsid w:val="004B2F32"/>
    <w:rsid w:val="004B3B4F"/>
    <w:rsid w:val="004B3F2E"/>
    <w:rsid w:val="004B4123"/>
    <w:rsid w:val="004B4779"/>
    <w:rsid w:val="004B4A79"/>
    <w:rsid w:val="004B4B3A"/>
    <w:rsid w:val="004B5516"/>
    <w:rsid w:val="004B5A13"/>
    <w:rsid w:val="004B5C1A"/>
    <w:rsid w:val="004B613B"/>
    <w:rsid w:val="004B6440"/>
    <w:rsid w:val="004B6A00"/>
    <w:rsid w:val="004B6B2C"/>
    <w:rsid w:val="004B6F96"/>
    <w:rsid w:val="004B7209"/>
    <w:rsid w:val="004B7934"/>
    <w:rsid w:val="004B7B15"/>
    <w:rsid w:val="004C0467"/>
    <w:rsid w:val="004C05BF"/>
    <w:rsid w:val="004C07C6"/>
    <w:rsid w:val="004C0D6E"/>
    <w:rsid w:val="004C19DA"/>
    <w:rsid w:val="004C1E37"/>
    <w:rsid w:val="004C222E"/>
    <w:rsid w:val="004C260B"/>
    <w:rsid w:val="004C2FF0"/>
    <w:rsid w:val="004C30B0"/>
    <w:rsid w:val="004C3645"/>
    <w:rsid w:val="004C3803"/>
    <w:rsid w:val="004C3C55"/>
    <w:rsid w:val="004C3DBE"/>
    <w:rsid w:val="004C44C0"/>
    <w:rsid w:val="004C454C"/>
    <w:rsid w:val="004C4578"/>
    <w:rsid w:val="004C47C3"/>
    <w:rsid w:val="004C48B8"/>
    <w:rsid w:val="004C53BF"/>
    <w:rsid w:val="004C57AD"/>
    <w:rsid w:val="004C57CA"/>
    <w:rsid w:val="004C5DA9"/>
    <w:rsid w:val="004C614D"/>
    <w:rsid w:val="004C6610"/>
    <w:rsid w:val="004C6889"/>
    <w:rsid w:val="004C69B8"/>
    <w:rsid w:val="004C6EA7"/>
    <w:rsid w:val="004C7435"/>
    <w:rsid w:val="004D02B3"/>
    <w:rsid w:val="004D078D"/>
    <w:rsid w:val="004D0E7C"/>
    <w:rsid w:val="004D0FA3"/>
    <w:rsid w:val="004D138C"/>
    <w:rsid w:val="004D13DA"/>
    <w:rsid w:val="004D17CF"/>
    <w:rsid w:val="004D2002"/>
    <w:rsid w:val="004D2215"/>
    <w:rsid w:val="004D2546"/>
    <w:rsid w:val="004D2CB5"/>
    <w:rsid w:val="004D3D2F"/>
    <w:rsid w:val="004D3FAB"/>
    <w:rsid w:val="004D41D0"/>
    <w:rsid w:val="004D4613"/>
    <w:rsid w:val="004D4A6F"/>
    <w:rsid w:val="004D4A73"/>
    <w:rsid w:val="004D4D48"/>
    <w:rsid w:val="004D4DA7"/>
    <w:rsid w:val="004D4E31"/>
    <w:rsid w:val="004D5BF6"/>
    <w:rsid w:val="004D60FA"/>
    <w:rsid w:val="004D6B79"/>
    <w:rsid w:val="004D6BC2"/>
    <w:rsid w:val="004D71B9"/>
    <w:rsid w:val="004D72B5"/>
    <w:rsid w:val="004D74D4"/>
    <w:rsid w:val="004D7551"/>
    <w:rsid w:val="004D7EC2"/>
    <w:rsid w:val="004E0693"/>
    <w:rsid w:val="004E0DA0"/>
    <w:rsid w:val="004E138F"/>
    <w:rsid w:val="004E142E"/>
    <w:rsid w:val="004E26F5"/>
    <w:rsid w:val="004E2808"/>
    <w:rsid w:val="004E29B1"/>
    <w:rsid w:val="004E32C1"/>
    <w:rsid w:val="004E3581"/>
    <w:rsid w:val="004E36FB"/>
    <w:rsid w:val="004E3707"/>
    <w:rsid w:val="004E3EF4"/>
    <w:rsid w:val="004E4999"/>
    <w:rsid w:val="004E4B46"/>
    <w:rsid w:val="004E5863"/>
    <w:rsid w:val="004E5A5D"/>
    <w:rsid w:val="004E6640"/>
    <w:rsid w:val="004E6D5B"/>
    <w:rsid w:val="004E742B"/>
    <w:rsid w:val="004E7469"/>
    <w:rsid w:val="004E775D"/>
    <w:rsid w:val="004E78A7"/>
    <w:rsid w:val="004E7CC2"/>
    <w:rsid w:val="004F0443"/>
    <w:rsid w:val="004F0644"/>
    <w:rsid w:val="004F07A4"/>
    <w:rsid w:val="004F0FB7"/>
    <w:rsid w:val="004F108B"/>
    <w:rsid w:val="004F1127"/>
    <w:rsid w:val="004F11A0"/>
    <w:rsid w:val="004F178B"/>
    <w:rsid w:val="004F17F4"/>
    <w:rsid w:val="004F19BC"/>
    <w:rsid w:val="004F1B6C"/>
    <w:rsid w:val="004F355B"/>
    <w:rsid w:val="004F3F68"/>
    <w:rsid w:val="004F3FED"/>
    <w:rsid w:val="004F4220"/>
    <w:rsid w:val="004F42FD"/>
    <w:rsid w:val="004F4DA2"/>
    <w:rsid w:val="004F512C"/>
    <w:rsid w:val="004F5187"/>
    <w:rsid w:val="004F5E86"/>
    <w:rsid w:val="004F5EF8"/>
    <w:rsid w:val="004F5F43"/>
    <w:rsid w:val="004F61D8"/>
    <w:rsid w:val="004F7352"/>
    <w:rsid w:val="005009BA"/>
    <w:rsid w:val="0050148F"/>
    <w:rsid w:val="00502733"/>
    <w:rsid w:val="005029EE"/>
    <w:rsid w:val="00503010"/>
    <w:rsid w:val="005039E5"/>
    <w:rsid w:val="00503A8C"/>
    <w:rsid w:val="00503AB3"/>
    <w:rsid w:val="005042AD"/>
    <w:rsid w:val="005042E2"/>
    <w:rsid w:val="00504612"/>
    <w:rsid w:val="00504AE9"/>
    <w:rsid w:val="00505656"/>
    <w:rsid w:val="00505802"/>
    <w:rsid w:val="00505D51"/>
    <w:rsid w:val="00506D25"/>
    <w:rsid w:val="00507986"/>
    <w:rsid w:val="00507C2B"/>
    <w:rsid w:val="00507DF0"/>
    <w:rsid w:val="00507F9A"/>
    <w:rsid w:val="005109A8"/>
    <w:rsid w:val="005112F2"/>
    <w:rsid w:val="00511632"/>
    <w:rsid w:val="005116C5"/>
    <w:rsid w:val="005117FC"/>
    <w:rsid w:val="00511923"/>
    <w:rsid w:val="005119DF"/>
    <w:rsid w:val="00511C23"/>
    <w:rsid w:val="00512B1F"/>
    <w:rsid w:val="00513A0D"/>
    <w:rsid w:val="00513C98"/>
    <w:rsid w:val="005141E5"/>
    <w:rsid w:val="00514D36"/>
    <w:rsid w:val="00514F1D"/>
    <w:rsid w:val="00515610"/>
    <w:rsid w:val="005164D2"/>
    <w:rsid w:val="00516630"/>
    <w:rsid w:val="00517A1E"/>
    <w:rsid w:val="00517A64"/>
    <w:rsid w:val="00520466"/>
    <w:rsid w:val="00520578"/>
    <w:rsid w:val="005209F9"/>
    <w:rsid w:val="0052126C"/>
    <w:rsid w:val="00521877"/>
    <w:rsid w:val="00521E40"/>
    <w:rsid w:val="00521E65"/>
    <w:rsid w:val="00521EDE"/>
    <w:rsid w:val="005227A7"/>
    <w:rsid w:val="005227BA"/>
    <w:rsid w:val="005229D0"/>
    <w:rsid w:val="00522DBA"/>
    <w:rsid w:val="00523746"/>
    <w:rsid w:val="00523AAE"/>
    <w:rsid w:val="0052433B"/>
    <w:rsid w:val="00524799"/>
    <w:rsid w:val="005249B7"/>
    <w:rsid w:val="005249CD"/>
    <w:rsid w:val="00524AC7"/>
    <w:rsid w:val="00524AF8"/>
    <w:rsid w:val="00524B88"/>
    <w:rsid w:val="00524CC3"/>
    <w:rsid w:val="00524D38"/>
    <w:rsid w:val="00524E18"/>
    <w:rsid w:val="00524E51"/>
    <w:rsid w:val="005252C6"/>
    <w:rsid w:val="005254F4"/>
    <w:rsid w:val="00525AF1"/>
    <w:rsid w:val="00525C09"/>
    <w:rsid w:val="00526064"/>
    <w:rsid w:val="0052627B"/>
    <w:rsid w:val="005262C2"/>
    <w:rsid w:val="00526450"/>
    <w:rsid w:val="0052753C"/>
    <w:rsid w:val="00527D78"/>
    <w:rsid w:val="005300ED"/>
    <w:rsid w:val="005302F4"/>
    <w:rsid w:val="00530538"/>
    <w:rsid w:val="0053126D"/>
    <w:rsid w:val="0053185D"/>
    <w:rsid w:val="005319A5"/>
    <w:rsid w:val="00531AA8"/>
    <w:rsid w:val="005323B5"/>
    <w:rsid w:val="00532CE4"/>
    <w:rsid w:val="00533194"/>
    <w:rsid w:val="005339F8"/>
    <w:rsid w:val="005340E0"/>
    <w:rsid w:val="0053432E"/>
    <w:rsid w:val="0053476E"/>
    <w:rsid w:val="00534C64"/>
    <w:rsid w:val="0053513B"/>
    <w:rsid w:val="005355C1"/>
    <w:rsid w:val="005361FD"/>
    <w:rsid w:val="00536452"/>
    <w:rsid w:val="005366B8"/>
    <w:rsid w:val="00536AAC"/>
    <w:rsid w:val="00536ADC"/>
    <w:rsid w:val="005378FE"/>
    <w:rsid w:val="00537C04"/>
    <w:rsid w:val="00537E6B"/>
    <w:rsid w:val="00537E86"/>
    <w:rsid w:val="0054007B"/>
    <w:rsid w:val="00540B75"/>
    <w:rsid w:val="0054174D"/>
    <w:rsid w:val="00542491"/>
    <w:rsid w:val="005425F5"/>
    <w:rsid w:val="00542C95"/>
    <w:rsid w:val="0054305D"/>
    <w:rsid w:val="0054313A"/>
    <w:rsid w:val="00543415"/>
    <w:rsid w:val="0054347E"/>
    <w:rsid w:val="00543604"/>
    <w:rsid w:val="005436C0"/>
    <w:rsid w:val="0054393D"/>
    <w:rsid w:val="00543EB6"/>
    <w:rsid w:val="00543F8B"/>
    <w:rsid w:val="005443F0"/>
    <w:rsid w:val="0054480D"/>
    <w:rsid w:val="00544E5F"/>
    <w:rsid w:val="0054512D"/>
    <w:rsid w:val="005454AB"/>
    <w:rsid w:val="005456C3"/>
    <w:rsid w:val="00545EC4"/>
    <w:rsid w:val="00546A6B"/>
    <w:rsid w:val="00546FBC"/>
    <w:rsid w:val="0054706A"/>
    <w:rsid w:val="005476BB"/>
    <w:rsid w:val="005476F8"/>
    <w:rsid w:val="00547729"/>
    <w:rsid w:val="005478ED"/>
    <w:rsid w:val="00547CB8"/>
    <w:rsid w:val="00547DDA"/>
    <w:rsid w:val="00550B4C"/>
    <w:rsid w:val="00550CC7"/>
    <w:rsid w:val="005514E8"/>
    <w:rsid w:val="00551B12"/>
    <w:rsid w:val="00551C6A"/>
    <w:rsid w:val="00551FD6"/>
    <w:rsid w:val="005520B4"/>
    <w:rsid w:val="00552191"/>
    <w:rsid w:val="00552707"/>
    <w:rsid w:val="0055309E"/>
    <w:rsid w:val="0055332F"/>
    <w:rsid w:val="0055379A"/>
    <w:rsid w:val="00553DF2"/>
    <w:rsid w:val="00554400"/>
    <w:rsid w:val="0055488F"/>
    <w:rsid w:val="00555664"/>
    <w:rsid w:val="00555751"/>
    <w:rsid w:val="005557B5"/>
    <w:rsid w:val="00555834"/>
    <w:rsid w:val="0055586A"/>
    <w:rsid w:val="005558D7"/>
    <w:rsid w:val="00555B2A"/>
    <w:rsid w:val="00556233"/>
    <w:rsid w:val="005565AF"/>
    <w:rsid w:val="005567C7"/>
    <w:rsid w:val="00556A5A"/>
    <w:rsid w:val="00556D72"/>
    <w:rsid w:val="00556DDA"/>
    <w:rsid w:val="005574C8"/>
    <w:rsid w:val="0056045F"/>
    <w:rsid w:val="005608B3"/>
    <w:rsid w:val="00560D64"/>
    <w:rsid w:val="00560D85"/>
    <w:rsid w:val="00560E84"/>
    <w:rsid w:val="00561203"/>
    <w:rsid w:val="00561566"/>
    <w:rsid w:val="00561638"/>
    <w:rsid w:val="00562F94"/>
    <w:rsid w:val="00563185"/>
    <w:rsid w:val="005633A5"/>
    <w:rsid w:val="00563809"/>
    <w:rsid w:val="00563B1D"/>
    <w:rsid w:val="00563BE3"/>
    <w:rsid w:val="00564235"/>
    <w:rsid w:val="0056481C"/>
    <w:rsid w:val="005649D4"/>
    <w:rsid w:val="00565152"/>
    <w:rsid w:val="00565747"/>
    <w:rsid w:val="00565CA0"/>
    <w:rsid w:val="00566218"/>
    <w:rsid w:val="00566291"/>
    <w:rsid w:val="005669E4"/>
    <w:rsid w:val="00566C45"/>
    <w:rsid w:val="00566DA3"/>
    <w:rsid w:val="00567166"/>
    <w:rsid w:val="005671D8"/>
    <w:rsid w:val="005674F9"/>
    <w:rsid w:val="00567905"/>
    <w:rsid w:val="00567CD9"/>
    <w:rsid w:val="0057055F"/>
    <w:rsid w:val="005707B9"/>
    <w:rsid w:val="005710ED"/>
    <w:rsid w:val="00572569"/>
    <w:rsid w:val="00572D69"/>
    <w:rsid w:val="00573269"/>
    <w:rsid w:val="00573C5F"/>
    <w:rsid w:val="00573C93"/>
    <w:rsid w:val="00573CFA"/>
    <w:rsid w:val="00573F77"/>
    <w:rsid w:val="0057496D"/>
    <w:rsid w:val="0057499C"/>
    <w:rsid w:val="00574EB5"/>
    <w:rsid w:val="00575504"/>
    <w:rsid w:val="00575843"/>
    <w:rsid w:val="0057657D"/>
    <w:rsid w:val="005772F5"/>
    <w:rsid w:val="00577C5D"/>
    <w:rsid w:val="00577E54"/>
    <w:rsid w:val="005805D5"/>
    <w:rsid w:val="00580D03"/>
    <w:rsid w:val="00581001"/>
    <w:rsid w:val="0058132A"/>
    <w:rsid w:val="00581A0D"/>
    <w:rsid w:val="00582195"/>
    <w:rsid w:val="0058233E"/>
    <w:rsid w:val="005825A9"/>
    <w:rsid w:val="005827A1"/>
    <w:rsid w:val="005827F0"/>
    <w:rsid w:val="00582974"/>
    <w:rsid w:val="00582DA1"/>
    <w:rsid w:val="00582FC8"/>
    <w:rsid w:val="005830C9"/>
    <w:rsid w:val="005831FC"/>
    <w:rsid w:val="00583C17"/>
    <w:rsid w:val="00583EA6"/>
    <w:rsid w:val="005842BD"/>
    <w:rsid w:val="00584477"/>
    <w:rsid w:val="00584B82"/>
    <w:rsid w:val="00584E1E"/>
    <w:rsid w:val="00585AA4"/>
    <w:rsid w:val="00585C30"/>
    <w:rsid w:val="00585CCE"/>
    <w:rsid w:val="00585F42"/>
    <w:rsid w:val="00585FF0"/>
    <w:rsid w:val="00586E55"/>
    <w:rsid w:val="005872EB"/>
    <w:rsid w:val="00587403"/>
    <w:rsid w:val="00587610"/>
    <w:rsid w:val="0058784D"/>
    <w:rsid w:val="00587CF7"/>
    <w:rsid w:val="005901C2"/>
    <w:rsid w:val="00590BFC"/>
    <w:rsid w:val="0059102A"/>
    <w:rsid w:val="00591247"/>
    <w:rsid w:val="00591336"/>
    <w:rsid w:val="0059144C"/>
    <w:rsid w:val="00591899"/>
    <w:rsid w:val="00591971"/>
    <w:rsid w:val="00591C18"/>
    <w:rsid w:val="00591CC1"/>
    <w:rsid w:val="00591E97"/>
    <w:rsid w:val="0059345F"/>
    <w:rsid w:val="00593E5E"/>
    <w:rsid w:val="00594262"/>
    <w:rsid w:val="0059434C"/>
    <w:rsid w:val="00594889"/>
    <w:rsid w:val="00594A90"/>
    <w:rsid w:val="00595051"/>
    <w:rsid w:val="0059515B"/>
    <w:rsid w:val="005952EE"/>
    <w:rsid w:val="0059539B"/>
    <w:rsid w:val="005959C6"/>
    <w:rsid w:val="00595F64"/>
    <w:rsid w:val="00595FA1"/>
    <w:rsid w:val="0059664F"/>
    <w:rsid w:val="00596F44"/>
    <w:rsid w:val="005970B4"/>
    <w:rsid w:val="005972AE"/>
    <w:rsid w:val="00597324"/>
    <w:rsid w:val="0059746C"/>
    <w:rsid w:val="00597865"/>
    <w:rsid w:val="00597988"/>
    <w:rsid w:val="00597DC7"/>
    <w:rsid w:val="00597EAE"/>
    <w:rsid w:val="00597EB2"/>
    <w:rsid w:val="005A00FA"/>
    <w:rsid w:val="005A0315"/>
    <w:rsid w:val="005A052D"/>
    <w:rsid w:val="005A0651"/>
    <w:rsid w:val="005A0744"/>
    <w:rsid w:val="005A0DD3"/>
    <w:rsid w:val="005A0F89"/>
    <w:rsid w:val="005A12DE"/>
    <w:rsid w:val="005A1582"/>
    <w:rsid w:val="005A1972"/>
    <w:rsid w:val="005A1A36"/>
    <w:rsid w:val="005A1AA6"/>
    <w:rsid w:val="005A1D9F"/>
    <w:rsid w:val="005A1F8F"/>
    <w:rsid w:val="005A1F97"/>
    <w:rsid w:val="005A2052"/>
    <w:rsid w:val="005A2102"/>
    <w:rsid w:val="005A309C"/>
    <w:rsid w:val="005A3341"/>
    <w:rsid w:val="005A3ECA"/>
    <w:rsid w:val="005A40C7"/>
    <w:rsid w:val="005A40CF"/>
    <w:rsid w:val="005A438B"/>
    <w:rsid w:val="005A4A99"/>
    <w:rsid w:val="005A505F"/>
    <w:rsid w:val="005A5844"/>
    <w:rsid w:val="005A5BA8"/>
    <w:rsid w:val="005A5D45"/>
    <w:rsid w:val="005A6009"/>
    <w:rsid w:val="005A64F5"/>
    <w:rsid w:val="005A6668"/>
    <w:rsid w:val="005A6F3A"/>
    <w:rsid w:val="005A7152"/>
    <w:rsid w:val="005A7BFE"/>
    <w:rsid w:val="005A7D58"/>
    <w:rsid w:val="005B049E"/>
    <w:rsid w:val="005B07AC"/>
    <w:rsid w:val="005B0ADB"/>
    <w:rsid w:val="005B0B70"/>
    <w:rsid w:val="005B0BDA"/>
    <w:rsid w:val="005B0F39"/>
    <w:rsid w:val="005B13E3"/>
    <w:rsid w:val="005B190D"/>
    <w:rsid w:val="005B1CED"/>
    <w:rsid w:val="005B1E21"/>
    <w:rsid w:val="005B2147"/>
    <w:rsid w:val="005B298C"/>
    <w:rsid w:val="005B313E"/>
    <w:rsid w:val="005B3631"/>
    <w:rsid w:val="005B3AC4"/>
    <w:rsid w:val="005B3B93"/>
    <w:rsid w:val="005B3D7C"/>
    <w:rsid w:val="005B3F0B"/>
    <w:rsid w:val="005B4006"/>
    <w:rsid w:val="005B4223"/>
    <w:rsid w:val="005B4699"/>
    <w:rsid w:val="005B47FD"/>
    <w:rsid w:val="005B51C6"/>
    <w:rsid w:val="005B52C5"/>
    <w:rsid w:val="005B53A7"/>
    <w:rsid w:val="005B595B"/>
    <w:rsid w:val="005B6380"/>
    <w:rsid w:val="005B6817"/>
    <w:rsid w:val="005B6CD1"/>
    <w:rsid w:val="005B71C8"/>
    <w:rsid w:val="005B745C"/>
    <w:rsid w:val="005B75C4"/>
    <w:rsid w:val="005B75EC"/>
    <w:rsid w:val="005B7A44"/>
    <w:rsid w:val="005C0152"/>
    <w:rsid w:val="005C06C2"/>
    <w:rsid w:val="005C0A8C"/>
    <w:rsid w:val="005C0D54"/>
    <w:rsid w:val="005C0F96"/>
    <w:rsid w:val="005C13C4"/>
    <w:rsid w:val="005C1DF7"/>
    <w:rsid w:val="005C1F65"/>
    <w:rsid w:val="005C2351"/>
    <w:rsid w:val="005C24AC"/>
    <w:rsid w:val="005C27CC"/>
    <w:rsid w:val="005C2B0C"/>
    <w:rsid w:val="005C2FA5"/>
    <w:rsid w:val="005C3442"/>
    <w:rsid w:val="005C3918"/>
    <w:rsid w:val="005C3EEC"/>
    <w:rsid w:val="005C43D4"/>
    <w:rsid w:val="005C43E2"/>
    <w:rsid w:val="005C4588"/>
    <w:rsid w:val="005C48BA"/>
    <w:rsid w:val="005C5075"/>
    <w:rsid w:val="005C5138"/>
    <w:rsid w:val="005C54D0"/>
    <w:rsid w:val="005C565C"/>
    <w:rsid w:val="005C57E1"/>
    <w:rsid w:val="005C5A37"/>
    <w:rsid w:val="005C6729"/>
    <w:rsid w:val="005C67E8"/>
    <w:rsid w:val="005C6A23"/>
    <w:rsid w:val="005C6AFE"/>
    <w:rsid w:val="005C6F34"/>
    <w:rsid w:val="005C6F91"/>
    <w:rsid w:val="005C78DF"/>
    <w:rsid w:val="005C7D1B"/>
    <w:rsid w:val="005D011D"/>
    <w:rsid w:val="005D0B3A"/>
    <w:rsid w:val="005D0B69"/>
    <w:rsid w:val="005D0C18"/>
    <w:rsid w:val="005D109A"/>
    <w:rsid w:val="005D1373"/>
    <w:rsid w:val="005D13C4"/>
    <w:rsid w:val="005D277E"/>
    <w:rsid w:val="005D2F89"/>
    <w:rsid w:val="005D38B8"/>
    <w:rsid w:val="005D38EB"/>
    <w:rsid w:val="005D3DFB"/>
    <w:rsid w:val="005D4671"/>
    <w:rsid w:val="005D4E62"/>
    <w:rsid w:val="005D5097"/>
    <w:rsid w:val="005D6030"/>
    <w:rsid w:val="005D6A61"/>
    <w:rsid w:val="005D6AF2"/>
    <w:rsid w:val="005D6E81"/>
    <w:rsid w:val="005D6F95"/>
    <w:rsid w:val="005D70D1"/>
    <w:rsid w:val="005D75C1"/>
    <w:rsid w:val="005D76F4"/>
    <w:rsid w:val="005D7741"/>
    <w:rsid w:val="005D7912"/>
    <w:rsid w:val="005D7EBA"/>
    <w:rsid w:val="005D7F1A"/>
    <w:rsid w:val="005E0526"/>
    <w:rsid w:val="005E0B0A"/>
    <w:rsid w:val="005E1D16"/>
    <w:rsid w:val="005E2265"/>
    <w:rsid w:val="005E22CE"/>
    <w:rsid w:val="005E2537"/>
    <w:rsid w:val="005E2F03"/>
    <w:rsid w:val="005E30F3"/>
    <w:rsid w:val="005E31C1"/>
    <w:rsid w:val="005E3503"/>
    <w:rsid w:val="005E3C7E"/>
    <w:rsid w:val="005E3D1B"/>
    <w:rsid w:val="005E3DA9"/>
    <w:rsid w:val="005E3F23"/>
    <w:rsid w:val="005E407D"/>
    <w:rsid w:val="005E4686"/>
    <w:rsid w:val="005E47CF"/>
    <w:rsid w:val="005E5BBF"/>
    <w:rsid w:val="005E5EE8"/>
    <w:rsid w:val="005E671B"/>
    <w:rsid w:val="005E6896"/>
    <w:rsid w:val="005E6DB2"/>
    <w:rsid w:val="005E7C12"/>
    <w:rsid w:val="005E7E33"/>
    <w:rsid w:val="005F01A1"/>
    <w:rsid w:val="005F079D"/>
    <w:rsid w:val="005F14FF"/>
    <w:rsid w:val="005F15FE"/>
    <w:rsid w:val="005F1F26"/>
    <w:rsid w:val="005F1F3F"/>
    <w:rsid w:val="005F226E"/>
    <w:rsid w:val="005F2ABD"/>
    <w:rsid w:val="005F2BC2"/>
    <w:rsid w:val="005F2EBC"/>
    <w:rsid w:val="005F2F59"/>
    <w:rsid w:val="005F39C2"/>
    <w:rsid w:val="005F3CB7"/>
    <w:rsid w:val="005F46DC"/>
    <w:rsid w:val="005F4B9F"/>
    <w:rsid w:val="005F4EE6"/>
    <w:rsid w:val="005F60F7"/>
    <w:rsid w:val="005F6482"/>
    <w:rsid w:val="005F648D"/>
    <w:rsid w:val="005F66D6"/>
    <w:rsid w:val="005F6CE3"/>
    <w:rsid w:val="005F6DF9"/>
    <w:rsid w:val="005F74E6"/>
    <w:rsid w:val="005F758E"/>
    <w:rsid w:val="00600043"/>
    <w:rsid w:val="00600419"/>
    <w:rsid w:val="00600995"/>
    <w:rsid w:val="00600AA4"/>
    <w:rsid w:val="00600B06"/>
    <w:rsid w:val="0060139A"/>
    <w:rsid w:val="0060239F"/>
    <w:rsid w:val="0060262E"/>
    <w:rsid w:val="00602CF5"/>
    <w:rsid w:val="00603396"/>
    <w:rsid w:val="006036AE"/>
    <w:rsid w:val="00603835"/>
    <w:rsid w:val="006048FB"/>
    <w:rsid w:val="00605414"/>
    <w:rsid w:val="0060544A"/>
    <w:rsid w:val="006055FD"/>
    <w:rsid w:val="00605939"/>
    <w:rsid w:val="00605C40"/>
    <w:rsid w:val="00605F4D"/>
    <w:rsid w:val="00606A92"/>
    <w:rsid w:val="00606B61"/>
    <w:rsid w:val="00606C03"/>
    <w:rsid w:val="00606D7A"/>
    <w:rsid w:val="00606FE8"/>
    <w:rsid w:val="00607034"/>
    <w:rsid w:val="006071D9"/>
    <w:rsid w:val="006071F8"/>
    <w:rsid w:val="00610137"/>
    <w:rsid w:val="006101E9"/>
    <w:rsid w:val="006104FE"/>
    <w:rsid w:val="00610584"/>
    <w:rsid w:val="006111DD"/>
    <w:rsid w:val="006113DF"/>
    <w:rsid w:val="00611F00"/>
    <w:rsid w:val="00612010"/>
    <w:rsid w:val="006126D1"/>
    <w:rsid w:val="006129F7"/>
    <w:rsid w:val="00612A14"/>
    <w:rsid w:val="00612F5A"/>
    <w:rsid w:val="00613090"/>
    <w:rsid w:val="006130EA"/>
    <w:rsid w:val="00613215"/>
    <w:rsid w:val="0061369B"/>
    <w:rsid w:val="00613948"/>
    <w:rsid w:val="00613DA0"/>
    <w:rsid w:val="0061403B"/>
    <w:rsid w:val="006140E3"/>
    <w:rsid w:val="00614E99"/>
    <w:rsid w:val="00615DE6"/>
    <w:rsid w:val="006168BB"/>
    <w:rsid w:val="006169D4"/>
    <w:rsid w:val="00616CF1"/>
    <w:rsid w:val="00617275"/>
    <w:rsid w:val="00617696"/>
    <w:rsid w:val="00620539"/>
    <w:rsid w:val="00620676"/>
    <w:rsid w:val="00620817"/>
    <w:rsid w:val="00620BCD"/>
    <w:rsid w:val="00620CEB"/>
    <w:rsid w:val="00620F8A"/>
    <w:rsid w:val="00621355"/>
    <w:rsid w:val="00621B50"/>
    <w:rsid w:val="00621B71"/>
    <w:rsid w:val="00621B87"/>
    <w:rsid w:val="00621E96"/>
    <w:rsid w:val="00621EBE"/>
    <w:rsid w:val="00621F9C"/>
    <w:rsid w:val="00622074"/>
    <w:rsid w:val="006227AD"/>
    <w:rsid w:val="00622857"/>
    <w:rsid w:val="00622B69"/>
    <w:rsid w:val="00622C6E"/>
    <w:rsid w:val="0062343F"/>
    <w:rsid w:val="00623630"/>
    <w:rsid w:val="0062409D"/>
    <w:rsid w:val="0062473C"/>
    <w:rsid w:val="00624C00"/>
    <w:rsid w:val="0062512A"/>
    <w:rsid w:val="0062651E"/>
    <w:rsid w:val="00626CB1"/>
    <w:rsid w:val="006271F4"/>
    <w:rsid w:val="006275DF"/>
    <w:rsid w:val="00627649"/>
    <w:rsid w:val="00630349"/>
    <w:rsid w:val="00630C4F"/>
    <w:rsid w:val="00631754"/>
    <w:rsid w:val="00631BDD"/>
    <w:rsid w:val="00631C03"/>
    <w:rsid w:val="00632175"/>
    <w:rsid w:val="006323B3"/>
    <w:rsid w:val="006323F6"/>
    <w:rsid w:val="0063249C"/>
    <w:rsid w:val="006326C4"/>
    <w:rsid w:val="006328B4"/>
    <w:rsid w:val="006329F6"/>
    <w:rsid w:val="0063313F"/>
    <w:rsid w:val="006333D6"/>
    <w:rsid w:val="00633575"/>
    <w:rsid w:val="006335ED"/>
    <w:rsid w:val="006341B5"/>
    <w:rsid w:val="00634425"/>
    <w:rsid w:val="006349BC"/>
    <w:rsid w:val="00634D1A"/>
    <w:rsid w:val="00635535"/>
    <w:rsid w:val="00635639"/>
    <w:rsid w:val="006356C8"/>
    <w:rsid w:val="00635A4C"/>
    <w:rsid w:val="00636B1E"/>
    <w:rsid w:val="00636C54"/>
    <w:rsid w:val="00636FB2"/>
    <w:rsid w:val="00637081"/>
    <w:rsid w:val="00637125"/>
    <w:rsid w:val="006373B7"/>
    <w:rsid w:val="00640064"/>
    <w:rsid w:val="00640135"/>
    <w:rsid w:val="006403D2"/>
    <w:rsid w:val="006405DB"/>
    <w:rsid w:val="0064073B"/>
    <w:rsid w:val="006407A1"/>
    <w:rsid w:val="00640A98"/>
    <w:rsid w:val="00640CB4"/>
    <w:rsid w:val="00640DFA"/>
    <w:rsid w:val="00641E8C"/>
    <w:rsid w:val="00642C4E"/>
    <w:rsid w:val="00642C90"/>
    <w:rsid w:val="00644FBE"/>
    <w:rsid w:val="0064516D"/>
    <w:rsid w:val="0064584D"/>
    <w:rsid w:val="00646F5E"/>
    <w:rsid w:val="00647D96"/>
    <w:rsid w:val="00647F9A"/>
    <w:rsid w:val="0065074C"/>
    <w:rsid w:val="00650874"/>
    <w:rsid w:val="00650F01"/>
    <w:rsid w:val="00650F3A"/>
    <w:rsid w:val="006510FB"/>
    <w:rsid w:val="006514BF"/>
    <w:rsid w:val="006515D4"/>
    <w:rsid w:val="00651E77"/>
    <w:rsid w:val="00652118"/>
    <w:rsid w:val="00652767"/>
    <w:rsid w:val="00652B30"/>
    <w:rsid w:val="00653113"/>
    <w:rsid w:val="00653863"/>
    <w:rsid w:val="00653F95"/>
    <w:rsid w:val="00654110"/>
    <w:rsid w:val="00654199"/>
    <w:rsid w:val="006541AB"/>
    <w:rsid w:val="00654F1D"/>
    <w:rsid w:val="006551FB"/>
    <w:rsid w:val="0065528E"/>
    <w:rsid w:val="00655574"/>
    <w:rsid w:val="00655654"/>
    <w:rsid w:val="006556C3"/>
    <w:rsid w:val="00655809"/>
    <w:rsid w:val="00655AD1"/>
    <w:rsid w:val="00655EB9"/>
    <w:rsid w:val="006563EC"/>
    <w:rsid w:val="0065642C"/>
    <w:rsid w:val="0065680A"/>
    <w:rsid w:val="00656D6E"/>
    <w:rsid w:val="006570B7"/>
    <w:rsid w:val="006570DC"/>
    <w:rsid w:val="00657851"/>
    <w:rsid w:val="00657F3E"/>
    <w:rsid w:val="00657FE3"/>
    <w:rsid w:val="0066031C"/>
    <w:rsid w:val="0066052F"/>
    <w:rsid w:val="00660886"/>
    <w:rsid w:val="00660AC4"/>
    <w:rsid w:val="00660B96"/>
    <w:rsid w:val="00661146"/>
    <w:rsid w:val="006613A9"/>
    <w:rsid w:val="00661616"/>
    <w:rsid w:val="00661BCD"/>
    <w:rsid w:val="00661C2A"/>
    <w:rsid w:val="006620B2"/>
    <w:rsid w:val="00662B1A"/>
    <w:rsid w:val="00662B78"/>
    <w:rsid w:val="006632EE"/>
    <w:rsid w:val="00663405"/>
    <w:rsid w:val="00663EFB"/>
    <w:rsid w:val="00663F78"/>
    <w:rsid w:val="006640E1"/>
    <w:rsid w:val="006643B7"/>
    <w:rsid w:val="00664775"/>
    <w:rsid w:val="00664814"/>
    <w:rsid w:val="006649CC"/>
    <w:rsid w:val="00664E07"/>
    <w:rsid w:val="00664EA8"/>
    <w:rsid w:val="006655C9"/>
    <w:rsid w:val="006656E5"/>
    <w:rsid w:val="0066574B"/>
    <w:rsid w:val="006658FB"/>
    <w:rsid w:val="00665BCC"/>
    <w:rsid w:val="00665E9D"/>
    <w:rsid w:val="00665FBF"/>
    <w:rsid w:val="00665FFB"/>
    <w:rsid w:val="006665B2"/>
    <w:rsid w:val="00666B11"/>
    <w:rsid w:val="00666E1B"/>
    <w:rsid w:val="00667075"/>
    <w:rsid w:val="0066745F"/>
    <w:rsid w:val="006674CB"/>
    <w:rsid w:val="006677B7"/>
    <w:rsid w:val="00670578"/>
    <w:rsid w:val="006706A7"/>
    <w:rsid w:val="00670B31"/>
    <w:rsid w:val="00670C22"/>
    <w:rsid w:val="00671037"/>
    <w:rsid w:val="00671081"/>
    <w:rsid w:val="006713BA"/>
    <w:rsid w:val="006714F4"/>
    <w:rsid w:val="00671797"/>
    <w:rsid w:val="00672002"/>
    <w:rsid w:val="00672315"/>
    <w:rsid w:val="00672824"/>
    <w:rsid w:val="0067313D"/>
    <w:rsid w:val="006732D6"/>
    <w:rsid w:val="00673655"/>
    <w:rsid w:val="00673AF5"/>
    <w:rsid w:val="0067401C"/>
    <w:rsid w:val="00674073"/>
    <w:rsid w:val="00674319"/>
    <w:rsid w:val="0067447E"/>
    <w:rsid w:val="00675A9F"/>
    <w:rsid w:val="006763E5"/>
    <w:rsid w:val="006768C0"/>
    <w:rsid w:val="00676A36"/>
    <w:rsid w:val="00676BEF"/>
    <w:rsid w:val="00676E90"/>
    <w:rsid w:val="00676FEE"/>
    <w:rsid w:val="00677794"/>
    <w:rsid w:val="00677D5D"/>
    <w:rsid w:val="00677FB3"/>
    <w:rsid w:val="00680A70"/>
    <w:rsid w:val="006813B8"/>
    <w:rsid w:val="0068149B"/>
    <w:rsid w:val="00681762"/>
    <w:rsid w:val="00681939"/>
    <w:rsid w:val="006821A0"/>
    <w:rsid w:val="0068298E"/>
    <w:rsid w:val="00683561"/>
    <w:rsid w:val="0068360A"/>
    <w:rsid w:val="00684687"/>
    <w:rsid w:val="00685FA3"/>
    <w:rsid w:val="00686308"/>
    <w:rsid w:val="00686546"/>
    <w:rsid w:val="00686A91"/>
    <w:rsid w:val="00686BE6"/>
    <w:rsid w:val="00687130"/>
    <w:rsid w:val="00687D05"/>
    <w:rsid w:val="00687DC9"/>
    <w:rsid w:val="00687FFE"/>
    <w:rsid w:val="00690318"/>
    <w:rsid w:val="0069036C"/>
    <w:rsid w:val="00690915"/>
    <w:rsid w:val="00690B52"/>
    <w:rsid w:val="00690BEA"/>
    <w:rsid w:val="00690F9C"/>
    <w:rsid w:val="006913C5"/>
    <w:rsid w:val="00691D43"/>
    <w:rsid w:val="00692922"/>
    <w:rsid w:val="00692A1B"/>
    <w:rsid w:val="00692B12"/>
    <w:rsid w:val="00692D7A"/>
    <w:rsid w:val="00692FE6"/>
    <w:rsid w:val="00693990"/>
    <w:rsid w:val="00694103"/>
    <w:rsid w:val="00694261"/>
    <w:rsid w:val="00694EE7"/>
    <w:rsid w:val="00694FB2"/>
    <w:rsid w:val="006953DD"/>
    <w:rsid w:val="0069558E"/>
    <w:rsid w:val="006956E3"/>
    <w:rsid w:val="0069591A"/>
    <w:rsid w:val="00695C07"/>
    <w:rsid w:val="00696241"/>
    <w:rsid w:val="00696E49"/>
    <w:rsid w:val="00696EA3"/>
    <w:rsid w:val="00697A45"/>
    <w:rsid w:val="006A09EC"/>
    <w:rsid w:val="006A1776"/>
    <w:rsid w:val="006A1B4C"/>
    <w:rsid w:val="006A1BF5"/>
    <w:rsid w:val="006A2501"/>
    <w:rsid w:val="006A3307"/>
    <w:rsid w:val="006A35AE"/>
    <w:rsid w:val="006A3FEF"/>
    <w:rsid w:val="006A44FF"/>
    <w:rsid w:val="006A4A35"/>
    <w:rsid w:val="006A4A3D"/>
    <w:rsid w:val="006A5132"/>
    <w:rsid w:val="006A513D"/>
    <w:rsid w:val="006A6241"/>
    <w:rsid w:val="006A625E"/>
    <w:rsid w:val="006A64A7"/>
    <w:rsid w:val="006A64C7"/>
    <w:rsid w:val="006A6A1D"/>
    <w:rsid w:val="006A6D71"/>
    <w:rsid w:val="006A6FB0"/>
    <w:rsid w:val="006A77A5"/>
    <w:rsid w:val="006A7906"/>
    <w:rsid w:val="006B058B"/>
    <w:rsid w:val="006B07CA"/>
    <w:rsid w:val="006B090E"/>
    <w:rsid w:val="006B0F4D"/>
    <w:rsid w:val="006B1326"/>
    <w:rsid w:val="006B1408"/>
    <w:rsid w:val="006B1450"/>
    <w:rsid w:val="006B1553"/>
    <w:rsid w:val="006B199F"/>
    <w:rsid w:val="006B1AAF"/>
    <w:rsid w:val="006B236F"/>
    <w:rsid w:val="006B25BF"/>
    <w:rsid w:val="006B2D5A"/>
    <w:rsid w:val="006B2E33"/>
    <w:rsid w:val="006B343F"/>
    <w:rsid w:val="006B3895"/>
    <w:rsid w:val="006B3A0D"/>
    <w:rsid w:val="006B439B"/>
    <w:rsid w:val="006B4421"/>
    <w:rsid w:val="006B442D"/>
    <w:rsid w:val="006B4696"/>
    <w:rsid w:val="006B49BF"/>
    <w:rsid w:val="006B518E"/>
    <w:rsid w:val="006B5423"/>
    <w:rsid w:val="006B592E"/>
    <w:rsid w:val="006B5E2D"/>
    <w:rsid w:val="006B5E6B"/>
    <w:rsid w:val="006B6415"/>
    <w:rsid w:val="006B671A"/>
    <w:rsid w:val="006B69BE"/>
    <w:rsid w:val="006B6CFE"/>
    <w:rsid w:val="006B6F19"/>
    <w:rsid w:val="006B6FF3"/>
    <w:rsid w:val="006B7111"/>
    <w:rsid w:val="006B7AA2"/>
    <w:rsid w:val="006C0522"/>
    <w:rsid w:val="006C0BC1"/>
    <w:rsid w:val="006C0CB5"/>
    <w:rsid w:val="006C0F2A"/>
    <w:rsid w:val="006C1BDD"/>
    <w:rsid w:val="006C2307"/>
    <w:rsid w:val="006C2513"/>
    <w:rsid w:val="006C29F6"/>
    <w:rsid w:val="006C2E9B"/>
    <w:rsid w:val="006C2F50"/>
    <w:rsid w:val="006C3428"/>
    <w:rsid w:val="006C38C6"/>
    <w:rsid w:val="006C3B8E"/>
    <w:rsid w:val="006C3D57"/>
    <w:rsid w:val="006C4511"/>
    <w:rsid w:val="006C4BD8"/>
    <w:rsid w:val="006C56BE"/>
    <w:rsid w:val="006C574B"/>
    <w:rsid w:val="006C60A6"/>
    <w:rsid w:val="006C75E2"/>
    <w:rsid w:val="006C7701"/>
    <w:rsid w:val="006C7F36"/>
    <w:rsid w:val="006D1CEB"/>
    <w:rsid w:val="006D260C"/>
    <w:rsid w:val="006D28B1"/>
    <w:rsid w:val="006D2A5D"/>
    <w:rsid w:val="006D3721"/>
    <w:rsid w:val="006D4160"/>
    <w:rsid w:val="006D43B5"/>
    <w:rsid w:val="006D5022"/>
    <w:rsid w:val="006D5221"/>
    <w:rsid w:val="006D577B"/>
    <w:rsid w:val="006D5BD4"/>
    <w:rsid w:val="006D5C2A"/>
    <w:rsid w:val="006D6258"/>
    <w:rsid w:val="006D73AA"/>
    <w:rsid w:val="006D7538"/>
    <w:rsid w:val="006D7ADD"/>
    <w:rsid w:val="006D7FC1"/>
    <w:rsid w:val="006E0A6D"/>
    <w:rsid w:val="006E0AE8"/>
    <w:rsid w:val="006E130F"/>
    <w:rsid w:val="006E1405"/>
    <w:rsid w:val="006E1742"/>
    <w:rsid w:val="006E1788"/>
    <w:rsid w:val="006E1839"/>
    <w:rsid w:val="006E1A1C"/>
    <w:rsid w:val="006E1C2F"/>
    <w:rsid w:val="006E1D24"/>
    <w:rsid w:val="006E23A9"/>
    <w:rsid w:val="006E2546"/>
    <w:rsid w:val="006E28A6"/>
    <w:rsid w:val="006E29E0"/>
    <w:rsid w:val="006E2D29"/>
    <w:rsid w:val="006E33D2"/>
    <w:rsid w:val="006E3962"/>
    <w:rsid w:val="006E3DE6"/>
    <w:rsid w:val="006E456E"/>
    <w:rsid w:val="006E4ED7"/>
    <w:rsid w:val="006E55F2"/>
    <w:rsid w:val="006E6BFC"/>
    <w:rsid w:val="006E6EBC"/>
    <w:rsid w:val="006E6FD1"/>
    <w:rsid w:val="006E7239"/>
    <w:rsid w:val="006E72E8"/>
    <w:rsid w:val="006E7318"/>
    <w:rsid w:val="006E7AF2"/>
    <w:rsid w:val="006E7B6F"/>
    <w:rsid w:val="006E7BDF"/>
    <w:rsid w:val="006E7C03"/>
    <w:rsid w:val="006F024E"/>
    <w:rsid w:val="006F0602"/>
    <w:rsid w:val="006F0D3D"/>
    <w:rsid w:val="006F0F5A"/>
    <w:rsid w:val="006F1658"/>
    <w:rsid w:val="006F1C1C"/>
    <w:rsid w:val="006F23C3"/>
    <w:rsid w:val="006F246D"/>
    <w:rsid w:val="006F249F"/>
    <w:rsid w:val="006F2500"/>
    <w:rsid w:val="006F3191"/>
    <w:rsid w:val="006F3AF3"/>
    <w:rsid w:val="006F4033"/>
    <w:rsid w:val="006F4386"/>
    <w:rsid w:val="006F447C"/>
    <w:rsid w:val="006F4979"/>
    <w:rsid w:val="006F5321"/>
    <w:rsid w:val="006F536E"/>
    <w:rsid w:val="006F5A5F"/>
    <w:rsid w:val="006F5EEB"/>
    <w:rsid w:val="006F6A0A"/>
    <w:rsid w:val="006F7C2C"/>
    <w:rsid w:val="00700999"/>
    <w:rsid w:val="00700A36"/>
    <w:rsid w:val="00700B2B"/>
    <w:rsid w:val="0070135C"/>
    <w:rsid w:val="0070139A"/>
    <w:rsid w:val="007019F4"/>
    <w:rsid w:val="0070207B"/>
    <w:rsid w:val="007020C3"/>
    <w:rsid w:val="007021CD"/>
    <w:rsid w:val="0070229C"/>
    <w:rsid w:val="0070235B"/>
    <w:rsid w:val="00702BB3"/>
    <w:rsid w:val="00703B15"/>
    <w:rsid w:val="00703D7A"/>
    <w:rsid w:val="007041D3"/>
    <w:rsid w:val="0070424A"/>
    <w:rsid w:val="0070485F"/>
    <w:rsid w:val="00704A38"/>
    <w:rsid w:val="00704B4A"/>
    <w:rsid w:val="007056A3"/>
    <w:rsid w:val="00705E55"/>
    <w:rsid w:val="00705F36"/>
    <w:rsid w:val="00706420"/>
    <w:rsid w:val="0070645C"/>
    <w:rsid w:val="00706730"/>
    <w:rsid w:val="00706983"/>
    <w:rsid w:val="00706B9A"/>
    <w:rsid w:val="00706E9D"/>
    <w:rsid w:val="00707346"/>
    <w:rsid w:val="007074F5"/>
    <w:rsid w:val="00707D15"/>
    <w:rsid w:val="007100D6"/>
    <w:rsid w:val="007101B2"/>
    <w:rsid w:val="00710874"/>
    <w:rsid w:val="00710D3E"/>
    <w:rsid w:val="0071121D"/>
    <w:rsid w:val="007113C4"/>
    <w:rsid w:val="00711441"/>
    <w:rsid w:val="0071181A"/>
    <w:rsid w:val="0071183C"/>
    <w:rsid w:val="00712348"/>
    <w:rsid w:val="0071236F"/>
    <w:rsid w:val="0071247F"/>
    <w:rsid w:val="007124B9"/>
    <w:rsid w:val="00712717"/>
    <w:rsid w:val="007128F6"/>
    <w:rsid w:val="0071338E"/>
    <w:rsid w:val="0071395A"/>
    <w:rsid w:val="00713B10"/>
    <w:rsid w:val="00714FAF"/>
    <w:rsid w:val="00716196"/>
    <w:rsid w:val="0071619D"/>
    <w:rsid w:val="0071633E"/>
    <w:rsid w:val="00716604"/>
    <w:rsid w:val="007168DB"/>
    <w:rsid w:val="00717030"/>
    <w:rsid w:val="0071705E"/>
    <w:rsid w:val="0071755A"/>
    <w:rsid w:val="007204D8"/>
    <w:rsid w:val="00720A2E"/>
    <w:rsid w:val="00720D93"/>
    <w:rsid w:val="0072106A"/>
    <w:rsid w:val="007213C7"/>
    <w:rsid w:val="00721606"/>
    <w:rsid w:val="007219ED"/>
    <w:rsid w:val="00721EFE"/>
    <w:rsid w:val="00722306"/>
    <w:rsid w:val="0072382C"/>
    <w:rsid w:val="00723A6B"/>
    <w:rsid w:val="007240E7"/>
    <w:rsid w:val="007248E8"/>
    <w:rsid w:val="00725626"/>
    <w:rsid w:val="007259D3"/>
    <w:rsid w:val="00726089"/>
    <w:rsid w:val="00726E47"/>
    <w:rsid w:val="0072720E"/>
    <w:rsid w:val="007272C5"/>
    <w:rsid w:val="0073009E"/>
    <w:rsid w:val="00730754"/>
    <w:rsid w:val="00730DF9"/>
    <w:rsid w:val="00730E4D"/>
    <w:rsid w:val="00731D74"/>
    <w:rsid w:val="00731E11"/>
    <w:rsid w:val="00732248"/>
    <w:rsid w:val="00732B1C"/>
    <w:rsid w:val="0073306A"/>
    <w:rsid w:val="007337EC"/>
    <w:rsid w:val="00733B70"/>
    <w:rsid w:val="00733E8D"/>
    <w:rsid w:val="00733F2A"/>
    <w:rsid w:val="0073476B"/>
    <w:rsid w:val="00734D83"/>
    <w:rsid w:val="00735508"/>
    <w:rsid w:val="007357C5"/>
    <w:rsid w:val="00736F27"/>
    <w:rsid w:val="00736FBF"/>
    <w:rsid w:val="00737873"/>
    <w:rsid w:val="00737A2B"/>
    <w:rsid w:val="00737BAC"/>
    <w:rsid w:val="00737BF8"/>
    <w:rsid w:val="00737C7D"/>
    <w:rsid w:val="007401A0"/>
    <w:rsid w:val="0074072A"/>
    <w:rsid w:val="007408B0"/>
    <w:rsid w:val="007409C9"/>
    <w:rsid w:val="00740EC4"/>
    <w:rsid w:val="0074112F"/>
    <w:rsid w:val="007412CA"/>
    <w:rsid w:val="007414C8"/>
    <w:rsid w:val="00741C86"/>
    <w:rsid w:val="00741D3B"/>
    <w:rsid w:val="00742121"/>
    <w:rsid w:val="00742A9D"/>
    <w:rsid w:val="00743140"/>
    <w:rsid w:val="00743333"/>
    <w:rsid w:val="0074375A"/>
    <w:rsid w:val="007437AF"/>
    <w:rsid w:val="00743CCC"/>
    <w:rsid w:val="00744991"/>
    <w:rsid w:val="00744AE4"/>
    <w:rsid w:val="00744CE6"/>
    <w:rsid w:val="00744E69"/>
    <w:rsid w:val="00745019"/>
    <w:rsid w:val="00745D39"/>
    <w:rsid w:val="00746802"/>
    <w:rsid w:val="00746905"/>
    <w:rsid w:val="0074694A"/>
    <w:rsid w:val="00746A93"/>
    <w:rsid w:val="00746BE3"/>
    <w:rsid w:val="00746D24"/>
    <w:rsid w:val="00747DDA"/>
    <w:rsid w:val="00747FE9"/>
    <w:rsid w:val="00750295"/>
    <w:rsid w:val="0075043A"/>
    <w:rsid w:val="0075055D"/>
    <w:rsid w:val="00750C11"/>
    <w:rsid w:val="00750C87"/>
    <w:rsid w:val="00751132"/>
    <w:rsid w:val="00751E51"/>
    <w:rsid w:val="00751EA8"/>
    <w:rsid w:val="007523F7"/>
    <w:rsid w:val="00753114"/>
    <w:rsid w:val="00753117"/>
    <w:rsid w:val="007534B1"/>
    <w:rsid w:val="00753745"/>
    <w:rsid w:val="00753B1D"/>
    <w:rsid w:val="00753DFF"/>
    <w:rsid w:val="007546C3"/>
    <w:rsid w:val="0075489B"/>
    <w:rsid w:val="00754C3D"/>
    <w:rsid w:val="00754FF5"/>
    <w:rsid w:val="007551A8"/>
    <w:rsid w:val="00755317"/>
    <w:rsid w:val="00755656"/>
    <w:rsid w:val="007556B1"/>
    <w:rsid w:val="00755CB7"/>
    <w:rsid w:val="00755CEB"/>
    <w:rsid w:val="00755F33"/>
    <w:rsid w:val="00755FA6"/>
    <w:rsid w:val="0075697F"/>
    <w:rsid w:val="0075724B"/>
    <w:rsid w:val="00757424"/>
    <w:rsid w:val="00757C74"/>
    <w:rsid w:val="0076001A"/>
    <w:rsid w:val="00760044"/>
    <w:rsid w:val="007609F5"/>
    <w:rsid w:val="00760D0A"/>
    <w:rsid w:val="00760DC7"/>
    <w:rsid w:val="00760F97"/>
    <w:rsid w:val="007618AD"/>
    <w:rsid w:val="00761994"/>
    <w:rsid w:val="00761B60"/>
    <w:rsid w:val="00761CA0"/>
    <w:rsid w:val="00762569"/>
    <w:rsid w:val="00762974"/>
    <w:rsid w:val="00762A01"/>
    <w:rsid w:val="00762A40"/>
    <w:rsid w:val="00762F36"/>
    <w:rsid w:val="007633F9"/>
    <w:rsid w:val="007637CA"/>
    <w:rsid w:val="00763DA6"/>
    <w:rsid w:val="00763E2E"/>
    <w:rsid w:val="00764018"/>
    <w:rsid w:val="007642C1"/>
    <w:rsid w:val="0076448C"/>
    <w:rsid w:val="007649B8"/>
    <w:rsid w:val="00764A22"/>
    <w:rsid w:val="00764A9B"/>
    <w:rsid w:val="0076520F"/>
    <w:rsid w:val="0076546A"/>
    <w:rsid w:val="00765BE5"/>
    <w:rsid w:val="00765EAD"/>
    <w:rsid w:val="00765F5B"/>
    <w:rsid w:val="007660D0"/>
    <w:rsid w:val="007660E5"/>
    <w:rsid w:val="0076620A"/>
    <w:rsid w:val="00766BB2"/>
    <w:rsid w:val="00766EDE"/>
    <w:rsid w:val="007673F4"/>
    <w:rsid w:val="00767E86"/>
    <w:rsid w:val="00767F57"/>
    <w:rsid w:val="00770437"/>
    <w:rsid w:val="00770E33"/>
    <w:rsid w:val="00770F23"/>
    <w:rsid w:val="007714D4"/>
    <w:rsid w:val="007716AF"/>
    <w:rsid w:val="00772210"/>
    <w:rsid w:val="0077305A"/>
    <w:rsid w:val="00773321"/>
    <w:rsid w:val="00773AAE"/>
    <w:rsid w:val="007744BF"/>
    <w:rsid w:val="007751D9"/>
    <w:rsid w:val="00775A23"/>
    <w:rsid w:val="00775B84"/>
    <w:rsid w:val="00775D60"/>
    <w:rsid w:val="00775DB4"/>
    <w:rsid w:val="00775E76"/>
    <w:rsid w:val="00776A2C"/>
    <w:rsid w:val="00776CFD"/>
    <w:rsid w:val="00777329"/>
    <w:rsid w:val="00777760"/>
    <w:rsid w:val="007779AF"/>
    <w:rsid w:val="00777BA7"/>
    <w:rsid w:val="00780141"/>
    <w:rsid w:val="007812B2"/>
    <w:rsid w:val="0078137E"/>
    <w:rsid w:val="0078150C"/>
    <w:rsid w:val="00781922"/>
    <w:rsid w:val="0078205A"/>
    <w:rsid w:val="00782F33"/>
    <w:rsid w:val="00783674"/>
    <w:rsid w:val="00783910"/>
    <w:rsid w:val="007841CC"/>
    <w:rsid w:val="0078516D"/>
    <w:rsid w:val="007854A7"/>
    <w:rsid w:val="007857ED"/>
    <w:rsid w:val="00787138"/>
    <w:rsid w:val="0078729C"/>
    <w:rsid w:val="00790185"/>
    <w:rsid w:val="0079063A"/>
    <w:rsid w:val="007908DD"/>
    <w:rsid w:val="007910D6"/>
    <w:rsid w:val="007914D0"/>
    <w:rsid w:val="007928DC"/>
    <w:rsid w:val="00792AEB"/>
    <w:rsid w:val="00792C82"/>
    <w:rsid w:val="00792DF7"/>
    <w:rsid w:val="0079323D"/>
    <w:rsid w:val="007937C4"/>
    <w:rsid w:val="00793DAE"/>
    <w:rsid w:val="00793EEC"/>
    <w:rsid w:val="007944DD"/>
    <w:rsid w:val="00794BDC"/>
    <w:rsid w:val="00795176"/>
    <w:rsid w:val="0079598D"/>
    <w:rsid w:val="00795E88"/>
    <w:rsid w:val="007972D1"/>
    <w:rsid w:val="00797526"/>
    <w:rsid w:val="00797B85"/>
    <w:rsid w:val="00797BF4"/>
    <w:rsid w:val="00797F49"/>
    <w:rsid w:val="00797F8E"/>
    <w:rsid w:val="007A0268"/>
    <w:rsid w:val="007A08A1"/>
    <w:rsid w:val="007A0C75"/>
    <w:rsid w:val="007A10C5"/>
    <w:rsid w:val="007A11E1"/>
    <w:rsid w:val="007A255E"/>
    <w:rsid w:val="007A26C1"/>
    <w:rsid w:val="007A38E2"/>
    <w:rsid w:val="007A3B2A"/>
    <w:rsid w:val="007A3FEB"/>
    <w:rsid w:val="007A4B32"/>
    <w:rsid w:val="007A4D57"/>
    <w:rsid w:val="007A5923"/>
    <w:rsid w:val="007A6039"/>
    <w:rsid w:val="007A6046"/>
    <w:rsid w:val="007A673D"/>
    <w:rsid w:val="007A692B"/>
    <w:rsid w:val="007A6BAF"/>
    <w:rsid w:val="007A7450"/>
    <w:rsid w:val="007A75C1"/>
    <w:rsid w:val="007A76C6"/>
    <w:rsid w:val="007A771C"/>
    <w:rsid w:val="007A7BE6"/>
    <w:rsid w:val="007A7D62"/>
    <w:rsid w:val="007B00E3"/>
    <w:rsid w:val="007B0F8F"/>
    <w:rsid w:val="007B168E"/>
    <w:rsid w:val="007B18F4"/>
    <w:rsid w:val="007B19AB"/>
    <w:rsid w:val="007B1C16"/>
    <w:rsid w:val="007B2DB7"/>
    <w:rsid w:val="007B3091"/>
    <w:rsid w:val="007B353C"/>
    <w:rsid w:val="007B35C7"/>
    <w:rsid w:val="007B45D5"/>
    <w:rsid w:val="007B4F45"/>
    <w:rsid w:val="007B55D4"/>
    <w:rsid w:val="007B5889"/>
    <w:rsid w:val="007B5FBB"/>
    <w:rsid w:val="007B5FE5"/>
    <w:rsid w:val="007B663E"/>
    <w:rsid w:val="007B6A16"/>
    <w:rsid w:val="007B7336"/>
    <w:rsid w:val="007B741F"/>
    <w:rsid w:val="007C0C36"/>
    <w:rsid w:val="007C0F6D"/>
    <w:rsid w:val="007C13EC"/>
    <w:rsid w:val="007C14DD"/>
    <w:rsid w:val="007C19DC"/>
    <w:rsid w:val="007C2880"/>
    <w:rsid w:val="007C2D34"/>
    <w:rsid w:val="007C2E74"/>
    <w:rsid w:val="007C3BFB"/>
    <w:rsid w:val="007C3C30"/>
    <w:rsid w:val="007C3DE7"/>
    <w:rsid w:val="007C43BD"/>
    <w:rsid w:val="007C4400"/>
    <w:rsid w:val="007C4E11"/>
    <w:rsid w:val="007C5529"/>
    <w:rsid w:val="007C5558"/>
    <w:rsid w:val="007C5DA1"/>
    <w:rsid w:val="007C60A8"/>
    <w:rsid w:val="007C69CE"/>
    <w:rsid w:val="007C719B"/>
    <w:rsid w:val="007C7768"/>
    <w:rsid w:val="007C7FCB"/>
    <w:rsid w:val="007D029F"/>
    <w:rsid w:val="007D066F"/>
    <w:rsid w:val="007D0C0A"/>
    <w:rsid w:val="007D0C0F"/>
    <w:rsid w:val="007D0D03"/>
    <w:rsid w:val="007D0D23"/>
    <w:rsid w:val="007D0D90"/>
    <w:rsid w:val="007D152A"/>
    <w:rsid w:val="007D15C9"/>
    <w:rsid w:val="007D17D8"/>
    <w:rsid w:val="007D1B3A"/>
    <w:rsid w:val="007D1F33"/>
    <w:rsid w:val="007D2780"/>
    <w:rsid w:val="007D322C"/>
    <w:rsid w:val="007D356E"/>
    <w:rsid w:val="007D3AE6"/>
    <w:rsid w:val="007D3FB2"/>
    <w:rsid w:val="007D403A"/>
    <w:rsid w:val="007D44D4"/>
    <w:rsid w:val="007D4697"/>
    <w:rsid w:val="007D5172"/>
    <w:rsid w:val="007D58D3"/>
    <w:rsid w:val="007D6200"/>
    <w:rsid w:val="007D63DF"/>
    <w:rsid w:val="007D6D0D"/>
    <w:rsid w:val="007D6E42"/>
    <w:rsid w:val="007D6E61"/>
    <w:rsid w:val="007D72C2"/>
    <w:rsid w:val="007D7729"/>
    <w:rsid w:val="007E065C"/>
    <w:rsid w:val="007E0728"/>
    <w:rsid w:val="007E09AA"/>
    <w:rsid w:val="007E114F"/>
    <w:rsid w:val="007E1342"/>
    <w:rsid w:val="007E13B3"/>
    <w:rsid w:val="007E13DE"/>
    <w:rsid w:val="007E1E2A"/>
    <w:rsid w:val="007E2132"/>
    <w:rsid w:val="007E23B6"/>
    <w:rsid w:val="007E3516"/>
    <w:rsid w:val="007E38B7"/>
    <w:rsid w:val="007E43CC"/>
    <w:rsid w:val="007E4A1F"/>
    <w:rsid w:val="007E4E19"/>
    <w:rsid w:val="007E4FD8"/>
    <w:rsid w:val="007E503F"/>
    <w:rsid w:val="007E5062"/>
    <w:rsid w:val="007E54D2"/>
    <w:rsid w:val="007E5507"/>
    <w:rsid w:val="007E5992"/>
    <w:rsid w:val="007E63C0"/>
    <w:rsid w:val="007E6523"/>
    <w:rsid w:val="007E6678"/>
    <w:rsid w:val="007E6B71"/>
    <w:rsid w:val="007E6CC5"/>
    <w:rsid w:val="007E6D6E"/>
    <w:rsid w:val="007E6FDF"/>
    <w:rsid w:val="007E72CD"/>
    <w:rsid w:val="007E751C"/>
    <w:rsid w:val="007E78AE"/>
    <w:rsid w:val="007F0068"/>
    <w:rsid w:val="007F0B4B"/>
    <w:rsid w:val="007F1A7F"/>
    <w:rsid w:val="007F1C4C"/>
    <w:rsid w:val="007F24E5"/>
    <w:rsid w:val="007F2B5A"/>
    <w:rsid w:val="007F35F5"/>
    <w:rsid w:val="007F46E6"/>
    <w:rsid w:val="007F47BE"/>
    <w:rsid w:val="007F4B23"/>
    <w:rsid w:val="007F4FA0"/>
    <w:rsid w:val="007F5289"/>
    <w:rsid w:val="007F5367"/>
    <w:rsid w:val="007F5A0C"/>
    <w:rsid w:val="007F5D37"/>
    <w:rsid w:val="007F5F22"/>
    <w:rsid w:val="007F61F3"/>
    <w:rsid w:val="007F66B1"/>
    <w:rsid w:val="00800D28"/>
    <w:rsid w:val="00800FC2"/>
    <w:rsid w:val="0080110D"/>
    <w:rsid w:val="0080110F"/>
    <w:rsid w:val="008012E9"/>
    <w:rsid w:val="008016B1"/>
    <w:rsid w:val="008017B8"/>
    <w:rsid w:val="0080187B"/>
    <w:rsid w:val="008021EE"/>
    <w:rsid w:val="0080341B"/>
    <w:rsid w:val="0080355E"/>
    <w:rsid w:val="0080382F"/>
    <w:rsid w:val="008038E5"/>
    <w:rsid w:val="00803958"/>
    <w:rsid w:val="0080467A"/>
    <w:rsid w:val="0080475B"/>
    <w:rsid w:val="008055E2"/>
    <w:rsid w:val="00806420"/>
    <w:rsid w:val="00806481"/>
    <w:rsid w:val="008065A3"/>
    <w:rsid w:val="00806ADE"/>
    <w:rsid w:val="00806B79"/>
    <w:rsid w:val="00807031"/>
    <w:rsid w:val="0081027A"/>
    <w:rsid w:val="0081035B"/>
    <w:rsid w:val="0081098D"/>
    <w:rsid w:val="00810B10"/>
    <w:rsid w:val="00810E6E"/>
    <w:rsid w:val="0081248D"/>
    <w:rsid w:val="0081268D"/>
    <w:rsid w:val="00812A91"/>
    <w:rsid w:val="00812D61"/>
    <w:rsid w:val="00812F3F"/>
    <w:rsid w:val="008131AC"/>
    <w:rsid w:val="008138C4"/>
    <w:rsid w:val="0081426A"/>
    <w:rsid w:val="00814438"/>
    <w:rsid w:val="00814488"/>
    <w:rsid w:val="00814D94"/>
    <w:rsid w:val="00814FE7"/>
    <w:rsid w:val="00815095"/>
    <w:rsid w:val="008155BA"/>
    <w:rsid w:val="00816249"/>
    <w:rsid w:val="0081631F"/>
    <w:rsid w:val="008166EF"/>
    <w:rsid w:val="00816DF1"/>
    <w:rsid w:val="00817E7A"/>
    <w:rsid w:val="00817FBD"/>
    <w:rsid w:val="00820364"/>
    <w:rsid w:val="008205AB"/>
    <w:rsid w:val="00821117"/>
    <w:rsid w:val="00821BE3"/>
    <w:rsid w:val="008220BC"/>
    <w:rsid w:val="0082281C"/>
    <w:rsid w:val="0082288F"/>
    <w:rsid w:val="00822DCE"/>
    <w:rsid w:val="00823453"/>
    <w:rsid w:val="00823663"/>
    <w:rsid w:val="00823779"/>
    <w:rsid w:val="00823CA5"/>
    <w:rsid w:val="00823E46"/>
    <w:rsid w:val="00824280"/>
    <w:rsid w:val="0082446A"/>
    <w:rsid w:val="00824C65"/>
    <w:rsid w:val="00824C85"/>
    <w:rsid w:val="00825538"/>
    <w:rsid w:val="00825EE5"/>
    <w:rsid w:val="00826AE5"/>
    <w:rsid w:val="00826EDD"/>
    <w:rsid w:val="00826F9A"/>
    <w:rsid w:val="00827193"/>
    <w:rsid w:val="00827F98"/>
    <w:rsid w:val="0083124F"/>
    <w:rsid w:val="008312BB"/>
    <w:rsid w:val="00831C43"/>
    <w:rsid w:val="00831EB0"/>
    <w:rsid w:val="00832965"/>
    <w:rsid w:val="00832F88"/>
    <w:rsid w:val="00834104"/>
    <w:rsid w:val="008348E6"/>
    <w:rsid w:val="00834E6C"/>
    <w:rsid w:val="008356E8"/>
    <w:rsid w:val="00836740"/>
    <w:rsid w:val="00836BFF"/>
    <w:rsid w:val="00837E55"/>
    <w:rsid w:val="00837E9C"/>
    <w:rsid w:val="008402DC"/>
    <w:rsid w:val="0084063A"/>
    <w:rsid w:val="008406B1"/>
    <w:rsid w:val="00840C17"/>
    <w:rsid w:val="00841286"/>
    <w:rsid w:val="008412E7"/>
    <w:rsid w:val="00842C59"/>
    <w:rsid w:val="008430F9"/>
    <w:rsid w:val="00843CB6"/>
    <w:rsid w:val="00843D46"/>
    <w:rsid w:val="00844E9A"/>
    <w:rsid w:val="00844FEE"/>
    <w:rsid w:val="008453B8"/>
    <w:rsid w:val="008455C0"/>
    <w:rsid w:val="00845EFA"/>
    <w:rsid w:val="00845F2B"/>
    <w:rsid w:val="0084625D"/>
    <w:rsid w:val="0084627D"/>
    <w:rsid w:val="00846770"/>
    <w:rsid w:val="008469B6"/>
    <w:rsid w:val="00846E25"/>
    <w:rsid w:val="008500C5"/>
    <w:rsid w:val="00850218"/>
    <w:rsid w:val="00850D56"/>
    <w:rsid w:val="0085179A"/>
    <w:rsid w:val="00851A5D"/>
    <w:rsid w:val="0085221D"/>
    <w:rsid w:val="0085237F"/>
    <w:rsid w:val="00853279"/>
    <w:rsid w:val="00853A02"/>
    <w:rsid w:val="00853AEF"/>
    <w:rsid w:val="00853F33"/>
    <w:rsid w:val="00854AC6"/>
    <w:rsid w:val="00855402"/>
    <w:rsid w:val="008555CB"/>
    <w:rsid w:val="008556F4"/>
    <w:rsid w:val="008559E6"/>
    <w:rsid w:val="00856178"/>
    <w:rsid w:val="0085631B"/>
    <w:rsid w:val="008563B1"/>
    <w:rsid w:val="00856401"/>
    <w:rsid w:val="00856907"/>
    <w:rsid w:val="00856F91"/>
    <w:rsid w:val="008572E4"/>
    <w:rsid w:val="00857FDA"/>
    <w:rsid w:val="0086000D"/>
    <w:rsid w:val="00860113"/>
    <w:rsid w:val="008601A4"/>
    <w:rsid w:val="00860319"/>
    <w:rsid w:val="00860725"/>
    <w:rsid w:val="00860C6B"/>
    <w:rsid w:val="00860FA3"/>
    <w:rsid w:val="0086132E"/>
    <w:rsid w:val="00861B23"/>
    <w:rsid w:val="00861CAD"/>
    <w:rsid w:val="00861E5F"/>
    <w:rsid w:val="008620E6"/>
    <w:rsid w:val="00862156"/>
    <w:rsid w:val="00862554"/>
    <w:rsid w:val="008629FF"/>
    <w:rsid w:val="0086309F"/>
    <w:rsid w:val="00863922"/>
    <w:rsid w:val="00863F92"/>
    <w:rsid w:val="0086415B"/>
    <w:rsid w:val="00864713"/>
    <w:rsid w:val="00864BE9"/>
    <w:rsid w:val="00864CFD"/>
    <w:rsid w:val="008654AF"/>
    <w:rsid w:val="00865552"/>
    <w:rsid w:val="008657FF"/>
    <w:rsid w:val="00865A2E"/>
    <w:rsid w:val="008664AF"/>
    <w:rsid w:val="00866CE6"/>
    <w:rsid w:val="00867348"/>
    <w:rsid w:val="00867ED4"/>
    <w:rsid w:val="00870B4D"/>
    <w:rsid w:val="00870CD1"/>
    <w:rsid w:val="00871122"/>
    <w:rsid w:val="00871AE7"/>
    <w:rsid w:val="00871D3D"/>
    <w:rsid w:val="00871FC0"/>
    <w:rsid w:val="00872768"/>
    <w:rsid w:val="008728D1"/>
    <w:rsid w:val="00872BBF"/>
    <w:rsid w:val="00872CA5"/>
    <w:rsid w:val="00872E5F"/>
    <w:rsid w:val="00873913"/>
    <w:rsid w:val="008750BC"/>
    <w:rsid w:val="008754A6"/>
    <w:rsid w:val="00876C98"/>
    <w:rsid w:val="0087700D"/>
    <w:rsid w:val="00877231"/>
    <w:rsid w:val="0087771F"/>
    <w:rsid w:val="00877834"/>
    <w:rsid w:val="0088009C"/>
    <w:rsid w:val="008802B8"/>
    <w:rsid w:val="00881041"/>
    <w:rsid w:val="00881161"/>
    <w:rsid w:val="0088158F"/>
    <w:rsid w:val="00881799"/>
    <w:rsid w:val="00881B1C"/>
    <w:rsid w:val="008827EE"/>
    <w:rsid w:val="008830F1"/>
    <w:rsid w:val="008842E7"/>
    <w:rsid w:val="0088459B"/>
    <w:rsid w:val="0088503D"/>
    <w:rsid w:val="0088565C"/>
    <w:rsid w:val="00885A91"/>
    <w:rsid w:val="00886780"/>
    <w:rsid w:val="00887E48"/>
    <w:rsid w:val="00887F95"/>
    <w:rsid w:val="00890A97"/>
    <w:rsid w:val="00890B9E"/>
    <w:rsid w:val="008910C3"/>
    <w:rsid w:val="00891320"/>
    <w:rsid w:val="00892406"/>
    <w:rsid w:val="00892466"/>
    <w:rsid w:val="008924FA"/>
    <w:rsid w:val="00893316"/>
    <w:rsid w:val="008937E7"/>
    <w:rsid w:val="00893D7F"/>
    <w:rsid w:val="00894EE3"/>
    <w:rsid w:val="008960D6"/>
    <w:rsid w:val="00896174"/>
    <w:rsid w:val="00896BB6"/>
    <w:rsid w:val="00897713"/>
    <w:rsid w:val="00897ABB"/>
    <w:rsid w:val="008A0112"/>
    <w:rsid w:val="008A04ED"/>
    <w:rsid w:val="008A05EC"/>
    <w:rsid w:val="008A0C11"/>
    <w:rsid w:val="008A0D62"/>
    <w:rsid w:val="008A1364"/>
    <w:rsid w:val="008A1DDA"/>
    <w:rsid w:val="008A21A8"/>
    <w:rsid w:val="008A2209"/>
    <w:rsid w:val="008A2341"/>
    <w:rsid w:val="008A2724"/>
    <w:rsid w:val="008A29EA"/>
    <w:rsid w:val="008A3593"/>
    <w:rsid w:val="008A3956"/>
    <w:rsid w:val="008A3D10"/>
    <w:rsid w:val="008A4E0A"/>
    <w:rsid w:val="008A5047"/>
    <w:rsid w:val="008A5BE7"/>
    <w:rsid w:val="008A6268"/>
    <w:rsid w:val="008A7C69"/>
    <w:rsid w:val="008A7ECD"/>
    <w:rsid w:val="008B02CE"/>
    <w:rsid w:val="008B0545"/>
    <w:rsid w:val="008B0D54"/>
    <w:rsid w:val="008B1472"/>
    <w:rsid w:val="008B170F"/>
    <w:rsid w:val="008B17A1"/>
    <w:rsid w:val="008B261F"/>
    <w:rsid w:val="008B2AF4"/>
    <w:rsid w:val="008B2D97"/>
    <w:rsid w:val="008B3702"/>
    <w:rsid w:val="008B3993"/>
    <w:rsid w:val="008B3BF9"/>
    <w:rsid w:val="008B3C71"/>
    <w:rsid w:val="008B3DEB"/>
    <w:rsid w:val="008B3EF2"/>
    <w:rsid w:val="008B4149"/>
    <w:rsid w:val="008B4203"/>
    <w:rsid w:val="008B435A"/>
    <w:rsid w:val="008B443D"/>
    <w:rsid w:val="008B4772"/>
    <w:rsid w:val="008B4923"/>
    <w:rsid w:val="008B49E1"/>
    <w:rsid w:val="008B5414"/>
    <w:rsid w:val="008B5583"/>
    <w:rsid w:val="008B559A"/>
    <w:rsid w:val="008B6042"/>
    <w:rsid w:val="008B6424"/>
    <w:rsid w:val="008B6803"/>
    <w:rsid w:val="008B6A5F"/>
    <w:rsid w:val="008B6B43"/>
    <w:rsid w:val="008B6DC1"/>
    <w:rsid w:val="008B73D3"/>
    <w:rsid w:val="008C0039"/>
    <w:rsid w:val="008C12B8"/>
    <w:rsid w:val="008C2790"/>
    <w:rsid w:val="008C2F5E"/>
    <w:rsid w:val="008C3014"/>
    <w:rsid w:val="008C328C"/>
    <w:rsid w:val="008C35B1"/>
    <w:rsid w:val="008C3F66"/>
    <w:rsid w:val="008C403B"/>
    <w:rsid w:val="008C40C8"/>
    <w:rsid w:val="008C4168"/>
    <w:rsid w:val="008C477D"/>
    <w:rsid w:val="008C4D76"/>
    <w:rsid w:val="008C4F2E"/>
    <w:rsid w:val="008C5024"/>
    <w:rsid w:val="008C5125"/>
    <w:rsid w:val="008C585A"/>
    <w:rsid w:val="008C58E0"/>
    <w:rsid w:val="008C5BDF"/>
    <w:rsid w:val="008C5D60"/>
    <w:rsid w:val="008C60C4"/>
    <w:rsid w:val="008C6228"/>
    <w:rsid w:val="008C66DD"/>
    <w:rsid w:val="008C71AB"/>
    <w:rsid w:val="008C733D"/>
    <w:rsid w:val="008C7399"/>
    <w:rsid w:val="008D04F2"/>
    <w:rsid w:val="008D0A60"/>
    <w:rsid w:val="008D0FA4"/>
    <w:rsid w:val="008D12A4"/>
    <w:rsid w:val="008D1629"/>
    <w:rsid w:val="008D17B2"/>
    <w:rsid w:val="008D1CBC"/>
    <w:rsid w:val="008D1D48"/>
    <w:rsid w:val="008D25CB"/>
    <w:rsid w:val="008D3011"/>
    <w:rsid w:val="008D3B60"/>
    <w:rsid w:val="008D407E"/>
    <w:rsid w:val="008D56AC"/>
    <w:rsid w:val="008D5D94"/>
    <w:rsid w:val="008D6785"/>
    <w:rsid w:val="008D6A14"/>
    <w:rsid w:val="008D7EB3"/>
    <w:rsid w:val="008E03CD"/>
    <w:rsid w:val="008E0619"/>
    <w:rsid w:val="008E0660"/>
    <w:rsid w:val="008E0B35"/>
    <w:rsid w:val="008E0BC8"/>
    <w:rsid w:val="008E112C"/>
    <w:rsid w:val="008E14F4"/>
    <w:rsid w:val="008E16B2"/>
    <w:rsid w:val="008E1BC4"/>
    <w:rsid w:val="008E1E7E"/>
    <w:rsid w:val="008E2648"/>
    <w:rsid w:val="008E2A9E"/>
    <w:rsid w:val="008E3109"/>
    <w:rsid w:val="008E3DE1"/>
    <w:rsid w:val="008E4147"/>
    <w:rsid w:val="008E4533"/>
    <w:rsid w:val="008E48B8"/>
    <w:rsid w:val="008E48F7"/>
    <w:rsid w:val="008E4AC5"/>
    <w:rsid w:val="008E4D41"/>
    <w:rsid w:val="008E5310"/>
    <w:rsid w:val="008E53B1"/>
    <w:rsid w:val="008E5665"/>
    <w:rsid w:val="008E5730"/>
    <w:rsid w:val="008E5864"/>
    <w:rsid w:val="008E5EEB"/>
    <w:rsid w:val="008E6BF0"/>
    <w:rsid w:val="008E6E15"/>
    <w:rsid w:val="008E7982"/>
    <w:rsid w:val="008E7A1A"/>
    <w:rsid w:val="008F0095"/>
    <w:rsid w:val="008F08B6"/>
    <w:rsid w:val="008F0DF8"/>
    <w:rsid w:val="008F1005"/>
    <w:rsid w:val="008F1217"/>
    <w:rsid w:val="008F127F"/>
    <w:rsid w:val="008F13AD"/>
    <w:rsid w:val="008F1BA7"/>
    <w:rsid w:val="008F1E2B"/>
    <w:rsid w:val="008F2556"/>
    <w:rsid w:val="008F2C3A"/>
    <w:rsid w:val="008F2C8D"/>
    <w:rsid w:val="008F36B4"/>
    <w:rsid w:val="008F3A86"/>
    <w:rsid w:val="008F4107"/>
    <w:rsid w:val="008F47FA"/>
    <w:rsid w:val="008F4B1E"/>
    <w:rsid w:val="008F4EF6"/>
    <w:rsid w:val="008F57AA"/>
    <w:rsid w:val="008F5C1C"/>
    <w:rsid w:val="008F68F1"/>
    <w:rsid w:val="008F71B2"/>
    <w:rsid w:val="008F71CF"/>
    <w:rsid w:val="00900399"/>
    <w:rsid w:val="0090078C"/>
    <w:rsid w:val="0090150A"/>
    <w:rsid w:val="009016E2"/>
    <w:rsid w:val="00901758"/>
    <w:rsid w:val="00901BA1"/>
    <w:rsid w:val="00902197"/>
    <w:rsid w:val="00902448"/>
    <w:rsid w:val="009024E1"/>
    <w:rsid w:val="00902657"/>
    <w:rsid w:val="00902BAA"/>
    <w:rsid w:val="00902E23"/>
    <w:rsid w:val="00903252"/>
    <w:rsid w:val="009034B1"/>
    <w:rsid w:val="009035E0"/>
    <w:rsid w:val="0090393A"/>
    <w:rsid w:val="00903CDE"/>
    <w:rsid w:val="00904086"/>
    <w:rsid w:val="009049C4"/>
    <w:rsid w:val="00904BFC"/>
    <w:rsid w:val="00905380"/>
    <w:rsid w:val="009053D7"/>
    <w:rsid w:val="0090590F"/>
    <w:rsid w:val="009062EA"/>
    <w:rsid w:val="009064F0"/>
    <w:rsid w:val="0090655F"/>
    <w:rsid w:val="0090680D"/>
    <w:rsid w:val="0090702E"/>
    <w:rsid w:val="009074CB"/>
    <w:rsid w:val="00907718"/>
    <w:rsid w:val="0090781D"/>
    <w:rsid w:val="00907C08"/>
    <w:rsid w:val="00907DD3"/>
    <w:rsid w:val="009105DD"/>
    <w:rsid w:val="00910741"/>
    <w:rsid w:val="00910DD0"/>
    <w:rsid w:val="00910E59"/>
    <w:rsid w:val="0091105E"/>
    <w:rsid w:val="00911A76"/>
    <w:rsid w:val="0091205D"/>
    <w:rsid w:val="00912750"/>
    <w:rsid w:val="009131A4"/>
    <w:rsid w:val="00913244"/>
    <w:rsid w:val="00913822"/>
    <w:rsid w:val="00913B22"/>
    <w:rsid w:val="00913B4E"/>
    <w:rsid w:val="009142CB"/>
    <w:rsid w:val="00914776"/>
    <w:rsid w:val="00914A6D"/>
    <w:rsid w:val="00914C9D"/>
    <w:rsid w:val="00914DBC"/>
    <w:rsid w:val="009150FC"/>
    <w:rsid w:val="0091573C"/>
    <w:rsid w:val="00915D7E"/>
    <w:rsid w:val="00915F62"/>
    <w:rsid w:val="0091612E"/>
    <w:rsid w:val="00916347"/>
    <w:rsid w:val="00916471"/>
    <w:rsid w:val="00916EB8"/>
    <w:rsid w:val="00917233"/>
    <w:rsid w:val="00917B78"/>
    <w:rsid w:val="00917C04"/>
    <w:rsid w:val="009201C9"/>
    <w:rsid w:val="0092026C"/>
    <w:rsid w:val="009208F2"/>
    <w:rsid w:val="009208F9"/>
    <w:rsid w:val="00920A21"/>
    <w:rsid w:val="00921018"/>
    <w:rsid w:val="00921059"/>
    <w:rsid w:val="00921315"/>
    <w:rsid w:val="00921E6B"/>
    <w:rsid w:val="00921F9C"/>
    <w:rsid w:val="00921F9F"/>
    <w:rsid w:val="00922006"/>
    <w:rsid w:val="009220EF"/>
    <w:rsid w:val="009224D9"/>
    <w:rsid w:val="00922794"/>
    <w:rsid w:val="009227CC"/>
    <w:rsid w:val="00923303"/>
    <w:rsid w:val="009236E7"/>
    <w:rsid w:val="0092383C"/>
    <w:rsid w:val="00923A12"/>
    <w:rsid w:val="00923B6C"/>
    <w:rsid w:val="00923D91"/>
    <w:rsid w:val="009255C4"/>
    <w:rsid w:val="00926145"/>
    <w:rsid w:val="009264C1"/>
    <w:rsid w:val="009265F8"/>
    <w:rsid w:val="00926A4E"/>
    <w:rsid w:val="00926AB7"/>
    <w:rsid w:val="00926D4F"/>
    <w:rsid w:val="00927122"/>
    <w:rsid w:val="009277E8"/>
    <w:rsid w:val="00930654"/>
    <w:rsid w:val="00930E48"/>
    <w:rsid w:val="00930F3D"/>
    <w:rsid w:val="00931C63"/>
    <w:rsid w:val="00931D6E"/>
    <w:rsid w:val="00932285"/>
    <w:rsid w:val="00932506"/>
    <w:rsid w:val="00932BED"/>
    <w:rsid w:val="00932D94"/>
    <w:rsid w:val="00932F93"/>
    <w:rsid w:val="00933017"/>
    <w:rsid w:val="0093338B"/>
    <w:rsid w:val="0093360B"/>
    <w:rsid w:val="009336C1"/>
    <w:rsid w:val="00933B1E"/>
    <w:rsid w:val="00933FDE"/>
    <w:rsid w:val="0093543C"/>
    <w:rsid w:val="00935CEF"/>
    <w:rsid w:val="0093672B"/>
    <w:rsid w:val="00937131"/>
    <w:rsid w:val="00937540"/>
    <w:rsid w:val="00937577"/>
    <w:rsid w:val="00937BA3"/>
    <w:rsid w:val="00937C12"/>
    <w:rsid w:val="00937D96"/>
    <w:rsid w:val="00937E29"/>
    <w:rsid w:val="00940074"/>
    <w:rsid w:val="00940156"/>
    <w:rsid w:val="0094053E"/>
    <w:rsid w:val="009410E7"/>
    <w:rsid w:val="009417EF"/>
    <w:rsid w:val="00941933"/>
    <w:rsid w:val="00941990"/>
    <w:rsid w:val="00941E76"/>
    <w:rsid w:val="009420F5"/>
    <w:rsid w:val="0094292F"/>
    <w:rsid w:val="00942F68"/>
    <w:rsid w:val="009433CB"/>
    <w:rsid w:val="0094345E"/>
    <w:rsid w:val="009437D8"/>
    <w:rsid w:val="00943BE7"/>
    <w:rsid w:val="00943EC5"/>
    <w:rsid w:val="00943F7B"/>
    <w:rsid w:val="009443D3"/>
    <w:rsid w:val="00944A33"/>
    <w:rsid w:val="009450A2"/>
    <w:rsid w:val="00945450"/>
    <w:rsid w:val="0094547C"/>
    <w:rsid w:val="009458F9"/>
    <w:rsid w:val="0094598F"/>
    <w:rsid w:val="00945C3E"/>
    <w:rsid w:val="009463D6"/>
    <w:rsid w:val="009464A3"/>
    <w:rsid w:val="009465FA"/>
    <w:rsid w:val="0094662F"/>
    <w:rsid w:val="00946BD5"/>
    <w:rsid w:val="00946C4D"/>
    <w:rsid w:val="00950409"/>
    <w:rsid w:val="00950975"/>
    <w:rsid w:val="00950A79"/>
    <w:rsid w:val="009517CD"/>
    <w:rsid w:val="0095198C"/>
    <w:rsid w:val="009529EC"/>
    <w:rsid w:val="0095321D"/>
    <w:rsid w:val="009532C4"/>
    <w:rsid w:val="009538FE"/>
    <w:rsid w:val="00953C97"/>
    <w:rsid w:val="00953E11"/>
    <w:rsid w:val="00953EC2"/>
    <w:rsid w:val="00954074"/>
    <w:rsid w:val="00954473"/>
    <w:rsid w:val="009549ED"/>
    <w:rsid w:val="00954E5B"/>
    <w:rsid w:val="00954E6A"/>
    <w:rsid w:val="0095536E"/>
    <w:rsid w:val="0095581A"/>
    <w:rsid w:val="00955C27"/>
    <w:rsid w:val="00955D29"/>
    <w:rsid w:val="009565C3"/>
    <w:rsid w:val="00956839"/>
    <w:rsid w:val="009568EA"/>
    <w:rsid w:val="00956A91"/>
    <w:rsid w:val="00956FB5"/>
    <w:rsid w:val="009571E3"/>
    <w:rsid w:val="00957982"/>
    <w:rsid w:val="00960582"/>
    <w:rsid w:val="00960FE3"/>
    <w:rsid w:val="00961027"/>
    <w:rsid w:val="009610F3"/>
    <w:rsid w:val="00961182"/>
    <w:rsid w:val="00962236"/>
    <w:rsid w:val="00962B63"/>
    <w:rsid w:val="0096426B"/>
    <w:rsid w:val="00964C3A"/>
    <w:rsid w:val="00964E4E"/>
    <w:rsid w:val="00965CAB"/>
    <w:rsid w:val="00965EE0"/>
    <w:rsid w:val="009661D3"/>
    <w:rsid w:val="00966450"/>
    <w:rsid w:val="00966AB1"/>
    <w:rsid w:val="00966E38"/>
    <w:rsid w:val="00966ED5"/>
    <w:rsid w:val="0096708E"/>
    <w:rsid w:val="00967265"/>
    <w:rsid w:val="009674D0"/>
    <w:rsid w:val="00967F57"/>
    <w:rsid w:val="0097080E"/>
    <w:rsid w:val="00971096"/>
    <w:rsid w:val="00971BDF"/>
    <w:rsid w:val="00971F85"/>
    <w:rsid w:val="009739D9"/>
    <w:rsid w:val="00973B7C"/>
    <w:rsid w:val="00973C37"/>
    <w:rsid w:val="00973E1B"/>
    <w:rsid w:val="00973F79"/>
    <w:rsid w:val="009747DB"/>
    <w:rsid w:val="00974A59"/>
    <w:rsid w:val="00975896"/>
    <w:rsid w:val="00975C5D"/>
    <w:rsid w:val="00976248"/>
    <w:rsid w:val="00976760"/>
    <w:rsid w:val="00976A79"/>
    <w:rsid w:val="009772F7"/>
    <w:rsid w:val="00977631"/>
    <w:rsid w:val="00980492"/>
    <w:rsid w:val="00981981"/>
    <w:rsid w:val="0098198F"/>
    <w:rsid w:val="009821F7"/>
    <w:rsid w:val="00982361"/>
    <w:rsid w:val="009826ED"/>
    <w:rsid w:val="0098319C"/>
    <w:rsid w:val="00983883"/>
    <w:rsid w:val="00983955"/>
    <w:rsid w:val="00983B75"/>
    <w:rsid w:val="00983D35"/>
    <w:rsid w:val="00983F4F"/>
    <w:rsid w:val="00985213"/>
    <w:rsid w:val="009855B7"/>
    <w:rsid w:val="0098598C"/>
    <w:rsid w:val="00986046"/>
    <w:rsid w:val="0098607E"/>
    <w:rsid w:val="009865E3"/>
    <w:rsid w:val="009868D6"/>
    <w:rsid w:val="00986BD8"/>
    <w:rsid w:val="00986BEA"/>
    <w:rsid w:val="0098725E"/>
    <w:rsid w:val="009872E0"/>
    <w:rsid w:val="009873E1"/>
    <w:rsid w:val="009874A7"/>
    <w:rsid w:val="00987C7C"/>
    <w:rsid w:val="00990164"/>
    <w:rsid w:val="0099074D"/>
    <w:rsid w:val="00990C25"/>
    <w:rsid w:val="009919FE"/>
    <w:rsid w:val="00991F74"/>
    <w:rsid w:val="00991FD4"/>
    <w:rsid w:val="00992084"/>
    <w:rsid w:val="0099219F"/>
    <w:rsid w:val="00992558"/>
    <w:rsid w:val="0099257A"/>
    <w:rsid w:val="009926F6"/>
    <w:rsid w:val="009931D2"/>
    <w:rsid w:val="00993575"/>
    <w:rsid w:val="00993947"/>
    <w:rsid w:val="00993A65"/>
    <w:rsid w:val="00993D85"/>
    <w:rsid w:val="00994105"/>
    <w:rsid w:val="00994879"/>
    <w:rsid w:val="00994DED"/>
    <w:rsid w:val="0099552E"/>
    <w:rsid w:val="00995750"/>
    <w:rsid w:val="00995B05"/>
    <w:rsid w:val="00995D81"/>
    <w:rsid w:val="009960EA"/>
    <w:rsid w:val="0099631E"/>
    <w:rsid w:val="00996831"/>
    <w:rsid w:val="00996CA3"/>
    <w:rsid w:val="00996F51"/>
    <w:rsid w:val="00996FAC"/>
    <w:rsid w:val="00996FB2"/>
    <w:rsid w:val="00997E41"/>
    <w:rsid w:val="009A02ED"/>
    <w:rsid w:val="009A058B"/>
    <w:rsid w:val="009A0FA4"/>
    <w:rsid w:val="009A1B33"/>
    <w:rsid w:val="009A23EF"/>
    <w:rsid w:val="009A25CD"/>
    <w:rsid w:val="009A2610"/>
    <w:rsid w:val="009A27AE"/>
    <w:rsid w:val="009A32A9"/>
    <w:rsid w:val="009A372A"/>
    <w:rsid w:val="009A3F3C"/>
    <w:rsid w:val="009A4A09"/>
    <w:rsid w:val="009A4BFF"/>
    <w:rsid w:val="009A4E69"/>
    <w:rsid w:val="009A51D3"/>
    <w:rsid w:val="009A527C"/>
    <w:rsid w:val="009A536D"/>
    <w:rsid w:val="009A5C40"/>
    <w:rsid w:val="009A5D49"/>
    <w:rsid w:val="009A5E52"/>
    <w:rsid w:val="009A6605"/>
    <w:rsid w:val="009A694F"/>
    <w:rsid w:val="009A6B07"/>
    <w:rsid w:val="009A6EBD"/>
    <w:rsid w:val="009A76C2"/>
    <w:rsid w:val="009A7A23"/>
    <w:rsid w:val="009B067C"/>
    <w:rsid w:val="009B068A"/>
    <w:rsid w:val="009B15DB"/>
    <w:rsid w:val="009B1A4F"/>
    <w:rsid w:val="009B1D3D"/>
    <w:rsid w:val="009B2812"/>
    <w:rsid w:val="009B2A60"/>
    <w:rsid w:val="009B3061"/>
    <w:rsid w:val="009B3343"/>
    <w:rsid w:val="009B4911"/>
    <w:rsid w:val="009B4DAB"/>
    <w:rsid w:val="009B5280"/>
    <w:rsid w:val="009B5CB6"/>
    <w:rsid w:val="009B66D8"/>
    <w:rsid w:val="009B6D80"/>
    <w:rsid w:val="009B70DB"/>
    <w:rsid w:val="009B7219"/>
    <w:rsid w:val="009B764D"/>
    <w:rsid w:val="009B7D6B"/>
    <w:rsid w:val="009C028C"/>
    <w:rsid w:val="009C0569"/>
    <w:rsid w:val="009C0D57"/>
    <w:rsid w:val="009C0F2A"/>
    <w:rsid w:val="009C143C"/>
    <w:rsid w:val="009C19CE"/>
    <w:rsid w:val="009C1A06"/>
    <w:rsid w:val="009C1D18"/>
    <w:rsid w:val="009C1E86"/>
    <w:rsid w:val="009C2D67"/>
    <w:rsid w:val="009C2D85"/>
    <w:rsid w:val="009C3062"/>
    <w:rsid w:val="009C3113"/>
    <w:rsid w:val="009C3638"/>
    <w:rsid w:val="009C3C42"/>
    <w:rsid w:val="009C3C4B"/>
    <w:rsid w:val="009C4A15"/>
    <w:rsid w:val="009C4A1C"/>
    <w:rsid w:val="009C51F5"/>
    <w:rsid w:val="009C5FA2"/>
    <w:rsid w:val="009C62F5"/>
    <w:rsid w:val="009C6A18"/>
    <w:rsid w:val="009C6E1A"/>
    <w:rsid w:val="009D00A5"/>
    <w:rsid w:val="009D05EC"/>
    <w:rsid w:val="009D0764"/>
    <w:rsid w:val="009D0C31"/>
    <w:rsid w:val="009D0E61"/>
    <w:rsid w:val="009D1116"/>
    <w:rsid w:val="009D27CC"/>
    <w:rsid w:val="009D2BC6"/>
    <w:rsid w:val="009D360C"/>
    <w:rsid w:val="009D3975"/>
    <w:rsid w:val="009D40E3"/>
    <w:rsid w:val="009D420F"/>
    <w:rsid w:val="009D426F"/>
    <w:rsid w:val="009D4493"/>
    <w:rsid w:val="009D4609"/>
    <w:rsid w:val="009D4832"/>
    <w:rsid w:val="009D4F39"/>
    <w:rsid w:val="009D4FAC"/>
    <w:rsid w:val="009D52A3"/>
    <w:rsid w:val="009D559A"/>
    <w:rsid w:val="009D5936"/>
    <w:rsid w:val="009D5C80"/>
    <w:rsid w:val="009D634B"/>
    <w:rsid w:val="009D64FE"/>
    <w:rsid w:val="009D6672"/>
    <w:rsid w:val="009D6AF4"/>
    <w:rsid w:val="009D6F6C"/>
    <w:rsid w:val="009D77F9"/>
    <w:rsid w:val="009D7AA3"/>
    <w:rsid w:val="009D7AAF"/>
    <w:rsid w:val="009E0153"/>
    <w:rsid w:val="009E05E8"/>
    <w:rsid w:val="009E0910"/>
    <w:rsid w:val="009E0964"/>
    <w:rsid w:val="009E13A5"/>
    <w:rsid w:val="009E1591"/>
    <w:rsid w:val="009E1C9D"/>
    <w:rsid w:val="009E1F23"/>
    <w:rsid w:val="009E206C"/>
    <w:rsid w:val="009E272C"/>
    <w:rsid w:val="009E28E5"/>
    <w:rsid w:val="009E2A89"/>
    <w:rsid w:val="009E32C7"/>
    <w:rsid w:val="009E35DE"/>
    <w:rsid w:val="009E35FD"/>
    <w:rsid w:val="009E40FE"/>
    <w:rsid w:val="009E4101"/>
    <w:rsid w:val="009E419F"/>
    <w:rsid w:val="009E41F8"/>
    <w:rsid w:val="009E44E0"/>
    <w:rsid w:val="009E499E"/>
    <w:rsid w:val="009E49A2"/>
    <w:rsid w:val="009E49D8"/>
    <w:rsid w:val="009E4C24"/>
    <w:rsid w:val="009E4C69"/>
    <w:rsid w:val="009E5515"/>
    <w:rsid w:val="009E575F"/>
    <w:rsid w:val="009E6247"/>
    <w:rsid w:val="009E65CB"/>
    <w:rsid w:val="009E675E"/>
    <w:rsid w:val="009E68C3"/>
    <w:rsid w:val="009E6CB5"/>
    <w:rsid w:val="009E71F7"/>
    <w:rsid w:val="009E73B8"/>
    <w:rsid w:val="009E7567"/>
    <w:rsid w:val="009E75FC"/>
    <w:rsid w:val="009E7A4B"/>
    <w:rsid w:val="009F0608"/>
    <w:rsid w:val="009F078E"/>
    <w:rsid w:val="009F08B1"/>
    <w:rsid w:val="009F1866"/>
    <w:rsid w:val="009F193B"/>
    <w:rsid w:val="009F1A13"/>
    <w:rsid w:val="009F2CE3"/>
    <w:rsid w:val="009F2EB2"/>
    <w:rsid w:val="009F321E"/>
    <w:rsid w:val="009F360F"/>
    <w:rsid w:val="009F381C"/>
    <w:rsid w:val="009F3D2A"/>
    <w:rsid w:val="009F3D55"/>
    <w:rsid w:val="009F40A9"/>
    <w:rsid w:val="009F40F2"/>
    <w:rsid w:val="009F4151"/>
    <w:rsid w:val="009F4265"/>
    <w:rsid w:val="009F49C3"/>
    <w:rsid w:val="009F504E"/>
    <w:rsid w:val="009F5A15"/>
    <w:rsid w:val="009F5AF5"/>
    <w:rsid w:val="009F684E"/>
    <w:rsid w:val="009F693D"/>
    <w:rsid w:val="009F6A2E"/>
    <w:rsid w:val="009F7074"/>
    <w:rsid w:val="009F741F"/>
    <w:rsid w:val="009F7669"/>
    <w:rsid w:val="009F76A0"/>
    <w:rsid w:val="009F78D2"/>
    <w:rsid w:val="00A0004F"/>
    <w:rsid w:val="00A004FD"/>
    <w:rsid w:val="00A00599"/>
    <w:rsid w:val="00A01130"/>
    <w:rsid w:val="00A01151"/>
    <w:rsid w:val="00A01CBB"/>
    <w:rsid w:val="00A01D4E"/>
    <w:rsid w:val="00A03035"/>
    <w:rsid w:val="00A03B93"/>
    <w:rsid w:val="00A04163"/>
    <w:rsid w:val="00A04833"/>
    <w:rsid w:val="00A04CC2"/>
    <w:rsid w:val="00A0581F"/>
    <w:rsid w:val="00A05D2E"/>
    <w:rsid w:val="00A0622C"/>
    <w:rsid w:val="00A06D7E"/>
    <w:rsid w:val="00A06E83"/>
    <w:rsid w:val="00A06F08"/>
    <w:rsid w:val="00A07290"/>
    <w:rsid w:val="00A07D62"/>
    <w:rsid w:val="00A100FD"/>
    <w:rsid w:val="00A10191"/>
    <w:rsid w:val="00A102BF"/>
    <w:rsid w:val="00A10F56"/>
    <w:rsid w:val="00A11569"/>
    <w:rsid w:val="00A1166E"/>
    <w:rsid w:val="00A11673"/>
    <w:rsid w:val="00A117D8"/>
    <w:rsid w:val="00A11B11"/>
    <w:rsid w:val="00A11C5C"/>
    <w:rsid w:val="00A11DE4"/>
    <w:rsid w:val="00A127FD"/>
    <w:rsid w:val="00A12DC2"/>
    <w:rsid w:val="00A13DF5"/>
    <w:rsid w:val="00A13E81"/>
    <w:rsid w:val="00A13EC3"/>
    <w:rsid w:val="00A14FAE"/>
    <w:rsid w:val="00A15925"/>
    <w:rsid w:val="00A15BBA"/>
    <w:rsid w:val="00A15F0C"/>
    <w:rsid w:val="00A15F43"/>
    <w:rsid w:val="00A16291"/>
    <w:rsid w:val="00A16EAF"/>
    <w:rsid w:val="00A20606"/>
    <w:rsid w:val="00A20C48"/>
    <w:rsid w:val="00A21306"/>
    <w:rsid w:val="00A213CB"/>
    <w:rsid w:val="00A2150C"/>
    <w:rsid w:val="00A21895"/>
    <w:rsid w:val="00A22850"/>
    <w:rsid w:val="00A22BC4"/>
    <w:rsid w:val="00A22D36"/>
    <w:rsid w:val="00A23165"/>
    <w:rsid w:val="00A2334F"/>
    <w:rsid w:val="00A23861"/>
    <w:rsid w:val="00A23991"/>
    <w:rsid w:val="00A23A19"/>
    <w:rsid w:val="00A23D82"/>
    <w:rsid w:val="00A23DC2"/>
    <w:rsid w:val="00A24963"/>
    <w:rsid w:val="00A249B4"/>
    <w:rsid w:val="00A258CF"/>
    <w:rsid w:val="00A25998"/>
    <w:rsid w:val="00A26359"/>
    <w:rsid w:val="00A26695"/>
    <w:rsid w:val="00A27C7B"/>
    <w:rsid w:val="00A301FC"/>
    <w:rsid w:val="00A303DA"/>
    <w:rsid w:val="00A30562"/>
    <w:rsid w:val="00A3065D"/>
    <w:rsid w:val="00A3099A"/>
    <w:rsid w:val="00A309A0"/>
    <w:rsid w:val="00A30C15"/>
    <w:rsid w:val="00A31572"/>
    <w:rsid w:val="00A315CF"/>
    <w:rsid w:val="00A322E8"/>
    <w:rsid w:val="00A323D8"/>
    <w:rsid w:val="00A32A98"/>
    <w:rsid w:val="00A32FE1"/>
    <w:rsid w:val="00A3334B"/>
    <w:rsid w:val="00A334BA"/>
    <w:rsid w:val="00A34A30"/>
    <w:rsid w:val="00A34BB4"/>
    <w:rsid w:val="00A3508A"/>
    <w:rsid w:val="00A35222"/>
    <w:rsid w:val="00A3547F"/>
    <w:rsid w:val="00A3634C"/>
    <w:rsid w:val="00A3670B"/>
    <w:rsid w:val="00A369CE"/>
    <w:rsid w:val="00A36CFB"/>
    <w:rsid w:val="00A3702B"/>
    <w:rsid w:val="00A3790A"/>
    <w:rsid w:val="00A37F33"/>
    <w:rsid w:val="00A40431"/>
    <w:rsid w:val="00A40E93"/>
    <w:rsid w:val="00A41AB7"/>
    <w:rsid w:val="00A41F96"/>
    <w:rsid w:val="00A425E8"/>
    <w:rsid w:val="00A42AAA"/>
    <w:rsid w:val="00A42B5D"/>
    <w:rsid w:val="00A42E7D"/>
    <w:rsid w:val="00A42EAF"/>
    <w:rsid w:val="00A43FF3"/>
    <w:rsid w:val="00A446EF"/>
    <w:rsid w:val="00A44AA2"/>
    <w:rsid w:val="00A44D79"/>
    <w:rsid w:val="00A44F8F"/>
    <w:rsid w:val="00A45910"/>
    <w:rsid w:val="00A45CE2"/>
    <w:rsid w:val="00A45D00"/>
    <w:rsid w:val="00A466E1"/>
    <w:rsid w:val="00A46A5E"/>
    <w:rsid w:val="00A472D9"/>
    <w:rsid w:val="00A47308"/>
    <w:rsid w:val="00A4768F"/>
    <w:rsid w:val="00A47888"/>
    <w:rsid w:val="00A5020F"/>
    <w:rsid w:val="00A51349"/>
    <w:rsid w:val="00A51725"/>
    <w:rsid w:val="00A51872"/>
    <w:rsid w:val="00A52B7F"/>
    <w:rsid w:val="00A52C0B"/>
    <w:rsid w:val="00A52E30"/>
    <w:rsid w:val="00A52EBD"/>
    <w:rsid w:val="00A52F74"/>
    <w:rsid w:val="00A537DA"/>
    <w:rsid w:val="00A53813"/>
    <w:rsid w:val="00A538B6"/>
    <w:rsid w:val="00A53A39"/>
    <w:rsid w:val="00A53C3F"/>
    <w:rsid w:val="00A53F28"/>
    <w:rsid w:val="00A5418E"/>
    <w:rsid w:val="00A54296"/>
    <w:rsid w:val="00A54568"/>
    <w:rsid w:val="00A54785"/>
    <w:rsid w:val="00A54BEE"/>
    <w:rsid w:val="00A55116"/>
    <w:rsid w:val="00A55376"/>
    <w:rsid w:val="00A559B6"/>
    <w:rsid w:val="00A55B30"/>
    <w:rsid w:val="00A55BCC"/>
    <w:rsid w:val="00A56827"/>
    <w:rsid w:val="00A569F4"/>
    <w:rsid w:val="00A56FA9"/>
    <w:rsid w:val="00A56FEF"/>
    <w:rsid w:val="00A574AA"/>
    <w:rsid w:val="00A575A2"/>
    <w:rsid w:val="00A578CD"/>
    <w:rsid w:val="00A57CC2"/>
    <w:rsid w:val="00A57EF9"/>
    <w:rsid w:val="00A57F71"/>
    <w:rsid w:val="00A6036B"/>
    <w:rsid w:val="00A605C6"/>
    <w:rsid w:val="00A606E3"/>
    <w:rsid w:val="00A60CFC"/>
    <w:rsid w:val="00A60EAC"/>
    <w:rsid w:val="00A6140D"/>
    <w:rsid w:val="00A61648"/>
    <w:rsid w:val="00A61BAB"/>
    <w:rsid w:val="00A6259D"/>
    <w:rsid w:val="00A62FFC"/>
    <w:rsid w:val="00A6317A"/>
    <w:rsid w:val="00A632EB"/>
    <w:rsid w:val="00A63CD4"/>
    <w:rsid w:val="00A647BA"/>
    <w:rsid w:val="00A64840"/>
    <w:rsid w:val="00A64C58"/>
    <w:rsid w:val="00A64FFA"/>
    <w:rsid w:val="00A64FFB"/>
    <w:rsid w:val="00A65202"/>
    <w:rsid w:val="00A6563B"/>
    <w:rsid w:val="00A65CCE"/>
    <w:rsid w:val="00A66D7C"/>
    <w:rsid w:val="00A66E08"/>
    <w:rsid w:val="00A6737C"/>
    <w:rsid w:val="00A673C6"/>
    <w:rsid w:val="00A67638"/>
    <w:rsid w:val="00A67ADC"/>
    <w:rsid w:val="00A7041E"/>
    <w:rsid w:val="00A7062E"/>
    <w:rsid w:val="00A70731"/>
    <w:rsid w:val="00A70C24"/>
    <w:rsid w:val="00A7110F"/>
    <w:rsid w:val="00A7140F"/>
    <w:rsid w:val="00A71854"/>
    <w:rsid w:val="00A71B10"/>
    <w:rsid w:val="00A71CD3"/>
    <w:rsid w:val="00A72277"/>
    <w:rsid w:val="00A72A74"/>
    <w:rsid w:val="00A72B17"/>
    <w:rsid w:val="00A72DBD"/>
    <w:rsid w:val="00A72F64"/>
    <w:rsid w:val="00A7491B"/>
    <w:rsid w:val="00A74E10"/>
    <w:rsid w:val="00A74E6C"/>
    <w:rsid w:val="00A74EB7"/>
    <w:rsid w:val="00A756A3"/>
    <w:rsid w:val="00A7576A"/>
    <w:rsid w:val="00A75B5F"/>
    <w:rsid w:val="00A76104"/>
    <w:rsid w:val="00A7669C"/>
    <w:rsid w:val="00A76F45"/>
    <w:rsid w:val="00A77182"/>
    <w:rsid w:val="00A772AA"/>
    <w:rsid w:val="00A77666"/>
    <w:rsid w:val="00A77948"/>
    <w:rsid w:val="00A80278"/>
    <w:rsid w:val="00A808EE"/>
    <w:rsid w:val="00A80A36"/>
    <w:rsid w:val="00A80AE0"/>
    <w:rsid w:val="00A80EF5"/>
    <w:rsid w:val="00A8113C"/>
    <w:rsid w:val="00A821F2"/>
    <w:rsid w:val="00A8254C"/>
    <w:rsid w:val="00A82A2B"/>
    <w:rsid w:val="00A82D49"/>
    <w:rsid w:val="00A832AC"/>
    <w:rsid w:val="00A83719"/>
    <w:rsid w:val="00A83E09"/>
    <w:rsid w:val="00A84057"/>
    <w:rsid w:val="00A84124"/>
    <w:rsid w:val="00A842DB"/>
    <w:rsid w:val="00A852D2"/>
    <w:rsid w:val="00A85ADA"/>
    <w:rsid w:val="00A86463"/>
    <w:rsid w:val="00A86B4E"/>
    <w:rsid w:val="00A86EB1"/>
    <w:rsid w:val="00A87084"/>
    <w:rsid w:val="00A876F9"/>
    <w:rsid w:val="00A901C3"/>
    <w:rsid w:val="00A90CD5"/>
    <w:rsid w:val="00A913E7"/>
    <w:rsid w:val="00A91A76"/>
    <w:rsid w:val="00A91CB9"/>
    <w:rsid w:val="00A91F7E"/>
    <w:rsid w:val="00A920A0"/>
    <w:rsid w:val="00A927E8"/>
    <w:rsid w:val="00A92D12"/>
    <w:rsid w:val="00A92DDB"/>
    <w:rsid w:val="00A9333B"/>
    <w:rsid w:val="00A935B0"/>
    <w:rsid w:val="00A93861"/>
    <w:rsid w:val="00A94207"/>
    <w:rsid w:val="00A9469B"/>
    <w:rsid w:val="00A9486E"/>
    <w:rsid w:val="00A94F57"/>
    <w:rsid w:val="00A953AB"/>
    <w:rsid w:val="00A958F1"/>
    <w:rsid w:val="00A959F7"/>
    <w:rsid w:val="00A95C11"/>
    <w:rsid w:val="00A96047"/>
    <w:rsid w:val="00A9651A"/>
    <w:rsid w:val="00A96598"/>
    <w:rsid w:val="00A96B35"/>
    <w:rsid w:val="00A97225"/>
    <w:rsid w:val="00A973B9"/>
    <w:rsid w:val="00A97489"/>
    <w:rsid w:val="00A9791E"/>
    <w:rsid w:val="00A97AE0"/>
    <w:rsid w:val="00A97BB4"/>
    <w:rsid w:val="00AA00BB"/>
    <w:rsid w:val="00AA02D1"/>
    <w:rsid w:val="00AA0392"/>
    <w:rsid w:val="00AA10A3"/>
    <w:rsid w:val="00AA1718"/>
    <w:rsid w:val="00AA18F8"/>
    <w:rsid w:val="00AA1FDA"/>
    <w:rsid w:val="00AA2040"/>
    <w:rsid w:val="00AA2154"/>
    <w:rsid w:val="00AA23E8"/>
    <w:rsid w:val="00AA27EC"/>
    <w:rsid w:val="00AA2B62"/>
    <w:rsid w:val="00AA32E5"/>
    <w:rsid w:val="00AA36D6"/>
    <w:rsid w:val="00AA3C72"/>
    <w:rsid w:val="00AA4118"/>
    <w:rsid w:val="00AA43C2"/>
    <w:rsid w:val="00AA4827"/>
    <w:rsid w:val="00AA5CC6"/>
    <w:rsid w:val="00AA5F41"/>
    <w:rsid w:val="00AA6282"/>
    <w:rsid w:val="00AA631F"/>
    <w:rsid w:val="00AA7116"/>
    <w:rsid w:val="00AA754A"/>
    <w:rsid w:val="00AA77E1"/>
    <w:rsid w:val="00AA7AD9"/>
    <w:rsid w:val="00AA7B09"/>
    <w:rsid w:val="00AA7DF9"/>
    <w:rsid w:val="00AB044D"/>
    <w:rsid w:val="00AB0CC1"/>
    <w:rsid w:val="00AB2588"/>
    <w:rsid w:val="00AB310C"/>
    <w:rsid w:val="00AB352F"/>
    <w:rsid w:val="00AB357B"/>
    <w:rsid w:val="00AB3704"/>
    <w:rsid w:val="00AB394B"/>
    <w:rsid w:val="00AB41D0"/>
    <w:rsid w:val="00AB4D20"/>
    <w:rsid w:val="00AB56EB"/>
    <w:rsid w:val="00AB5EF8"/>
    <w:rsid w:val="00AB60E4"/>
    <w:rsid w:val="00AB6346"/>
    <w:rsid w:val="00AB64C2"/>
    <w:rsid w:val="00AB6AF2"/>
    <w:rsid w:val="00AB6CA3"/>
    <w:rsid w:val="00AB79AC"/>
    <w:rsid w:val="00AC03B7"/>
    <w:rsid w:val="00AC0D02"/>
    <w:rsid w:val="00AC0EE4"/>
    <w:rsid w:val="00AC13BB"/>
    <w:rsid w:val="00AC13C8"/>
    <w:rsid w:val="00AC1573"/>
    <w:rsid w:val="00AC1A68"/>
    <w:rsid w:val="00AC1CF9"/>
    <w:rsid w:val="00AC20BB"/>
    <w:rsid w:val="00AC23AD"/>
    <w:rsid w:val="00AC2750"/>
    <w:rsid w:val="00AC324A"/>
    <w:rsid w:val="00AC3466"/>
    <w:rsid w:val="00AC41A0"/>
    <w:rsid w:val="00AC4531"/>
    <w:rsid w:val="00AC5839"/>
    <w:rsid w:val="00AC58A2"/>
    <w:rsid w:val="00AC5E7A"/>
    <w:rsid w:val="00AC646F"/>
    <w:rsid w:val="00AC683B"/>
    <w:rsid w:val="00AC6AB8"/>
    <w:rsid w:val="00AD03F4"/>
    <w:rsid w:val="00AD0BF7"/>
    <w:rsid w:val="00AD1033"/>
    <w:rsid w:val="00AD111F"/>
    <w:rsid w:val="00AD1B9E"/>
    <w:rsid w:val="00AD1D6C"/>
    <w:rsid w:val="00AD2389"/>
    <w:rsid w:val="00AD2F4B"/>
    <w:rsid w:val="00AD31BB"/>
    <w:rsid w:val="00AD39C4"/>
    <w:rsid w:val="00AD3C9F"/>
    <w:rsid w:val="00AD3D77"/>
    <w:rsid w:val="00AD3EF7"/>
    <w:rsid w:val="00AD4186"/>
    <w:rsid w:val="00AD4B6F"/>
    <w:rsid w:val="00AD59A9"/>
    <w:rsid w:val="00AD5AE5"/>
    <w:rsid w:val="00AD5D65"/>
    <w:rsid w:val="00AD6027"/>
    <w:rsid w:val="00AD62F3"/>
    <w:rsid w:val="00AD659A"/>
    <w:rsid w:val="00AD66D6"/>
    <w:rsid w:val="00AD70B4"/>
    <w:rsid w:val="00AD758C"/>
    <w:rsid w:val="00AD783E"/>
    <w:rsid w:val="00AE0239"/>
    <w:rsid w:val="00AE0DBB"/>
    <w:rsid w:val="00AE129D"/>
    <w:rsid w:val="00AE1649"/>
    <w:rsid w:val="00AE26A1"/>
    <w:rsid w:val="00AE2E0E"/>
    <w:rsid w:val="00AE2F35"/>
    <w:rsid w:val="00AE332E"/>
    <w:rsid w:val="00AE3A1D"/>
    <w:rsid w:val="00AE5085"/>
    <w:rsid w:val="00AE5984"/>
    <w:rsid w:val="00AE5CF2"/>
    <w:rsid w:val="00AE5D70"/>
    <w:rsid w:val="00AE6C2D"/>
    <w:rsid w:val="00AE70C6"/>
    <w:rsid w:val="00AE7EEE"/>
    <w:rsid w:val="00AF0273"/>
    <w:rsid w:val="00AF05A1"/>
    <w:rsid w:val="00AF0637"/>
    <w:rsid w:val="00AF0BBD"/>
    <w:rsid w:val="00AF0E57"/>
    <w:rsid w:val="00AF16F5"/>
    <w:rsid w:val="00AF205E"/>
    <w:rsid w:val="00AF21E1"/>
    <w:rsid w:val="00AF294D"/>
    <w:rsid w:val="00AF2D0B"/>
    <w:rsid w:val="00AF2D27"/>
    <w:rsid w:val="00AF327C"/>
    <w:rsid w:val="00AF352F"/>
    <w:rsid w:val="00AF39CE"/>
    <w:rsid w:val="00AF3B1A"/>
    <w:rsid w:val="00AF3CC3"/>
    <w:rsid w:val="00AF4509"/>
    <w:rsid w:val="00AF49BE"/>
    <w:rsid w:val="00AF4A43"/>
    <w:rsid w:val="00AF5351"/>
    <w:rsid w:val="00AF5AA8"/>
    <w:rsid w:val="00AF6A8E"/>
    <w:rsid w:val="00AF6E06"/>
    <w:rsid w:val="00AF6E3E"/>
    <w:rsid w:val="00AF7584"/>
    <w:rsid w:val="00AF7650"/>
    <w:rsid w:val="00AF767B"/>
    <w:rsid w:val="00AF798A"/>
    <w:rsid w:val="00AF7C9A"/>
    <w:rsid w:val="00AF7E96"/>
    <w:rsid w:val="00AF7F80"/>
    <w:rsid w:val="00B00BA0"/>
    <w:rsid w:val="00B011AC"/>
    <w:rsid w:val="00B0126E"/>
    <w:rsid w:val="00B015FC"/>
    <w:rsid w:val="00B01CAF"/>
    <w:rsid w:val="00B026C3"/>
    <w:rsid w:val="00B02740"/>
    <w:rsid w:val="00B02D1B"/>
    <w:rsid w:val="00B03C1B"/>
    <w:rsid w:val="00B0433A"/>
    <w:rsid w:val="00B044C4"/>
    <w:rsid w:val="00B046DC"/>
    <w:rsid w:val="00B04A10"/>
    <w:rsid w:val="00B04CDE"/>
    <w:rsid w:val="00B04DE9"/>
    <w:rsid w:val="00B056EF"/>
    <w:rsid w:val="00B0571F"/>
    <w:rsid w:val="00B058C1"/>
    <w:rsid w:val="00B05968"/>
    <w:rsid w:val="00B07A71"/>
    <w:rsid w:val="00B07BB9"/>
    <w:rsid w:val="00B07DE7"/>
    <w:rsid w:val="00B1001F"/>
    <w:rsid w:val="00B1041C"/>
    <w:rsid w:val="00B10C0E"/>
    <w:rsid w:val="00B110D6"/>
    <w:rsid w:val="00B11192"/>
    <w:rsid w:val="00B11910"/>
    <w:rsid w:val="00B11B0B"/>
    <w:rsid w:val="00B11D83"/>
    <w:rsid w:val="00B1218F"/>
    <w:rsid w:val="00B1276A"/>
    <w:rsid w:val="00B12C06"/>
    <w:rsid w:val="00B13EA1"/>
    <w:rsid w:val="00B1440C"/>
    <w:rsid w:val="00B14AB6"/>
    <w:rsid w:val="00B14B41"/>
    <w:rsid w:val="00B150B6"/>
    <w:rsid w:val="00B153B0"/>
    <w:rsid w:val="00B15494"/>
    <w:rsid w:val="00B15D32"/>
    <w:rsid w:val="00B15DAC"/>
    <w:rsid w:val="00B16C2B"/>
    <w:rsid w:val="00B170FA"/>
    <w:rsid w:val="00B17E27"/>
    <w:rsid w:val="00B17EBF"/>
    <w:rsid w:val="00B202D3"/>
    <w:rsid w:val="00B204F5"/>
    <w:rsid w:val="00B20981"/>
    <w:rsid w:val="00B211BA"/>
    <w:rsid w:val="00B227BE"/>
    <w:rsid w:val="00B22AD7"/>
    <w:rsid w:val="00B22DF1"/>
    <w:rsid w:val="00B22E60"/>
    <w:rsid w:val="00B236AB"/>
    <w:rsid w:val="00B236FE"/>
    <w:rsid w:val="00B2380C"/>
    <w:rsid w:val="00B23E6C"/>
    <w:rsid w:val="00B2400B"/>
    <w:rsid w:val="00B243CE"/>
    <w:rsid w:val="00B2495A"/>
    <w:rsid w:val="00B24FAD"/>
    <w:rsid w:val="00B25F25"/>
    <w:rsid w:val="00B261BF"/>
    <w:rsid w:val="00B26227"/>
    <w:rsid w:val="00B26263"/>
    <w:rsid w:val="00B26AAA"/>
    <w:rsid w:val="00B26B54"/>
    <w:rsid w:val="00B26D25"/>
    <w:rsid w:val="00B2776C"/>
    <w:rsid w:val="00B3031F"/>
    <w:rsid w:val="00B3064F"/>
    <w:rsid w:val="00B30D5B"/>
    <w:rsid w:val="00B31335"/>
    <w:rsid w:val="00B31340"/>
    <w:rsid w:val="00B3156B"/>
    <w:rsid w:val="00B31B17"/>
    <w:rsid w:val="00B31CF1"/>
    <w:rsid w:val="00B31D0C"/>
    <w:rsid w:val="00B3269D"/>
    <w:rsid w:val="00B3283C"/>
    <w:rsid w:val="00B32D3B"/>
    <w:rsid w:val="00B33331"/>
    <w:rsid w:val="00B3338B"/>
    <w:rsid w:val="00B333E0"/>
    <w:rsid w:val="00B33734"/>
    <w:rsid w:val="00B33BA4"/>
    <w:rsid w:val="00B33DE1"/>
    <w:rsid w:val="00B33F00"/>
    <w:rsid w:val="00B34011"/>
    <w:rsid w:val="00B352D8"/>
    <w:rsid w:val="00B35513"/>
    <w:rsid w:val="00B35CDF"/>
    <w:rsid w:val="00B35F62"/>
    <w:rsid w:val="00B3602C"/>
    <w:rsid w:val="00B365A5"/>
    <w:rsid w:val="00B36BB9"/>
    <w:rsid w:val="00B36E6E"/>
    <w:rsid w:val="00B37003"/>
    <w:rsid w:val="00B37C02"/>
    <w:rsid w:val="00B37D92"/>
    <w:rsid w:val="00B40418"/>
    <w:rsid w:val="00B404DD"/>
    <w:rsid w:val="00B40929"/>
    <w:rsid w:val="00B409D3"/>
    <w:rsid w:val="00B40C96"/>
    <w:rsid w:val="00B40CF1"/>
    <w:rsid w:val="00B41944"/>
    <w:rsid w:val="00B41D26"/>
    <w:rsid w:val="00B422D3"/>
    <w:rsid w:val="00B42368"/>
    <w:rsid w:val="00B4249B"/>
    <w:rsid w:val="00B4261B"/>
    <w:rsid w:val="00B42FBF"/>
    <w:rsid w:val="00B43003"/>
    <w:rsid w:val="00B43856"/>
    <w:rsid w:val="00B43D59"/>
    <w:rsid w:val="00B445DD"/>
    <w:rsid w:val="00B4463D"/>
    <w:rsid w:val="00B44752"/>
    <w:rsid w:val="00B447AF"/>
    <w:rsid w:val="00B45FFE"/>
    <w:rsid w:val="00B4603D"/>
    <w:rsid w:val="00B46227"/>
    <w:rsid w:val="00B46BC0"/>
    <w:rsid w:val="00B47166"/>
    <w:rsid w:val="00B47A4D"/>
    <w:rsid w:val="00B47F95"/>
    <w:rsid w:val="00B50129"/>
    <w:rsid w:val="00B503C3"/>
    <w:rsid w:val="00B50976"/>
    <w:rsid w:val="00B51033"/>
    <w:rsid w:val="00B51B4C"/>
    <w:rsid w:val="00B51CD5"/>
    <w:rsid w:val="00B51D65"/>
    <w:rsid w:val="00B51DCD"/>
    <w:rsid w:val="00B51E55"/>
    <w:rsid w:val="00B51F42"/>
    <w:rsid w:val="00B52121"/>
    <w:rsid w:val="00B52752"/>
    <w:rsid w:val="00B535D1"/>
    <w:rsid w:val="00B53685"/>
    <w:rsid w:val="00B53D7B"/>
    <w:rsid w:val="00B549DF"/>
    <w:rsid w:val="00B54AAD"/>
    <w:rsid w:val="00B550C8"/>
    <w:rsid w:val="00B5585F"/>
    <w:rsid w:val="00B55F9A"/>
    <w:rsid w:val="00B56F42"/>
    <w:rsid w:val="00B57B60"/>
    <w:rsid w:val="00B57C5D"/>
    <w:rsid w:val="00B60731"/>
    <w:rsid w:val="00B60824"/>
    <w:rsid w:val="00B6102F"/>
    <w:rsid w:val="00B61387"/>
    <w:rsid w:val="00B62F9E"/>
    <w:rsid w:val="00B631C7"/>
    <w:rsid w:val="00B6354D"/>
    <w:rsid w:val="00B637C3"/>
    <w:rsid w:val="00B63CCB"/>
    <w:rsid w:val="00B644F6"/>
    <w:rsid w:val="00B64713"/>
    <w:rsid w:val="00B64A8C"/>
    <w:rsid w:val="00B64B8A"/>
    <w:rsid w:val="00B64DD3"/>
    <w:rsid w:val="00B64FD8"/>
    <w:rsid w:val="00B65001"/>
    <w:rsid w:val="00B659F8"/>
    <w:rsid w:val="00B65D36"/>
    <w:rsid w:val="00B66450"/>
    <w:rsid w:val="00B66B26"/>
    <w:rsid w:val="00B66B54"/>
    <w:rsid w:val="00B66DED"/>
    <w:rsid w:val="00B66E8A"/>
    <w:rsid w:val="00B67E18"/>
    <w:rsid w:val="00B67EA7"/>
    <w:rsid w:val="00B7009B"/>
    <w:rsid w:val="00B70267"/>
    <w:rsid w:val="00B7072F"/>
    <w:rsid w:val="00B70E38"/>
    <w:rsid w:val="00B711C4"/>
    <w:rsid w:val="00B718DB"/>
    <w:rsid w:val="00B72FC1"/>
    <w:rsid w:val="00B738E5"/>
    <w:rsid w:val="00B73F21"/>
    <w:rsid w:val="00B74359"/>
    <w:rsid w:val="00B743D8"/>
    <w:rsid w:val="00B74497"/>
    <w:rsid w:val="00B74722"/>
    <w:rsid w:val="00B7497A"/>
    <w:rsid w:val="00B74DBC"/>
    <w:rsid w:val="00B750F2"/>
    <w:rsid w:val="00B75245"/>
    <w:rsid w:val="00B75967"/>
    <w:rsid w:val="00B763C6"/>
    <w:rsid w:val="00B763C9"/>
    <w:rsid w:val="00B76938"/>
    <w:rsid w:val="00B76DF6"/>
    <w:rsid w:val="00B76FD8"/>
    <w:rsid w:val="00B77047"/>
    <w:rsid w:val="00B77259"/>
    <w:rsid w:val="00B8024C"/>
    <w:rsid w:val="00B8031B"/>
    <w:rsid w:val="00B80370"/>
    <w:rsid w:val="00B8086D"/>
    <w:rsid w:val="00B80BA3"/>
    <w:rsid w:val="00B80E39"/>
    <w:rsid w:val="00B810D0"/>
    <w:rsid w:val="00B814F4"/>
    <w:rsid w:val="00B81730"/>
    <w:rsid w:val="00B81B33"/>
    <w:rsid w:val="00B8210F"/>
    <w:rsid w:val="00B82598"/>
    <w:rsid w:val="00B8277B"/>
    <w:rsid w:val="00B82D2E"/>
    <w:rsid w:val="00B83759"/>
    <w:rsid w:val="00B83806"/>
    <w:rsid w:val="00B83D88"/>
    <w:rsid w:val="00B8401B"/>
    <w:rsid w:val="00B84901"/>
    <w:rsid w:val="00B84A8D"/>
    <w:rsid w:val="00B8563C"/>
    <w:rsid w:val="00B857BA"/>
    <w:rsid w:val="00B85A3C"/>
    <w:rsid w:val="00B85FA2"/>
    <w:rsid w:val="00B8618F"/>
    <w:rsid w:val="00B8690A"/>
    <w:rsid w:val="00B86DF7"/>
    <w:rsid w:val="00B8705D"/>
    <w:rsid w:val="00B870E9"/>
    <w:rsid w:val="00B87109"/>
    <w:rsid w:val="00B8712F"/>
    <w:rsid w:val="00B871CF"/>
    <w:rsid w:val="00B87224"/>
    <w:rsid w:val="00B90041"/>
    <w:rsid w:val="00B910B9"/>
    <w:rsid w:val="00B91500"/>
    <w:rsid w:val="00B91557"/>
    <w:rsid w:val="00B91D81"/>
    <w:rsid w:val="00B91EE2"/>
    <w:rsid w:val="00B9279F"/>
    <w:rsid w:val="00B92851"/>
    <w:rsid w:val="00B93A8F"/>
    <w:rsid w:val="00B93F73"/>
    <w:rsid w:val="00B94189"/>
    <w:rsid w:val="00B9439B"/>
    <w:rsid w:val="00B945D9"/>
    <w:rsid w:val="00B94956"/>
    <w:rsid w:val="00B94C0C"/>
    <w:rsid w:val="00B951AF"/>
    <w:rsid w:val="00B95335"/>
    <w:rsid w:val="00B9583D"/>
    <w:rsid w:val="00B95843"/>
    <w:rsid w:val="00B9584E"/>
    <w:rsid w:val="00B95CB3"/>
    <w:rsid w:val="00B9672F"/>
    <w:rsid w:val="00B96836"/>
    <w:rsid w:val="00B97A37"/>
    <w:rsid w:val="00BA0284"/>
    <w:rsid w:val="00BA0D50"/>
    <w:rsid w:val="00BA1466"/>
    <w:rsid w:val="00BA185A"/>
    <w:rsid w:val="00BA1A01"/>
    <w:rsid w:val="00BA1C38"/>
    <w:rsid w:val="00BA1D7B"/>
    <w:rsid w:val="00BA1F26"/>
    <w:rsid w:val="00BA23DA"/>
    <w:rsid w:val="00BA310C"/>
    <w:rsid w:val="00BA39E9"/>
    <w:rsid w:val="00BA40F1"/>
    <w:rsid w:val="00BA41EC"/>
    <w:rsid w:val="00BA4CCC"/>
    <w:rsid w:val="00BA4CFA"/>
    <w:rsid w:val="00BA503E"/>
    <w:rsid w:val="00BA5219"/>
    <w:rsid w:val="00BA5B0F"/>
    <w:rsid w:val="00BA6870"/>
    <w:rsid w:val="00BA6A5B"/>
    <w:rsid w:val="00BA6E44"/>
    <w:rsid w:val="00BA7B54"/>
    <w:rsid w:val="00BB06E7"/>
    <w:rsid w:val="00BB0C51"/>
    <w:rsid w:val="00BB1714"/>
    <w:rsid w:val="00BB17CB"/>
    <w:rsid w:val="00BB1A12"/>
    <w:rsid w:val="00BB1D84"/>
    <w:rsid w:val="00BB24D0"/>
    <w:rsid w:val="00BB2542"/>
    <w:rsid w:val="00BB2891"/>
    <w:rsid w:val="00BB2AFF"/>
    <w:rsid w:val="00BB2E24"/>
    <w:rsid w:val="00BB34A1"/>
    <w:rsid w:val="00BB34FB"/>
    <w:rsid w:val="00BB357E"/>
    <w:rsid w:val="00BB3B29"/>
    <w:rsid w:val="00BB3CEB"/>
    <w:rsid w:val="00BB3E79"/>
    <w:rsid w:val="00BB44E2"/>
    <w:rsid w:val="00BB4695"/>
    <w:rsid w:val="00BB4707"/>
    <w:rsid w:val="00BB5578"/>
    <w:rsid w:val="00BB5E7F"/>
    <w:rsid w:val="00BB6130"/>
    <w:rsid w:val="00BB6B3A"/>
    <w:rsid w:val="00BB6C42"/>
    <w:rsid w:val="00BB70AD"/>
    <w:rsid w:val="00BB7334"/>
    <w:rsid w:val="00BB74A5"/>
    <w:rsid w:val="00BB75D4"/>
    <w:rsid w:val="00BB763C"/>
    <w:rsid w:val="00BB7999"/>
    <w:rsid w:val="00BB7DFE"/>
    <w:rsid w:val="00BC0290"/>
    <w:rsid w:val="00BC02FE"/>
    <w:rsid w:val="00BC0631"/>
    <w:rsid w:val="00BC0BC2"/>
    <w:rsid w:val="00BC0D6D"/>
    <w:rsid w:val="00BC12D6"/>
    <w:rsid w:val="00BC1410"/>
    <w:rsid w:val="00BC1AC4"/>
    <w:rsid w:val="00BC1C8E"/>
    <w:rsid w:val="00BC223C"/>
    <w:rsid w:val="00BC2B0C"/>
    <w:rsid w:val="00BC30E9"/>
    <w:rsid w:val="00BC3187"/>
    <w:rsid w:val="00BC358D"/>
    <w:rsid w:val="00BC4A0A"/>
    <w:rsid w:val="00BC4EC6"/>
    <w:rsid w:val="00BC56B0"/>
    <w:rsid w:val="00BC671A"/>
    <w:rsid w:val="00BC690D"/>
    <w:rsid w:val="00BC69D7"/>
    <w:rsid w:val="00BC7727"/>
    <w:rsid w:val="00BD01A2"/>
    <w:rsid w:val="00BD040C"/>
    <w:rsid w:val="00BD0A33"/>
    <w:rsid w:val="00BD12FF"/>
    <w:rsid w:val="00BD1425"/>
    <w:rsid w:val="00BD1E2C"/>
    <w:rsid w:val="00BD1EB5"/>
    <w:rsid w:val="00BD1F15"/>
    <w:rsid w:val="00BD2306"/>
    <w:rsid w:val="00BD27DC"/>
    <w:rsid w:val="00BD2825"/>
    <w:rsid w:val="00BD28F6"/>
    <w:rsid w:val="00BD2C4F"/>
    <w:rsid w:val="00BD3920"/>
    <w:rsid w:val="00BD39AE"/>
    <w:rsid w:val="00BD3CC7"/>
    <w:rsid w:val="00BD3DFE"/>
    <w:rsid w:val="00BD3F40"/>
    <w:rsid w:val="00BD408E"/>
    <w:rsid w:val="00BD4139"/>
    <w:rsid w:val="00BD42EC"/>
    <w:rsid w:val="00BD4331"/>
    <w:rsid w:val="00BD468C"/>
    <w:rsid w:val="00BD47D0"/>
    <w:rsid w:val="00BD4860"/>
    <w:rsid w:val="00BD4BC1"/>
    <w:rsid w:val="00BD4D13"/>
    <w:rsid w:val="00BD4D2D"/>
    <w:rsid w:val="00BD5082"/>
    <w:rsid w:val="00BD53E4"/>
    <w:rsid w:val="00BD5610"/>
    <w:rsid w:val="00BD5E28"/>
    <w:rsid w:val="00BD6379"/>
    <w:rsid w:val="00BD6467"/>
    <w:rsid w:val="00BD6C91"/>
    <w:rsid w:val="00BD6E81"/>
    <w:rsid w:val="00BD71E3"/>
    <w:rsid w:val="00BD72A8"/>
    <w:rsid w:val="00BD7C4E"/>
    <w:rsid w:val="00BD7FAA"/>
    <w:rsid w:val="00BE016A"/>
    <w:rsid w:val="00BE03CD"/>
    <w:rsid w:val="00BE0B6E"/>
    <w:rsid w:val="00BE104D"/>
    <w:rsid w:val="00BE147C"/>
    <w:rsid w:val="00BE1E7E"/>
    <w:rsid w:val="00BE1F0B"/>
    <w:rsid w:val="00BE2165"/>
    <w:rsid w:val="00BE2A66"/>
    <w:rsid w:val="00BE2AE7"/>
    <w:rsid w:val="00BE302F"/>
    <w:rsid w:val="00BE3789"/>
    <w:rsid w:val="00BE3B2E"/>
    <w:rsid w:val="00BE3E34"/>
    <w:rsid w:val="00BE43E3"/>
    <w:rsid w:val="00BE48BD"/>
    <w:rsid w:val="00BE49BE"/>
    <w:rsid w:val="00BE5267"/>
    <w:rsid w:val="00BE6511"/>
    <w:rsid w:val="00BE6898"/>
    <w:rsid w:val="00BE6D55"/>
    <w:rsid w:val="00BE6F1F"/>
    <w:rsid w:val="00BE7239"/>
    <w:rsid w:val="00BE74AD"/>
    <w:rsid w:val="00BE798E"/>
    <w:rsid w:val="00BE7C31"/>
    <w:rsid w:val="00BF0D91"/>
    <w:rsid w:val="00BF10FE"/>
    <w:rsid w:val="00BF15E2"/>
    <w:rsid w:val="00BF198B"/>
    <w:rsid w:val="00BF1D5C"/>
    <w:rsid w:val="00BF1D6C"/>
    <w:rsid w:val="00BF1EAC"/>
    <w:rsid w:val="00BF22A9"/>
    <w:rsid w:val="00BF2369"/>
    <w:rsid w:val="00BF25E4"/>
    <w:rsid w:val="00BF2944"/>
    <w:rsid w:val="00BF3234"/>
    <w:rsid w:val="00BF3292"/>
    <w:rsid w:val="00BF3352"/>
    <w:rsid w:val="00BF3833"/>
    <w:rsid w:val="00BF3BFB"/>
    <w:rsid w:val="00BF44EE"/>
    <w:rsid w:val="00BF46A0"/>
    <w:rsid w:val="00BF49E8"/>
    <w:rsid w:val="00BF5136"/>
    <w:rsid w:val="00BF599E"/>
    <w:rsid w:val="00BF5B6B"/>
    <w:rsid w:val="00BF5DC7"/>
    <w:rsid w:val="00BF5DDB"/>
    <w:rsid w:val="00BF6059"/>
    <w:rsid w:val="00BF6178"/>
    <w:rsid w:val="00BF6EC7"/>
    <w:rsid w:val="00BF72B5"/>
    <w:rsid w:val="00BF7912"/>
    <w:rsid w:val="00BF7FC2"/>
    <w:rsid w:val="00C0049A"/>
    <w:rsid w:val="00C007D2"/>
    <w:rsid w:val="00C00E71"/>
    <w:rsid w:val="00C0163D"/>
    <w:rsid w:val="00C016C3"/>
    <w:rsid w:val="00C02B8A"/>
    <w:rsid w:val="00C0316B"/>
    <w:rsid w:val="00C03505"/>
    <w:rsid w:val="00C03664"/>
    <w:rsid w:val="00C03762"/>
    <w:rsid w:val="00C03B02"/>
    <w:rsid w:val="00C03FE8"/>
    <w:rsid w:val="00C042CB"/>
    <w:rsid w:val="00C0472A"/>
    <w:rsid w:val="00C05781"/>
    <w:rsid w:val="00C06007"/>
    <w:rsid w:val="00C06D2C"/>
    <w:rsid w:val="00C07536"/>
    <w:rsid w:val="00C07F72"/>
    <w:rsid w:val="00C1044C"/>
    <w:rsid w:val="00C1071F"/>
    <w:rsid w:val="00C11126"/>
    <w:rsid w:val="00C111CA"/>
    <w:rsid w:val="00C11896"/>
    <w:rsid w:val="00C11935"/>
    <w:rsid w:val="00C11A1E"/>
    <w:rsid w:val="00C12125"/>
    <w:rsid w:val="00C1256B"/>
    <w:rsid w:val="00C1330E"/>
    <w:rsid w:val="00C1390D"/>
    <w:rsid w:val="00C13AE3"/>
    <w:rsid w:val="00C13B9C"/>
    <w:rsid w:val="00C13D13"/>
    <w:rsid w:val="00C13D78"/>
    <w:rsid w:val="00C13E92"/>
    <w:rsid w:val="00C14A2B"/>
    <w:rsid w:val="00C14CE8"/>
    <w:rsid w:val="00C155B6"/>
    <w:rsid w:val="00C15F79"/>
    <w:rsid w:val="00C160B1"/>
    <w:rsid w:val="00C1679D"/>
    <w:rsid w:val="00C16E3A"/>
    <w:rsid w:val="00C1736C"/>
    <w:rsid w:val="00C173AE"/>
    <w:rsid w:val="00C17964"/>
    <w:rsid w:val="00C2042E"/>
    <w:rsid w:val="00C20479"/>
    <w:rsid w:val="00C20A0B"/>
    <w:rsid w:val="00C20C9F"/>
    <w:rsid w:val="00C21147"/>
    <w:rsid w:val="00C2122D"/>
    <w:rsid w:val="00C2130E"/>
    <w:rsid w:val="00C21312"/>
    <w:rsid w:val="00C2150F"/>
    <w:rsid w:val="00C22717"/>
    <w:rsid w:val="00C22843"/>
    <w:rsid w:val="00C23037"/>
    <w:rsid w:val="00C230B6"/>
    <w:rsid w:val="00C23767"/>
    <w:rsid w:val="00C23967"/>
    <w:rsid w:val="00C23DC5"/>
    <w:rsid w:val="00C24439"/>
    <w:rsid w:val="00C24573"/>
    <w:rsid w:val="00C24874"/>
    <w:rsid w:val="00C254C1"/>
    <w:rsid w:val="00C25570"/>
    <w:rsid w:val="00C25905"/>
    <w:rsid w:val="00C260A4"/>
    <w:rsid w:val="00C2645F"/>
    <w:rsid w:val="00C269B0"/>
    <w:rsid w:val="00C26A10"/>
    <w:rsid w:val="00C27202"/>
    <w:rsid w:val="00C2724A"/>
    <w:rsid w:val="00C27600"/>
    <w:rsid w:val="00C300F9"/>
    <w:rsid w:val="00C3043F"/>
    <w:rsid w:val="00C3124E"/>
    <w:rsid w:val="00C3197D"/>
    <w:rsid w:val="00C31E2A"/>
    <w:rsid w:val="00C32269"/>
    <w:rsid w:val="00C3272A"/>
    <w:rsid w:val="00C32AC7"/>
    <w:rsid w:val="00C32B63"/>
    <w:rsid w:val="00C32C76"/>
    <w:rsid w:val="00C32DC5"/>
    <w:rsid w:val="00C3366F"/>
    <w:rsid w:val="00C33C0A"/>
    <w:rsid w:val="00C33CB5"/>
    <w:rsid w:val="00C3403F"/>
    <w:rsid w:val="00C348E6"/>
    <w:rsid w:val="00C34973"/>
    <w:rsid w:val="00C34CC0"/>
    <w:rsid w:val="00C34F92"/>
    <w:rsid w:val="00C35635"/>
    <w:rsid w:val="00C36143"/>
    <w:rsid w:val="00C361A9"/>
    <w:rsid w:val="00C3679D"/>
    <w:rsid w:val="00C374E2"/>
    <w:rsid w:val="00C374E5"/>
    <w:rsid w:val="00C3778E"/>
    <w:rsid w:val="00C379FA"/>
    <w:rsid w:val="00C37BF4"/>
    <w:rsid w:val="00C37C73"/>
    <w:rsid w:val="00C406E9"/>
    <w:rsid w:val="00C40CF3"/>
    <w:rsid w:val="00C41108"/>
    <w:rsid w:val="00C4140A"/>
    <w:rsid w:val="00C415DC"/>
    <w:rsid w:val="00C416B4"/>
    <w:rsid w:val="00C41989"/>
    <w:rsid w:val="00C41B0F"/>
    <w:rsid w:val="00C41B29"/>
    <w:rsid w:val="00C42688"/>
    <w:rsid w:val="00C42DD4"/>
    <w:rsid w:val="00C43BF0"/>
    <w:rsid w:val="00C43D5B"/>
    <w:rsid w:val="00C45B1E"/>
    <w:rsid w:val="00C46657"/>
    <w:rsid w:val="00C46974"/>
    <w:rsid w:val="00C469B0"/>
    <w:rsid w:val="00C46C0E"/>
    <w:rsid w:val="00C46ED1"/>
    <w:rsid w:val="00C472FF"/>
    <w:rsid w:val="00C4784D"/>
    <w:rsid w:val="00C47A2D"/>
    <w:rsid w:val="00C47C6C"/>
    <w:rsid w:val="00C47CCF"/>
    <w:rsid w:val="00C47CD8"/>
    <w:rsid w:val="00C47FEA"/>
    <w:rsid w:val="00C50457"/>
    <w:rsid w:val="00C50BA9"/>
    <w:rsid w:val="00C50C40"/>
    <w:rsid w:val="00C512D1"/>
    <w:rsid w:val="00C515A3"/>
    <w:rsid w:val="00C51C8B"/>
    <w:rsid w:val="00C5280A"/>
    <w:rsid w:val="00C5366A"/>
    <w:rsid w:val="00C54023"/>
    <w:rsid w:val="00C54736"/>
    <w:rsid w:val="00C54951"/>
    <w:rsid w:val="00C54FBD"/>
    <w:rsid w:val="00C551CD"/>
    <w:rsid w:val="00C5573E"/>
    <w:rsid w:val="00C55ED2"/>
    <w:rsid w:val="00C5641A"/>
    <w:rsid w:val="00C57094"/>
    <w:rsid w:val="00C57C56"/>
    <w:rsid w:val="00C57E6F"/>
    <w:rsid w:val="00C614CB"/>
    <w:rsid w:val="00C61E2D"/>
    <w:rsid w:val="00C62B17"/>
    <w:rsid w:val="00C62B81"/>
    <w:rsid w:val="00C63186"/>
    <w:rsid w:val="00C635F9"/>
    <w:rsid w:val="00C639AF"/>
    <w:rsid w:val="00C63A18"/>
    <w:rsid w:val="00C63CA8"/>
    <w:rsid w:val="00C63DC1"/>
    <w:rsid w:val="00C641FB"/>
    <w:rsid w:val="00C64606"/>
    <w:rsid w:val="00C6487A"/>
    <w:rsid w:val="00C64A26"/>
    <w:rsid w:val="00C64B89"/>
    <w:rsid w:val="00C64B9D"/>
    <w:rsid w:val="00C658F6"/>
    <w:rsid w:val="00C65A24"/>
    <w:rsid w:val="00C65CF1"/>
    <w:rsid w:val="00C66477"/>
    <w:rsid w:val="00C66DBF"/>
    <w:rsid w:val="00C67675"/>
    <w:rsid w:val="00C67A27"/>
    <w:rsid w:val="00C67CAD"/>
    <w:rsid w:val="00C67DC6"/>
    <w:rsid w:val="00C7069E"/>
    <w:rsid w:val="00C71040"/>
    <w:rsid w:val="00C72AB2"/>
    <w:rsid w:val="00C72E87"/>
    <w:rsid w:val="00C72EBB"/>
    <w:rsid w:val="00C7314D"/>
    <w:rsid w:val="00C736FE"/>
    <w:rsid w:val="00C73F1A"/>
    <w:rsid w:val="00C74299"/>
    <w:rsid w:val="00C74829"/>
    <w:rsid w:val="00C74E52"/>
    <w:rsid w:val="00C7650F"/>
    <w:rsid w:val="00C767EF"/>
    <w:rsid w:val="00C77A25"/>
    <w:rsid w:val="00C77D17"/>
    <w:rsid w:val="00C80FF9"/>
    <w:rsid w:val="00C8184E"/>
    <w:rsid w:val="00C81B0F"/>
    <w:rsid w:val="00C81D3D"/>
    <w:rsid w:val="00C81E0F"/>
    <w:rsid w:val="00C81E36"/>
    <w:rsid w:val="00C824A7"/>
    <w:rsid w:val="00C8280B"/>
    <w:rsid w:val="00C82972"/>
    <w:rsid w:val="00C82A08"/>
    <w:rsid w:val="00C83053"/>
    <w:rsid w:val="00C83749"/>
    <w:rsid w:val="00C83E57"/>
    <w:rsid w:val="00C84403"/>
    <w:rsid w:val="00C84846"/>
    <w:rsid w:val="00C8486F"/>
    <w:rsid w:val="00C850FD"/>
    <w:rsid w:val="00C85191"/>
    <w:rsid w:val="00C855AA"/>
    <w:rsid w:val="00C85721"/>
    <w:rsid w:val="00C857B2"/>
    <w:rsid w:val="00C865E7"/>
    <w:rsid w:val="00C8786D"/>
    <w:rsid w:val="00C905E0"/>
    <w:rsid w:val="00C9094F"/>
    <w:rsid w:val="00C90CB8"/>
    <w:rsid w:val="00C90CEF"/>
    <w:rsid w:val="00C910B7"/>
    <w:rsid w:val="00C912BF"/>
    <w:rsid w:val="00C916B7"/>
    <w:rsid w:val="00C91741"/>
    <w:rsid w:val="00C91FB0"/>
    <w:rsid w:val="00C92182"/>
    <w:rsid w:val="00C921FB"/>
    <w:rsid w:val="00C922AC"/>
    <w:rsid w:val="00C922CB"/>
    <w:rsid w:val="00C92CE3"/>
    <w:rsid w:val="00C93174"/>
    <w:rsid w:val="00C93403"/>
    <w:rsid w:val="00C934BC"/>
    <w:rsid w:val="00C93851"/>
    <w:rsid w:val="00C93CF8"/>
    <w:rsid w:val="00C940BE"/>
    <w:rsid w:val="00C94F97"/>
    <w:rsid w:val="00C9605F"/>
    <w:rsid w:val="00C9625C"/>
    <w:rsid w:val="00C96534"/>
    <w:rsid w:val="00C968E6"/>
    <w:rsid w:val="00C96EE1"/>
    <w:rsid w:val="00C979FB"/>
    <w:rsid w:val="00CA0627"/>
    <w:rsid w:val="00CA2003"/>
    <w:rsid w:val="00CA2249"/>
    <w:rsid w:val="00CA25F6"/>
    <w:rsid w:val="00CA3179"/>
    <w:rsid w:val="00CA3C4E"/>
    <w:rsid w:val="00CA4183"/>
    <w:rsid w:val="00CA434C"/>
    <w:rsid w:val="00CA45EB"/>
    <w:rsid w:val="00CA4B71"/>
    <w:rsid w:val="00CA4E69"/>
    <w:rsid w:val="00CA515F"/>
    <w:rsid w:val="00CA5297"/>
    <w:rsid w:val="00CA5A48"/>
    <w:rsid w:val="00CA5D78"/>
    <w:rsid w:val="00CA6350"/>
    <w:rsid w:val="00CA6F3C"/>
    <w:rsid w:val="00CA707A"/>
    <w:rsid w:val="00CA70F3"/>
    <w:rsid w:val="00CA7358"/>
    <w:rsid w:val="00CA7C73"/>
    <w:rsid w:val="00CA7DA3"/>
    <w:rsid w:val="00CB02C9"/>
    <w:rsid w:val="00CB047D"/>
    <w:rsid w:val="00CB0E1B"/>
    <w:rsid w:val="00CB1210"/>
    <w:rsid w:val="00CB19A3"/>
    <w:rsid w:val="00CB22B7"/>
    <w:rsid w:val="00CB22B8"/>
    <w:rsid w:val="00CB2681"/>
    <w:rsid w:val="00CB26A2"/>
    <w:rsid w:val="00CB377F"/>
    <w:rsid w:val="00CB37CB"/>
    <w:rsid w:val="00CB3913"/>
    <w:rsid w:val="00CB3D81"/>
    <w:rsid w:val="00CB41D2"/>
    <w:rsid w:val="00CB41E0"/>
    <w:rsid w:val="00CB4281"/>
    <w:rsid w:val="00CB42D2"/>
    <w:rsid w:val="00CB443E"/>
    <w:rsid w:val="00CB53FF"/>
    <w:rsid w:val="00CB565F"/>
    <w:rsid w:val="00CB5936"/>
    <w:rsid w:val="00CB5B07"/>
    <w:rsid w:val="00CB5D2C"/>
    <w:rsid w:val="00CB624F"/>
    <w:rsid w:val="00CB6653"/>
    <w:rsid w:val="00CB693E"/>
    <w:rsid w:val="00CB6969"/>
    <w:rsid w:val="00CB6DE2"/>
    <w:rsid w:val="00CB7156"/>
    <w:rsid w:val="00CB7482"/>
    <w:rsid w:val="00CB782A"/>
    <w:rsid w:val="00CB7CF9"/>
    <w:rsid w:val="00CC05DC"/>
    <w:rsid w:val="00CC06AF"/>
    <w:rsid w:val="00CC120B"/>
    <w:rsid w:val="00CC1497"/>
    <w:rsid w:val="00CC1632"/>
    <w:rsid w:val="00CC1B7D"/>
    <w:rsid w:val="00CC22FE"/>
    <w:rsid w:val="00CC2465"/>
    <w:rsid w:val="00CC2563"/>
    <w:rsid w:val="00CC2853"/>
    <w:rsid w:val="00CC2AE3"/>
    <w:rsid w:val="00CC33DE"/>
    <w:rsid w:val="00CC3B07"/>
    <w:rsid w:val="00CC3C16"/>
    <w:rsid w:val="00CC455B"/>
    <w:rsid w:val="00CC4C74"/>
    <w:rsid w:val="00CC5459"/>
    <w:rsid w:val="00CC54FE"/>
    <w:rsid w:val="00CC579D"/>
    <w:rsid w:val="00CC5BB4"/>
    <w:rsid w:val="00CC66E5"/>
    <w:rsid w:val="00CC7044"/>
    <w:rsid w:val="00CD02E7"/>
    <w:rsid w:val="00CD032A"/>
    <w:rsid w:val="00CD0904"/>
    <w:rsid w:val="00CD111B"/>
    <w:rsid w:val="00CD158C"/>
    <w:rsid w:val="00CD16E8"/>
    <w:rsid w:val="00CD1918"/>
    <w:rsid w:val="00CD1D8E"/>
    <w:rsid w:val="00CD21D5"/>
    <w:rsid w:val="00CD2B19"/>
    <w:rsid w:val="00CD2B3E"/>
    <w:rsid w:val="00CD2C34"/>
    <w:rsid w:val="00CD2DA4"/>
    <w:rsid w:val="00CD338D"/>
    <w:rsid w:val="00CD3490"/>
    <w:rsid w:val="00CD34C0"/>
    <w:rsid w:val="00CD3614"/>
    <w:rsid w:val="00CD36CE"/>
    <w:rsid w:val="00CD3AC4"/>
    <w:rsid w:val="00CD3FBF"/>
    <w:rsid w:val="00CD4325"/>
    <w:rsid w:val="00CD47E9"/>
    <w:rsid w:val="00CD4AC8"/>
    <w:rsid w:val="00CD5989"/>
    <w:rsid w:val="00CD5A2D"/>
    <w:rsid w:val="00CD5C97"/>
    <w:rsid w:val="00CD6349"/>
    <w:rsid w:val="00CD6528"/>
    <w:rsid w:val="00CD6916"/>
    <w:rsid w:val="00CD7105"/>
    <w:rsid w:val="00CD7CC0"/>
    <w:rsid w:val="00CE07E6"/>
    <w:rsid w:val="00CE0AAB"/>
    <w:rsid w:val="00CE0EBC"/>
    <w:rsid w:val="00CE0F1A"/>
    <w:rsid w:val="00CE11CA"/>
    <w:rsid w:val="00CE12E0"/>
    <w:rsid w:val="00CE1337"/>
    <w:rsid w:val="00CE1A7D"/>
    <w:rsid w:val="00CE2253"/>
    <w:rsid w:val="00CE3214"/>
    <w:rsid w:val="00CE340F"/>
    <w:rsid w:val="00CE375D"/>
    <w:rsid w:val="00CE3A9E"/>
    <w:rsid w:val="00CE4020"/>
    <w:rsid w:val="00CE484A"/>
    <w:rsid w:val="00CE52E3"/>
    <w:rsid w:val="00CE5CFF"/>
    <w:rsid w:val="00CE6887"/>
    <w:rsid w:val="00CE78DD"/>
    <w:rsid w:val="00CE7FEE"/>
    <w:rsid w:val="00CF0998"/>
    <w:rsid w:val="00CF0C77"/>
    <w:rsid w:val="00CF10E8"/>
    <w:rsid w:val="00CF11E3"/>
    <w:rsid w:val="00CF1D49"/>
    <w:rsid w:val="00CF24A3"/>
    <w:rsid w:val="00CF2628"/>
    <w:rsid w:val="00CF2DBE"/>
    <w:rsid w:val="00CF3017"/>
    <w:rsid w:val="00CF33DD"/>
    <w:rsid w:val="00CF3736"/>
    <w:rsid w:val="00CF3A62"/>
    <w:rsid w:val="00CF3CF8"/>
    <w:rsid w:val="00CF4060"/>
    <w:rsid w:val="00CF427D"/>
    <w:rsid w:val="00CF44FB"/>
    <w:rsid w:val="00CF471A"/>
    <w:rsid w:val="00CF49E0"/>
    <w:rsid w:val="00CF4A1E"/>
    <w:rsid w:val="00CF4B52"/>
    <w:rsid w:val="00CF5086"/>
    <w:rsid w:val="00CF528D"/>
    <w:rsid w:val="00CF5B3B"/>
    <w:rsid w:val="00CF5C01"/>
    <w:rsid w:val="00CF5FFE"/>
    <w:rsid w:val="00CF6091"/>
    <w:rsid w:val="00CF6B10"/>
    <w:rsid w:val="00CF6DD5"/>
    <w:rsid w:val="00CF6E2D"/>
    <w:rsid w:val="00CF70BC"/>
    <w:rsid w:val="00CF742B"/>
    <w:rsid w:val="00CF76ED"/>
    <w:rsid w:val="00CF7A95"/>
    <w:rsid w:val="00D000C1"/>
    <w:rsid w:val="00D0018B"/>
    <w:rsid w:val="00D01686"/>
    <w:rsid w:val="00D01A6A"/>
    <w:rsid w:val="00D01BC3"/>
    <w:rsid w:val="00D026D5"/>
    <w:rsid w:val="00D030E7"/>
    <w:rsid w:val="00D0385C"/>
    <w:rsid w:val="00D03922"/>
    <w:rsid w:val="00D03C7A"/>
    <w:rsid w:val="00D05236"/>
    <w:rsid w:val="00D053E8"/>
    <w:rsid w:val="00D0562E"/>
    <w:rsid w:val="00D059C7"/>
    <w:rsid w:val="00D05D5A"/>
    <w:rsid w:val="00D05F45"/>
    <w:rsid w:val="00D06555"/>
    <w:rsid w:val="00D06682"/>
    <w:rsid w:val="00D06D05"/>
    <w:rsid w:val="00D0717E"/>
    <w:rsid w:val="00D07311"/>
    <w:rsid w:val="00D074E3"/>
    <w:rsid w:val="00D10F0A"/>
    <w:rsid w:val="00D115AB"/>
    <w:rsid w:val="00D11D89"/>
    <w:rsid w:val="00D13178"/>
    <w:rsid w:val="00D136A2"/>
    <w:rsid w:val="00D13A17"/>
    <w:rsid w:val="00D13B40"/>
    <w:rsid w:val="00D13F82"/>
    <w:rsid w:val="00D143F5"/>
    <w:rsid w:val="00D14F82"/>
    <w:rsid w:val="00D15343"/>
    <w:rsid w:val="00D155EE"/>
    <w:rsid w:val="00D15DD7"/>
    <w:rsid w:val="00D15E98"/>
    <w:rsid w:val="00D163CB"/>
    <w:rsid w:val="00D16495"/>
    <w:rsid w:val="00D164F4"/>
    <w:rsid w:val="00D16B93"/>
    <w:rsid w:val="00D174C9"/>
    <w:rsid w:val="00D174E5"/>
    <w:rsid w:val="00D17C8D"/>
    <w:rsid w:val="00D17F77"/>
    <w:rsid w:val="00D20072"/>
    <w:rsid w:val="00D20777"/>
    <w:rsid w:val="00D20F12"/>
    <w:rsid w:val="00D21726"/>
    <w:rsid w:val="00D21CA6"/>
    <w:rsid w:val="00D2206A"/>
    <w:rsid w:val="00D224D5"/>
    <w:rsid w:val="00D22C25"/>
    <w:rsid w:val="00D22DB7"/>
    <w:rsid w:val="00D22E4D"/>
    <w:rsid w:val="00D2433A"/>
    <w:rsid w:val="00D24630"/>
    <w:rsid w:val="00D24685"/>
    <w:rsid w:val="00D24B41"/>
    <w:rsid w:val="00D24D61"/>
    <w:rsid w:val="00D24EC5"/>
    <w:rsid w:val="00D251EE"/>
    <w:rsid w:val="00D255F9"/>
    <w:rsid w:val="00D26306"/>
    <w:rsid w:val="00D26DA3"/>
    <w:rsid w:val="00D27D16"/>
    <w:rsid w:val="00D304CD"/>
    <w:rsid w:val="00D305AB"/>
    <w:rsid w:val="00D30908"/>
    <w:rsid w:val="00D30BB5"/>
    <w:rsid w:val="00D312E3"/>
    <w:rsid w:val="00D313D2"/>
    <w:rsid w:val="00D31F58"/>
    <w:rsid w:val="00D32183"/>
    <w:rsid w:val="00D32200"/>
    <w:rsid w:val="00D3247B"/>
    <w:rsid w:val="00D32FD7"/>
    <w:rsid w:val="00D33829"/>
    <w:rsid w:val="00D341B6"/>
    <w:rsid w:val="00D34D51"/>
    <w:rsid w:val="00D3553D"/>
    <w:rsid w:val="00D35716"/>
    <w:rsid w:val="00D357E9"/>
    <w:rsid w:val="00D35C60"/>
    <w:rsid w:val="00D35E1C"/>
    <w:rsid w:val="00D35FBF"/>
    <w:rsid w:val="00D36DFC"/>
    <w:rsid w:val="00D37181"/>
    <w:rsid w:val="00D37476"/>
    <w:rsid w:val="00D3764A"/>
    <w:rsid w:val="00D4049E"/>
    <w:rsid w:val="00D415C5"/>
    <w:rsid w:val="00D4242F"/>
    <w:rsid w:val="00D4244A"/>
    <w:rsid w:val="00D427C7"/>
    <w:rsid w:val="00D42AF1"/>
    <w:rsid w:val="00D42B39"/>
    <w:rsid w:val="00D42B7D"/>
    <w:rsid w:val="00D4307E"/>
    <w:rsid w:val="00D4385D"/>
    <w:rsid w:val="00D43934"/>
    <w:rsid w:val="00D4440B"/>
    <w:rsid w:val="00D44422"/>
    <w:rsid w:val="00D448B0"/>
    <w:rsid w:val="00D449AB"/>
    <w:rsid w:val="00D45176"/>
    <w:rsid w:val="00D45282"/>
    <w:rsid w:val="00D45292"/>
    <w:rsid w:val="00D45448"/>
    <w:rsid w:val="00D45683"/>
    <w:rsid w:val="00D45685"/>
    <w:rsid w:val="00D45C5B"/>
    <w:rsid w:val="00D46652"/>
    <w:rsid w:val="00D46E98"/>
    <w:rsid w:val="00D47617"/>
    <w:rsid w:val="00D4782E"/>
    <w:rsid w:val="00D47E0D"/>
    <w:rsid w:val="00D47EAB"/>
    <w:rsid w:val="00D507AD"/>
    <w:rsid w:val="00D509D0"/>
    <w:rsid w:val="00D50DCD"/>
    <w:rsid w:val="00D5108D"/>
    <w:rsid w:val="00D52110"/>
    <w:rsid w:val="00D52254"/>
    <w:rsid w:val="00D52608"/>
    <w:rsid w:val="00D52622"/>
    <w:rsid w:val="00D527EB"/>
    <w:rsid w:val="00D529B5"/>
    <w:rsid w:val="00D52CE6"/>
    <w:rsid w:val="00D52D1B"/>
    <w:rsid w:val="00D52DB5"/>
    <w:rsid w:val="00D5305B"/>
    <w:rsid w:val="00D538A4"/>
    <w:rsid w:val="00D53AC7"/>
    <w:rsid w:val="00D54289"/>
    <w:rsid w:val="00D54F50"/>
    <w:rsid w:val="00D5518D"/>
    <w:rsid w:val="00D56258"/>
    <w:rsid w:val="00D5639D"/>
    <w:rsid w:val="00D56638"/>
    <w:rsid w:val="00D5673B"/>
    <w:rsid w:val="00D568C1"/>
    <w:rsid w:val="00D56DB3"/>
    <w:rsid w:val="00D57029"/>
    <w:rsid w:val="00D57174"/>
    <w:rsid w:val="00D57397"/>
    <w:rsid w:val="00D573D6"/>
    <w:rsid w:val="00D5763F"/>
    <w:rsid w:val="00D57701"/>
    <w:rsid w:val="00D5790A"/>
    <w:rsid w:val="00D6032F"/>
    <w:rsid w:val="00D60F2D"/>
    <w:rsid w:val="00D61169"/>
    <w:rsid w:val="00D6120D"/>
    <w:rsid w:val="00D61225"/>
    <w:rsid w:val="00D61489"/>
    <w:rsid w:val="00D617AB"/>
    <w:rsid w:val="00D61AC1"/>
    <w:rsid w:val="00D61C85"/>
    <w:rsid w:val="00D627FE"/>
    <w:rsid w:val="00D62819"/>
    <w:rsid w:val="00D62DB9"/>
    <w:rsid w:val="00D62FA1"/>
    <w:rsid w:val="00D634D5"/>
    <w:rsid w:val="00D63579"/>
    <w:rsid w:val="00D6358A"/>
    <w:rsid w:val="00D63F6C"/>
    <w:rsid w:val="00D645E6"/>
    <w:rsid w:val="00D64A66"/>
    <w:rsid w:val="00D65140"/>
    <w:rsid w:val="00D65383"/>
    <w:rsid w:val="00D658BA"/>
    <w:rsid w:val="00D65A66"/>
    <w:rsid w:val="00D65E26"/>
    <w:rsid w:val="00D6638E"/>
    <w:rsid w:val="00D66452"/>
    <w:rsid w:val="00D6646A"/>
    <w:rsid w:val="00D66CB1"/>
    <w:rsid w:val="00D66D83"/>
    <w:rsid w:val="00D675F2"/>
    <w:rsid w:val="00D676B3"/>
    <w:rsid w:val="00D706EC"/>
    <w:rsid w:val="00D708CB"/>
    <w:rsid w:val="00D70CB4"/>
    <w:rsid w:val="00D710FE"/>
    <w:rsid w:val="00D713DA"/>
    <w:rsid w:val="00D7146A"/>
    <w:rsid w:val="00D7155D"/>
    <w:rsid w:val="00D719E5"/>
    <w:rsid w:val="00D726BD"/>
    <w:rsid w:val="00D7276F"/>
    <w:rsid w:val="00D7324C"/>
    <w:rsid w:val="00D73B80"/>
    <w:rsid w:val="00D73BF7"/>
    <w:rsid w:val="00D74949"/>
    <w:rsid w:val="00D74DC9"/>
    <w:rsid w:val="00D74E56"/>
    <w:rsid w:val="00D74F58"/>
    <w:rsid w:val="00D750FF"/>
    <w:rsid w:val="00D7529C"/>
    <w:rsid w:val="00D7604C"/>
    <w:rsid w:val="00D7606F"/>
    <w:rsid w:val="00D76598"/>
    <w:rsid w:val="00D76A66"/>
    <w:rsid w:val="00D76B32"/>
    <w:rsid w:val="00D76D24"/>
    <w:rsid w:val="00D7727B"/>
    <w:rsid w:val="00D77D0F"/>
    <w:rsid w:val="00D807BA"/>
    <w:rsid w:val="00D80808"/>
    <w:rsid w:val="00D80A81"/>
    <w:rsid w:val="00D80BD2"/>
    <w:rsid w:val="00D8127F"/>
    <w:rsid w:val="00D815C8"/>
    <w:rsid w:val="00D82296"/>
    <w:rsid w:val="00D824AF"/>
    <w:rsid w:val="00D8258A"/>
    <w:rsid w:val="00D82759"/>
    <w:rsid w:val="00D833F3"/>
    <w:rsid w:val="00D83940"/>
    <w:rsid w:val="00D83CE1"/>
    <w:rsid w:val="00D83F33"/>
    <w:rsid w:val="00D8425E"/>
    <w:rsid w:val="00D84B6D"/>
    <w:rsid w:val="00D84DB6"/>
    <w:rsid w:val="00D84FD5"/>
    <w:rsid w:val="00D85077"/>
    <w:rsid w:val="00D8523D"/>
    <w:rsid w:val="00D85359"/>
    <w:rsid w:val="00D85887"/>
    <w:rsid w:val="00D85C1B"/>
    <w:rsid w:val="00D85DF3"/>
    <w:rsid w:val="00D85FCC"/>
    <w:rsid w:val="00D86554"/>
    <w:rsid w:val="00D86B93"/>
    <w:rsid w:val="00D86ED6"/>
    <w:rsid w:val="00D874BA"/>
    <w:rsid w:val="00D877B5"/>
    <w:rsid w:val="00D878D4"/>
    <w:rsid w:val="00D87A88"/>
    <w:rsid w:val="00D9045C"/>
    <w:rsid w:val="00D90560"/>
    <w:rsid w:val="00D90756"/>
    <w:rsid w:val="00D90F30"/>
    <w:rsid w:val="00D9152B"/>
    <w:rsid w:val="00D91BDF"/>
    <w:rsid w:val="00D91F53"/>
    <w:rsid w:val="00D92005"/>
    <w:rsid w:val="00D922AF"/>
    <w:rsid w:val="00D92919"/>
    <w:rsid w:val="00D92C79"/>
    <w:rsid w:val="00D93153"/>
    <w:rsid w:val="00D93317"/>
    <w:rsid w:val="00D935D7"/>
    <w:rsid w:val="00D9391F"/>
    <w:rsid w:val="00D93B95"/>
    <w:rsid w:val="00D93D86"/>
    <w:rsid w:val="00D94DC0"/>
    <w:rsid w:val="00D952DF"/>
    <w:rsid w:val="00D9543B"/>
    <w:rsid w:val="00D96340"/>
    <w:rsid w:val="00D964D5"/>
    <w:rsid w:val="00D966A6"/>
    <w:rsid w:val="00D968F3"/>
    <w:rsid w:val="00D96C89"/>
    <w:rsid w:val="00D97512"/>
    <w:rsid w:val="00D97D78"/>
    <w:rsid w:val="00DA0205"/>
    <w:rsid w:val="00DA0271"/>
    <w:rsid w:val="00DA060B"/>
    <w:rsid w:val="00DA0959"/>
    <w:rsid w:val="00DA097D"/>
    <w:rsid w:val="00DA0AAB"/>
    <w:rsid w:val="00DA1548"/>
    <w:rsid w:val="00DA1BC1"/>
    <w:rsid w:val="00DA1DBC"/>
    <w:rsid w:val="00DA1E56"/>
    <w:rsid w:val="00DA2865"/>
    <w:rsid w:val="00DA2DAC"/>
    <w:rsid w:val="00DA3A46"/>
    <w:rsid w:val="00DA4541"/>
    <w:rsid w:val="00DA4824"/>
    <w:rsid w:val="00DA4B06"/>
    <w:rsid w:val="00DA4D4E"/>
    <w:rsid w:val="00DA547A"/>
    <w:rsid w:val="00DA5968"/>
    <w:rsid w:val="00DA6042"/>
    <w:rsid w:val="00DA6C42"/>
    <w:rsid w:val="00DA7957"/>
    <w:rsid w:val="00DB010F"/>
    <w:rsid w:val="00DB05A0"/>
    <w:rsid w:val="00DB06B8"/>
    <w:rsid w:val="00DB10AD"/>
    <w:rsid w:val="00DB1DEC"/>
    <w:rsid w:val="00DB22C1"/>
    <w:rsid w:val="00DB2356"/>
    <w:rsid w:val="00DB283D"/>
    <w:rsid w:val="00DB299A"/>
    <w:rsid w:val="00DB29CD"/>
    <w:rsid w:val="00DB2E2F"/>
    <w:rsid w:val="00DB3249"/>
    <w:rsid w:val="00DB34FF"/>
    <w:rsid w:val="00DB3868"/>
    <w:rsid w:val="00DB3BE1"/>
    <w:rsid w:val="00DB3D19"/>
    <w:rsid w:val="00DB40B6"/>
    <w:rsid w:val="00DB45DF"/>
    <w:rsid w:val="00DB45FF"/>
    <w:rsid w:val="00DB4AA6"/>
    <w:rsid w:val="00DB4BEB"/>
    <w:rsid w:val="00DB515F"/>
    <w:rsid w:val="00DB5818"/>
    <w:rsid w:val="00DB5852"/>
    <w:rsid w:val="00DB5854"/>
    <w:rsid w:val="00DB59AE"/>
    <w:rsid w:val="00DB5F5F"/>
    <w:rsid w:val="00DB6392"/>
    <w:rsid w:val="00DB65BF"/>
    <w:rsid w:val="00DB6D7C"/>
    <w:rsid w:val="00DB6FD3"/>
    <w:rsid w:val="00DB7598"/>
    <w:rsid w:val="00DB79B6"/>
    <w:rsid w:val="00DB7A35"/>
    <w:rsid w:val="00DB7A4D"/>
    <w:rsid w:val="00DB7C2D"/>
    <w:rsid w:val="00DC016D"/>
    <w:rsid w:val="00DC0255"/>
    <w:rsid w:val="00DC1242"/>
    <w:rsid w:val="00DC1693"/>
    <w:rsid w:val="00DC16D0"/>
    <w:rsid w:val="00DC1897"/>
    <w:rsid w:val="00DC1A97"/>
    <w:rsid w:val="00DC1D07"/>
    <w:rsid w:val="00DC1E00"/>
    <w:rsid w:val="00DC270D"/>
    <w:rsid w:val="00DC2B8C"/>
    <w:rsid w:val="00DC2D88"/>
    <w:rsid w:val="00DC314C"/>
    <w:rsid w:val="00DC340E"/>
    <w:rsid w:val="00DC3BB8"/>
    <w:rsid w:val="00DC3C31"/>
    <w:rsid w:val="00DC42E5"/>
    <w:rsid w:val="00DC4C21"/>
    <w:rsid w:val="00DC4D84"/>
    <w:rsid w:val="00DC5172"/>
    <w:rsid w:val="00DC5780"/>
    <w:rsid w:val="00DC65E9"/>
    <w:rsid w:val="00DC6AD4"/>
    <w:rsid w:val="00DC7A3E"/>
    <w:rsid w:val="00DC7B99"/>
    <w:rsid w:val="00DD088F"/>
    <w:rsid w:val="00DD1302"/>
    <w:rsid w:val="00DD19FA"/>
    <w:rsid w:val="00DD29F2"/>
    <w:rsid w:val="00DD2B9B"/>
    <w:rsid w:val="00DD2C9D"/>
    <w:rsid w:val="00DD2CA8"/>
    <w:rsid w:val="00DD353A"/>
    <w:rsid w:val="00DD45E0"/>
    <w:rsid w:val="00DD4849"/>
    <w:rsid w:val="00DD4A71"/>
    <w:rsid w:val="00DD5274"/>
    <w:rsid w:val="00DD60B8"/>
    <w:rsid w:val="00DD612D"/>
    <w:rsid w:val="00DD6221"/>
    <w:rsid w:val="00DD637B"/>
    <w:rsid w:val="00DD6A35"/>
    <w:rsid w:val="00DD6E60"/>
    <w:rsid w:val="00DD7027"/>
    <w:rsid w:val="00DD75D6"/>
    <w:rsid w:val="00DD7CE5"/>
    <w:rsid w:val="00DD7FDE"/>
    <w:rsid w:val="00DE043E"/>
    <w:rsid w:val="00DE0A1F"/>
    <w:rsid w:val="00DE0A6F"/>
    <w:rsid w:val="00DE1171"/>
    <w:rsid w:val="00DE178F"/>
    <w:rsid w:val="00DE1822"/>
    <w:rsid w:val="00DE20F9"/>
    <w:rsid w:val="00DE2909"/>
    <w:rsid w:val="00DE2D9D"/>
    <w:rsid w:val="00DE2FC7"/>
    <w:rsid w:val="00DE4766"/>
    <w:rsid w:val="00DE516C"/>
    <w:rsid w:val="00DE5189"/>
    <w:rsid w:val="00DE5707"/>
    <w:rsid w:val="00DE5CA7"/>
    <w:rsid w:val="00DE5CBF"/>
    <w:rsid w:val="00DE5E54"/>
    <w:rsid w:val="00DE60A5"/>
    <w:rsid w:val="00DE69DE"/>
    <w:rsid w:val="00DE707B"/>
    <w:rsid w:val="00DE7BD4"/>
    <w:rsid w:val="00DE7CDA"/>
    <w:rsid w:val="00DE7CE5"/>
    <w:rsid w:val="00DF058C"/>
    <w:rsid w:val="00DF171E"/>
    <w:rsid w:val="00DF1875"/>
    <w:rsid w:val="00DF18A9"/>
    <w:rsid w:val="00DF32B2"/>
    <w:rsid w:val="00DF3E0B"/>
    <w:rsid w:val="00DF3E26"/>
    <w:rsid w:val="00DF4A47"/>
    <w:rsid w:val="00DF4C14"/>
    <w:rsid w:val="00DF4F66"/>
    <w:rsid w:val="00DF54C6"/>
    <w:rsid w:val="00DF6081"/>
    <w:rsid w:val="00DF6DF6"/>
    <w:rsid w:val="00DF6FED"/>
    <w:rsid w:val="00DF70F8"/>
    <w:rsid w:val="00DF7556"/>
    <w:rsid w:val="00DF7D14"/>
    <w:rsid w:val="00DF7DBD"/>
    <w:rsid w:val="00E01096"/>
    <w:rsid w:val="00E01159"/>
    <w:rsid w:val="00E013F0"/>
    <w:rsid w:val="00E014E9"/>
    <w:rsid w:val="00E017FE"/>
    <w:rsid w:val="00E019E5"/>
    <w:rsid w:val="00E02140"/>
    <w:rsid w:val="00E02781"/>
    <w:rsid w:val="00E02D64"/>
    <w:rsid w:val="00E02E9B"/>
    <w:rsid w:val="00E02F85"/>
    <w:rsid w:val="00E03196"/>
    <w:rsid w:val="00E031AB"/>
    <w:rsid w:val="00E03EA9"/>
    <w:rsid w:val="00E03F65"/>
    <w:rsid w:val="00E04530"/>
    <w:rsid w:val="00E046D6"/>
    <w:rsid w:val="00E04B97"/>
    <w:rsid w:val="00E04DDB"/>
    <w:rsid w:val="00E04E7E"/>
    <w:rsid w:val="00E050D4"/>
    <w:rsid w:val="00E051FA"/>
    <w:rsid w:val="00E05248"/>
    <w:rsid w:val="00E05617"/>
    <w:rsid w:val="00E05A08"/>
    <w:rsid w:val="00E061B7"/>
    <w:rsid w:val="00E0620A"/>
    <w:rsid w:val="00E06222"/>
    <w:rsid w:val="00E06BB2"/>
    <w:rsid w:val="00E079F4"/>
    <w:rsid w:val="00E106FB"/>
    <w:rsid w:val="00E119DD"/>
    <w:rsid w:val="00E11DD9"/>
    <w:rsid w:val="00E125C4"/>
    <w:rsid w:val="00E12C69"/>
    <w:rsid w:val="00E133AB"/>
    <w:rsid w:val="00E1392B"/>
    <w:rsid w:val="00E14226"/>
    <w:rsid w:val="00E14310"/>
    <w:rsid w:val="00E14975"/>
    <w:rsid w:val="00E14BC4"/>
    <w:rsid w:val="00E14E21"/>
    <w:rsid w:val="00E15217"/>
    <w:rsid w:val="00E15915"/>
    <w:rsid w:val="00E15A7D"/>
    <w:rsid w:val="00E15D67"/>
    <w:rsid w:val="00E15EB4"/>
    <w:rsid w:val="00E16975"/>
    <w:rsid w:val="00E17230"/>
    <w:rsid w:val="00E17811"/>
    <w:rsid w:val="00E17979"/>
    <w:rsid w:val="00E17F7B"/>
    <w:rsid w:val="00E20380"/>
    <w:rsid w:val="00E205FE"/>
    <w:rsid w:val="00E20E25"/>
    <w:rsid w:val="00E214C9"/>
    <w:rsid w:val="00E21E2D"/>
    <w:rsid w:val="00E21F86"/>
    <w:rsid w:val="00E220F5"/>
    <w:rsid w:val="00E22526"/>
    <w:rsid w:val="00E22DAF"/>
    <w:rsid w:val="00E23680"/>
    <w:rsid w:val="00E236C5"/>
    <w:rsid w:val="00E238F1"/>
    <w:rsid w:val="00E23C43"/>
    <w:rsid w:val="00E23E34"/>
    <w:rsid w:val="00E248AF"/>
    <w:rsid w:val="00E24A39"/>
    <w:rsid w:val="00E24C23"/>
    <w:rsid w:val="00E25CED"/>
    <w:rsid w:val="00E25FA7"/>
    <w:rsid w:val="00E26FC0"/>
    <w:rsid w:val="00E274F7"/>
    <w:rsid w:val="00E275C9"/>
    <w:rsid w:val="00E27A4B"/>
    <w:rsid w:val="00E301E0"/>
    <w:rsid w:val="00E304D9"/>
    <w:rsid w:val="00E30AB6"/>
    <w:rsid w:val="00E30BB1"/>
    <w:rsid w:val="00E30F76"/>
    <w:rsid w:val="00E31010"/>
    <w:rsid w:val="00E31374"/>
    <w:rsid w:val="00E321DB"/>
    <w:rsid w:val="00E352FA"/>
    <w:rsid w:val="00E35DFF"/>
    <w:rsid w:val="00E36319"/>
    <w:rsid w:val="00E373BC"/>
    <w:rsid w:val="00E37427"/>
    <w:rsid w:val="00E3750C"/>
    <w:rsid w:val="00E379C4"/>
    <w:rsid w:val="00E40930"/>
    <w:rsid w:val="00E413C1"/>
    <w:rsid w:val="00E41666"/>
    <w:rsid w:val="00E4187F"/>
    <w:rsid w:val="00E41C88"/>
    <w:rsid w:val="00E42216"/>
    <w:rsid w:val="00E4234B"/>
    <w:rsid w:val="00E42699"/>
    <w:rsid w:val="00E427CB"/>
    <w:rsid w:val="00E42A9E"/>
    <w:rsid w:val="00E42C6E"/>
    <w:rsid w:val="00E42F64"/>
    <w:rsid w:val="00E431F7"/>
    <w:rsid w:val="00E4472F"/>
    <w:rsid w:val="00E45530"/>
    <w:rsid w:val="00E45896"/>
    <w:rsid w:val="00E45D23"/>
    <w:rsid w:val="00E4628F"/>
    <w:rsid w:val="00E464CD"/>
    <w:rsid w:val="00E46955"/>
    <w:rsid w:val="00E46CBE"/>
    <w:rsid w:val="00E46CCC"/>
    <w:rsid w:val="00E4742F"/>
    <w:rsid w:val="00E477AC"/>
    <w:rsid w:val="00E50619"/>
    <w:rsid w:val="00E506FB"/>
    <w:rsid w:val="00E50BB0"/>
    <w:rsid w:val="00E50FA4"/>
    <w:rsid w:val="00E5169B"/>
    <w:rsid w:val="00E51C0C"/>
    <w:rsid w:val="00E521FC"/>
    <w:rsid w:val="00E526EB"/>
    <w:rsid w:val="00E52C24"/>
    <w:rsid w:val="00E542DE"/>
    <w:rsid w:val="00E5468E"/>
    <w:rsid w:val="00E54C39"/>
    <w:rsid w:val="00E54DEE"/>
    <w:rsid w:val="00E55FB7"/>
    <w:rsid w:val="00E56347"/>
    <w:rsid w:val="00E56390"/>
    <w:rsid w:val="00E5660C"/>
    <w:rsid w:val="00E5698D"/>
    <w:rsid w:val="00E56F05"/>
    <w:rsid w:val="00E56FC9"/>
    <w:rsid w:val="00E57241"/>
    <w:rsid w:val="00E5728C"/>
    <w:rsid w:val="00E573CF"/>
    <w:rsid w:val="00E5755E"/>
    <w:rsid w:val="00E57755"/>
    <w:rsid w:val="00E579AA"/>
    <w:rsid w:val="00E60190"/>
    <w:rsid w:val="00E612A5"/>
    <w:rsid w:val="00E612DD"/>
    <w:rsid w:val="00E612ED"/>
    <w:rsid w:val="00E613BA"/>
    <w:rsid w:val="00E616A4"/>
    <w:rsid w:val="00E619DE"/>
    <w:rsid w:val="00E61FB8"/>
    <w:rsid w:val="00E6215E"/>
    <w:rsid w:val="00E6370D"/>
    <w:rsid w:val="00E65795"/>
    <w:rsid w:val="00E65DB1"/>
    <w:rsid w:val="00E66A32"/>
    <w:rsid w:val="00E6715A"/>
    <w:rsid w:val="00E6788F"/>
    <w:rsid w:val="00E67D60"/>
    <w:rsid w:val="00E67D8B"/>
    <w:rsid w:val="00E702F8"/>
    <w:rsid w:val="00E70EC5"/>
    <w:rsid w:val="00E71081"/>
    <w:rsid w:val="00E7119D"/>
    <w:rsid w:val="00E71C14"/>
    <w:rsid w:val="00E723AB"/>
    <w:rsid w:val="00E7283E"/>
    <w:rsid w:val="00E72883"/>
    <w:rsid w:val="00E72EAC"/>
    <w:rsid w:val="00E73935"/>
    <w:rsid w:val="00E739D5"/>
    <w:rsid w:val="00E74A6D"/>
    <w:rsid w:val="00E74E46"/>
    <w:rsid w:val="00E75454"/>
    <w:rsid w:val="00E75484"/>
    <w:rsid w:val="00E7548F"/>
    <w:rsid w:val="00E75902"/>
    <w:rsid w:val="00E767ED"/>
    <w:rsid w:val="00E76A65"/>
    <w:rsid w:val="00E76C24"/>
    <w:rsid w:val="00E77316"/>
    <w:rsid w:val="00E779EC"/>
    <w:rsid w:val="00E804AD"/>
    <w:rsid w:val="00E80ACD"/>
    <w:rsid w:val="00E810FE"/>
    <w:rsid w:val="00E81622"/>
    <w:rsid w:val="00E816E7"/>
    <w:rsid w:val="00E81AC9"/>
    <w:rsid w:val="00E81B8D"/>
    <w:rsid w:val="00E828D5"/>
    <w:rsid w:val="00E83A08"/>
    <w:rsid w:val="00E840FB"/>
    <w:rsid w:val="00E84FBC"/>
    <w:rsid w:val="00E85B05"/>
    <w:rsid w:val="00E85CC3"/>
    <w:rsid w:val="00E86070"/>
    <w:rsid w:val="00E860E4"/>
    <w:rsid w:val="00E865A5"/>
    <w:rsid w:val="00E866F1"/>
    <w:rsid w:val="00E867DE"/>
    <w:rsid w:val="00E86957"/>
    <w:rsid w:val="00E86F3C"/>
    <w:rsid w:val="00E870CA"/>
    <w:rsid w:val="00E87706"/>
    <w:rsid w:val="00E87867"/>
    <w:rsid w:val="00E87FE7"/>
    <w:rsid w:val="00E90119"/>
    <w:rsid w:val="00E901FD"/>
    <w:rsid w:val="00E902F7"/>
    <w:rsid w:val="00E90341"/>
    <w:rsid w:val="00E90AC4"/>
    <w:rsid w:val="00E92293"/>
    <w:rsid w:val="00E923E7"/>
    <w:rsid w:val="00E92449"/>
    <w:rsid w:val="00E926CC"/>
    <w:rsid w:val="00E92B0C"/>
    <w:rsid w:val="00E93413"/>
    <w:rsid w:val="00E93878"/>
    <w:rsid w:val="00E93B50"/>
    <w:rsid w:val="00E94383"/>
    <w:rsid w:val="00E9439F"/>
    <w:rsid w:val="00E95902"/>
    <w:rsid w:val="00E966D3"/>
    <w:rsid w:val="00E96AF7"/>
    <w:rsid w:val="00E96D2A"/>
    <w:rsid w:val="00E96E1F"/>
    <w:rsid w:val="00E973A0"/>
    <w:rsid w:val="00E97444"/>
    <w:rsid w:val="00EA028A"/>
    <w:rsid w:val="00EA0449"/>
    <w:rsid w:val="00EA0CC4"/>
    <w:rsid w:val="00EA17F6"/>
    <w:rsid w:val="00EA1889"/>
    <w:rsid w:val="00EA1F94"/>
    <w:rsid w:val="00EA2026"/>
    <w:rsid w:val="00EA2764"/>
    <w:rsid w:val="00EA279B"/>
    <w:rsid w:val="00EA288D"/>
    <w:rsid w:val="00EA35F3"/>
    <w:rsid w:val="00EA36DB"/>
    <w:rsid w:val="00EA3F54"/>
    <w:rsid w:val="00EA3F56"/>
    <w:rsid w:val="00EA46F2"/>
    <w:rsid w:val="00EA481C"/>
    <w:rsid w:val="00EA48D9"/>
    <w:rsid w:val="00EA49B0"/>
    <w:rsid w:val="00EA4D2B"/>
    <w:rsid w:val="00EA5B6D"/>
    <w:rsid w:val="00EA6380"/>
    <w:rsid w:val="00EA6604"/>
    <w:rsid w:val="00EA6EEB"/>
    <w:rsid w:val="00EA7742"/>
    <w:rsid w:val="00EB02B9"/>
    <w:rsid w:val="00EB02C5"/>
    <w:rsid w:val="00EB06A5"/>
    <w:rsid w:val="00EB08F6"/>
    <w:rsid w:val="00EB1055"/>
    <w:rsid w:val="00EB1150"/>
    <w:rsid w:val="00EB1894"/>
    <w:rsid w:val="00EB1A82"/>
    <w:rsid w:val="00EB1DC4"/>
    <w:rsid w:val="00EB1F30"/>
    <w:rsid w:val="00EB267F"/>
    <w:rsid w:val="00EB2C82"/>
    <w:rsid w:val="00EB347C"/>
    <w:rsid w:val="00EB349D"/>
    <w:rsid w:val="00EB3622"/>
    <w:rsid w:val="00EB41E5"/>
    <w:rsid w:val="00EB4E5D"/>
    <w:rsid w:val="00EB4EE1"/>
    <w:rsid w:val="00EB5248"/>
    <w:rsid w:val="00EB6116"/>
    <w:rsid w:val="00EB6240"/>
    <w:rsid w:val="00EB6F72"/>
    <w:rsid w:val="00EB7551"/>
    <w:rsid w:val="00EB7A72"/>
    <w:rsid w:val="00EB7B46"/>
    <w:rsid w:val="00EC0AC7"/>
    <w:rsid w:val="00EC0DBF"/>
    <w:rsid w:val="00EC12A2"/>
    <w:rsid w:val="00EC134D"/>
    <w:rsid w:val="00EC1554"/>
    <w:rsid w:val="00EC1A42"/>
    <w:rsid w:val="00EC1A60"/>
    <w:rsid w:val="00EC2BDE"/>
    <w:rsid w:val="00EC343A"/>
    <w:rsid w:val="00EC3670"/>
    <w:rsid w:val="00EC38AF"/>
    <w:rsid w:val="00EC42BD"/>
    <w:rsid w:val="00EC490E"/>
    <w:rsid w:val="00EC4A4C"/>
    <w:rsid w:val="00EC5141"/>
    <w:rsid w:val="00EC5A26"/>
    <w:rsid w:val="00EC5EA9"/>
    <w:rsid w:val="00EC63BC"/>
    <w:rsid w:val="00EC6F35"/>
    <w:rsid w:val="00EC7B10"/>
    <w:rsid w:val="00EC7EAC"/>
    <w:rsid w:val="00ED0172"/>
    <w:rsid w:val="00ED07A9"/>
    <w:rsid w:val="00ED0AC8"/>
    <w:rsid w:val="00ED0B01"/>
    <w:rsid w:val="00ED0C32"/>
    <w:rsid w:val="00ED0CB3"/>
    <w:rsid w:val="00ED0D3A"/>
    <w:rsid w:val="00ED14F0"/>
    <w:rsid w:val="00ED1C03"/>
    <w:rsid w:val="00ED1CA0"/>
    <w:rsid w:val="00ED1F18"/>
    <w:rsid w:val="00ED2323"/>
    <w:rsid w:val="00ED2557"/>
    <w:rsid w:val="00ED3386"/>
    <w:rsid w:val="00ED33F9"/>
    <w:rsid w:val="00ED3B10"/>
    <w:rsid w:val="00ED435A"/>
    <w:rsid w:val="00ED4DC3"/>
    <w:rsid w:val="00ED504D"/>
    <w:rsid w:val="00ED5349"/>
    <w:rsid w:val="00ED560A"/>
    <w:rsid w:val="00ED56F5"/>
    <w:rsid w:val="00ED57CF"/>
    <w:rsid w:val="00ED5CC1"/>
    <w:rsid w:val="00ED6168"/>
    <w:rsid w:val="00ED6BE3"/>
    <w:rsid w:val="00ED72AB"/>
    <w:rsid w:val="00ED7562"/>
    <w:rsid w:val="00ED7758"/>
    <w:rsid w:val="00ED7808"/>
    <w:rsid w:val="00ED7BD1"/>
    <w:rsid w:val="00ED7C34"/>
    <w:rsid w:val="00ED7F23"/>
    <w:rsid w:val="00EE0AE2"/>
    <w:rsid w:val="00EE0E6F"/>
    <w:rsid w:val="00EE0F40"/>
    <w:rsid w:val="00EE1AD0"/>
    <w:rsid w:val="00EE2AFD"/>
    <w:rsid w:val="00EE2C77"/>
    <w:rsid w:val="00EE2D98"/>
    <w:rsid w:val="00EE2EE9"/>
    <w:rsid w:val="00EE307A"/>
    <w:rsid w:val="00EE31F5"/>
    <w:rsid w:val="00EE36EF"/>
    <w:rsid w:val="00EE401D"/>
    <w:rsid w:val="00EE5105"/>
    <w:rsid w:val="00EE59A2"/>
    <w:rsid w:val="00EE5AF7"/>
    <w:rsid w:val="00EE625C"/>
    <w:rsid w:val="00EE6306"/>
    <w:rsid w:val="00EE63D7"/>
    <w:rsid w:val="00EE647E"/>
    <w:rsid w:val="00EE6799"/>
    <w:rsid w:val="00EE71FC"/>
    <w:rsid w:val="00EE746B"/>
    <w:rsid w:val="00EE7983"/>
    <w:rsid w:val="00EE7B0D"/>
    <w:rsid w:val="00EF054C"/>
    <w:rsid w:val="00EF0862"/>
    <w:rsid w:val="00EF099A"/>
    <w:rsid w:val="00EF0BB1"/>
    <w:rsid w:val="00EF0C31"/>
    <w:rsid w:val="00EF11E9"/>
    <w:rsid w:val="00EF19FF"/>
    <w:rsid w:val="00EF2605"/>
    <w:rsid w:val="00EF277C"/>
    <w:rsid w:val="00EF2E65"/>
    <w:rsid w:val="00EF3117"/>
    <w:rsid w:val="00EF3C5A"/>
    <w:rsid w:val="00EF3F62"/>
    <w:rsid w:val="00EF456E"/>
    <w:rsid w:val="00EF481A"/>
    <w:rsid w:val="00EF4A47"/>
    <w:rsid w:val="00EF5584"/>
    <w:rsid w:val="00EF6602"/>
    <w:rsid w:val="00EF68AC"/>
    <w:rsid w:val="00EF68D3"/>
    <w:rsid w:val="00EF6B23"/>
    <w:rsid w:val="00EF6EA1"/>
    <w:rsid w:val="00EF7549"/>
    <w:rsid w:val="00EF7915"/>
    <w:rsid w:val="00EF7ADF"/>
    <w:rsid w:val="00EF7D29"/>
    <w:rsid w:val="00F00554"/>
    <w:rsid w:val="00F006CF"/>
    <w:rsid w:val="00F00C6C"/>
    <w:rsid w:val="00F00E0D"/>
    <w:rsid w:val="00F01084"/>
    <w:rsid w:val="00F0113A"/>
    <w:rsid w:val="00F011F2"/>
    <w:rsid w:val="00F012BF"/>
    <w:rsid w:val="00F01670"/>
    <w:rsid w:val="00F01CF0"/>
    <w:rsid w:val="00F01FA6"/>
    <w:rsid w:val="00F02347"/>
    <w:rsid w:val="00F024AD"/>
    <w:rsid w:val="00F02ED2"/>
    <w:rsid w:val="00F0310C"/>
    <w:rsid w:val="00F03161"/>
    <w:rsid w:val="00F0423C"/>
    <w:rsid w:val="00F0481B"/>
    <w:rsid w:val="00F04E72"/>
    <w:rsid w:val="00F05B96"/>
    <w:rsid w:val="00F06659"/>
    <w:rsid w:val="00F06707"/>
    <w:rsid w:val="00F06E15"/>
    <w:rsid w:val="00F06E71"/>
    <w:rsid w:val="00F06F6D"/>
    <w:rsid w:val="00F07008"/>
    <w:rsid w:val="00F07199"/>
    <w:rsid w:val="00F074C4"/>
    <w:rsid w:val="00F07ACD"/>
    <w:rsid w:val="00F10AA9"/>
    <w:rsid w:val="00F10AC6"/>
    <w:rsid w:val="00F10DDF"/>
    <w:rsid w:val="00F10F70"/>
    <w:rsid w:val="00F113A5"/>
    <w:rsid w:val="00F11CF2"/>
    <w:rsid w:val="00F11E4D"/>
    <w:rsid w:val="00F12056"/>
    <w:rsid w:val="00F12122"/>
    <w:rsid w:val="00F1339A"/>
    <w:rsid w:val="00F138CA"/>
    <w:rsid w:val="00F13B4B"/>
    <w:rsid w:val="00F145D4"/>
    <w:rsid w:val="00F14FA2"/>
    <w:rsid w:val="00F154E0"/>
    <w:rsid w:val="00F15728"/>
    <w:rsid w:val="00F15A80"/>
    <w:rsid w:val="00F163CE"/>
    <w:rsid w:val="00F165D5"/>
    <w:rsid w:val="00F16B41"/>
    <w:rsid w:val="00F16E5C"/>
    <w:rsid w:val="00F1713A"/>
    <w:rsid w:val="00F172D4"/>
    <w:rsid w:val="00F175B1"/>
    <w:rsid w:val="00F17C5C"/>
    <w:rsid w:val="00F17D3C"/>
    <w:rsid w:val="00F200EB"/>
    <w:rsid w:val="00F20416"/>
    <w:rsid w:val="00F20847"/>
    <w:rsid w:val="00F2144C"/>
    <w:rsid w:val="00F21528"/>
    <w:rsid w:val="00F21CA2"/>
    <w:rsid w:val="00F221E6"/>
    <w:rsid w:val="00F22258"/>
    <w:rsid w:val="00F22291"/>
    <w:rsid w:val="00F2232B"/>
    <w:rsid w:val="00F2268F"/>
    <w:rsid w:val="00F22A48"/>
    <w:rsid w:val="00F22F7F"/>
    <w:rsid w:val="00F2341B"/>
    <w:rsid w:val="00F2355C"/>
    <w:rsid w:val="00F23D22"/>
    <w:rsid w:val="00F240BE"/>
    <w:rsid w:val="00F24D1D"/>
    <w:rsid w:val="00F250DD"/>
    <w:rsid w:val="00F25875"/>
    <w:rsid w:val="00F25B5C"/>
    <w:rsid w:val="00F25D58"/>
    <w:rsid w:val="00F26CC2"/>
    <w:rsid w:val="00F2713D"/>
    <w:rsid w:val="00F2726B"/>
    <w:rsid w:val="00F27BCA"/>
    <w:rsid w:val="00F30862"/>
    <w:rsid w:val="00F30BE2"/>
    <w:rsid w:val="00F31054"/>
    <w:rsid w:val="00F313DA"/>
    <w:rsid w:val="00F3155E"/>
    <w:rsid w:val="00F31E2A"/>
    <w:rsid w:val="00F3253E"/>
    <w:rsid w:val="00F32942"/>
    <w:rsid w:val="00F32A84"/>
    <w:rsid w:val="00F33F3C"/>
    <w:rsid w:val="00F33F4D"/>
    <w:rsid w:val="00F341EC"/>
    <w:rsid w:val="00F352EF"/>
    <w:rsid w:val="00F35A48"/>
    <w:rsid w:val="00F35EC5"/>
    <w:rsid w:val="00F36526"/>
    <w:rsid w:val="00F365F2"/>
    <w:rsid w:val="00F3694E"/>
    <w:rsid w:val="00F36BF9"/>
    <w:rsid w:val="00F36CE8"/>
    <w:rsid w:val="00F373D3"/>
    <w:rsid w:val="00F3750D"/>
    <w:rsid w:val="00F376FC"/>
    <w:rsid w:val="00F37A1D"/>
    <w:rsid w:val="00F37CC5"/>
    <w:rsid w:val="00F40024"/>
    <w:rsid w:val="00F40209"/>
    <w:rsid w:val="00F408F0"/>
    <w:rsid w:val="00F4090A"/>
    <w:rsid w:val="00F409D9"/>
    <w:rsid w:val="00F40EE8"/>
    <w:rsid w:val="00F40F17"/>
    <w:rsid w:val="00F4120C"/>
    <w:rsid w:val="00F4163E"/>
    <w:rsid w:val="00F41994"/>
    <w:rsid w:val="00F41A85"/>
    <w:rsid w:val="00F41C95"/>
    <w:rsid w:val="00F42385"/>
    <w:rsid w:val="00F42548"/>
    <w:rsid w:val="00F425A5"/>
    <w:rsid w:val="00F43278"/>
    <w:rsid w:val="00F438FD"/>
    <w:rsid w:val="00F43E19"/>
    <w:rsid w:val="00F44BE8"/>
    <w:rsid w:val="00F44CE6"/>
    <w:rsid w:val="00F44E8E"/>
    <w:rsid w:val="00F451DD"/>
    <w:rsid w:val="00F45A00"/>
    <w:rsid w:val="00F45F86"/>
    <w:rsid w:val="00F4622A"/>
    <w:rsid w:val="00F46301"/>
    <w:rsid w:val="00F46400"/>
    <w:rsid w:val="00F4649E"/>
    <w:rsid w:val="00F47071"/>
    <w:rsid w:val="00F474C6"/>
    <w:rsid w:val="00F47582"/>
    <w:rsid w:val="00F479B7"/>
    <w:rsid w:val="00F500EC"/>
    <w:rsid w:val="00F503F9"/>
    <w:rsid w:val="00F50714"/>
    <w:rsid w:val="00F5173C"/>
    <w:rsid w:val="00F519D6"/>
    <w:rsid w:val="00F51A12"/>
    <w:rsid w:val="00F51E2E"/>
    <w:rsid w:val="00F520C8"/>
    <w:rsid w:val="00F5262E"/>
    <w:rsid w:val="00F5273F"/>
    <w:rsid w:val="00F52888"/>
    <w:rsid w:val="00F52E50"/>
    <w:rsid w:val="00F535AB"/>
    <w:rsid w:val="00F535BA"/>
    <w:rsid w:val="00F537CD"/>
    <w:rsid w:val="00F541B3"/>
    <w:rsid w:val="00F5435B"/>
    <w:rsid w:val="00F54A05"/>
    <w:rsid w:val="00F54D7F"/>
    <w:rsid w:val="00F54F93"/>
    <w:rsid w:val="00F55172"/>
    <w:rsid w:val="00F565C9"/>
    <w:rsid w:val="00F566F7"/>
    <w:rsid w:val="00F56A30"/>
    <w:rsid w:val="00F56E96"/>
    <w:rsid w:val="00F56F5B"/>
    <w:rsid w:val="00F57CE0"/>
    <w:rsid w:val="00F57E86"/>
    <w:rsid w:val="00F601CB"/>
    <w:rsid w:val="00F60704"/>
    <w:rsid w:val="00F60723"/>
    <w:rsid w:val="00F609BA"/>
    <w:rsid w:val="00F60B8A"/>
    <w:rsid w:val="00F61D6D"/>
    <w:rsid w:val="00F62D7C"/>
    <w:rsid w:val="00F64403"/>
    <w:rsid w:val="00F6442B"/>
    <w:rsid w:val="00F64D63"/>
    <w:rsid w:val="00F65024"/>
    <w:rsid w:val="00F65229"/>
    <w:rsid w:val="00F6532E"/>
    <w:rsid w:val="00F653A0"/>
    <w:rsid w:val="00F659E5"/>
    <w:rsid w:val="00F65A6C"/>
    <w:rsid w:val="00F65BD1"/>
    <w:rsid w:val="00F66523"/>
    <w:rsid w:val="00F66743"/>
    <w:rsid w:val="00F66DEF"/>
    <w:rsid w:val="00F67747"/>
    <w:rsid w:val="00F67CFF"/>
    <w:rsid w:val="00F67DC4"/>
    <w:rsid w:val="00F70766"/>
    <w:rsid w:val="00F70941"/>
    <w:rsid w:val="00F70956"/>
    <w:rsid w:val="00F70AF1"/>
    <w:rsid w:val="00F712ED"/>
    <w:rsid w:val="00F71458"/>
    <w:rsid w:val="00F71C4D"/>
    <w:rsid w:val="00F71EB6"/>
    <w:rsid w:val="00F71EFE"/>
    <w:rsid w:val="00F732C3"/>
    <w:rsid w:val="00F73942"/>
    <w:rsid w:val="00F73D3A"/>
    <w:rsid w:val="00F7426D"/>
    <w:rsid w:val="00F74299"/>
    <w:rsid w:val="00F749C4"/>
    <w:rsid w:val="00F74B9E"/>
    <w:rsid w:val="00F750BD"/>
    <w:rsid w:val="00F752D9"/>
    <w:rsid w:val="00F75387"/>
    <w:rsid w:val="00F75790"/>
    <w:rsid w:val="00F75F2C"/>
    <w:rsid w:val="00F763BD"/>
    <w:rsid w:val="00F76B6B"/>
    <w:rsid w:val="00F76C55"/>
    <w:rsid w:val="00F76FA0"/>
    <w:rsid w:val="00F7759C"/>
    <w:rsid w:val="00F7768B"/>
    <w:rsid w:val="00F77C60"/>
    <w:rsid w:val="00F80B2E"/>
    <w:rsid w:val="00F80BC0"/>
    <w:rsid w:val="00F8115E"/>
    <w:rsid w:val="00F8120D"/>
    <w:rsid w:val="00F813A9"/>
    <w:rsid w:val="00F81745"/>
    <w:rsid w:val="00F81BEC"/>
    <w:rsid w:val="00F82599"/>
    <w:rsid w:val="00F825D7"/>
    <w:rsid w:val="00F8387C"/>
    <w:rsid w:val="00F83BBA"/>
    <w:rsid w:val="00F83DFD"/>
    <w:rsid w:val="00F84ADA"/>
    <w:rsid w:val="00F85365"/>
    <w:rsid w:val="00F856A9"/>
    <w:rsid w:val="00F86010"/>
    <w:rsid w:val="00F863B7"/>
    <w:rsid w:val="00F87066"/>
    <w:rsid w:val="00F879DB"/>
    <w:rsid w:val="00F87D5F"/>
    <w:rsid w:val="00F9061A"/>
    <w:rsid w:val="00F90A79"/>
    <w:rsid w:val="00F91151"/>
    <w:rsid w:val="00F9156F"/>
    <w:rsid w:val="00F9184A"/>
    <w:rsid w:val="00F9184D"/>
    <w:rsid w:val="00F91A87"/>
    <w:rsid w:val="00F91E00"/>
    <w:rsid w:val="00F92502"/>
    <w:rsid w:val="00F93B5B"/>
    <w:rsid w:val="00F93F47"/>
    <w:rsid w:val="00F9430A"/>
    <w:rsid w:val="00F94DF8"/>
    <w:rsid w:val="00F94ECC"/>
    <w:rsid w:val="00F95916"/>
    <w:rsid w:val="00F959FA"/>
    <w:rsid w:val="00FA0208"/>
    <w:rsid w:val="00FA0CB3"/>
    <w:rsid w:val="00FA19A4"/>
    <w:rsid w:val="00FA2017"/>
    <w:rsid w:val="00FA2594"/>
    <w:rsid w:val="00FA2ADD"/>
    <w:rsid w:val="00FA2D19"/>
    <w:rsid w:val="00FA32B3"/>
    <w:rsid w:val="00FA41A8"/>
    <w:rsid w:val="00FA439C"/>
    <w:rsid w:val="00FA477D"/>
    <w:rsid w:val="00FA52F9"/>
    <w:rsid w:val="00FA5531"/>
    <w:rsid w:val="00FA57A2"/>
    <w:rsid w:val="00FA59F5"/>
    <w:rsid w:val="00FA5A6F"/>
    <w:rsid w:val="00FA5BF5"/>
    <w:rsid w:val="00FA6457"/>
    <w:rsid w:val="00FA64D6"/>
    <w:rsid w:val="00FA66D7"/>
    <w:rsid w:val="00FA6B62"/>
    <w:rsid w:val="00FA6DD8"/>
    <w:rsid w:val="00FA77EB"/>
    <w:rsid w:val="00FA7B79"/>
    <w:rsid w:val="00FB05F5"/>
    <w:rsid w:val="00FB07C4"/>
    <w:rsid w:val="00FB0892"/>
    <w:rsid w:val="00FB1374"/>
    <w:rsid w:val="00FB226F"/>
    <w:rsid w:val="00FB232B"/>
    <w:rsid w:val="00FB2B81"/>
    <w:rsid w:val="00FB30B3"/>
    <w:rsid w:val="00FB35B2"/>
    <w:rsid w:val="00FB3D0F"/>
    <w:rsid w:val="00FB41F5"/>
    <w:rsid w:val="00FB43B4"/>
    <w:rsid w:val="00FB46CE"/>
    <w:rsid w:val="00FB4A28"/>
    <w:rsid w:val="00FB5098"/>
    <w:rsid w:val="00FB524F"/>
    <w:rsid w:val="00FB56D2"/>
    <w:rsid w:val="00FB59E0"/>
    <w:rsid w:val="00FB5AD5"/>
    <w:rsid w:val="00FB5D05"/>
    <w:rsid w:val="00FB5D3E"/>
    <w:rsid w:val="00FB5F13"/>
    <w:rsid w:val="00FB681E"/>
    <w:rsid w:val="00FC0E17"/>
    <w:rsid w:val="00FC1ACB"/>
    <w:rsid w:val="00FC2515"/>
    <w:rsid w:val="00FC2D5C"/>
    <w:rsid w:val="00FC382F"/>
    <w:rsid w:val="00FC385A"/>
    <w:rsid w:val="00FC3929"/>
    <w:rsid w:val="00FC4534"/>
    <w:rsid w:val="00FC47D2"/>
    <w:rsid w:val="00FC5163"/>
    <w:rsid w:val="00FC52E4"/>
    <w:rsid w:val="00FC59D7"/>
    <w:rsid w:val="00FC60B4"/>
    <w:rsid w:val="00FC662B"/>
    <w:rsid w:val="00FC6783"/>
    <w:rsid w:val="00FC6905"/>
    <w:rsid w:val="00FC6957"/>
    <w:rsid w:val="00FC6AE3"/>
    <w:rsid w:val="00FC6B82"/>
    <w:rsid w:val="00FC7243"/>
    <w:rsid w:val="00FC766E"/>
    <w:rsid w:val="00FC796E"/>
    <w:rsid w:val="00FC7AAB"/>
    <w:rsid w:val="00FC7CF5"/>
    <w:rsid w:val="00FD02F9"/>
    <w:rsid w:val="00FD0442"/>
    <w:rsid w:val="00FD07F5"/>
    <w:rsid w:val="00FD193F"/>
    <w:rsid w:val="00FD1A89"/>
    <w:rsid w:val="00FD2242"/>
    <w:rsid w:val="00FD270B"/>
    <w:rsid w:val="00FD2A0F"/>
    <w:rsid w:val="00FD38E2"/>
    <w:rsid w:val="00FD4481"/>
    <w:rsid w:val="00FD47DA"/>
    <w:rsid w:val="00FD4CFE"/>
    <w:rsid w:val="00FD4DD3"/>
    <w:rsid w:val="00FD53EA"/>
    <w:rsid w:val="00FD5B17"/>
    <w:rsid w:val="00FD5F3F"/>
    <w:rsid w:val="00FD64D8"/>
    <w:rsid w:val="00FD64FC"/>
    <w:rsid w:val="00FD6B77"/>
    <w:rsid w:val="00FD7384"/>
    <w:rsid w:val="00FD7790"/>
    <w:rsid w:val="00FE0004"/>
    <w:rsid w:val="00FE0E00"/>
    <w:rsid w:val="00FE0E0B"/>
    <w:rsid w:val="00FE1C84"/>
    <w:rsid w:val="00FE2A0D"/>
    <w:rsid w:val="00FE35A7"/>
    <w:rsid w:val="00FE35E1"/>
    <w:rsid w:val="00FE3985"/>
    <w:rsid w:val="00FE3FE2"/>
    <w:rsid w:val="00FE42AC"/>
    <w:rsid w:val="00FE4466"/>
    <w:rsid w:val="00FE447A"/>
    <w:rsid w:val="00FE4A66"/>
    <w:rsid w:val="00FE597B"/>
    <w:rsid w:val="00FE5C93"/>
    <w:rsid w:val="00FE6B21"/>
    <w:rsid w:val="00FE6D4B"/>
    <w:rsid w:val="00FE7503"/>
    <w:rsid w:val="00FE7C90"/>
    <w:rsid w:val="00FE7E5C"/>
    <w:rsid w:val="00FE7F35"/>
    <w:rsid w:val="00FF0960"/>
    <w:rsid w:val="00FF09FC"/>
    <w:rsid w:val="00FF13E9"/>
    <w:rsid w:val="00FF161F"/>
    <w:rsid w:val="00FF167F"/>
    <w:rsid w:val="00FF1CCB"/>
    <w:rsid w:val="00FF2FAF"/>
    <w:rsid w:val="00FF3A8E"/>
    <w:rsid w:val="00FF3AA2"/>
    <w:rsid w:val="00FF3DED"/>
    <w:rsid w:val="00FF44A4"/>
    <w:rsid w:val="00FF44F1"/>
    <w:rsid w:val="00FF48E0"/>
    <w:rsid w:val="00FF5048"/>
    <w:rsid w:val="00FF5233"/>
    <w:rsid w:val="00FF52C2"/>
    <w:rsid w:val="00FF6387"/>
    <w:rsid w:val="00FF659D"/>
    <w:rsid w:val="00FF6D99"/>
    <w:rsid w:val="00FF7923"/>
    <w:rsid w:val="00FF7A2A"/>
    <w:rsid w:val="00FF7C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19F0B"/>
  <w15:docId w15:val="{4885D709-5B0A-475E-8896-8B447572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F2185"/>
    <w:pPr>
      <w:spacing w:after="0" w:line="280" w:lineRule="atLeast"/>
    </w:pPr>
    <w:rPr>
      <w:rFonts w:ascii="Arial" w:hAnsi="Arial"/>
      <w:sz w:val="20"/>
      <w:lang w:val="en-GB"/>
    </w:rPr>
  </w:style>
  <w:style w:type="paragraph" w:styleId="Heading1">
    <w:name w:val="heading 1"/>
    <w:aliases w:val="_Chapter"/>
    <w:basedOn w:val="Normal"/>
    <w:next w:val="Normal"/>
    <w:link w:val="Heading1Char"/>
    <w:uiPriority w:val="9"/>
    <w:qFormat/>
    <w:rsid w:val="00440660"/>
    <w:pPr>
      <w:keepNext/>
      <w:keepLines/>
      <w:numPr>
        <w:numId w:val="2"/>
      </w:numPr>
      <w:spacing w:before="100" w:beforeAutospacing="1" w:after="440" w:line="400" w:lineRule="atLeast"/>
      <w:ind w:left="454" w:hanging="454"/>
      <w:outlineLvl w:val="0"/>
    </w:pPr>
    <w:rPr>
      <w:rFonts w:eastAsiaTheme="majorEastAsia" w:cstheme="majorBidi"/>
      <w:b/>
      <w:caps/>
      <w:color w:val="1E64C8"/>
      <w:sz w:val="32"/>
      <w:szCs w:val="32"/>
      <w:u w:val="single"/>
    </w:rPr>
  </w:style>
  <w:style w:type="paragraph" w:styleId="Heading2">
    <w:name w:val="heading 2"/>
    <w:aliases w:val="_Paragraph"/>
    <w:basedOn w:val="Normal"/>
    <w:next w:val="Normal"/>
    <w:link w:val="Heading2Char"/>
    <w:uiPriority w:val="9"/>
    <w:unhideWhenUsed/>
    <w:qFormat/>
    <w:rsid w:val="00440660"/>
    <w:pPr>
      <w:keepNext/>
      <w:keepLines/>
      <w:numPr>
        <w:ilvl w:val="1"/>
        <w:numId w:val="2"/>
      </w:numPr>
      <w:spacing w:after="200" w:line="360" w:lineRule="atLeast"/>
      <w:ind w:left="794" w:hanging="794"/>
      <w:outlineLvl w:val="1"/>
    </w:pPr>
    <w:rPr>
      <w:rFonts w:eastAsiaTheme="majorEastAsia" w:cstheme="majorBidi"/>
      <w:b/>
      <w:sz w:val="28"/>
      <w:szCs w:val="26"/>
    </w:rPr>
  </w:style>
  <w:style w:type="paragraph" w:styleId="Heading3">
    <w:name w:val="heading 3"/>
    <w:aliases w:val="_Subparagraph"/>
    <w:basedOn w:val="Normal"/>
    <w:next w:val="Normal"/>
    <w:link w:val="Heading3Char"/>
    <w:uiPriority w:val="9"/>
    <w:unhideWhenUsed/>
    <w:qFormat/>
    <w:rsid w:val="00440660"/>
    <w:pPr>
      <w:keepNext/>
      <w:keepLines/>
      <w:numPr>
        <w:ilvl w:val="2"/>
        <w:numId w:val="2"/>
      </w:numPr>
      <w:spacing w:after="240" w:line="320" w:lineRule="atLeast"/>
      <w:ind w:left="1021" w:hanging="1021"/>
      <w:outlineLvl w:val="2"/>
    </w:pPr>
    <w:rPr>
      <w:rFonts w:eastAsiaTheme="majorEastAsia" w:cstheme="majorBidi"/>
      <w:b/>
      <w:sz w:val="24"/>
      <w:szCs w:val="24"/>
    </w:rPr>
  </w:style>
  <w:style w:type="paragraph" w:styleId="Heading4">
    <w:name w:val="heading 4"/>
    <w:aliases w:val="_Sub-subparagraph"/>
    <w:basedOn w:val="Normal"/>
    <w:next w:val="Normal"/>
    <w:link w:val="Heading4Char"/>
    <w:uiPriority w:val="9"/>
    <w:unhideWhenUsed/>
    <w:qFormat/>
    <w:rsid w:val="00440660"/>
    <w:pPr>
      <w:keepNext/>
      <w:keepLines/>
      <w:numPr>
        <w:ilvl w:val="3"/>
        <w:numId w:val="2"/>
      </w:numPr>
      <w:spacing w:after="120"/>
      <w:ind w:left="1134" w:hanging="1134"/>
      <w:outlineLvl w:val="3"/>
    </w:pPr>
    <w:rPr>
      <w:rFonts w:eastAsiaTheme="majorEastAsia" w:cstheme="majorBidi"/>
      <w:b/>
      <w:i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NormalWeb">
    <w:name w:val="Normal (Web)"/>
    <w:basedOn w:val="Normal"/>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ndnoteText">
    <w:name w:val="endnote text"/>
    <w:basedOn w:val="Normal"/>
    <w:link w:val="EndnoteTex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Normal"/>
    <w:next w:val="Normal"/>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Normal"/>
    <w:next w:val="Reference"/>
    <w:uiPriority w:val="22"/>
    <w:qFormat/>
    <w:rsid w:val="00232C3A"/>
    <w:pPr>
      <w:spacing w:line="280" w:lineRule="exact"/>
    </w:pPr>
    <w:rPr>
      <w:b/>
      <w:caps/>
      <w:color w:val="1E64C8"/>
      <w:sz w:val="16"/>
    </w:rPr>
  </w:style>
  <w:style w:type="paragraph" w:styleId="Title">
    <w:name w:val="Title"/>
    <w:aliases w:val="_Title"/>
    <w:basedOn w:val="Normal"/>
    <w:next w:val="Normal"/>
    <w:link w:val="Title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leChar">
    <w:name w:val="Title Char"/>
    <w:aliases w:val="_Title Char"/>
    <w:basedOn w:val="DefaultParagraphFont"/>
    <w:link w:val="Title"/>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Subtitle">
    <w:name w:val="Subtitle"/>
    <w:aliases w:val="_Subtitle"/>
    <w:basedOn w:val="Normal"/>
    <w:next w:val="Normal"/>
    <w:link w:val="Subtitle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SubtitleChar">
    <w:name w:val="Subtitle Char"/>
    <w:aliases w:val="_Subtitle Char"/>
    <w:basedOn w:val="DefaultParagraphFont"/>
    <w:link w:val="Subtitle"/>
    <w:uiPriority w:val="18"/>
    <w:rsid w:val="008F2556"/>
    <w:rPr>
      <w:rFonts w:ascii="Arial" w:eastAsiaTheme="minorEastAsia" w:hAnsi="Arial"/>
      <w:caps/>
      <w:color w:val="1E64C8"/>
      <w:sz w:val="40"/>
      <w:lang w:val="nl-BE"/>
    </w:rPr>
  </w:style>
  <w:style w:type="paragraph" w:customStyle="1" w:styleId="Supplementarytext">
    <w:name w:val="_Supplementary text"/>
    <w:basedOn w:val="Normal"/>
    <w:next w:val="Normal"/>
    <w:uiPriority w:val="29"/>
    <w:rsid w:val="00E90119"/>
    <w:pPr>
      <w:spacing w:line="320" w:lineRule="exact"/>
    </w:pPr>
    <w:rPr>
      <w:sz w:val="24"/>
      <w:lang w:val="nl-NL"/>
    </w:rPr>
  </w:style>
  <w:style w:type="table" w:styleId="TableGrid">
    <w:name w:val="Table Grid"/>
    <w:basedOn w:val="TableNorma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Normal"/>
    <w:uiPriority w:val="29"/>
    <w:rsid w:val="00D17C8D"/>
    <w:pPr>
      <w:spacing w:line="240" w:lineRule="exact"/>
    </w:pPr>
    <w:rPr>
      <w:b/>
      <w:szCs w:val="24"/>
      <w:lang w:val="nl-NL"/>
    </w:rPr>
  </w:style>
  <w:style w:type="character" w:styleId="PlaceholderText">
    <w:name w:val="Placeholder Text"/>
    <w:basedOn w:val="DefaultParagraphFont"/>
    <w:uiPriority w:val="99"/>
    <w:semiHidden/>
    <w:rsid w:val="00375F87"/>
    <w:rPr>
      <w:color w:val="808080"/>
    </w:rPr>
  </w:style>
  <w:style w:type="paragraph" w:customStyle="1" w:styleId="NameL1">
    <w:name w:val="_Name L1"/>
    <w:basedOn w:val="Normal"/>
    <w:uiPriority w:val="29"/>
    <w:rsid w:val="003D3535"/>
    <w:pPr>
      <w:framePr w:hSpace="142" w:wrap="around" w:vAnchor="page" w:hAnchor="text" w:y="7820"/>
      <w:suppressOverlap/>
    </w:pPr>
  </w:style>
  <w:style w:type="paragraph" w:customStyle="1" w:styleId="Addressing">
    <w:name w:val="_Addressing"/>
    <w:basedOn w:val="Normal"/>
    <w:uiPriority w:val="21"/>
    <w:rsid w:val="004719E2"/>
    <w:pPr>
      <w:framePr w:hSpace="142" w:wrap="around" w:vAnchor="page" w:hAnchor="text" w:y="1804"/>
      <w:spacing w:line="260" w:lineRule="exact"/>
      <w:suppressOverlap/>
    </w:pPr>
    <w:rPr>
      <w:sz w:val="18"/>
    </w:rPr>
  </w:style>
  <w:style w:type="character" w:customStyle="1" w:styleId="Heading1Char">
    <w:name w:val="Heading 1 Char"/>
    <w:aliases w:val="_Chapter Char"/>
    <w:basedOn w:val="DefaultParagraphFont"/>
    <w:link w:val="Heading1"/>
    <w:uiPriority w:val="9"/>
    <w:rsid w:val="00440660"/>
    <w:rPr>
      <w:rFonts w:ascii="Arial" w:eastAsiaTheme="majorEastAsia" w:hAnsi="Arial" w:cstheme="majorBidi"/>
      <w:b/>
      <w:caps/>
      <w:color w:val="1E64C8"/>
      <w:sz w:val="32"/>
      <w:szCs w:val="32"/>
      <w:u w:val="single"/>
      <w:lang w:val="en-US"/>
    </w:rPr>
  </w:style>
  <w:style w:type="paragraph" w:customStyle="1" w:styleId="Chapterunnumbered">
    <w:name w:val="_Chapter unnumbered"/>
    <w:basedOn w:val="Heading1"/>
    <w:next w:val="Normal"/>
    <w:uiPriority w:val="10"/>
    <w:qFormat/>
    <w:rsid w:val="00143C91"/>
    <w:pPr>
      <w:numPr>
        <w:numId w:val="0"/>
      </w:numPr>
    </w:pPr>
  </w:style>
  <w:style w:type="paragraph" w:styleId="Header">
    <w:name w:val="header"/>
    <w:basedOn w:val="Normal"/>
    <w:link w:val="HeaderChar"/>
    <w:uiPriority w:val="99"/>
    <w:unhideWhenUsed/>
    <w:rsid w:val="007409C9"/>
    <w:pPr>
      <w:tabs>
        <w:tab w:val="center" w:pos="4536"/>
        <w:tab w:val="right" w:pos="9072"/>
      </w:tabs>
      <w:spacing w:line="240" w:lineRule="auto"/>
    </w:pPr>
  </w:style>
  <w:style w:type="character" w:customStyle="1" w:styleId="HeaderChar">
    <w:name w:val="Header Char"/>
    <w:basedOn w:val="DefaultParagraphFont"/>
    <w:link w:val="Header"/>
    <w:uiPriority w:val="99"/>
    <w:rsid w:val="007409C9"/>
    <w:rPr>
      <w:rFonts w:ascii="Arial" w:hAnsi="Arial"/>
      <w:sz w:val="20"/>
      <w:lang w:val="nl-BE"/>
    </w:rPr>
  </w:style>
  <w:style w:type="paragraph" w:styleId="Footer">
    <w:name w:val="footer"/>
    <w:basedOn w:val="Normal"/>
    <w:link w:val="FooterChar"/>
    <w:uiPriority w:val="99"/>
    <w:unhideWhenUsed/>
    <w:rsid w:val="007409C9"/>
    <w:pPr>
      <w:tabs>
        <w:tab w:val="center" w:pos="4536"/>
        <w:tab w:val="right" w:pos="9072"/>
      </w:tabs>
      <w:spacing w:line="240" w:lineRule="auto"/>
    </w:pPr>
  </w:style>
  <w:style w:type="character" w:customStyle="1" w:styleId="FooterChar">
    <w:name w:val="Footer Char"/>
    <w:basedOn w:val="DefaultParagraphFont"/>
    <w:link w:val="Footer"/>
    <w:uiPriority w:val="99"/>
    <w:rsid w:val="007409C9"/>
    <w:rPr>
      <w:rFonts w:ascii="Arial" w:hAnsi="Arial"/>
      <w:sz w:val="20"/>
      <w:lang w:val="nl-BE"/>
    </w:rPr>
  </w:style>
  <w:style w:type="paragraph" w:customStyle="1" w:styleId="AppendixTOCheading">
    <w:name w:val="_Appendix/TOC heading"/>
    <w:basedOn w:val="Chapterunnumbered"/>
    <w:next w:val="Normal"/>
    <w:uiPriority w:val="11"/>
    <w:qFormat/>
    <w:rsid w:val="00416D0A"/>
    <w:pPr>
      <w:spacing w:line="400" w:lineRule="exact"/>
    </w:pPr>
  </w:style>
  <w:style w:type="character" w:customStyle="1" w:styleId="Heading2Char">
    <w:name w:val="Heading 2 Char"/>
    <w:aliases w:val="_Paragraph Char"/>
    <w:basedOn w:val="DefaultParagraphFont"/>
    <w:link w:val="Heading2"/>
    <w:uiPriority w:val="9"/>
    <w:rsid w:val="00440660"/>
    <w:rPr>
      <w:rFonts w:ascii="Arial" w:eastAsiaTheme="majorEastAsia" w:hAnsi="Arial" w:cstheme="majorBidi"/>
      <w:b/>
      <w:sz w:val="28"/>
      <w:szCs w:val="26"/>
      <w:lang w:val="en-US"/>
    </w:rPr>
  </w:style>
  <w:style w:type="character" w:customStyle="1" w:styleId="Heading3Char">
    <w:name w:val="Heading 3 Char"/>
    <w:aliases w:val="_Subparagraph Char"/>
    <w:basedOn w:val="DefaultParagraphFont"/>
    <w:link w:val="Heading3"/>
    <w:uiPriority w:val="9"/>
    <w:rsid w:val="00440660"/>
    <w:rPr>
      <w:rFonts w:ascii="Arial" w:eastAsiaTheme="majorEastAsia" w:hAnsi="Arial" w:cstheme="majorBidi"/>
      <w:b/>
      <w:sz w:val="24"/>
      <w:szCs w:val="24"/>
      <w:lang w:val="en-US"/>
    </w:rPr>
  </w:style>
  <w:style w:type="character" w:customStyle="1" w:styleId="Heading4Char">
    <w:name w:val="Heading 4 Char"/>
    <w:aliases w:val="_Sub-subparagraph Char"/>
    <w:basedOn w:val="DefaultParagraphFont"/>
    <w:link w:val="Heading4"/>
    <w:uiPriority w:val="9"/>
    <w:rsid w:val="00440660"/>
    <w:rPr>
      <w:rFonts w:ascii="Arial" w:eastAsiaTheme="majorEastAsia" w:hAnsi="Arial" w:cstheme="majorBidi"/>
      <w:b/>
      <w:iCs/>
      <w:sz w:val="20"/>
      <w:lang w:val="en-US"/>
    </w:rPr>
  </w:style>
  <w:style w:type="paragraph" w:styleId="TOC1">
    <w:name w:val="toc 1"/>
    <w:basedOn w:val="Normal"/>
    <w:next w:val="Normal"/>
    <w:autoRedefine/>
    <w:uiPriority w:val="39"/>
    <w:unhideWhenUsed/>
    <w:rsid w:val="00F4649E"/>
    <w:pPr>
      <w:tabs>
        <w:tab w:val="right" w:pos="9021"/>
      </w:tabs>
      <w:spacing w:after="140" w:line="280" w:lineRule="exact"/>
    </w:pPr>
    <w:rPr>
      <w:b/>
    </w:rPr>
  </w:style>
  <w:style w:type="paragraph" w:styleId="TOC2">
    <w:name w:val="toc 2"/>
    <w:basedOn w:val="Normal"/>
    <w:next w:val="Normal"/>
    <w:autoRedefine/>
    <w:uiPriority w:val="39"/>
    <w:unhideWhenUsed/>
    <w:rsid w:val="00AB6CA3"/>
    <w:pPr>
      <w:tabs>
        <w:tab w:val="right" w:pos="9021"/>
      </w:tabs>
      <w:spacing w:after="140" w:line="280" w:lineRule="exact"/>
    </w:pPr>
  </w:style>
  <w:style w:type="paragraph" w:styleId="TOC3">
    <w:name w:val="toc 3"/>
    <w:basedOn w:val="Normal"/>
    <w:next w:val="Normal"/>
    <w:autoRedefine/>
    <w:uiPriority w:val="39"/>
    <w:unhideWhenUsed/>
    <w:rsid w:val="00BE0B6E"/>
    <w:pPr>
      <w:tabs>
        <w:tab w:val="right" w:pos="9021"/>
      </w:tabs>
    </w:pPr>
  </w:style>
  <w:style w:type="paragraph" w:styleId="TOC4">
    <w:name w:val="toc 4"/>
    <w:basedOn w:val="Normal"/>
    <w:next w:val="Normal"/>
    <w:autoRedefine/>
    <w:uiPriority w:val="39"/>
    <w:unhideWhenUsed/>
    <w:rsid w:val="00BE0B6E"/>
    <w:pPr>
      <w:tabs>
        <w:tab w:val="right" w:pos="9021"/>
      </w:tabs>
    </w:pPr>
  </w:style>
  <w:style w:type="character" w:styleId="Hyperlink">
    <w:name w:val="Hyperlink"/>
    <w:basedOn w:val="DefaultParagraphFont"/>
    <w:uiPriority w:val="99"/>
    <w:unhideWhenUsed/>
    <w:rsid w:val="00064556"/>
    <w:rPr>
      <w:color w:val="1E64C8" w:themeColor="hyperlink"/>
      <w:u w:val="single"/>
    </w:rPr>
  </w:style>
  <w:style w:type="paragraph" w:customStyle="1" w:styleId="Footerheading">
    <w:name w:val="_Footer heading"/>
    <w:basedOn w:val="Referenceheading"/>
    <w:next w:val="Normal"/>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Normal"/>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Normal"/>
    <w:uiPriority w:val="1"/>
    <w:qFormat/>
    <w:rsid w:val="0059144C"/>
    <w:pPr>
      <w:numPr>
        <w:numId w:val="1"/>
      </w:numPr>
      <w:tabs>
        <w:tab w:val="left" w:pos="284"/>
      </w:tabs>
      <w:ind w:left="284" w:hanging="284"/>
    </w:pPr>
  </w:style>
  <w:style w:type="character" w:customStyle="1" w:styleId="EndnoteTextChar">
    <w:name w:val="Endnote Text Char"/>
    <w:basedOn w:val="DefaultParagraphFont"/>
    <w:link w:val="EndnoteTex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Normal"/>
    <w:uiPriority w:val="3"/>
    <w:qFormat/>
    <w:rsid w:val="007E13DE"/>
    <w:pPr>
      <w:numPr>
        <w:numId w:val="5"/>
      </w:numPr>
      <w:ind w:left="284" w:hanging="284"/>
    </w:pPr>
  </w:style>
  <w:style w:type="paragraph" w:styleId="FootnoteText">
    <w:name w:val="footnote text"/>
    <w:basedOn w:val="Normal"/>
    <w:link w:val="FootnoteTextChar"/>
    <w:uiPriority w:val="99"/>
    <w:unhideWhenUsed/>
    <w:rsid w:val="009C3C4B"/>
    <w:pPr>
      <w:tabs>
        <w:tab w:val="left" w:pos="14"/>
      </w:tabs>
      <w:spacing w:after="240" w:line="240" w:lineRule="exact"/>
      <w:ind w:left="142" w:hanging="142"/>
    </w:pPr>
    <w:rPr>
      <w:sz w:val="16"/>
      <w:szCs w:val="20"/>
    </w:rPr>
  </w:style>
  <w:style w:type="character" w:customStyle="1" w:styleId="FootnoteTextChar">
    <w:name w:val="Footnote Text Char"/>
    <w:basedOn w:val="DefaultParagraphFont"/>
    <w:link w:val="FootnoteText"/>
    <w:uiPriority w:val="99"/>
    <w:rsid w:val="009C3C4B"/>
    <w:rPr>
      <w:rFonts w:ascii="Arial" w:hAnsi="Arial"/>
      <w:sz w:val="16"/>
      <w:szCs w:val="20"/>
      <w:lang w:val="nl-BE"/>
    </w:rPr>
  </w:style>
  <w:style w:type="character" w:styleId="FootnoteReference">
    <w:name w:val="footnote reference"/>
    <w:basedOn w:val="DefaultParagraphFont"/>
    <w:uiPriority w:val="99"/>
    <w:semiHidden/>
    <w:unhideWhenUsed/>
    <w:rsid w:val="00D43934"/>
    <w:rPr>
      <w:vertAlign w:val="superscript"/>
    </w:rPr>
  </w:style>
  <w:style w:type="paragraph" w:customStyle="1" w:styleId="Linefullwidth">
    <w:name w:val="_Line full width"/>
    <w:basedOn w:val="Normal"/>
    <w:uiPriority w:val="29"/>
    <w:rsid w:val="004D13DA"/>
    <w:pPr>
      <w:pBdr>
        <w:bottom w:val="single" w:sz="2" w:space="1" w:color="auto"/>
      </w:pBdr>
      <w:spacing w:line="240" w:lineRule="auto"/>
    </w:pPr>
  </w:style>
  <w:style w:type="character" w:styleId="EndnoteReference">
    <w:name w:val="endnote reference"/>
    <w:basedOn w:val="DefaultParagraphFont"/>
    <w:uiPriority w:val="99"/>
    <w:semiHidden/>
    <w:unhideWhenUsed/>
    <w:rsid w:val="00232E5A"/>
    <w:rPr>
      <w:vertAlign w:val="superscript"/>
    </w:rPr>
  </w:style>
  <w:style w:type="paragraph" w:styleId="BalloonText">
    <w:name w:val="Balloon Text"/>
    <w:basedOn w:val="Normal"/>
    <w:link w:val="BalloonTextChar"/>
    <w:uiPriority w:val="99"/>
    <w:semiHidden/>
    <w:unhideWhenUsed/>
    <w:rsid w:val="0090655F"/>
    <w:pPr>
      <w:spacing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0655F"/>
    <w:rPr>
      <w:rFonts w:ascii="Tahoma" w:hAnsi="Tahoma" w:cs="Tahoma"/>
      <w:sz w:val="16"/>
      <w:szCs w:val="16"/>
      <w:lang w:val="nl-BE"/>
    </w:rPr>
  </w:style>
  <w:style w:type="paragraph" w:styleId="ListParagraph">
    <w:name w:val="List Paragraph"/>
    <w:basedOn w:val="Normal"/>
    <w:uiPriority w:val="34"/>
    <w:rsid w:val="00D50DCD"/>
    <w:pPr>
      <w:ind w:left="720"/>
      <w:contextualSpacing/>
    </w:pPr>
  </w:style>
  <w:style w:type="character" w:styleId="FollowedHyperlink">
    <w:name w:val="FollowedHyperlink"/>
    <w:basedOn w:val="DefaultParagraphFont"/>
    <w:uiPriority w:val="99"/>
    <w:semiHidden/>
    <w:unhideWhenUsed/>
    <w:rsid w:val="000D19D2"/>
    <w:rPr>
      <w:color w:val="954F72" w:themeColor="followedHyperlink"/>
      <w:u w:val="single"/>
    </w:rPr>
  </w:style>
  <w:style w:type="paragraph" w:customStyle="1" w:styleId="Dashesdoubleindented">
    <w:name w:val="_Dashes double indented"/>
    <w:basedOn w:val="Normal"/>
    <w:uiPriority w:val="3"/>
    <w:qFormat/>
    <w:rsid w:val="0059144C"/>
    <w:pPr>
      <w:numPr>
        <w:numId w:val="4"/>
      </w:numPr>
      <w:tabs>
        <w:tab w:val="left" w:pos="851"/>
      </w:tabs>
      <w:ind w:left="851" w:hanging="284"/>
    </w:pPr>
  </w:style>
  <w:style w:type="paragraph" w:customStyle="1" w:styleId="Reference">
    <w:name w:val="_Reference"/>
    <w:basedOn w:val="Normal"/>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Normal"/>
    <w:uiPriority w:val="12"/>
    <w:qFormat/>
    <w:rsid w:val="00E926CC"/>
    <w:pPr>
      <w:numPr>
        <w:numId w:val="8"/>
      </w:numPr>
      <w:ind w:left="567" w:hanging="567"/>
    </w:pPr>
  </w:style>
  <w:style w:type="paragraph" w:customStyle="1" w:styleId="Referencies">
    <w:name w:val="_Referencies"/>
    <w:basedOn w:val="Chapterunnumbered"/>
    <w:next w:val="Normal"/>
    <w:uiPriority w:val="10"/>
    <w:qFormat/>
    <w:rsid w:val="00416D0A"/>
  </w:style>
  <w:style w:type="paragraph" w:styleId="Bibliography">
    <w:name w:val="Bibliography"/>
    <w:basedOn w:val="Normal"/>
    <w:next w:val="Normal"/>
    <w:uiPriority w:val="37"/>
    <w:unhideWhenUsed/>
    <w:rsid w:val="00AF39CE"/>
    <w:pPr>
      <w:spacing w:line="480" w:lineRule="atLeast"/>
      <w:ind w:left="720" w:hanging="720"/>
    </w:pPr>
  </w:style>
  <w:style w:type="paragraph" w:styleId="Caption">
    <w:name w:val="caption"/>
    <w:basedOn w:val="Normal"/>
    <w:next w:val="Normal"/>
    <w:uiPriority w:val="35"/>
    <w:unhideWhenUsed/>
    <w:qFormat/>
    <w:rsid w:val="00E6215E"/>
    <w:pPr>
      <w:spacing w:after="200" w:line="240" w:lineRule="auto"/>
    </w:pPr>
    <w:rPr>
      <w:i/>
      <w:iCs/>
      <w:color w:val="1E64C8" w:themeColor="text2"/>
      <w:sz w:val="18"/>
      <w:szCs w:val="18"/>
    </w:rPr>
  </w:style>
  <w:style w:type="character" w:styleId="UnresolvedMention">
    <w:name w:val="Unresolved Mention"/>
    <w:basedOn w:val="DefaultParagraphFont"/>
    <w:uiPriority w:val="99"/>
    <w:semiHidden/>
    <w:unhideWhenUsed/>
    <w:rsid w:val="007F5F22"/>
    <w:rPr>
      <w:color w:val="605E5C"/>
      <w:shd w:val="clear" w:color="auto" w:fill="E1DFDD"/>
    </w:rPr>
  </w:style>
  <w:style w:type="character" w:styleId="CommentReference">
    <w:name w:val="annotation reference"/>
    <w:basedOn w:val="DefaultParagraphFont"/>
    <w:uiPriority w:val="99"/>
    <w:semiHidden/>
    <w:unhideWhenUsed/>
    <w:rsid w:val="004D4E31"/>
    <w:rPr>
      <w:sz w:val="16"/>
      <w:szCs w:val="16"/>
    </w:rPr>
  </w:style>
  <w:style w:type="paragraph" w:styleId="CommentText">
    <w:name w:val="annotation text"/>
    <w:basedOn w:val="Normal"/>
    <w:link w:val="CommentTextChar"/>
    <w:uiPriority w:val="99"/>
    <w:unhideWhenUsed/>
    <w:rsid w:val="004D4E31"/>
    <w:pPr>
      <w:spacing w:line="240" w:lineRule="auto"/>
    </w:pPr>
    <w:rPr>
      <w:szCs w:val="20"/>
    </w:rPr>
  </w:style>
  <w:style w:type="character" w:customStyle="1" w:styleId="CommentTextChar">
    <w:name w:val="Comment Text Char"/>
    <w:basedOn w:val="DefaultParagraphFont"/>
    <w:link w:val="CommentText"/>
    <w:uiPriority w:val="99"/>
    <w:rsid w:val="004D4E31"/>
    <w:rPr>
      <w:rFonts w:ascii="Arial" w:hAnsi="Arial"/>
      <w:sz w:val="20"/>
      <w:szCs w:val="20"/>
      <w:lang w:val="en-GB"/>
    </w:rPr>
  </w:style>
  <w:style w:type="paragraph" w:styleId="CommentSubject">
    <w:name w:val="annotation subject"/>
    <w:basedOn w:val="CommentText"/>
    <w:next w:val="CommentText"/>
    <w:link w:val="CommentSubjectChar"/>
    <w:uiPriority w:val="99"/>
    <w:semiHidden/>
    <w:unhideWhenUsed/>
    <w:rsid w:val="004D4E31"/>
    <w:rPr>
      <w:b/>
      <w:bCs/>
    </w:rPr>
  </w:style>
  <w:style w:type="character" w:customStyle="1" w:styleId="CommentSubjectChar">
    <w:name w:val="Comment Subject Char"/>
    <w:basedOn w:val="CommentTextChar"/>
    <w:link w:val="CommentSubject"/>
    <w:uiPriority w:val="99"/>
    <w:semiHidden/>
    <w:rsid w:val="004D4E31"/>
    <w:rPr>
      <w:rFonts w:ascii="Arial" w:hAnsi="Arial"/>
      <w:b/>
      <w:bCs/>
      <w:sz w:val="20"/>
      <w:szCs w:val="20"/>
      <w:lang w:val="en-GB"/>
    </w:rPr>
  </w:style>
  <w:style w:type="paragraph" w:styleId="Revision">
    <w:name w:val="Revision"/>
    <w:hidden/>
    <w:uiPriority w:val="99"/>
    <w:semiHidden/>
    <w:rsid w:val="004D4E31"/>
    <w:pPr>
      <w:spacing w:after="0" w:line="240" w:lineRule="auto"/>
    </w:pPr>
    <w:rPr>
      <w:rFonts w:ascii="Arial" w:hAnsi="Arial"/>
      <w:sz w:val="20"/>
      <w:lang w:val="en-GB"/>
    </w:rPr>
  </w:style>
  <w:style w:type="paragraph" w:customStyle="1" w:styleId="Normal12pt">
    <w:name w:val="Normal 12pt"/>
    <w:qFormat/>
    <w:rsid w:val="00B40C96"/>
    <w:pPr>
      <w:spacing w:after="0" w:line="264" w:lineRule="auto"/>
    </w:pPr>
    <w:rPr>
      <w:rFonts w:ascii="Arial" w:hAnsi="Arial" w:cs="Arial"/>
      <w:color w:val="000000" w:themeColor="text1"/>
      <w:sz w:val="24"/>
      <w:szCs w:val="28"/>
    </w:rPr>
  </w:style>
  <w:style w:type="paragraph" w:customStyle="1" w:styleId="NaamAuteur">
    <w:name w:val="Naam Auteur"/>
    <w:basedOn w:val="Subtitle"/>
    <w:qFormat/>
    <w:rsid w:val="00B40C96"/>
    <w:pPr>
      <w:tabs>
        <w:tab w:val="clear" w:pos="284"/>
      </w:tabs>
      <w:spacing w:line="276" w:lineRule="auto"/>
      <w:ind w:left="0" w:firstLine="0"/>
      <w:jc w:val="both"/>
    </w:pPr>
    <w:rPr>
      <w:rFonts w:eastAsiaTheme="minorHAnsi" w:cs="Arial"/>
      <w:caps w:val="0"/>
      <w:color w:val="auto"/>
      <w:sz w:val="30"/>
      <w:szCs w:val="36"/>
      <w:lang w:val="nl-NL"/>
    </w:rPr>
  </w:style>
  <w:style w:type="character" w:customStyle="1" w:styleId="Stijl1">
    <w:name w:val="Stijl1"/>
    <w:basedOn w:val="DefaultParagraphFont"/>
    <w:uiPriority w:val="1"/>
    <w:rsid w:val="00B40C96"/>
    <w:rPr>
      <w:rFonts w:ascii="Arial" w:hAnsi="Arial"/>
      <w:sz w:val="20"/>
    </w:rPr>
  </w:style>
  <w:style w:type="character" w:customStyle="1" w:styleId="cf01">
    <w:name w:val="cf01"/>
    <w:basedOn w:val="DefaultParagraphFont"/>
    <w:rsid w:val="0069591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737080">
      <w:bodyDiv w:val="1"/>
      <w:marLeft w:val="0"/>
      <w:marRight w:val="0"/>
      <w:marTop w:val="0"/>
      <w:marBottom w:val="0"/>
      <w:divBdr>
        <w:top w:val="none" w:sz="0" w:space="0" w:color="auto"/>
        <w:left w:val="none" w:sz="0" w:space="0" w:color="auto"/>
        <w:bottom w:val="none" w:sz="0" w:space="0" w:color="auto"/>
        <w:right w:val="none" w:sz="0" w:space="0" w:color="auto"/>
      </w:divBdr>
    </w:div>
    <w:div w:id="401761294">
      <w:bodyDiv w:val="1"/>
      <w:marLeft w:val="0"/>
      <w:marRight w:val="0"/>
      <w:marTop w:val="0"/>
      <w:marBottom w:val="0"/>
      <w:divBdr>
        <w:top w:val="none" w:sz="0" w:space="0" w:color="auto"/>
        <w:left w:val="none" w:sz="0" w:space="0" w:color="auto"/>
        <w:bottom w:val="none" w:sz="0" w:space="0" w:color="auto"/>
        <w:right w:val="none" w:sz="0" w:space="0" w:color="auto"/>
      </w:divBdr>
    </w:div>
    <w:div w:id="567963076">
      <w:bodyDiv w:val="1"/>
      <w:marLeft w:val="0"/>
      <w:marRight w:val="0"/>
      <w:marTop w:val="0"/>
      <w:marBottom w:val="0"/>
      <w:divBdr>
        <w:top w:val="none" w:sz="0" w:space="0" w:color="auto"/>
        <w:left w:val="none" w:sz="0" w:space="0" w:color="auto"/>
        <w:bottom w:val="none" w:sz="0" w:space="0" w:color="auto"/>
        <w:right w:val="none" w:sz="0" w:space="0" w:color="auto"/>
      </w:divBdr>
    </w:div>
    <w:div w:id="710499855">
      <w:bodyDiv w:val="1"/>
      <w:marLeft w:val="0"/>
      <w:marRight w:val="0"/>
      <w:marTop w:val="0"/>
      <w:marBottom w:val="0"/>
      <w:divBdr>
        <w:top w:val="none" w:sz="0" w:space="0" w:color="auto"/>
        <w:left w:val="none" w:sz="0" w:space="0" w:color="auto"/>
        <w:bottom w:val="none" w:sz="0" w:space="0" w:color="auto"/>
        <w:right w:val="none" w:sz="0" w:space="0" w:color="auto"/>
      </w:divBdr>
      <w:divsChild>
        <w:div w:id="1850557665">
          <w:marLeft w:val="0"/>
          <w:marRight w:val="0"/>
          <w:marTop w:val="0"/>
          <w:marBottom w:val="60"/>
          <w:divBdr>
            <w:top w:val="none" w:sz="0" w:space="0" w:color="auto"/>
            <w:left w:val="none" w:sz="0" w:space="0" w:color="auto"/>
            <w:bottom w:val="none" w:sz="0" w:space="0" w:color="auto"/>
            <w:right w:val="none" w:sz="0" w:space="0" w:color="auto"/>
          </w:divBdr>
          <w:divsChild>
            <w:div w:id="209003622">
              <w:marLeft w:val="0"/>
              <w:marRight w:val="0"/>
              <w:marTop w:val="0"/>
              <w:marBottom w:val="0"/>
              <w:divBdr>
                <w:top w:val="none" w:sz="0" w:space="0" w:color="auto"/>
                <w:left w:val="none" w:sz="0" w:space="0" w:color="auto"/>
                <w:bottom w:val="none" w:sz="0" w:space="0" w:color="auto"/>
                <w:right w:val="none" w:sz="0" w:space="0" w:color="auto"/>
              </w:divBdr>
              <w:divsChild>
                <w:div w:id="13477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2497">
          <w:marLeft w:val="0"/>
          <w:marRight w:val="0"/>
          <w:marTop w:val="0"/>
          <w:marBottom w:val="0"/>
          <w:divBdr>
            <w:top w:val="none" w:sz="0" w:space="0" w:color="auto"/>
            <w:left w:val="none" w:sz="0" w:space="0" w:color="auto"/>
            <w:bottom w:val="none" w:sz="0" w:space="0" w:color="auto"/>
            <w:right w:val="none" w:sz="0" w:space="0" w:color="auto"/>
          </w:divBdr>
          <w:divsChild>
            <w:div w:id="1047609434">
              <w:marLeft w:val="0"/>
              <w:marRight w:val="0"/>
              <w:marTop w:val="0"/>
              <w:marBottom w:val="0"/>
              <w:divBdr>
                <w:top w:val="none" w:sz="0" w:space="0" w:color="auto"/>
                <w:left w:val="none" w:sz="0" w:space="0" w:color="auto"/>
                <w:bottom w:val="none" w:sz="0" w:space="0" w:color="auto"/>
                <w:right w:val="none" w:sz="0" w:space="0" w:color="auto"/>
              </w:divBdr>
              <w:divsChild>
                <w:div w:id="1541933999">
                  <w:marLeft w:val="0"/>
                  <w:marRight w:val="0"/>
                  <w:marTop w:val="0"/>
                  <w:marBottom w:val="0"/>
                  <w:divBdr>
                    <w:top w:val="none" w:sz="0" w:space="0" w:color="auto"/>
                    <w:left w:val="none" w:sz="0" w:space="0" w:color="auto"/>
                    <w:bottom w:val="none" w:sz="0" w:space="0" w:color="auto"/>
                    <w:right w:val="none" w:sz="0" w:space="0" w:color="auto"/>
                  </w:divBdr>
                  <w:divsChild>
                    <w:div w:id="108790666">
                      <w:marLeft w:val="0"/>
                      <w:marRight w:val="0"/>
                      <w:marTop w:val="0"/>
                      <w:marBottom w:val="0"/>
                      <w:divBdr>
                        <w:top w:val="none" w:sz="0" w:space="0" w:color="auto"/>
                        <w:left w:val="none" w:sz="0" w:space="0" w:color="auto"/>
                        <w:bottom w:val="none" w:sz="0" w:space="0" w:color="auto"/>
                        <w:right w:val="none" w:sz="0" w:space="0" w:color="auto"/>
                      </w:divBdr>
                      <w:divsChild>
                        <w:div w:id="20862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2778">
                  <w:marLeft w:val="0"/>
                  <w:marRight w:val="0"/>
                  <w:marTop w:val="0"/>
                  <w:marBottom w:val="0"/>
                  <w:divBdr>
                    <w:top w:val="none" w:sz="0" w:space="0" w:color="auto"/>
                    <w:left w:val="none" w:sz="0" w:space="0" w:color="auto"/>
                    <w:bottom w:val="none" w:sz="0" w:space="0" w:color="auto"/>
                    <w:right w:val="none" w:sz="0" w:space="0" w:color="auto"/>
                  </w:divBdr>
                  <w:divsChild>
                    <w:div w:id="1407605270">
                      <w:marLeft w:val="0"/>
                      <w:marRight w:val="0"/>
                      <w:marTop w:val="0"/>
                      <w:marBottom w:val="0"/>
                      <w:divBdr>
                        <w:top w:val="none" w:sz="0" w:space="0" w:color="auto"/>
                        <w:left w:val="none" w:sz="0" w:space="0" w:color="auto"/>
                        <w:bottom w:val="none" w:sz="0" w:space="0" w:color="auto"/>
                        <w:right w:val="none" w:sz="0" w:space="0" w:color="auto"/>
                      </w:divBdr>
                    </w:div>
                  </w:divsChild>
                </w:div>
                <w:div w:id="1906836435">
                  <w:marLeft w:val="0"/>
                  <w:marRight w:val="0"/>
                  <w:marTop w:val="0"/>
                  <w:marBottom w:val="0"/>
                  <w:divBdr>
                    <w:top w:val="none" w:sz="0" w:space="0" w:color="auto"/>
                    <w:left w:val="none" w:sz="0" w:space="0" w:color="auto"/>
                    <w:bottom w:val="none" w:sz="0" w:space="0" w:color="auto"/>
                    <w:right w:val="none" w:sz="0" w:space="0" w:color="auto"/>
                  </w:divBdr>
                  <w:divsChild>
                    <w:div w:id="1820029359">
                      <w:marLeft w:val="0"/>
                      <w:marRight w:val="0"/>
                      <w:marTop w:val="0"/>
                      <w:marBottom w:val="0"/>
                      <w:divBdr>
                        <w:top w:val="none" w:sz="0" w:space="0" w:color="auto"/>
                        <w:left w:val="none" w:sz="0" w:space="0" w:color="auto"/>
                        <w:bottom w:val="none" w:sz="0" w:space="0" w:color="auto"/>
                        <w:right w:val="none" w:sz="0" w:space="0" w:color="auto"/>
                      </w:divBdr>
                    </w:div>
                  </w:divsChild>
                </w:div>
                <w:div w:id="1458988759">
                  <w:marLeft w:val="0"/>
                  <w:marRight w:val="0"/>
                  <w:marTop w:val="0"/>
                  <w:marBottom w:val="0"/>
                  <w:divBdr>
                    <w:top w:val="none" w:sz="0" w:space="0" w:color="auto"/>
                    <w:left w:val="none" w:sz="0" w:space="0" w:color="auto"/>
                    <w:bottom w:val="none" w:sz="0" w:space="0" w:color="auto"/>
                    <w:right w:val="none" w:sz="0" w:space="0" w:color="auto"/>
                  </w:divBdr>
                  <w:divsChild>
                    <w:div w:id="13702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05810">
      <w:bodyDiv w:val="1"/>
      <w:marLeft w:val="0"/>
      <w:marRight w:val="0"/>
      <w:marTop w:val="0"/>
      <w:marBottom w:val="0"/>
      <w:divBdr>
        <w:top w:val="none" w:sz="0" w:space="0" w:color="auto"/>
        <w:left w:val="none" w:sz="0" w:space="0" w:color="auto"/>
        <w:bottom w:val="none" w:sz="0" w:space="0" w:color="auto"/>
        <w:right w:val="none" w:sz="0" w:space="0" w:color="auto"/>
      </w:divBdr>
    </w:div>
    <w:div w:id="885877680">
      <w:bodyDiv w:val="1"/>
      <w:marLeft w:val="0"/>
      <w:marRight w:val="0"/>
      <w:marTop w:val="0"/>
      <w:marBottom w:val="0"/>
      <w:divBdr>
        <w:top w:val="none" w:sz="0" w:space="0" w:color="auto"/>
        <w:left w:val="none" w:sz="0" w:space="0" w:color="auto"/>
        <w:bottom w:val="none" w:sz="0" w:space="0" w:color="auto"/>
        <w:right w:val="none" w:sz="0" w:space="0" w:color="auto"/>
      </w:divBdr>
    </w:div>
    <w:div w:id="1745293447">
      <w:bodyDiv w:val="1"/>
      <w:marLeft w:val="0"/>
      <w:marRight w:val="0"/>
      <w:marTop w:val="0"/>
      <w:marBottom w:val="0"/>
      <w:divBdr>
        <w:top w:val="none" w:sz="0" w:space="0" w:color="auto"/>
        <w:left w:val="none" w:sz="0" w:space="0" w:color="auto"/>
        <w:bottom w:val="none" w:sz="0" w:space="0" w:color="auto"/>
        <w:right w:val="none" w:sz="0" w:space="0" w:color="auto"/>
      </w:divBdr>
    </w:div>
    <w:div w:id="181883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hyperlink" Target="https://github.com/USEPA/Water_Treatment_Models/tree/master/PSDM" TargetMode="External"/><Relationship Id="rId63" Type="http://schemas.openxmlformats.org/officeDocument/2006/relationships/image" Target="media/image52.png"/><Relationship Id="rId68" Type="http://schemas.openxmlformats.org/officeDocument/2006/relationships/fontTable" Target="fontTable.xml"/><Relationship Id="rId7" Type="http://schemas.openxmlformats.org/officeDocument/2006/relationships/endnotes" Target="endnotes.xml"/><Relationship Id="rId71" Type="http://schemas.openxmlformats.org/officeDocument/2006/relationships/theme" Target="theme/theme1.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matcoghe/Thesis-Modelling-activated-carbon.git" TargetMode="Externa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hyperlink" Target="https://github.com/USEPA/Water_Treatment_Models/tree/master/PSDM" TargetMode="External"/><Relationship Id="rId53" Type="http://schemas.openxmlformats.org/officeDocument/2006/relationships/image" Target="media/image43.png"/><Relationship Id="rId58" Type="http://schemas.openxmlformats.org/officeDocument/2006/relationships/image" Target="media/image47.png"/><Relationship Id="rId66" Type="http://schemas.openxmlformats.org/officeDocument/2006/relationships/header" Target="header1.xml"/><Relationship Id="rId5" Type="http://schemas.openxmlformats.org/officeDocument/2006/relationships/webSettings" Target="webSettings.xml"/><Relationship Id="rId15" Type="http://schemas.openxmlformats.org/officeDocument/2006/relationships/image" Target="media/image8.jpe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image" Target="media/image35.png"/><Relationship Id="rId52" Type="http://schemas.openxmlformats.org/officeDocument/2006/relationships/image" Target="media/image42.png"/><Relationship Id="rId60" Type="http://schemas.openxmlformats.org/officeDocument/2006/relationships/image" Target="media/image49.png"/><Relationship Id="rId65" Type="http://schemas.openxmlformats.org/officeDocument/2006/relationships/footer" Target="foot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hyperlink" Target="https://github.com/USEPA/Water_Treatment_Models/tree/master/PSDM" TargetMode="External"/><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microsoft.com/office/2011/relationships/people" Target="people.xml"/><Relationship Id="rId8" Type="http://schemas.openxmlformats.org/officeDocument/2006/relationships/image" Target="media/image1.png"/><Relationship Id="rId51" Type="http://schemas.openxmlformats.org/officeDocument/2006/relationships/image" Target="media/image4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footer" Target="footer2.xml"/><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4.png"/><Relationship Id="rId62" Type="http://schemas.openxmlformats.org/officeDocument/2006/relationships/image" Target="media/image51.png"/><Relationship Id="rId70" Type="http://schemas.openxmlformats.org/officeDocument/2006/relationships/glossaryDocument" Target="glossary/document.xml"/></Relationships>
</file>

<file path=word/_rels/footer1.xml.rels><?xml version="1.0" encoding="UTF-8" standalone="yes"?>
<Relationships xmlns="http://schemas.openxmlformats.org/package/2006/relationships"><Relationship Id="rId1" Type="http://schemas.openxmlformats.org/officeDocument/2006/relationships/image" Target="media/image54.png"/></Relationships>
</file>

<file path=word/_rels/footer2.xml.rels><?xml version="1.0" encoding="UTF-8" standalone="yes"?>
<Relationships xmlns="http://schemas.openxmlformats.org/package/2006/relationships"><Relationship Id="rId1"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hieu\OneDrive%20-%20UGent\1Environmental%20Science\0Master's%20Dissertation\5Report\1Guidelines\verslag_UGent_B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29081C5092346C9A0211FFCC2252BF4"/>
        <w:category>
          <w:name w:val="General"/>
          <w:gallery w:val="placeholder"/>
        </w:category>
        <w:types>
          <w:type w:val="bbPlcHdr"/>
        </w:types>
        <w:behaviors>
          <w:behavior w:val="content"/>
        </w:behaviors>
        <w:guid w:val="{D12FCD72-D58A-4310-9899-056F956A0402}"/>
      </w:docPartPr>
      <w:docPartBody>
        <w:p w:rsidR="00BC6E61" w:rsidRDefault="002A439D" w:rsidP="002A439D">
          <w:pPr>
            <w:pStyle w:val="529081C5092346C9A0211FFCC2252BF4"/>
          </w:pPr>
          <w:r>
            <w:rPr>
              <w:rStyle w:val="PlaceholderText"/>
              <w:rFonts w:eastAsiaTheme="minorHAnsi"/>
            </w:rPr>
            <w:t>Kies een opleiding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5B"/>
    <w:rsid w:val="00032F2F"/>
    <w:rsid w:val="0005253D"/>
    <w:rsid w:val="00053717"/>
    <w:rsid w:val="00066BE1"/>
    <w:rsid w:val="0007183B"/>
    <w:rsid w:val="000A1157"/>
    <w:rsid w:val="000A6F94"/>
    <w:rsid w:val="000B6BE1"/>
    <w:rsid w:val="000D2460"/>
    <w:rsid w:val="000D7561"/>
    <w:rsid w:val="000F2999"/>
    <w:rsid w:val="00117013"/>
    <w:rsid w:val="001273CD"/>
    <w:rsid w:val="00135246"/>
    <w:rsid w:val="001612E2"/>
    <w:rsid w:val="001677E8"/>
    <w:rsid w:val="00186084"/>
    <w:rsid w:val="00186A1D"/>
    <w:rsid w:val="001A2BF8"/>
    <w:rsid w:val="001B222F"/>
    <w:rsid w:val="001B44D7"/>
    <w:rsid w:val="001D3BCB"/>
    <w:rsid w:val="001F248A"/>
    <w:rsid w:val="00206BE6"/>
    <w:rsid w:val="00227DCC"/>
    <w:rsid w:val="00236E4C"/>
    <w:rsid w:val="00256E4E"/>
    <w:rsid w:val="002A439D"/>
    <w:rsid w:val="002A5415"/>
    <w:rsid w:val="002A7E13"/>
    <w:rsid w:val="002D457C"/>
    <w:rsid w:val="002D5378"/>
    <w:rsid w:val="002F0910"/>
    <w:rsid w:val="002F37D4"/>
    <w:rsid w:val="003034C2"/>
    <w:rsid w:val="00310CE7"/>
    <w:rsid w:val="00311173"/>
    <w:rsid w:val="003124EF"/>
    <w:rsid w:val="003B2F87"/>
    <w:rsid w:val="003C4494"/>
    <w:rsid w:val="003F5347"/>
    <w:rsid w:val="00425AEE"/>
    <w:rsid w:val="00425DF9"/>
    <w:rsid w:val="00446646"/>
    <w:rsid w:val="00453E34"/>
    <w:rsid w:val="004D51C0"/>
    <w:rsid w:val="00500761"/>
    <w:rsid w:val="005037DE"/>
    <w:rsid w:val="00551AE1"/>
    <w:rsid w:val="00571B03"/>
    <w:rsid w:val="00591F88"/>
    <w:rsid w:val="005C3AC3"/>
    <w:rsid w:val="005D70AA"/>
    <w:rsid w:val="006159E4"/>
    <w:rsid w:val="00635FFF"/>
    <w:rsid w:val="00640B6D"/>
    <w:rsid w:val="00645553"/>
    <w:rsid w:val="00652C98"/>
    <w:rsid w:val="006576B6"/>
    <w:rsid w:val="00685796"/>
    <w:rsid w:val="00686FB0"/>
    <w:rsid w:val="00691CC9"/>
    <w:rsid w:val="006A5485"/>
    <w:rsid w:val="006D4078"/>
    <w:rsid w:val="006F0D70"/>
    <w:rsid w:val="0071713D"/>
    <w:rsid w:val="00756D9D"/>
    <w:rsid w:val="00762C51"/>
    <w:rsid w:val="00792294"/>
    <w:rsid w:val="007C0487"/>
    <w:rsid w:val="007E6374"/>
    <w:rsid w:val="00817922"/>
    <w:rsid w:val="0082783E"/>
    <w:rsid w:val="00880C58"/>
    <w:rsid w:val="00882C95"/>
    <w:rsid w:val="008C3B15"/>
    <w:rsid w:val="008D477E"/>
    <w:rsid w:val="0090328F"/>
    <w:rsid w:val="00943E31"/>
    <w:rsid w:val="00950B1D"/>
    <w:rsid w:val="009B3DEA"/>
    <w:rsid w:val="009C4398"/>
    <w:rsid w:val="009E0696"/>
    <w:rsid w:val="009F6992"/>
    <w:rsid w:val="00A05BA7"/>
    <w:rsid w:val="00A12853"/>
    <w:rsid w:val="00A15E63"/>
    <w:rsid w:val="00A2252E"/>
    <w:rsid w:val="00A53AAB"/>
    <w:rsid w:val="00A72114"/>
    <w:rsid w:val="00A82F1F"/>
    <w:rsid w:val="00A87082"/>
    <w:rsid w:val="00A87319"/>
    <w:rsid w:val="00AA0C1F"/>
    <w:rsid w:val="00B02091"/>
    <w:rsid w:val="00B07274"/>
    <w:rsid w:val="00B3177C"/>
    <w:rsid w:val="00B32790"/>
    <w:rsid w:val="00B4591A"/>
    <w:rsid w:val="00B51E58"/>
    <w:rsid w:val="00B52FF6"/>
    <w:rsid w:val="00B60038"/>
    <w:rsid w:val="00B62FC3"/>
    <w:rsid w:val="00BA2CF1"/>
    <w:rsid w:val="00BA62E4"/>
    <w:rsid w:val="00BB1F17"/>
    <w:rsid w:val="00BC6E61"/>
    <w:rsid w:val="00BF5EEC"/>
    <w:rsid w:val="00C06820"/>
    <w:rsid w:val="00C13CBB"/>
    <w:rsid w:val="00C41083"/>
    <w:rsid w:val="00C779CF"/>
    <w:rsid w:val="00C9293A"/>
    <w:rsid w:val="00CC0EDE"/>
    <w:rsid w:val="00CD2C26"/>
    <w:rsid w:val="00D04392"/>
    <w:rsid w:val="00D65396"/>
    <w:rsid w:val="00D81E45"/>
    <w:rsid w:val="00DA38D5"/>
    <w:rsid w:val="00DA675D"/>
    <w:rsid w:val="00DB00CB"/>
    <w:rsid w:val="00DD052C"/>
    <w:rsid w:val="00DE2FA8"/>
    <w:rsid w:val="00DE41AC"/>
    <w:rsid w:val="00E058E1"/>
    <w:rsid w:val="00E42A9C"/>
    <w:rsid w:val="00E46ABF"/>
    <w:rsid w:val="00E506EB"/>
    <w:rsid w:val="00E95C6E"/>
    <w:rsid w:val="00EF0FE6"/>
    <w:rsid w:val="00F10212"/>
    <w:rsid w:val="00F14DCD"/>
    <w:rsid w:val="00F20E53"/>
    <w:rsid w:val="00FA234B"/>
    <w:rsid w:val="00FC2A56"/>
    <w:rsid w:val="00FD6D5B"/>
    <w:rsid w:val="00FF08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DA675D"/>
    <w:rPr>
      <w:color w:val="808080"/>
    </w:rPr>
  </w:style>
  <w:style w:type="paragraph" w:customStyle="1" w:styleId="529081C5092346C9A0211FFCC2252BF4">
    <w:name w:val="529081C5092346C9A0211FFCC2252BF4"/>
    <w:rsid w:val="002A439D"/>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767952-D990-43C1-B1E4-C9E4BD2D0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verslag_UGent_BW.dotx</Template>
  <TotalTime>11116</TotalTime>
  <Pages>69</Pages>
  <Words>88221</Words>
  <Characters>502860</Characters>
  <Application>Microsoft Office Word</Application>
  <DocSecurity>0</DocSecurity>
  <Lines>4190</Lines>
  <Paragraphs>1179</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589902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Mathieu</dc:creator>
  <cp:lastModifiedBy>Mathieu Coghe</cp:lastModifiedBy>
  <cp:revision>6135</cp:revision>
  <cp:lastPrinted>2024-05-01T12:12:00Z</cp:lastPrinted>
  <dcterms:created xsi:type="dcterms:W3CDTF">2023-10-05T07:37:00Z</dcterms:created>
  <dcterms:modified xsi:type="dcterms:W3CDTF">2024-05-01T12:13:00Z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id="45yc5PZg"/&gt;&lt;style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